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23461" w14:textId="77777777" w:rsidR="00B10A7F" w:rsidRPr="004D0BC3" w:rsidRDefault="00B10A7F" w:rsidP="009246B5">
      <w:pPr>
        <w:spacing w:after="0" w:line="360" w:lineRule="auto"/>
        <w:rPr>
          <w:rFonts w:ascii="Arial" w:hAnsi="Arial" w:cs="Arial"/>
        </w:rPr>
      </w:pPr>
    </w:p>
    <w:p w14:paraId="64F04401" w14:textId="59401AC5" w:rsidR="00B10A7F" w:rsidRPr="004D0BC3" w:rsidRDefault="00000000" w:rsidP="009246B5">
      <w:pPr>
        <w:spacing w:after="0" w:line="360" w:lineRule="auto"/>
        <w:rPr>
          <w:rFonts w:ascii="Arial" w:hAnsi="Arial" w:cs="Arial"/>
        </w:rPr>
      </w:pPr>
      <w:r w:rsidRPr="004D0BC3">
        <w:rPr>
          <w:rFonts w:ascii="Arial" w:hAnsi="Arial" w:cs="Arial"/>
          <w:noProof/>
        </w:rPr>
        <w:pict w14:anchorId="69668FD7">
          <v:shapetype id="_x0000_t202" coordsize="21600,21600" o:spt="202" path="m,l,21600r21600,l21600,xe">
            <v:stroke joinstyle="miter"/>
            <v:path gradientshapeok="t" o:connecttype="rect"/>
          </v:shapetype>
          <v:shape id="Cuadro de texto 2" o:spid="_x0000_s2056" type="#_x0000_t202" style="position:absolute;margin-left:52.4pt;margin-top:26pt;width:430.6pt;height:558.8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" filled="f">
            <v:stroke opacity="0"/>
            <v:textbox style="mso-next-textbox:#Cuadro de texto 2">
              <w:txbxContent>
                <w:p w14:paraId="2D1DAEEC" w14:textId="77777777" w:rsidR="008E18C8" w:rsidRDefault="008E18C8" w:rsidP="00B10A7F">
                  <w:pPr>
                    <w:spacing w:line="0" w:lineRule="atLeast"/>
                    <w:jc w:val="center"/>
                    <w:rPr>
                      <w:rFonts w:ascii="Arial" w:eastAsia="Arial" w:hAnsi="Arial"/>
                      <w:b/>
                      <w:sz w:val="28"/>
                    </w:rPr>
                  </w:pPr>
                </w:p>
                <w:p w14:paraId="66CC67F4" w14:textId="77777777" w:rsidR="008E18C8" w:rsidRDefault="008E18C8" w:rsidP="00B10A7F">
                  <w:pPr>
                    <w:spacing w:line="0" w:lineRule="atLeast"/>
                    <w:jc w:val="center"/>
                    <w:rPr>
                      <w:rFonts w:ascii="Times New Roman" w:eastAsia="Times New Roman" w:hAnsi="Times New Roman"/>
                    </w:rPr>
                  </w:pPr>
                  <w:r>
                    <w:rPr>
                      <w:rFonts w:ascii="Arial" w:eastAsia="Arial" w:hAnsi="Arial"/>
                      <w:b/>
                      <w:sz w:val="28"/>
                    </w:rPr>
                    <w:t>INSTITUTO TECNOLÓGICO DE TOLUCA</w:t>
                  </w:r>
                </w:p>
                <w:p w14:paraId="4ABCDBC6" w14:textId="77777777" w:rsidR="008E18C8" w:rsidRDefault="008E18C8" w:rsidP="00B10A7F">
                  <w:pPr>
                    <w:spacing w:line="0" w:lineRule="atLeast"/>
                    <w:rPr>
                      <w:rFonts w:ascii="Times New Roman" w:eastAsia="Times New Roman" w:hAnsi="Times New Roman"/>
                    </w:rPr>
                  </w:pPr>
                </w:p>
                <w:p w14:paraId="4A48167E" w14:textId="77777777" w:rsidR="008E18C8" w:rsidRDefault="008E18C8" w:rsidP="00B10A7F">
                  <w:pPr>
                    <w:spacing w:after="0" w:line="0" w:lineRule="atLeast"/>
                    <w:jc w:val="center"/>
                    <w:rPr>
                      <w:rFonts w:ascii="Arial" w:eastAsia="Arial" w:hAnsi="Arial"/>
                      <w:b/>
                      <w:color w:val="FF0000"/>
                      <w:sz w:val="24"/>
                    </w:rPr>
                  </w:pPr>
                </w:p>
                <w:p w14:paraId="4A93B843" w14:textId="6BAB4257" w:rsidR="008E18C8" w:rsidRPr="002D3C7C" w:rsidRDefault="00FD54EA" w:rsidP="00B10A7F">
                  <w:pPr>
                    <w:spacing w:after="0" w:line="0" w:lineRule="atLeast"/>
                    <w:jc w:val="center"/>
                    <w:rPr>
                      <w:rFonts w:ascii="Arial" w:eastAsia="Arial" w:hAnsi="Arial"/>
                      <w:b/>
                      <w:sz w:val="24"/>
                    </w:rPr>
                  </w:pPr>
                  <w:r>
                    <w:rPr>
                      <w:rFonts w:ascii="Arial" w:eastAsia="Times New Roman" w:hAnsi="Arial" w:cs="Arial"/>
                      <w:b/>
                      <w:sz w:val="24"/>
                      <w:szCs w:val="24"/>
                    </w:rPr>
                    <w:t xml:space="preserve">INFORME TÉCNICO </w:t>
                  </w:r>
                  <w:r w:rsidRPr="002D3C7C">
                    <w:rPr>
                      <w:rFonts w:ascii="Arial" w:eastAsia="Times New Roman" w:hAnsi="Arial" w:cs="Arial"/>
                      <w:b/>
                      <w:sz w:val="24"/>
                      <w:szCs w:val="24"/>
                    </w:rPr>
                    <w:t>DE RESIDENCIA PROFESIONAL</w:t>
                  </w:r>
                </w:p>
                <w:p w14:paraId="2010D00A" w14:textId="77777777" w:rsidR="008E18C8" w:rsidRDefault="008E18C8" w:rsidP="00B10A7F">
                  <w:pPr>
                    <w:spacing w:line="200" w:lineRule="exact"/>
                    <w:rPr>
                      <w:rFonts w:ascii="Times New Roman" w:eastAsia="Times New Roman" w:hAnsi="Times New Roman"/>
                    </w:rPr>
                  </w:pPr>
                </w:p>
                <w:p w14:paraId="4009C01D" w14:textId="77777777" w:rsidR="008E18C8" w:rsidRDefault="008E18C8" w:rsidP="00B10A7F">
                  <w:pPr>
                    <w:spacing w:line="0" w:lineRule="atLeast"/>
                    <w:jc w:val="center"/>
                    <w:rPr>
                      <w:rFonts w:ascii="Arial" w:eastAsia="Arial" w:hAnsi="Arial"/>
                      <w:b/>
                      <w:sz w:val="24"/>
                    </w:rPr>
                  </w:pPr>
                </w:p>
                <w:p w14:paraId="511BE004" w14:textId="12DC5334" w:rsidR="008E18C8" w:rsidRPr="002D3C7C" w:rsidRDefault="00FD54EA" w:rsidP="00B10A7F">
                  <w:pPr>
                    <w:spacing w:line="0" w:lineRule="atLeast"/>
                    <w:jc w:val="center"/>
                    <w:rPr>
                      <w:rFonts w:ascii="Arial" w:eastAsia="Arial" w:hAnsi="Arial"/>
                      <w:b/>
                      <w:sz w:val="24"/>
                    </w:rPr>
                  </w:pPr>
                  <w:r w:rsidRPr="003B4964">
                    <w:rPr>
                      <w:rFonts w:ascii="Arial" w:eastAsia="Arial" w:hAnsi="Arial"/>
                      <w:b/>
                      <w:sz w:val="24"/>
                    </w:rPr>
                    <w:t>“</w:t>
                  </w:r>
                  <w:r>
                    <w:rPr>
                      <w:rFonts w:ascii="Arial" w:eastAsia="Arial" w:hAnsi="Arial"/>
                      <w:b/>
                      <w:sz w:val="24"/>
                    </w:rPr>
                    <w:t>ANÁLISIS DE DATOS CON EL ALGORITMO DE AGRUPAMIENTO</w:t>
                  </w:r>
                  <w:r>
                    <w:rPr>
                      <w:rFonts w:ascii="Arial" w:eastAsia="Arial" w:hAnsi="Arial"/>
                      <w:b/>
                      <w:sz w:val="24"/>
                    </w:rPr>
                    <w:br/>
                    <w:t>K-PROTOTYPES”</w:t>
                  </w:r>
                </w:p>
                <w:p w14:paraId="356DDE3C" w14:textId="77777777" w:rsidR="008E18C8" w:rsidRDefault="008E18C8" w:rsidP="00B10A7F">
                  <w:pPr>
                    <w:spacing w:line="304" w:lineRule="exact"/>
                    <w:rPr>
                      <w:rFonts w:ascii="Times New Roman" w:eastAsia="Times New Roman" w:hAnsi="Times New Roman"/>
                    </w:rPr>
                  </w:pPr>
                </w:p>
                <w:p w14:paraId="52F36309" w14:textId="6447F901" w:rsidR="008E18C8" w:rsidRPr="00781601" w:rsidRDefault="00FD54EA" w:rsidP="00B10A7F">
                  <w:pPr>
                    <w:spacing w:after="0" w:line="0" w:lineRule="atLeast"/>
                    <w:jc w:val="center"/>
                    <w:rPr>
                      <w:rFonts w:ascii="Arial" w:eastAsia="Arial" w:hAnsi="Arial"/>
                      <w:b/>
                      <w:sz w:val="24"/>
                      <w:rPrChange w:id="0" w:author="Fabiola Ramírez  Guerrero" w:date="2024-02-24T15:44:00Z">
                        <w:rPr>
                          <w:rFonts w:ascii="Arial" w:eastAsia="Arial" w:hAnsi="Arial"/>
                          <w:b/>
                          <w:color w:val="FF0000"/>
                          <w:sz w:val="24"/>
                        </w:rPr>
                      </w:rPrChange>
                    </w:rPr>
                  </w:pPr>
                  <w:ins w:id="1" w:author="Fabiola Ramírez  Guerrero" w:date="2024-02-24T15:44:00Z">
                    <w:r w:rsidRPr="00FD54EA">
                      <w:rPr>
                        <w:rFonts w:ascii="Arial" w:eastAsia="Arial" w:hAnsi="Arial"/>
                        <w:b/>
                        <w:sz w:val="24"/>
                      </w:rPr>
                      <w:t>INGENIERÍA EN SISTEMAS COMPUTACIONALES</w:t>
                    </w:r>
                  </w:ins>
                  <w:del w:id="2" w:author="Fabiola Ramírez  Guerrero" w:date="2024-02-24T15:44:00Z">
                    <w:r w:rsidR="008E18C8" w:rsidRPr="00781601" w:rsidDel="00781601">
                      <w:rPr>
                        <w:rFonts w:ascii="Arial" w:eastAsia="Arial" w:hAnsi="Arial"/>
                        <w:b/>
                        <w:sz w:val="24"/>
                        <w:rPrChange w:id="3" w:author="Fabiola Ramírez  Guerrero" w:date="2024-02-24T15:44:00Z">
                          <w:rPr>
                            <w:rFonts w:ascii="Arial" w:eastAsia="Arial" w:hAnsi="Arial"/>
                            <w:b/>
                            <w:color w:val="FF0000"/>
                            <w:sz w:val="24"/>
                          </w:rPr>
                        </w:rPrChange>
                      </w:rPr>
                      <w:delText>CARRERA</w:delText>
                    </w:r>
                  </w:del>
                </w:p>
                <w:p w14:paraId="5E2B35CC" w14:textId="77777777" w:rsidR="008E18C8" w:rsidRDefault="008E18C8" w:rsidP="00B10A7F">
                  <w:pPr>
                    <w:spacing w:after="0" w:line="0" w:lineRule="atLeast"/>
                    <w:jc w:val="center"/>
                    <w:rPr>
                      <w:rFonts w:ascii="Arial" w:eastAsia="Arial" w:hAnsi="Arial"/>
                      <w:b/>
                      <w:color w:val="FF0000"/>
                      <w:sz w:val="24"/>
                    </w:rPr>
                  </w:pPr>
                </w:p>
                <w:p w14:paraId="3ABBB1AB" w14:textId="77777777" w:rsidR="008E18C8" w:rsidRDefault="008E18C8" w:rsidP="00B10A7F">
                  <w:pPr>
                    <w:spacing w:line="304" w:lineRule="exact"/>
                    <w:rPr>
                      <w:rFonts w:ascii="Times New Roman" w:eastAsia="Times New Roman" w:hAnsi="Times New Roman"/>
                    </w:rPr>
                  </w:pPr>
                </w:p>
                <w:p w14:paraId="4D9BCFCD" w14:textId="0660F852" w:rsidR="008E18C8" w:rsidRPr="00FA428D" w:rsidRDefault="00FD54EA" w:rsidP="00B10A7F">
                  <w:pPr>
                    <w:spacing w:after="0" w:line="0" w:lineRule="atLeast"/>
                    <w:jc w:val="center"/>
                    <w:rPr>
                      <w:rFonts w:ascii="Arial" w:eastAsia="Arial" w:hAnsi="Arial"/>
                      <w:b/>
                      <w:sz w:val="24"/>
                    </w:rPr>
                  </w:pPr>
                  <w:r w:rsidRPr="00FA428D">
                    <w:rPr>
                      <w:rFonts w:ascii="Arial" w:eastAsia="Arial" w:hAnsi="Arial"/>
                      <w:b/>
                      <w:sz w:val="24"/>
                    </w:rPr>
                    <w:t xml:space="preserve">PRESENTA: </w:t>
                  </w:r>
                </w:p>
                <w:p w14:paraId="6D7FCDC7" w14:textId="510F6086" w:rsidR="008E18C8" w:rsidRPr="00781601" w:rsidRDefault="008E18C8" w:rsidP="00B10A7F">
                  <w:pPr>
                    <w:spacing w:after="0" w:line="0" w:lineRule="atLeast"/>
                    <w:jc w:val="center"/>
                    <w:rPr>
                      <w:rFonts w:ascii="Arial" w:eastAsia="Arial" w:hAnsi="Arial"/>
                      <w:b/>
                      <w:sz w:val="24"/>
                      <w:rPrChange w:id="4" w:author="Fabiola Ramírez  Guerrero" w:date="2024-02-24T15:45:00Z">
                        <w:rPr>
                          <w:rFonts w:ascii="Arial" w:eastAsia="Arial" w:hAnsi="Arial"/>
                          <w:b/>
                          <w:color w:val="FF0000"/>
                          <w:sz w:val="24"/>
                        </w:rPr>
                      </w:rPrChange>
                    </w:rPr>
                  </w:pPr>
                  <w:del w:id="5" w:author="Fabiola Ramírez  Guerrero" w:date="2024-02-24T15:44:00Z">
                    <w:r w:rsidRPr="00781601" w:rsidDel="00781601">
                      <w:rPr>
                        <w:rFonts w:ascii="Arial" w:eastAsia="Arial" w:hAnsi="Arial"/>
                        <w:b/>
                        <w:sz w:val="24"/>
                        <w:rPrChange w:id="6" w:author="Fabiola Ramírez  Guerrero" w:date="2024-02-24T15:45:00Z">
                          <w:rPr>
                            <w:rFonts w:ascii="Arial" w:eastAsia="Arial" w:hAnsi="Arial"/>
                            <w:b/>
                            <w:color w:val="FF0000"/>
                            <w:sz w:val="24"/>
                          </w:rPr>
                        </w:rPrChange>
                      </w:rPr>
                      <w:delText>NOMBRE DEL ALUMNO</w:delText>
                    </w:r>
                  </w:del>
                  <w:ins w:id="7" w:author="Fabiola Ramírez  Guerrero" w:date="2024-02-24T15:44:00Z">
                    <w:r w:rsidR="00FD54EA" w:rsidRPr="00781601">
                      <w:rPr>
                        <w:rFonts w:ascii="Arial" w:eastAsia="Arial" w:hAnsi="Arial"/>
                        <w:b/>
                        <w:sz w:val="24"/>
                        <w:rPrChange w:id="8" w:author="Fabiola Ramírez  Guerrero" w:date="2024-02-24T15:45:00Z">
                          <w:rPr>
                            <w:rFonts w:ascii="Arial" w:eastAsia="Arial" w:hAnsi="Arial"/>
                            <w:b/>
                            <w:sz w:val="24"/>
                          </w:rPr>
                        </w:rPrChange>
                      </w:rPr>
                      <w:t>FABIO</w:t>
                    </w:r>
                  </w:ins>
                  <w:ins w:id="9" w:author="Fabiola Ramírez  Guerrero" w:date="2024-02-24T15:45:00Z">
                    <w:r w:rsidR="00FD54EA" w:rsidRPr="00781601">
                      <w:rPr>
                        <w:rFonts w:ascii="Arial" w:eastAsia="Arial" w:hAnsi="Arial"/>
                        <w:b/>
                        <w:sz w:val="24"/>
                        <w:rPrChange w:id="10" w:author="Fabiola Ramírez  Guerrero" w:date="2024-02-24T15:45:00Z">
                          <w:rPr>
                            <w:rFonts w:ascii="Arial" w:eastAsia="Arial" w:hAnsi="Arial"/>
                            <w:b/>
                            <w:sz w:val="24"/>
                          </w:rPr>
                        </w:rPrChange>
                      </w:rPr>
                      <w:t>LA RAMÍREZ GUERRERO</w:t>
                    </w:r>
                  </w:ins>
                </w:p>
                <w:p w14:paraId="5B06311F" w14:textId="77777777" w:rsidR="008E18C8" w:rsidRDefault="008E18C8" w:rsidP="00B10A7F">
                  <w:pPr>
                    <w:spacing w:after="0" w:line="0" w:lineRule="atLeast"/>
                    <w:jc w:val="center"/>
                    <w:rPr>
                      <w:rFonts w:ascii="Arial" w:eastAsia="Arial" w:hAnsi="Arial"/>
                      <w:b/>
                      <w:color w:val="FF0000"/>
                      <w:sz w:val="24"/>
                    </w:rPr>
                  </w:pPr>
                </w:p>
                <w:p w14:paraId="17974669" w14:textId="77777777" w:rsidR="008E18C8" w:rsidRDefault="008E18C8" w:rsidP="00B10A7F">
                  <w:pPr>
                    <w:spacing w:after="0" w:line="0" w:lineRule="atLeast"/>
                    <w:jc w:val="center"/>
                    <w:rPr>
                      <w:rFonts w:ascii="Arial" w:eastAsia="Arial" w:hAnsi="Arial"/>
                      <w:b/>
                      <w:sz w:val="24"/>
                    </w:rPr>
                  </w:pPr>
                </w:p>
                <w:p w14:paraId="2174DCF3" w14:textId="7AF877FB" w:rsidR="008E18C8" w:rsidRDefault="00FD54EA" w:rsidP="00B10A7F">
                  <w:pPr>
                    <w:spacing w:after="0" w:line="0" w:lineRule="atLeast"/>
                    <w:jc w:val="center"/>
                    <w:rPr>
                      <w:rFonts w:ascii="Arial" w:eastAsia="Arial" w:hAnsi="Arial"/>
                      <w:b/>
                      <w:sz w:val="24"/>
                    </w:rPr>
                  </w:pPr>
                  <w:r>
                    <w:rPr>
                      <w:rFonts w:ascii="Arial" w:eastAsia="Arial" w:hAnsi="Arial"/>
                      <w:b/>
                      <w:sz w:val="24"/>
                    </w:rPr>
                    <w:t>NO. CONTROL:</w:t>
                  </w:r>
                </w:p>
                <w:p w14:paraId="1B4D0F9A" w14:textId="461EDB51" w:rsidR="008E18C8" w:rsidRPr="00781601" w:rsidRDefault="00FD54EA" w:rsidP="00B10A7F">
                  <w:pPr>
                    <w:spacing w:after="0" w:line="0" w:lineRule="atLeast"/>
                    <w:jc w:val="center"/>
                    <w:rPr>
                      <w:rFonts w:ascii="Arial" w:eastAsia="Arial" w:hAnsi="Arial"/>
                      <w:b/>
                      <w:sz w:val="24"/>
                      <w:rPrChange w:id="11" w:author="Fabiola Ramírez  Guerrero" w:date="2024-02-24T15:46:00Z">
                        <w:rPr>
                          <w:rFonts w:ascii="Arial" w:eastAsia="Arial" w:hAnsi="Arial"/>
                          <w:b/>
                          <w:color w:val="FF0000"/>
                          <w:sz w:val="24"/>
                        </w:rPr>
                      </w:rPrChange>
                    </w:rPr>
                  </w:pPr>
                  <w:ins w:id="12" w:author="Fabiola Ramírez  Guerrero" w:date="2024-02-24T15:45:00Z">
                    <w:r w:rsidRPr="00781601">
                      <w:rPr>
                        <w:rFonts w:ascii="Arial" w:eastAsia="Arial" w:hAnsi="Arial"/>
                        <w:b/>
                        <w:sz w:val="24"/>
                        <w:rPrChange w:id="13" w:author="Fabiola Ramírez  Guerrero" w:date="2024-02-24T15:46:00Z">
                          <w:rPr>
                            <w:rFonts w:ascii="Arial" w:eastAsia="Arial" w:hAnsi="Arial"/>
                            <w:b/>
                            <w:sz w:val="24"/>
                          </w:rPr>
                        </w:rPrChange>
                      </w:rPr>
                      <w:t>C18280980</w:t>
                    </w:r>
                  </w:ins>
                  <w:del w:id="14" w:author="Fabiola Ramírez  Guerrero" w:date="2024-02-24T15:45:00Z">
                    <w:r w:rsidR="008E18C8" w:rsidRPr="00781601" w:rsidDel="00781601">
                      <w:rPr>
                        <w:rFonts w:ascii="Arial" w:eastAsia="Arial" w:hAnsi="Arial"/>
                        <w:b/>
                        <w:sz w:val="24"/>
                        <w:rPrChange w:id="15" w:author="Fabiola Ramírez  Guerrero" w:date="2024-02-24T15:46:00Z">
                          <w:rPr>
                            <w:rFonts w:ascii="Arial" w:eastAsia="Arial" w:hAnsi="Arial"/>
                            <w:b/>
                            <w:color w:val="FF0000"/>
                            <w:sz w:val="24"/>
                          </w:rPr>
                        </w:rPrChange>
                      </w:rPr>
                      <w:delText>00000000</w:delText>
                    </w:r>
                  </w:del>
                </w:p>
                <w:p w14:paraId="765C38B2" w14:textId="77777777" w:rsidR="008E18C8" w:rsidRDefault="008E18C8" w:rsidP="00B10A7F">
                  <w:pPr>
                    <w:spacing w:line="200" w:lineRule="exact"/>
                    <w:rPr>
                      <w:rFonts w:ascii="Times New Roman" w:eastAsia="Times New Roman" w:hAnsi="Times New Roman"/>
                    </w:rPr>
                  </w:pPr>
                </w:p>
                <w:p w14:paraId="4AF7F5E1" w14:textId="77777777" w:rsidR="008E18C8" w:rsidRDefault="008E18C8" w:rsidP="00B10A7F">
                  <w:pPr>
                    <w:spacing w:line="200" w:lineRule="exact"/>
                    <w:rPr>
                      <w:rFonts w:ascii="Times New Roman" w:eastAsia="Times New Roman" w:hAnsi="Times New Roman"/>
                    </w:rPr>
                  </w:pPr>
                </w:p>
                <w:p w14:paraId="25A0A443" w14:textId="60DBDE51" w:rsidR="008E18C8" w:rsidRDefault="00FD54EA" w:rsidP="00B10A7F">
                  <w:pPr>
                    <w:spacing w:after="0" w:line="0" w:lineRule="atLeast"/>
                    <w:jc w:val="center"/>
                    <w:rPr>
                      <w:rFonts w:ascii="Arial" w:eastAsia="Arial" w:hAnsi="Arial"/>
                      <w:b/>
                      <w:sz w:val="24"/>
                    </w:rPr>
                  </w:pPr>
                  <w:r>
                    <w:rPr>
                      <w:rFonts w:ascii="Arial" w:eastAsia="Arial" w:hAnsi="Arial"/>
                      <w:b/>
                      <w:sz w:val="24"/>
                    </w:rPr>
                    <w:t>ASESOR INTERNO:</w:t>
                  </w:r>
                </w:p>
                <w:p w14:paraId="1ECA6AEB" w14:textId="2ECE8A89" w:rsidR="008E18C8" w:rsidRPr="00781601" w:rsidRDefault="0085071B" w:rsidP="00B10A7F">
                  <w:pPr>
                    <w:spacing w:after="0" w:line="0" w:lineRule="atLeast"/>
                    <w:jc w:val="center"/>
                    <w:rPr>
                      <w:rFonts w:ascii="Arial" w:eastAsia="Arial" w:hAnsi="Arial"/>
                      <w:b/>
                      <w:sz w:val="24"/>
                      <w:rPrChange w:id="16" w:author="Fabiola Ramírez  Guerrero" w:date="2024-02-24T15:47:00Z">
                        <w:rPr>
                          <w:rFonts w:ascii="Arial" w:eastAsia="Arial" w:hAnsi="Arial"/>
                          <w:b/>
                          <w:color w:val="FF0000"/>
                          <w:sz w:val="24"/>
                        </w:rPr>
                      </w:rPrChange>
                    </w:rPr>
                  </w:pPr>
                  <w:r>
                    <w:rPr>
                      <w:rFonts w:ascii="Arial" w:eastAsia="Arial" w:hAnsi="Arial"/>
                      <w:b/>
                      <w:sz w:val="24"/>
                    </w:rPr>
                    <w:t xml:space="preserve">M. EN T. </w:t>
                  </w:r>
                  <w:r w:rsidR="00FD54EA">
                    <w:rPr>
                      <w:rFonts w:ascii="Arial" w:eastAsia="Arial" w:hAnsi="Arial"/>
                      <w:b/>
                      <w:sz w:val="24"/>
                    </w:rPr>
                    <w:t>ANDREA OLIMPIA NÁJERA ÁVILA</w:t>
                  </w:r>
                  <w:del w:id="17" w:author="Fabiola Ramírez  Guerrero" w:date="2024-02-24T15:46:00Z">
                    <w:r w:rsidR="008E18C8" w:rsidRPr="00781601" w:rsidDel="00781601">
                      <w:rPr>
                        <w:rFonts w:ascii="Arial" w:eastAsia="Arial" w:hAnsi="Arial"/>
                        <w:b/>
                        <w:sz w:val="24"/>
                        <w:rPrChange w:id="18" w:author="Fabiola Ramírez  Guerrero" w:date="2024-02-24T15:47:00Z">
                          <w:rPr>
                            <w:rFonts w:ascii="Arial" w:eastAsia="Arial" w:hAnsi="Arial"/>
                            <w:b/>
                            <w:color w:val="FF0000"/>
                            <w:sz w:val="24"/>
                          </w:rPr>
                        </w:rPrChange>
                      </w:rPr>
                      <w:delText>GRADO ACADÉMICO Y NOMBRE DEL ASESOR</w:delText>
                    </w:r>
                  </w:del>
                </w:p>
                <w:p w14:paraId="56748546" w14:textId="77777777" w:rsidR="008E18C8" w:rsidRDefault="008E18C8" w:rsidP="00B10A7F">
                  <w:pPr>
                    <w:spacing w:after="0" w:line="0" w:lineRule="atLeast"/>
                    <w:jc w:val="center"/>
                    <w:rPr>
                      <w:rFonts w:ascii="Arial" w:eastAsia="Arial" w:hAnsi="Arial"/>
                      <w:b/>
                      <w:color w:val="FF0000"/>
                      <w:sz w:val="24"/>
                    </w:rPr>
                  </w:pPr>
                </w:p>
                <w:p w14:paraId="4F29A858" w14:textId="77777777" w:rsidR="008E18C8" w:rsidRDefault="008E18C8" w:rsidP="00B10A7F">
                  <w:pPr>
                    <w:spacing w:after="0" w:line="0" w:lineRule="atLeast"/>
                    <w:jc w:val="center"/>
                    <w:rPr>
                      <w:rFonts w:ascii="Arial" w:eastAsia="Arial" w:hAnsi="Arial"/>
                      <w:b/>
                      <w:color w:val="FF0000"/>
                      <w:sz w:val="24"/>
                    </w:rPr>
                  </w:pPr>
                </w:p>
                <w:p w14:paraId="0C2C109D" w14:textId="77777777" w:rsidR="008E18C8" w:rsidRDefault="008E18C8" w:rsidP="00B10A7F">
                  <w:pPr>
                    <w:spacing w:after="0" w:line="0" w:lineRule="atLeast"/>
                    <w:jc w:val="center"/>
                    <w:rPr>
                      <w:rFonts w:ascii="Arial" w:eastAsia="Arial" w:hAnsi="Arial"/>
                      <w:b/>
                      <w:color w:val="FF0000"/>
                      <w:sz w:val="24"/>
                    </w:rPr>
                  </w:pPr>
                </w:p>
                <w:p w14:paraId="118605F2" w14:textId="0D0011F1" w:rsidR="008E18C8" w:rsidRDefault="00FD54EA" w:rsidP="00B10A7F">
                  <w:pPr>
                    <w:spacing w:after="0" w:line="0" w:lineRule="atLeast"/>
                    <w:jc w:val="center"/>
                    <w:rPr>
                      <w:rFonts w:ascii="Arial" w:eastAsia="Arial" w:hAnsi="Arial"/>
                      <w:b/>
                      <w:sz w:val="24"/>
                    </w:rPr>
                  </w:pPr>
                  <w:r>
                    <w:rPr>
                      <w:rFonts w:ascii="Arial" w:eastAsia="Arial" w:hAnsi="Arial"/>
                      <w:b/>
                      <w:sz w:val="24"/>
                    </w:rPr>
                    <w:t>ASESOR EXTERNO:</w:t>
                  </w:r>
                </w:p>
                <w:p w14:paraId="5D9EBD26" w14:textId="4E652A96" w:rsidR="008E18C8" w:rsidRPr="00781601" w:rsidRDefault="008E18C8" w:rsidP="00B10A7F">
                  <w:pPr>
                    <w:spacing w:after="0" w:line="0" w:lineRule="atLeast"/>
                    <w:jc w:val="center"/>
                    <w:rPr>
                      <w:rFonts w:ascii="Arial" w:eastAsia="Arial" w:hAnsi="Arial"/>
                      <w:b/>
                      <w:sz w:val="24"/>
                    </w:rPr>
                  </w:pPr>
                  <w:del w:id="19" w:author="Fabiola Ramírez  Guerrero" w:date="2024-02-24T15:48:00Z">
                    <w:r w:rsidRPr="00781601" w:rsidDel="00781601">
                      <w:rPr>
                        <w:rFonts w:ascii="Arial" w:eastAsia="Arial" w:hAnsi="Arial"/>
                        <w:b/>
                        <w:sz w:val="24"/>
                        <w:rPrChange w:id="20" w:author="Fabiola Ramírez  Guerrero" w:date="2024-02-24T15:48:00Z">
                          <w:rPr>
                            <w:rFonts w:ascii="Arial" w:eastAsia="Arial" w:hAnsi="Arial"/>
                            <w:b/>
                            <w:color w:val="FF0000"/>
                            <w:sz w:val="24"/>
                          </w:rPr>
                        </w:rPrChange>
                      </w:rPr>
                      <w:delText>GRADO ACADÉMICO, NOMBREY FIRMA DEL ASESOR</w:delText>
                    </w:r>
                  </w:del>
                  <w:r w:rsidR="00FD54EA">
                    <w:rPr>
                      <w:rFonts w:ascii="Arial" w:eastAsia="Arial" w:hAnsi="Arial"/>
                      <w:b/>
                      <w:sz w:val="24"/>
                    </w:rPr>
                    <w:t>DRA</w:t>
                  </w:r>
                  <w:ins w:id="21" w:author="Fabiola Ramírez  Guerrero" w:date="2024-02-24T15:48:00Z">
                    <w:r w:rsidR="00FD54EA" w:rsidRPr="00781601">
                      <w:rPr>
                        <w:rFonts w:ascii="Arial" w:eastAsia="Arial" w:hAnsi="Arial"/>
                        <w:b/>
                        <w:sz w:val="24"/>
                        <w:rPrChange w:id="22" w:author="Fabiola Ramírez  Guerrero" w:date="2024-02-24T15:48:00Z">
                          <w:rPr>
                            <w:rFonts w:ascii="Arial" w:eastAsia="Arial" w:hAnsi="Arial"/>
                            <w:b/>
                            <w:sz w:val="24"/>
                          </w:rPr>
                        </w:rPrChange>
                      </w:rPr>
                      <w:t xml:space="preserve">. </w:t>
                    </w:r>
                  </w:ins>
                  <w:r w:rsidR="00FD54EA">
                    <w:rPr>
                      <w:rFonts w:ascii="Arial" w:eastAsia="Arial" w:hAnsi="Arial"/>
                      <w:b/>
                      <w:sz w:val="24"/>
                    </w:rPr>
                    <w:t>ERÉNDIRA RENDÓN LARA</w:t>
                  </w:r>
                </w:p>
                <w:p w14:paraId="2DCB4966" w14:textId="77777777" w:rsidR="008E18C8" w:rsidRPr="00095283" w:rsidRDefault="008E18C8" w:rsidP="00B10A7F">
                  <w:pPr>
                    <w:spacing w:after="0" w:line="0" w:lineRule="atLeast"/>
                    <w:jc w:val="center"/>
                    <w:rPr>
                      <w:rFonts w:ascii="Arial" w:eastAsia="Arial" w:hAnsi="Arial"/>
                      <w:b/>
                      <w:sz w:val="24"/>
                    </w:rPr>
                  </w:pPr>
                </w:p>
                <w:p w14:paraId="6ACBABCA" w14:textId="77777777" w:rsidR="008E18C8" w:rsidRDefault="008E18C8" w:rsidP="00B10A7F">
                  <w:pPr>
                    <w:spacing w:line="200" w:lineRule="exact"/>
                    <w:rPr>
                      <w:rFonts w:ascii="Times New Roman" w:eastAsia="Times New Roman" w:hAnsi="Times New Roman"/>
                    </w:rPr>
                  </w:pPr>
                </w:p>
                <w:p w14:paraId="228A4724" w14:textId="77777777" w:rsidR="008E18C8" w:rsidRDefault="008E18C8" w:rsidP="00B10A7F">
                  <w:pPr>
                    <w:spacing w:line="0" w:lineRule="atLeast"/>
                    <w:ind w:right="260"/>
                    <w:jc w:val="right"/>
                    <w:rPr>
                      <w:rFonts w:ascii="Arial" w:eastAsia="Arial" w:hAnsi="Arial"/>
                      <w:b/>
                      <w:sz w:val="16"/>
                    </w:rPr>
                  </w:pPr>
                </w:p>
                <w:p w14:paraId="2DD7F324" w14:textId="77777777" w:rsidR="008E18C8" w:rsidRDefault="008E18C8" w:rsidP="00B10A7F">
                  <w:pPr>
                    <w:spacing w:line="0" w:lineRule="atLeast"/>
                    <w:ind w:right="260"/>
                    <w:jc w:val="right"/>
                    <w:rPr>
                      <w:rFonts w:ascii="Arial" w:eastAsia="Arial" w:hAnsi="Arial"/>
                      <w:b/>
                      <w:sz w:val="16"/>
                    </w:rPr>
                  </w:pPr>
                </w:p>
                <w:p w14:paraId="5097755B" w14:textId="30E70D12" w:rsidR="008E18C8" w:rsidRDefault="008E18C8" w:rsidP="00B10A7F">
                  <w:pPr>
                    <w:spacing w:line="0" w:lineRule="atLeast"/>
                    <w:ind w:right="260"/>
                    <w:jc w:val="right"/>
                    <w:rPr>
                      <w:rFonts w:ascii="Arial" w:eastAsia="Arial" w:hAnsi="Arial"/>
                      <w:b/>
                      <w:sz w:val="16"/>
                      <w:u w:val="single"/>
                    </w:rPr>
                  </w:pPr>
                  <w:r>
                    <w:rPr>
                      <w:rFonts w:ascii="Arial" w:eastAsia="Arial" w:hAnsi="Arial"/>
                      <w:b/>
                      <w:sz w:val="16"/>
                    </w:rPr>
                    <w:t xml:space="preserve">METEPEC, ESTADO DE MÉXICO, </w:t>
                  </w:r>
                  <w:r w:rsidR="002575A4">
                    <w:rPr>
                      <w:rFonts w:ascii="Arial" w:eastAsia="Arial" w:hAnsi="Arial"/>
                      <w:b/>
                      <w:sz w:val="16"/>
                    </w:rPr>
                    <w:t>OCTUBRE</w:t>
                  </w:r>
                  <w:del w:id="23" w:author="Fabiola Ramírez  Guerrero" w:date="2024-02-24T15:49:00Z">
                    <w:r w:rsidRPr="00095283" w:rsidDel="00781601">
                      <w:rPr>
                        <w:rFonts w:ascii="Arial" w:eastAsia="Arial" w:hAnsi="Arial"/>
                        <w:b/>
                        <w:color w:val="FF0000"/>
                        <w:sz w:val="16"/>
                      </w:rPr>
                      <w:delText>MES</w:delText>
                    </w:r>
                  </w:del>
                  <w:r>
                    <w:rPr>
                      <w:rFonts w:ascii="Arial" w:eastAsia="Arial" w:hAnsi="Arial"/>
                      <w:b/>
                      <w:sz w:val="16"/>
                    </w:rPr>
                    <w:t xml:space="preserve"> DE </w:t>
                  </w:r>
                  <w:ins w:id="24" w:author="Fabiola Ramírez  Guerrero" w:date="2024-02-24T15:49:00Z">
                    <w:r w:rsidRPr="00781601">
                      <w:rPr>
                        <w:rFonts w:ascii="Arial" w:eastAsia="Arial" w:hAnsi="Arial"/>
                        <w:b/>
                        <w:sz w:val="16"/>
                        <w:rPrChange w:id="25" w:author="Fabiola Ramírez  Guerrero" w:date="2024-02-24T15:49:00Z">
                          <w:rPr>
                            <w:rFonts w:ascii="Arial" w:eastAsia="Arial" w:hAnsi="Arial"/>
                            <w:b/>
                            <w:color w:val="FF0000"/>
                            <w:sz w:val="16"/>
                          </w:rPr>
                        </w:rPrChange>
                      </w:rPr>
                      <w:t>2024</w:t>
                    </w:r>
                  </w:ins>
                  <w:del w:id="26" w:author="Fabiola Ramírez  Guerrero" w:date="2024-02-24T15:49:00Z">
                    <w:r w:rsidRPr="00095283" w:rsidDel="00781601">
                      <w:rPr>
                        <w:rFonts w:ascii="Arial" w:eastAsia="Arial" w:hAnsi="Arial"/>
                        <w:b/>
                        <w:color w:val="FF0000"/>
                        <w:sz w:val="16"/>
                      </w:rPr>
                      <w:delText>AÑO</w:delText>
                    </w:r>
                  </w:del>
                </w:p>
                <w:p w14:paraId="5D7E169F" w14:textId="77777777" w:rsidR="008E18C8" w:rsidRDefault="008E18C8" w:rsidP="00B10A7F">
                  <w:pPr>
                    <w:jc w:val="center"/>
                  </w:pPr>
                </w:p>
              </w:txbxContent>
            </v:textbox>
            <w10:wrap type="square" anchorx="margin"/>
          </v:shape>
        </w:pict>
      </w:r>
      <w:r w:rsidRPr="004D0BC3">
        <w:rPr>
          <w:rFonts w:ascii="Arial" w:hAnsi="Arial" w:cs="Arial"/>
          <w:noProof/>
        </w:rPr>
        <w:pict w14:anchorId="07FA4B20">
          <v:line id="Conector recto 12" o:spid="_x0000_s2055"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7.2pt,119.35pt" to="49.1pt,5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" strokecolor="#eb8d03" strokeweight="1pt">
            <v:stroke joinstyle="miter"/>
          </v:line>
        </w:pict>
      </w:r>
      <w:r w:rsidRPr="004D0BC3">
        <w:rPr>
          <w:rFonts w:ascii="Arial" w:hAnsi="Arial" w:cs="Arial"/>
          <w:noProof/>
        </w:rPr>
        <w:pict w14:anchorId="48D1A2F3">
          <v:line id="Conector recto 10" o:spid="_x0000_s2054"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25pt,120.9pt" to="16.15pt,6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" strokecolor="#538135 [2409]" strokeweight="2pt">
            <v:stroke joinstyle="miter"/>
          </v:line>
        </w:pict>
      </w:r>
      <w:r w:rsidRPr="004D0BC3">
        <w:rPr>
          <w:rFonts w:ascii="Arial" w:hAnsi="Arial" w:cs="Arial"/>
          <w:noProof/>
        </w:rPr>
        <w:pict w14:anchorId="1A266D38">
          <v:line id="Conector recto 13" o:spid="_x0000_s2053"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38pt,120.8pt" to="39.9pt,6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" strokecolor="#0070c0" strokeweight="2pt">
            <v:stroke joinstyle="miter"/>
          </v:line>
        </w:pict>
      </w:r>
      <w:r w:rsidRPr="004D0BC3">
        <w:rPr>
          <w:rFonts w:ascii="Arial" w:hAnsi="Arial" w:cs="Arial"/>
          <w:noProof/>
        </w:rPr>
        <w:pict w14:anchorId="3B54073C">
          <v:line id="Conector recto 11" o:spid="_x0000_s2052"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6.65pt,119.3pt" to="8.55pt,5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" strokecolor="#0070c0" strokeweight="2pt">
            <v:stroke joinstyle="miter"/>
          </v:line>
        </w:pict>
      </w:r>
      <w:r w:rsidRPr="004D0BC3">
        <w:rPr>
          <w:rFonts w:ascii="Arial" w:hAnsi="Arial" w:cs="Arial"/>
          <w:noProof/>
        </w:rPr>
        <w:pict w14:anchorId="62F44B9E">
          <v:line id="Conector recto 9" o:spid="_x0000_s2051"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38.35pt,35.2pt" to="483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" strokecolor="#0070c0" strokeweight="1pt">
            <v:stroke joinstyle="miter"/>
          </v:line>
        </w:pict>
      </w:r>
      <w:r w:rsidRPr="004D0BC3">
        <w:rPr>
          <w:rFonts w:ascii="Arial" w:hAnsi="Arial" w:cs="Arial"/>
          <w:noProof/>
        </w:rPr>
        <w:pict w14:anchorId="3257ED16">
          <v:line id="Conector recto 8" o:spid="_x0000_s2050"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38.05pt,24.75pt" to="482.7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" strokecolor="#eb8d03" strokeweight="1pt">
            <v:stroke joinstyle="miter"/>
          </v:line>
        </w:pict>
      </w:r>
      <w:r w:rsidR="00B10A7F" w:rsidRPr="004D0BC3">
        <w:rPr>
          <w:rFonts w:ascii="Arial" w:hAnsi="Arial" w:cs="Arial"/>
          <w:noProof/>
          <w:lang w:eastAsia="es-MX"/>
        </w:rPr>
        <w:drawing>
          <wp:anchor distT="0" distB="0" distL="114300" distR="114300" simplePos="0" relativeHeight="251648512" behindDoc="0" locked="0" layoutInCell="1" allowOverlap="1" wp14:anchorId="519050C5" wp14:editId="5A41916C">
            <wp:simplePos x="0" y="0"/>
            <wp:positionH relativeFrom="margin">
              <wp:align>left</wp:align>
            </wp:positionH>
            <wp:positionV relativeFrom="paragraph">
              <wp:posOffset>6964</wp:posOffset>
            </wp:positionV>
            <wp:extent cx="1222375" cy="1309370"/>
            <wp:effectExtent l="0" t="0" r="0" b="5080"/>
            <wp:wrapNone/>
            <wp:docPr id="3" name="Imagen 3" descr="Resultado de imagen para it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ittol"/>
                    <pic:cNvPicPr>
                      <a:picLocks noChangeAspect="1" noChangeArrowheads="1"/>
                    </pic:cNvPicPr>
                  </pic:nvPicPr>
                  <pic:blipFill>
                    <a:blip r:embed="rId11" cstate="print">
                      <a:extLst>
                        <a:ext uri="{28A0092B-C50C-407E-A947-70E740481C1C}">
                          <a14:useLocalDpi xmlns:a14="http://schemas.microsoft.com/office/drawing/2010/main" val="0"/>
                        </a:ext>
                      </a:extLst>
                    </a:blip>
                    <a:srcRect l="7850" t="5645" r="7968" b="5868"/>
                    <a:stretch>
                      <a:fillRect/>
                    </a:stretch>
                  </pic:blipFill>
                  <pic:spPr bwMode="auto">
                    <a:xfrm>
                      <a:off x="0" y="0"/>
                      <a:ext cx="1222375" cy="1309370"/>
                    </a:xfrm>
                    <a:prstGeom prst="rect">
                      <a:avLst/>
                    </a:prstGeom>
                    <a:noFill/>
                    <a:ln>
                      <a:noFill/>
                    </a:ln>
                  </pic:spPr>
                </pic:pic>
              </a:graphicData>
            </a:graphic>
          </wp:anchor>
        </w:drawing>
      </w:r>
    </w:p>
    <w:p w14:paraId="706DC13D" w14:textId="77777777" w:rsidR="00B10A7F" w:rsidRPr="004D0BC3" w:rsidRDefault="00B10A7F" w:rsidP="009246B5">
      <w:pPr>
        <w:spacing w:line="360" w:lineRule="auto"/>
        <w:rPr>
          <w:rFonts w:ascii="Arial" w:hAnsi="Arial" w:cs="Arial"/>
        </w:rPr>
      </w:pPr>
    </w:p>
    <w:p w14:paraId="3D9B2A0F" w14:textId="77777777" w:rsidR="00B10A7F" w:rsidRPr="004D0BC3" w:rsidRDefault="00B10A7F" w:rsidP="009246B5">
      <w:pPr>
        <w:spacing w:line="360" w:lineRule="auto"/>
        <w:rPr>
          <w:ins w:id="27" w:author="Fabiola Ramírez  Guerrero" w:date="2024-02-24T15:49:00Z"/>
          <w:rFonts w:ascii="Arial" w:hAnsi="Arial" w:cs="Arial"/>
        </w:rPr>
      </w:pPr>
    </w:p>
    <w:p w14:paraId="04A966AE" w14:textId="77777777" w:rsidR="00B10A7F" w:rsidRPr="004D0BC3" w:rsidRDefault="00B10A7F" w:rsidP="009246B5">
      <w:pPr>
        <w:spacing w:line="360" w:lineRule="auto"/>
        <w:rPr>
          <w:ins w:id="28" w:author="Fabiola Ramírez  Guerrero" w:date="2024-02-24T15:49:00Z"/>
          <w:rFonts w:ascii="Arial" w:hAnsi="Arial" w:cs="Arial"/>
        </w:rPr>
      </w:pPr>
    </w:p>
    <w:p w14:paraId="71D4E3E5" w14:textId="77777777" w:rsidR="00B10A7F" w:rsidRPr="004D0BC3" w:rsidRDefault="00B10A7F" w:rsidP="009246B5">
      <w:pPr>
        <w:spacing w:line="360" w:lineRule="auto"/>
        <w:rPr>
          <w:ins w:id="29" w:author="Fabiola Ramírez  Guerrero" w:date="2024-02-24T15:49:00Z"/>
          <w:rFonts w:ascii="Arial" w:hAnsi="Arial" w:cs="Arial"/>
        </w:rPr>
      </w:pPr>
    </w:p>
    <w:p w14:paraId="0F37BB5C" w14:textId="77777777" w:rsidR="00B10A7F" w:rsidRPr="004D0BC3" w:rsidRDefault="00B10A7F" w:rsidP="009246B5">
      <w:pPr>
        <w:spacing w:line="360" w:lineRule="auto"/>
        <w:rPr>
          <w:ins w:id="30" w:author="Fabiola Ramírez  Guerrero" w:date="2024-02-24T15:49:00Z"/>
          <w:rFonts w:ascii="Arial" w:hAnsi="Arial" w:cs="Arial"/>
        </w:rPr>
      </w:pPr>
    </w:p>
    <w:p w14:paraId="681B72F0" w14:textId="77777777" w:rsidR="00B10A7F" w:rsidRPr="004D0BC3" w:rsidRDefault="00B10A7F" w:rsidP="009246B5">
      <w:pPr>
        <w:spacing w:line="360" w:lineRule="auto"/>
        <w:rPr>
          <w:ins w:id="31" w:author="Fabiola Ramírez  Guerrero" w:date="2024-02-24T15:49:00Z"/>
          <w:rFonts w:ascii="Arial" w:hAnsi="Arial" w:cs="Arial"/>
        </w:rPr>
      </w:pPr>
    </w:p>
    <w:p w14:paraId="00155C13" w14:textId="77777777" w:rsidR="00B10A7F" w:rsidRPr="004D0BC3" w:rsidRDefault="00B10A7F" w:rsidP="009246B5">
      <w:pPr>
        <w:spacing w:line="360" w:lineRule="auto"/>
        <w:rPr>
          <w:ins w:id="32" w:author="Fabiola Ramírez  Guerrero" w:date="2024-02-24T15:49:00Z"/>
          <w:rFonts w:ascii="Arial" w:hAnsi="Arial" w:cs="Arial"/>
        </w:rPr>
      </w:pPr>
    </w:p>
    <w:p w14:paraId="4E79F42E" w14:textId="77777777" w:rsidR="00B10A7F" w:rsidRPr="004D0BC3" w:rsidRDefault="00B10A7F" w:rsidP="009246B5">
      <w:pPr>
        <w:spacing w:line="360" w:lineRule="auto"/>
        <w:rPr>
          <w:ins w:id="33" w:author="Fabiola Ramírez  Guerrero" w:date="2024-02-24T15:49:00Z"/>
          <w:rFonts w:ascii="Arial" w:hAnsi="Arial" w:cs="Arial"/>
        </w:rPr>
      </w:pPr>
    </w:p>
    <w:p w14:paraId="37997A28" w14:textId="77777777" w:rsidR="00B10A7F" w:rsidRPr="004D0BC3" w:rsidRDefault="00B10A7F" w:rsidP="009246B5">
      <w:pPr>
        <w:spacing w:line="360" w:lineRule="auto"/>
        <w:rPr>
          <w:ins w:id="34" w:author="Fabiola Ramírez  Guerrero" w:date="2024-02-24T15:49:00Z"/>
          <w:rFonts w:ascii="Arial" w:hAnsi="Arial" w:cs="Arial"/>
        </w:rPr>
      </w:pPr>
    </w:p>
    <w:p w14:paraId="15F011CC" w14:textId="77777777" w:rsidR="00B10A7F" w:rsidRPr="004D0BC3" w:rsidRDefault="00B10A7F" w:rsidP="009246B5">
      <w:pPr>
        <w:spacing w:line="360" w:lineRule="auto"/>
        <w:rPr>
          <w:ins w:id="35" w:author="Fabiola Ramírez  Guerrero" w:date="2024-02-24T15:49:00Z"/>
          <w:rFonts w:ascii="Arial" w:hAnsi="Arial" w:cs="Arial"/>
        </w:rPr>
      </w:pPr>
    </w:p>
    <w:p w14:paraId="35E77A9A" w14:textId="77777777" w:rsidR="00B10A7F" w:rsidRPr="004D0BC3" w:rsidRDefault="00B10A7F" w:rsidP="009246B5">
      <w:pPr>
        <w:spacing w:line="360" w:lineRule="auto"/>
        <w:rPr>
          <w:ins w:id="36" w:author="Fabiola Ramírez  Guerrero" w:date="2024-02-24T15:49:00Z"/>
          <w:rFonts w:ascii="Arial" w:hAnsi="Arial" w:cs="Arial"/>
        </w:rPr>
      </w:pPr>
    </w:p>
    <w:p w14:paraId="0C574854" w14:textId="77777777" w:rsidR="00B10A7F" w:rsidRPr="004D0BC3" w:rsidRDefault="00B10A7F" w:rsidP="009246B5">
      <w:pPr>
        <w:spacing w:line="360" w:lineRule="auto"/>
        <w:rPr>
          <w:ins w:id="37" w:author="Fabiola Ramírez  Guerrero" w:date="2024-02-24T15:49:00Z"/>
          <w:rFonts w:ascii="Arial" w:hAnsi="Arial" w:cs="Arial"/>
        </w:rPr>
      </w:pPr>
    </w:p>
    <w:p w14:paraId="0B7E84F4" w14:textId="77777777" w:rsidR="00B10A7F" w:rsidRPr="004D0BC3" w:rsidRDefault="00B10A7F" w:rsidP="009246B5">
      <w:pPr>
        <w:spacing w:line="360" w:lineRule="auto"/>
        <w:rPr>
          <w:ins w:id="38" w:author="Fabiola Ramírez  Guerrero" w:date="2024-02-24T15:49:00Z"/>
          <w:rFonts w:ascii="Arial" w:hAnsi="Arial" w:cs="Arial"/>
        </w:rPr>
      </w:pPr>
    </w:p>
    <w:p w14:paraId="0FBF2E3B" w14:textId="77777777" w:rsidR="00B10A7F" w:rsidRPr="004D0BC3" w:rsidRDefault="00B10A7F" w:rsidP="009246B5">
      <w:pPr>
        <w:spacing w:line="360" w:lineRule="auto"/>
        <w:rPr>
          <w:ins w:id="39" w:author="Fabiola Ramírez  Guerrero" w:date="2024-02-24T15:49:00Z"/>
          <w:rFonts w:ascii="Arial" w:hAnsi="Arial" w:cs="Arial"/>
        </w:rPr>
      </w:pPr>
    </w:p>
    <w:p w14:paraId="345D39A4" w14:textId="77777777" w:rsidR="00B10A7F" w:rsidRPr="004D0BC3" w:rsidRDefault="00B10A7F" w:rsidP="009246B5">
      <w:pPr>
        <w:spacing w:line="360" w:lineRule="auto"/>
        <w:rPr>
          <w:ins w:id="40" w:author="Fabiola Ramírez  Guerrero" w:date="2024-02-24T15:49:00Z"/>
          <w:rFonts w:ascii="Arial" w:hAnsi="Arial" w:cs="Arial"/>
        </w:rPr>
      </w:pPr>
    </w:p>
    <w:p w14:paraId="777928DC" w14:textId="77777777" w:rsidR="00B10A7F" w:rsidRPr="004D0BC3" w:rsidRDefault="00B10A7F" w:rsidP="009246B5">
      <w:pPr>
        <w:spacing w:line="360" w:lineRule="auto"/>
        <w:rPr>
          <w:ins w:id="41" w:author="Fabiola Ramírez  Guerrero" w:date="2024-02-24T15:49:00Z"/>
          <w:rFonts w:ascii="Arial" w:hAnsi="Arial" w:cs="Arial"/>
        </w:rPr>
      </w:pPr>
    </w:p>
    <w:p w14:paraId="7E21696B" w14:textId="77777777" w:rsidR="00B10A7F" w:rsidRPr="004D0BC3" w:rsidRDefault="00B10A7F" w:rsidP="009246B5">
      <w:pPr>
        <w:spacing w:line="360" w:lineRule="auto"/>
        <w:rPr>
          <w:ins w:id="42" w:author="Fabiola Ramírez  Guerrero" w:date="2024-02-24T15:49:00Z"/>
          <w:rFonts w:ascii="Arial" w:hAnsi="Arial" w:cs="Arial"/>
        </w:rPr>
      </w:pPr>
    </w:p>
    <w:p w14:paraId="62D6247B" w14:textId="77777777" w:rsidR="00B10A7F" w:rsidRPr="004D0BC3" w:rsidRDefault="00B10A7F" w:rsidP="009246B5">
      <w:pPr>
        <w:spacing w:line="360" w:lineRule="auto"/>
        <w:rPr>
          <w:ins w:id="43" w:author="Fabiola Ramírez  Guerrero" w:date="2024-02-24T15:49:00Z"/>
          <w:rFonts w:ascii="Arial" w:hAnsi="Arial" w:cs="Arial"/>
        </w:rPr>
      </w:pPr>
    </w:p>
    <w:p w14:paraId="4C427134" w14:textId="77777777" w:rsidR="00B10A7F" w:rsidRPr="004D0BC3" w:rsidRDefault="00B10A7F" w:rsidP="009246B5">
      <w:pPr>
        <w:spacing w:line="360" w:lineRule="auto"/>
        <w:rPr>
          <w:ins w:id="44" w:author="Fabiola Ramírez  Guerrero" w:date="2024-02-24T15:49:00Z"/>
          <w:rFonts w:ascii="Arial" w:hAnsi="Arial" w:cs="Arial"/>
        </w:rPr>
      </w:pPr>
    </w:p>
    <w:p w14:paraId="2BFDAEA9" w14:textId="77777777" w:rsidR="00B10A7F" w:rsidRPr="004D0BC3" w:rsidRDefault="00B10A7F" w:rsidP="009246B5">
      <w:pPr>
        <w:spacing w:line="360" w:lineRule="auto"/>
        <w:rPr>
          <w:ins w:id="45" w:author="Fabiola Ramírez  Guerrero" w:date="2024-02-24T15:49:00Z"/>
          <w:rFonts w:ascii="Arial" w:hAnsi="Arial" w:cs="Arial"/>
        </w:rPr>
      </w:pPr>
    </w:p>
    <w:p w14:paraId="70922372" w14:textId="78C83219" w:rsidR="00700ECD" w:rsidRPr="004D0BC3" w:rsidRDefault="00700ECD" w:rsidP="009246B5">
      <w:pPr>
        <w:tabs>
          <w:tab w:val="left" w:pos="5205"/>
        </w:tabs>
        <w:spacing w:line="360" w:lineRule="auto"/>
        <w:rPr>
          <w:rFonts w:ascii="Arial" w:hAnsi="Arial" w:cs="Arial"/>
        </w:rPr>
      </w:pPr>
    </w:p>
    <w:p w14:paraId="0CD2C5CA" w14:textId="0CC5A49A" w:rsidR="00700ECD" w:rsidRPr="004D0BC3" w:rsidRDefault="00700ECD" w:rsidP="009246B5">
      <w:pPr>
        <w:spacing w:line="360" w:lineRule="auto"/>
        <w:jc w:val="both"/>
        <w:rPr>
          <w:rFonts w:ascii="Arial" w:hAnsi="Arial" w:cs="Arial"/>
          <w:b/>
          <w:sz w:val="24"/>
        </w:rPr>
      </w:pPr>
    </w:p>
    <w:p w14:paraId="5C56EAC6" w14:textId="77777777" w:rsidR="00700ECD" w:rsidRPr="004D0BC3" w:rsidRDefault="00700ECD" w:rsidP="009246B5">
      <w:pPr>
        <w:spacing w:line="360" w:lineRule="auto"/>
        <w:jc w:val="both"/>
        <w:rPr>
          <w:rFonts w:ascii="Arial" w:hAnsi="Arial" w:cs="Arial"/>
          <w:sz w:val="24"/>
          <w:szCs w:val="24"/>
        </w:rPr>
        <w:sectPr w:rsidR="00700ECD" w:rsidRPr="004D0BC3" w:rsidSect="00B10A7F">
          <w:headerReference w:type="default" r:id="rId12"/>
          <w:footerReference w:type="default" r:id="rId13"/>
          <w:headerReference w:type="first" r:id="rId14"/>
          <w:pgSz w:w="12240" w:h="15840"/>
          <w:pgMar w:top="1417" w:right="1701" w:bottom="1417" w:left="1701" w:header="708" w:footer="708" w:gutter="0"/>
          <w:cols w:space="708"/>
          <w:titlePg/>
          <w:docGrid w:linePitch="360"/>
        </w:sectPr>
      </w:pPr>
    </w:p>
    <w:p w14:paraId="114E20F4" w14:textId="77777777" w:rsidR="00700ECD" w:rsidRPr="004D0BC3" w:rsidRDefault="00700ECD" w:rsidP="009246B5">
      <w:pPr>
        <w:spacing w:line="360" w:lineRule="auto"/>
        <w:jc w:val="both"/>
        <w:rPr>
          <w:rFonts w:ascii="Arial" w:hAnsi="Arial" w:cs="Arial"/>
          <w:sz w:val="24"/>
          <w:szCs w:val="24"/>
        </w:rPr>
      </w:pPr>
    </w:p>
    <w:p w14:paraId="400D2B0D" w14:textId="245D2BED" w:rsidR="00F87C0D" w:rsidRPr="004D0BC3" w:rsidRDefault="00F87C0D" w:rsidP="009246B5">
      <w:pPr>
        <w:pStyle w:val="Ttulo"/>
        <w:spacing w:line="360" w:lineRule="auto"/>
        <w:rPr>
          <w:rFonts w:cs="Arial"/>
        </w:rPr>
      </w:pPr>
      <w:r w:rsidRPr="004D0BC3">
        <w:rPr>
          <w:rFonts w:cs="Arial"/>
        </w:rPr>
        <w:t>Agradecimientos</w:t>
      </w:r>
    </w:p>
    <w:p w14:paraId="3EEAC81C" w14:textId="77777777" w:rsidR="009246B5" w:rsidRPr="004D0BC3" w:rsidRDefault="009246B5" w:rsidP="009246B5">
      <w:pPr>
        <w:rPr>
          <w:rFonts w:ascii="Arial" w:hAnsi="Arial" w:cs="Arial"/>
        </w:rPr>
      </w:pPr>
    </w:p>
    <w:p w14:paraId="3C7CA4C6" w14:textId="770D1E38"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Quisiera aprovechar esta oportunidad para expresar mi más sincero agradecimiento a todas las personas que han estado a mi lado, ofreciéndome su apoyo a lo largo de mi carrera universitaria y en la realización de este proyecto de residencia.</w:t>
      </w:r>
      <w:r w:rsidR="009246B5" w:rsidRPr="004D0BC3">
        <w:rPr>
          <w:rFonts w:ascii="Arial" w:hAnsi="Arial" w:cs="Arial"/>
          <w:sz w:val="24"/>
          <w:szCs w:val="24"/>
        </w:rPr>
        <w:t xml:space="preserve"> </w:t>
      </w:r>
      <w:r w:rsidRPr="004D0BC3">
        <w:rPr>
          <w:rFonts w:ascii="Arial" w:hAnsi="Arial" w:cs="Arial"/>
          <w:sz w:val="24"/>
          <w:szCs w:val="24"/>
        </w:rPr>
        <w:t>Extiendo mi gratitud a mis profesores por su compromiso, por compartir conmigo su vasto conocimiento y experiencia. Su dedicación ha sido una fuente constante de inspiración y me ha motivado a seguir adelante, permitiéndome culminar esta etapa tan importante en mi vida.</w:t>
      </w:r>
    </w:p>
    <w:p w14:paraId="14CA22FD" w14:textId="1347BBAB"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A mi familia,</w:t>
      </w:r>
      <w:r w:rsidRPr="004D0BC3">
        <w:rPr>
          <w:rFonts w:ascii="Arial" w:hAnsi="Arial" w:cs="Arial"/>
          <w:sz w:val="24"/>
          <w:szCs w:val="24"/>
        </w:rPr>
        <w:t xml:space="preserve"> pero en especial </w:t>
      </w:r>
      <w:r w:rsidRPr="004D0BC3">
        <w:rPr>
          <w:rFonts w:ascii="Arial" w:hAnsi="Arial" w:cs="Arial"/>
          <w:sz w:val="24"/>
          <w:szCs w:val="24"/>
        </w:rPr>
        <w:t>les agradezco profundamente por su incondicional apoyo, por acompañarme en los buenos y malos momentos. Su amor, paciencia y comprensión han sido esenciales para llegar a donde estoy hoy.</w:t>
      </w:r>
      <w:r w:rsidRPr="004D0BC3">
        <w:rPr>
          <w:rFonts w:ascii="Arial" w:hAnsi="Arial" w:cs="Arial"/>
          <w:sz w:val="24"/>
          <w:szCs w:val="24"/>
        </w:rPr>
        <w:t xml:space="preserve"> Mamá, papá u</w:t>
      </w:r>
      <w:r w:rsidRPr="004D0BC3">
        <w:rPr>
          <w:rFonts w:ascii="Arial" w:hAnsi="Arial" w:cs="Arial"/>
          <w:sz w:val="24"/>
          <w:szCs w:val="24"/>
        </w:rPr>
        <w:t>stedes me han enseñado que el éxito no es solo la culminación de un proyecto o la obtención de un título, sino el proceso de crecer, aprender y seguir adelante, incluso cuando las cosas no salen como uno espera. Me han mostrado que, aunque el camino sea arduo, con esfuerzo, disciplina y el apoyo de quienes nos aman, todo es posible.</w:t>
      </w:r>
    </w:p>
    <w:p w14:paraId="6C591A19" w14:textId="6C61A49F"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A mi compañer</w:t>
      </w:r>
      <w:r w:rsidRPr="004D0BC3">
        <w:rPr>
          <w:rFonts w:ascii="Arial" w:hAnsi="Arial" w:cs="Arial"/>
          <w:sz w:val="24"/>
          <w:szCs w:val="24"/>
        </w:rPr>
        <w:t>o</w:t>
      </w:r>
      <w:r w:rsidRPr="004D0BC3">
        <w:rPr>
          <w:rFonts w:ascii="Arial" w:hAnsi="Arial" w:cs="Arial"/>
          <w:sz w:val="24"/>
          <w:szCs w:val="24"/>
        </w:rPr>
        <w:t>, quiero agradecerte profundamente por estar a mi lado en cada paso de este camino. Tu apoyo incondicional, tus palabras de aliento y tu confianza en mí han sido fundamentales para llegar hasta aquí. No podría haber logrado esto sin tu presencia, y por ello, te dedico este logro con todo mi aprecio y gratitud.</w:t>
      </w:r>
      <w:r w:rsidR="009246B5" w:rsidRPr="004D0BC3">
        <w:rPr>
          <w:rFonts w:ascii="Arial" w:hAnsi="Arial" w:cs="Arial"/>
          <w:sz w:val="24"/>
          <w:szCs w:val="24"/>
        </w:rPr>
        <w:t xml:space="preserve"> </w:t>
      </w:r>
      <w:r w:rsidRPr="004D0BC3">
        <w:rPr>
          <w:rFonts w:ascii="Arial" w:hAnsi="Arial" w:cs="Arial"/>
          <w:sz w:val="24"/>
          <w:szCs w:val="24"/>
        </w:rPr>
        <w:t>Finalmente, quisiera expresar mi reconocimiento al Instituto Tecnológico de Toluca por ofrecerme la valiosa oportunidad de cursar mis estudios y formarme como profesional. Esta institución no solo me proporcionó conocimientos académicos, sino también una sólida base de principios y habilidades que serán clave en mi desarrollo personal y profesional.</w:t>
      </w:r>
    </w:p>
    <w:p w14:paraId="49C4EB16" w14:textId="4D4D45E6" w:rsidR="00C81918" w:rsidRPr="004D0BC3" w:rsidRDefault="00C81918" w:rsidP="009246B5">
      <w:pPr>
        <w:spacing w:line="360" w:lineRule="auto"/>
        <w:jc w:val="both"/>
        <w:rPr>
          <w:rFonts w:ascii="Arial" w:hAnsi="Arial" w:cs="Arial"/>
          <w:sz w:val="24"/>
          <w:szCs w:val="24"/>
        </w:rPr>
      </w:pPr>
      <w:r w:rsidRPr="004D0BC3">
        <w:rPr>
          <w:rFonts w:ascii="Arial" w:hAnsi="Arial" w:cs="Arial"/>
          <w:sz w:val="24"/>
          <w:szCs w:val="24"/>
        </w:rPr>
        <w:t>Este logro no habría sido posible sin el apoyo y confianza de todos ellos. Les estaré eternamente agradecido.</w:t>
      </w:r>
    </w:p>
    <w:p w14:paraId="36CCA86C" w14:textId="41F75D59" w:rsidR="00F87C0D" w:rsidRPr="004D0BC3" w:rsidRDefault="00F87C0D" w:rsidP="009246B5">
      <w:pPr>
        <w:pStyle w:val="Ttulo"/>
        <w:spacing w:line="360" w:lineRule="auto"/>
        <w:rPr>
          <w:rFonts w:cs="Arial"/>
        </w:rPr>
      </w:pPr>
      <w:r w:rsidRPr="004D0BC3">
        <w:rPr>
          <w:rFonts w:cs="Arial"/>
        </w:rPr>
        <w:lastRenderedPageBreak/>
        <w:t>Resumen</w:t>
      </w:r>
    </w:p>
    <w:p w14:paraId="5B4C6FAB"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Este proyecto se centra en la implementación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un método de agrupamiento diseñado para trabajar con conjuntos de datos que combinan variables numéricas y categóricas. 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supera las limitaciones de otros enfoques tradicionales, como el K-</w:t>
      </w:r>
      <w:proofErr w:type="spellStart"/>
      <w:r w:rsidRPr="004D0BC3">
        <w:rPr>
          <w:rFonts w:ascii="Arial" w:hAnsi="Arial" w:cs="Arial"/>
          <w:sz w:val="24"/>
          <w:szCs w:val="24"/>
        </w:rPr>
        <w:t>Means</w:t>
      </w:r>
      <w:proofErr w:type="spellEnd"/>
      <w:r w:rsidRPr="004D0BC3">
        <w:rPr>
          <w:rFonts w:ascii="Arial" w:hAnsi="Arial" w:cs="Arial"/>
          <w:sz w:val="24"/>
          <w:szCs w:val="24"/>
        </w:rPr>
        <w:t>, al integrar en su cálculo tanto la distancia euclidiana para los datos numéricos como la disimilitud de coincidencia para los categóricos. Este enfoque híbrido lo convierte en una herramienta ideal para análisis de datos heterogéneos.</w:t>
      </w:r>
    </w:p>
    <w:p w14:paraId="1BC18EEC" w14:textId="2F638122"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 xml:space="preserve">A lo largo del desarrollo del proyecto, se implementaron los componentes clave del algoritmo, desde la inicialización aleatoria de prototipos hasta la asignación iterativa de objetos a </w:t>
      </w:r>
      <w:proofErr w:type="spellStart"/>
      <w:proofErr w:type="gramStart"/>
      <w:r w:rsidRPr="004D0BC3">
        <w:rPr>
          <w:rFonts w:ascii="Arial" w:hAnsi="Arial" w:cs="Arial"/>
          <w:sz w:val="24"/>
          <w:szCs w:val="24"/>
        </w:rPr>
        <w:t>clusters</w:t>
      </w:r>
      <w:proofErr w:type="spellEnd"/>
      <w:proofErr w:type="gramEnd"/>
      <w:r w:rsidRPr="004D0BC3">
        <w:rPr>
          <w:rFonts w:ascii="Arial" w:hAnsi="Arial" w:cs="Arial"/>
          <w:sz w:val="24"/>
          <w:szCs w:val="24"/>
        </w:rPr>
        <w:t>, y se ajustaron las métricas de distancia para garantizar una correcta clasificación de los datos mixtos. Se buscó optimizar el algoritmo en términos de rendimient</w:t>
      </w:r>
      <w:r w:rsidRPr="004D0BC3">
        <w:rPr>
          <w:rFonts w:ascii="Arial" w:hAnsi="Arial" w:cs="Arial"/>
          <w:sz w:val="24"/>
          <w:szCs w:val="24"/>
        </w:rPr>
        <w:t>o</w:t>
      </w:r>
      <w:r w:rsidRPr="004D0BC3">
        <w:rPr>
          <w:rFonts w:ascii="Arial" w:hAnsi="Arial" w:cs="Arial"/>
          <w:sz w:val="24"/>
          <w:szCs w:val="24"/>
        </w:rPr>
        <w:t>, asegurando que pudiera manejar eficientemente grandes volúmenes de datos.</w:t>
      </w:r>
    </w:p>
    <w:p w14:paraId="42160652"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 xml:space="preserve">El proceso de agrupamiento permitió generar </w:t>
      </w:r>
      <w:proofErr w:type="spellStart"/>
      <w:proofErr w:type="gramStart"/>
      <w:r w:rsidRPr="004D0BC3">
        <w:rPr>
          <w:rFonts w:ascii="Arial" w:hAnsi="Arial" w:cs="Arial"/>
          <w:sz w:val="24"/>
          <w:szCs w:val="24"/>
        </w:rPr>
        <w:t>clusters</w:t>
      </w:r>
      <w:proofErr w:type="spellEnd"/>
      <w:proofErr w:type="gramEnd"/>
      <w:r w:rsidRPr="004D0BC3">
        <w:rPr>
          <w:rFonts w:ascii="Arial" w:hAnsi="Arial" w:cs="Arial"/>
          <w:sz w:val="24"/>
          <w:szCs w:val="24"/>
        </w:rPr>
        <w:t xml:space="preserve"> homogéneos y coherentes, lo que facilita el análisis de patrones complejos en los datos. Los resultados obtenidos validan la eficacia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para abordar la segmentación en bases de datos que contienen tanto atributos numéricos como categóricos, demostrando su versatilidad en diversas áreas de aplicación.</w:t>
      </w:r>
    </w:p>
    <w:p w14:paraId="5070454B" w14:textId="77777777" w:rsidR="0066597B" w:rsidRPr="004D0BC3" w:rsidRDefault="0066597B" w:rsidP="009246B5">
      <w:pPr>
        <w:spacing w:line="360" w:lineRule="auto"/>
        <w:jc w:val="both"/>
        <w:rPr>
          <w:rFonts w:ascii="Arial" w:hAnsi="Arial" w:cs="Arial"/>
          <w:sz w:val="24"/>
          <w:szCs w:val="24"/>
        </w:rPr>
      </w:pPr>
      <w:r w:rsidRPr="004D0BC3">
        <w:rPr>
          <w:rFonts w:ascii="Arial" w:hAnsi="Arial" w:cs="Arial"/>
          <w:sz w:val="24"/>
          <w:szCs w:val="24"/>
        </w:rPr>
        <w:t>Este proyecto no solo aborda la correcta implementación del algoritmo, sino que también destaca su aplicabilidad y valor en el contexto del análisis de datos. Los logros alcanzados reflejan un avance en la exploración de técnicas modernas para trabajar con datos mixtos, brindando un punto de partida sólido para futuras investigaciones y aplicaciones.</w:t>
      </w:r>
    </w:p>
    <w:p w14:paraId="48FEF474" w14:textId="77777777" w:rsidR="00093576" w:rsidRPr="004D0BC3" w:rsidRDefault="00093576" w:rsidP="009246B5">
      <w:pPr>
        <w:spacing w:line="360" w:lineRule="auto"/>
        <w:rPr>
          <w:rFonts w:ascii="Arial" w:hAnsi="Arial" w:cs="Arial"/>
        </w:rPr>
      </w:pPr>
    </w:p>
    <w:p w14:paraId="1A9A09FA" w14:textId="227D7DE9" w:rsidR="00A00B86" w:rsidRPr="004D0BC3" w:rsidRDefault="00A00B86" w:rsidP="009246B5">
      <w:pPr>
        <w:spacing w:line="360" w:lineRule="auto"/>
        <w:jc w:val="both"/>
        <w:rPr>
          <w:rFonts w:ascii="Arial" w:hAnsi="Arial" w:cs="Arial"/>
          <w:sz w:val="24"/>
          <w:szCs w:val="24"/>
          <w:highlight w:val="yellow"/>
        </w:rPr>
      </w:pPr>
    </w:p>
    <w:p w14:paraId="43540F10" w14:textId="0AD2B43B" w:rsidR="00A00B86" w:rsidRPr="004D0BC3" w:rsidRDefault="00A00B86" w:rsidP="009246B5">
      <w:pPr>
        <w:spacing w:line="360" w:lineRule="auto"/>
        <w:jc w:val="both"/>
        <w:rPr>
          <w:rFonts w:ascii="Arial" w:hAnsi="Arial" w:cs="Arial"/>
          <w:sz w:val="24"/>
          <w:szCs w:val="24"/>
          <w:highlight w:val="yellow"/>
        </w:rPr>
      </w:pPr>
    </w:p>
    <w:p w14:paraId="67DFBCE2" w14:textId="77777777" w:rsidR="00A00B86" w:rsidRPr="004D0BC3" w:rsidRDefault="00A00B86" w:rsidP="009246B5">
      <w:pPr>
        <w:spacing w:line="360" w:lineRule="auto"/>
        <w:jc w:val="both"/>
        <w:rPr>
          <w:rFonts w:ascii="Arial" w:hAnsi="Arial" w:cs="Arial"/>
          <w:sz w:val="24"/>
          <w:szCs w:val="24"/>
          <w:highlight w:val="yellow"/>
        </w:rPr>
      </w:pPr>
    </w:p>
    <w:p w14:paraId="3756FDDB" w14:textId="200717BA" w:rsidR="00F87C0D" w:rsidRPr="004D0BC3" w:rsidRDefault="00F87C0D" w:rsidP="009246B5">
      <w:pPr>
        <w:pStyle w:val="Ttulo"/>
        <w:spacing w:line="360" w:lineRule="auto"/>
        <w:rPr>
          <w:rFonts w:cs="Arial"/>
        </w:rPr>
      </w:pPr>
      <w:r w:rsidRPr="004D0BC3">
        <w:rPr>
          <w:rFonts w:cs="Arial"/>
        </w:rPr>
        <w:lastRenderedPageBreak/>
        <w:t>Índice</w:t>
      </w:r>
    </w:p>
    <w:p w14:paraId="10E9D225" w14:textId="0B99D7F9" w:rsidR="00093576" w:rsidRPr="004D0BC3" w:rsidRDefault="00093576" w:rsidP="009246B5">
      <w:pPr>
        <w:spacing w:line="360" w:lineRule="auto"/>
        <w:jc w:val="both"/>
        <w:rPr>
          <w:rFonts w:ascii="Arial" w:hAnsi="Arial" w:cs="Arial"/>
          <w:sz w:val="24"/>
          <w:szCs w:val="24"/>
          <w:u w:val="single"/>
        </w:rPr>
      </w:pPr>
    </w:p>
    <w:p w14:paraId="0204E2AC" w14:textId="1B7E1229" w:rsidR="009246B5" w:rsidRPr="004D0BC3" w:rsidRDefault="004F41B2">
      <w:pPr>
        <w:pStyle w:val="TDC1"/>
        <w:tabs>
          <w:tab w:val="left" w:pos="440"/>
          <w:tab w:val="right" w:leader="dot" w:pos="8828"/>
        </w:tabs>
        <w:rPr>
          <w:rFonts w:eastAsiaTheme="minorEastAsia" w:cs="Arial"/>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\o "1-3" \h \z \u </w:instrText>
      </w:r>
      <w:r w:rsidRPr="004D0BC3">
        <w:rPr>
          <w:rFonts w:cs="Arial"/>
          <w:szCs w:val="24"/>
          <w:u w:val="single"/>
        </w:rPr>
        <w:fldChar w:fldCharType="separate"/>
      </w:r>
      <w:hyperlink w:anchor="_Toc178701256" w:history="1">
        <w:r w:rsidR="009246B5" w:rsidRPr="004D0BC3">
          <w:rPr>
            <w:rStyle w:val="Hipervnculo"/>
            <w:rFonts w:cs="Arial"/>
            <w:noProof/>
          </w:rPr>
          <w:t>1</w:t>
        </w:r>
        <w:r w:rsidR="009246B5" w:rsidRPr="004D0BC3">
          <w:rPr>
            <w:rFonts w:eastAsiaTheme="minorEastAsia" w:cs="Arial"/>
            <w:noProof/>
            <w:kern w:val="2"/>
            <w:szCs w:val="24"/>
            <w:lang w:eastAsia="es-MX"/>
            <w14:ligatures w14:val="standardContextual"/>
          </w:rPr>
          <w:tab/>
        </w:r>
        <w:r w:rsidR="009246B5" w:rsidRPr="004D0BC3">
          <w:rPr>
            <w:rStyle w:val="Hipervnculo"/>
            <w:rFonts w:cs="Arial"/>
            <w:noProof/>
          </w:rPr>
          <w:t>Introducción</w:t>
        </w:r>
        <w:r w:rsidR="009246B5" w:rsidRPr="004D0BC3">
          <w:rPr>
            <w:rFonts w:cs="Arial"/>
            <w:noProof/>
            <w:webHidden/>
          </w:rPr>
          <w:tab/>
        </w:r>
        <w:r w:rsidR="009246B5" w:rsidRPr="004D0BC3">
          <w:rPr>
            <w:rFonts w:cs="Arial"/>
            <w:noProof/>
            <w:webHidden/>
          </w:rPr>
          <w:fldChar w:fldCharType="begin"/>
        </w:r>
        <w:r w:rsidR="009246B5" w:rsidRPr="004D0BC3">
          <w:rPr>
            <w:rFonts w:cs="Arial"/>
            <w:noProof/>
            <w:webHidden/>
          </w:rPr>
          <w:instrText xml:space="preserve"> PAGEREF _Toc178701256 \h </w:instrText>
        </w:r>
        <w:r w:rsidR="009246B5" w:rsidRPr="004D0BC3">
          <w:rPr>
            <w:rFonts w:cs="Arial"/>
            <w:noProof/>
            <w:webHidden/>
          </w:rPr>
        </w:r>
        <w:r w:rsidR="009246B5" w:rsidRPr="004D0BC3">
          <w:rPr>
            <w:rFonts w:cs="Arial"/>
            <w:noProof/>
            <w:webHidden/>
          </w:rPr>
          <w:fldChar w:fldCharType="separate"/>
        </w:r>
        <w:r w:rsidR="009246B5" w:rsidRPr="004D0BC3">
          <w:rPr>
            <w:rFonts w:cs="Arial"/>
            <w:noProof/>
            <w:webHidden/>
          </w:rPr>
          <w:t>2</w:t>
        </w:r>
        <w:r w:rsidR="009246B5" w:rsidRPr="004D0BC3">
          <w:rPr>
            <w:rFonts w:cs="Arial"/>
            <w:noProof/>
            <w:webHidden/>
          </w:rPr>
          <w:fldChar w:fldCharType="end"/>
        </w:r>
      </w:hyperlink>
    </w:p>
    <w:p w14:paraId="10789D41" w14:textId="73992A22"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57" w:history="1">
        <w:r w:rsidRPr="004D0BC3">
          <w:rPr>
            <w:rStyle w:val="Hipervnculo"/>
            <w:rFonts w:cs="Arial"/>
            <w:noProof/>
          </w:rPr>
          <w:t>2</w:t>
        </w:r>
        <w:r w:rsidRPr="004D0BC3">
          <w:rPr>
            <w:rFonts w:eastAsiaTheme="minorEastAsia" w:cs="Arial"/>
            <w:noProof/>
            <w:kern w:val="2"/>
            <w:szCs w:val="24"/>
            <w:lang w:eastAsia="es-MX"/>
            <w14:ligatures w14:val="standardContextual"/>
          </w:rPr>
          <w:tab/>
        </w:r>
        <w:r w:rsidRPr="004D0BC3">
          <w:rPr>
            <w:rStyle w:val="Hipervnculo"/>
            <w:rFonts w:cs="Arial"/>
            <w:noProof/>
          </w:rPr>
          <w:t>Descripción de la empresa u organización y del puesto o área del trabajo del estudiante.</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_Toc178701257 \h </w:instrText>
        </w:r>
        <w:r w:rsidRPr="004D0BC3">
          <w:rPr>
            <w:rFonts w:cs="Arial"/>
            <w:noProof/>
            <w:webHidden/>
          </w:rPr>
        </w:r>
        <w:r w:rsidRPr="004D0BC3">
          <w:rPr>
            <w:rFonts w:cs="Arial"/>
            <w:noProof/>
            <w:webHidden/>
          </w:rPr>
          <w:fldChar w:fldCharType="separate"/>
        </w:r>
        <w:r w:rsidRPr="004D0BC3">
          <w:rPr>
            <w:rFonts w:cs="Arial"/>
            <w:noProof/>
            <w:webHidden/>
          </w:rPr>
          <w:t>3</w:t>
        </w:r>
        <w:r w:rsidRPr="004D0BC3">
          <w:rPr>
            <w:rFonts w:cs="Arial"/>
            <w:noProof/>
            <w:webHidden/>
          </w:rPr>
          <w:fldChar w:fldCharType="end"/>
        </w:r>
      </w:hyperlink>
    </w:p>
    <w:p w14:paraId="7E358600" w14:textId="456B738B"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58" w:history="1">
        <w:r w:rsidRPr="004D0BC3">
          <w:rPr>
            <w:rStyle w:val="Hipervnculo"/>
            <w:rFonts w:cs="Arial"/>
            <w:noProof/>
          </w:rPr>
          <w:t>3</w:t>
        </w:r>
        <w:r w:rsidRPr="004D0BC3">
          <w:rPr>
            <w:rFonts w:eastAsiaTheme="minorEastAsia" w:cs="Arial"/>
            <w:noProof/>
            <w:kern w:val="2"/>
            <w:szCs w:val="24"/>
            <w:lang w:eastAsia="es-MX"/>
            <w14:ligatures w14:val="standardContextual"/>
          </w:rPr>
          <w:tab/>
        </w:r>
        <w:r w:rsidRPr="004D0BC3">
          <w:rPr>
            <w:rStyle w:val="Hipervnculo"/>
            <w:rFonts w:cs="Arial"/>
            <w:noProof/>
          </w:rPr>
          <w:t>Problema a resolver</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_Toc178701258 \h </w:instrText>
        </w:r>
        <w:r w:rsidRPr="004D0BC3">
          <w:rPr>
            <w:rFonts w:cs="Arial"/>
            <w:noProof/>
            <w:webHidden/>
          </w:rPr>
        </w:r>
        <w:r w:rsidRPr="004D0BC3">
          <w:rPr>
            <w:rFonts w:cs="Arial"/>
            <w:noProof/>
            <w:webHidden/>
          </w:rPr>
          <w:fldChar w:fldCharType="separate"/>
        </w:r>
        <w:r w:rsidRPr="004D0BC3">
          <w:rPr>
            <w:rFonts w:cs="Arial"/>
            <w:noProof/>
            <w:webHidden/>
          </w:rPr>
          <w:t>4</w:t>
        </w:r>
        <w:r w:rsidRPr="004D0BC3">
          <w:rPr>
            <w:rFonts w:cs="Arial"/>
            <w:noProof/>
            <w:webHidden/>
          </w:rPr>
          <w:fldChar w:fldCharType="end"/>
        </w:r>
      </w:hyperlink>
    </w:p>
    <w:p w14:paraId="6662B877" w14:textId="727252EE"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59" w:history="1">
        <w:r w:rsidRPr="004D0BC3">
          <w:rPr>
            <w:rStyle w:val="Hipervnculo"/>
            <w:rFonts w:cs="Arial"/>
            <w:noProof/>
          </w:rPr>
          <w:t>4</w:t>
        </w:r>
        <w:r w:rsidRPr="004D0BC3">
          <w:rPr>
            <w:rFonts w:eastAsiaTheme="minorEastAsia" w:cs="Arial"/>
            <w:noProof/>
            <w:kern w:val="2"/>
            <w:szCs w:val="24"/>
            <w:lang w:eastAsia="es-MX"/>
            <w14:ligatures w14:val="standardContextual"/>
          </w:rPr>
          <w:tab/>
        </w:r>
        <w:r w:rsidRPr="004D0BC3">
          <w:rPr>
            <w:rStyle w:val="Hipervnculo"/>
            <w:rFonts w:cs="Arial"/>
            <w:noProof/>
          </w:rPr>
          <w:t>Objetivos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_Toc178701259 \h </w:instrText>
        </w:r>
        <w:r w:rsidRPr="004D0BC3">
          <w:rPr>
            <w:rFonts w:cs="Arial"/>
            <w:noProof/>
            <w:webHidden/>
          </w:rPr>
        </w:r>
        <w:r w:rsidRPr="004D0BC3">
          <w:rPr>
            <w:rFonts w:cs="Arial"/>
            <w:noProof/>
            <w:webHidden/>
          </w:rPr>
          <w:fldChar w:fldCharType="separate"/>
        </w:r>
        <w:r w:rsidRPr="004D0BC3">
          <w:rPr>
            <w:rFonts w:cs="Arial"/>
            <w:noProof/>
            <w:webHidden/>
          </w:rPr>
          <w:t>6</w:t>
        </w:r>
        <w:r w:rsidRPr="004D0BC3">
          <w:rPr>
            <w:rFonts w:cs="Arial"/>
            <w:noProof/>
            <w:webHidden/>
          </w:rPr>
          <w:fldChar w:fldCharType="end"/>
        </w:r>
      </w:hyperlink>
    </w:p>
    <w:p w14:paraId="744BA0D8" w14:textId="1D8348B3"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60" w:history="1">
        <w:r w:rsidRPr="004D0BC3">
          <w:rPr>
            <w:rStyle w:val="Hipervnculo"/>
            <w:rFonts w:cs="Arial"/>
            <w:noProof/>
          </w:rPr>
          <w:t>4.1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General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_Toc178701260 \h </w:instrText>
        </w:r>
        <w:r w:rsidRPr="004D0BC3">
          <w:rPr>
            <w:rFonts w:cs="Arial"/>
            <w:noProof/>
            <w:webHidden/>
          </w:rPr>
        </w:r>
        <w:r w:rsidRPr="004D0BC3">
          <w:rPr>
            <w:rFonts w:cs="Arial"/>
            <w:noProof/>
            <w:webHidden/>
          </w:rPr>
          <w:fldChar w:fldCharType="separate"/>
        </w:r>
        <w:r w:rsidRPr="004D0BC3">
          <w:rPr>
            <w:rFonts w:cs="Arial"/>
            <w:noProof/>
            <w:webHidden/>
          </w:rPr>
          <w:t>6</w:t>
        </w:r>
        <w:r w:rsidRPr="004D0BC3">
          <w:rPr>
            <w:rFonts w:cs="Arial"/>
            <w:noProof/>
            <w:webHidden/>
          </w:rPr>
          <w:fldChar w:fldCharType="end"/>
        </w:r>
      </w:hyperlink>
    </w:p>
    <w:p w14:paraId="146662BA" w14:textId="38972334"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61" w:history="1">
        <w:r w:rsidRPr="004D0BC3">
          <w:rPr>
            <w:rStyle w:val="Hipervnculo"/>
            <w:rFonts w:cs="Arial"/>
            <w:noProof/>
          </w:rPr>
          <w:t>4.2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Específicos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_Toc178701261 \h </w:instrText>
        </w:r>
        <w:r w:rsidRPr="004D0BC3">
          <w:rPr>
            <w:rFonts w:cs="Arial"/>
            <w:noProof/>
            <w:webHidden/>
          </w:rPr>
        </w:r>
        <w:r w:rsidRPr="004D0BC3">
          <w:rPr>
            <w:rFonts w:cs="Arial"/>
            <w:noProof/>
            <w:webHidden/>
          </w:rPr>
          <w:fldChar w:fldCharType="separate"/>
        </w:r>
        <w:r w:rsidRPr="004D0BC3">
          <w:rPr>
            <w:rFonts w:cs="Arial"/>
            <w:noProof/>
            <w:webHidden/>
          </w:rPr>
          <w:t>6</w:t>
        </w:r>
        <w:r w:rsidRPr="004D0BC3">
          <w:rPr>
            <w:rFonts w:cs="Arial"/>
            <w:noProof/>
            <w:webHidden/>
          </w:rPr>
          <w:fldChar w:fldCharType="end"/>
        </w:r>
      </w:hyperlink>
    </w:p>
    <w:p w14:paraId="36E62E8C" w14:textId="262DDACC"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62" w:history="1">
        <w:r w:rsidRPr="004D0BC3">
          <w:rPr>
            <w:rStyle w:val="Hipervnculo"/>
            <w:rFonts w:cs="Arial"/>
            <w:noProof/>
          </w:rPr>
          <w:t>5</w:t>
        </w:r>
        <w:r w:rsidRPr="004D0BC3">
          <w:rPr>
            <w:rFonts w:eastAsiaTheme="minorEastAsia" w:cs="Arial"/>
            <w:noProof/>
            <w:kern w:val="2"/>
            <w:szCs w:val="24"/>
            <w:lang w:eastAsia="es-MX"/>
            <w14:ligatures w14:val="standardContextual"/>
          </w:rPr>
          <w:tab/>
        </w:r>
        <w:r w:rsidRPr="004D0BC3">
          <w:rPr>
            <w:rStyle w:val="Hipervnculo"/>
            <w:rFonts w:cs="Arial"/>
            <w:noProof/>
          </w:rPr>
          <w:t>Justificación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_Toc178701262 \h </w:instrText>
        </w:r>
        <w:r w:rsidRPr="004D0BC3">
          <w:rPr>
            <w:rFonts w:cs="Arial"/>
            <w:noProof/>
            <w:webHidden/>
          </w:rPr>
        </w:r>
        <w:r w:rsidRPr="004D0BC3">
          <w:rPr>
            <w:rFonts w:cs="Arial"/>
            <w:noProof/>
            <w:webHidden/>
          </w:rPr>
          <w:fldChar w:fldCharType="separate"/>
        </w:r>
        <w:r w:rsidRPr="004D0BC3">
          <w:rPr>
            <w:rFonts w:cs="Arial"/>
            <w:noProof/>
            <w:webHidden/>
          </w:rPr>
          <w:t>7</w:t>
        </w:r>
        <w:r w:rsidRPr="004D0BC3">
          <w:rPr>
            <w:rFonts w:cs="Arial"/>
            <w:noProof/>
            <w:webHidden/>
          </w:rPr>
          <w:fldChar w:fldCharType="end"/>
        </w:r>
      </w:hyperlink>
    </w:p>
    <w:p w14:paraId="37947472" w14:textId="44845029"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63" w:history="1">
        <w:r w:rsidRPr="004D0BC3">
          <w:rPr>
            <w:rStyle w:val="Hipervnculo"/>
            <w:rFonts w:cs="Arial"/>
            <w:noProof/>
          </w:rPr>
          <w:t>6</w:t>
        </w:r>
        <w:r w:rsidRPr="004D0BC3">
          <w:rPr>
            <w:rFonts w:eastAsiaTheme="minorEastAsia" w:cs="Arial"/>
            <w:noProof/>
            <w:kern w:val="2"/>
            <w:szCs w:val="24"/>
            <w:lang w:eastAsia="es-MX"/>
            <w14:ligatures w14:val="standardContextual"/>
          </w:rPr>
          <w:tab/>
        </w:r>
        <w:r w:rsidRPr="004D0BC3">
          <w:rPr>
            <w:rStyle w:val="Hipervnculo"/>
            <w:rFonts w:cs="Arial"/>
            <w:noProof/>
          </w:rPr>
          <w:t>Marco Teórico (fundamentos teóricos)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_Toc178701263 \h </w:instrText>
        </w:r>
        <w:r w:rsidRPr="004D0BC3">
          <w:rPr>
            <w:rFonts w:cs="Arial"/>
            <w:noProof/>
            <w:webHidden/>
          </w:rPr>
        </w:r>
        <w:r w:rsidRPr="004D0BC3">
          <w:rPr>
            <w:rFonts w:cs="Arial"/>
            <w:noProof/>
            <w:webHidden/>
          </w:rPr>
          <w:fldChar w:fldCharType="separate"/>
        </w:r>
        <w:r w:rsidRPr="004D0BC3">
          <w:rPr>
            <w:rFonts w:cs="Arial"/>
            <w:noProof/>
            <w:webHidden/>
          </w:rPr>
          <w:t>8</w:t>
        </w:r>
        <w:r w:rsidRPr="004D0BC3">
          <w:rPr>
            <w:rFonts w:cs="Arial"/>
            <w:noProof/>
            <w:webHidden/>
          </w:rPr>
          <w:fldChar w:fldCharType="end"/>
        </w:r>
      </w:hyperlink>
    </w:p>
    <w:p w14:paraId="55440D1C" w14:textId="5E1F17ED"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64" w:history="1">
        <w:r w:rsidRPr="004D0BC3">
          <w:rPr>
            <w:rStyle w:val="Hipervnculo"/>
            <w:rFonts w:cs="Arial"/>
            <w:noProof/>
          </w:rPr>
          <w:t>6.1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Minería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_Toc178701264 \h </w:instrText>
        </w:r>
        <w:r w:rsidRPr="004D0BC3">
          <w:rPr>
            <w:rFonts w:cs="Arial"/>
            <w:noProof/>
            <w:webHidden/>
          </w:rPr>
        </w:r>
        <w:r w:rsidRPr="004D0BC3">
          <w:rPr>
            <w:rFonts w:cs="Arial"/>
            <w:noProof/>
            <w:webHidden/>
          </w:rPr>
          <w:fldChar w:fldCharType="separate"/>
        </w:r>
        <w:r w:rsidRPr="004D0BC3">
          <w:rPr>
            <w:rFonts w:cs="Arial"/>
            <w:noProof/>
            <w:webHidden/>
          </w:rPr>
          <w:t>8</w:t>
        </w:r>
        <w:r w:rsidRPr="004D0BC3">
          <w:rPr>
            <w:rFonts w:cs="Arial"/>
            <w:noProof/>
            <w:webHidden/>
          </w:rPr>
          <w:fldChar w:fldCharType="end"/>
        </w:r>
      </w:hyperlink>
    </w:p>
    <w:p w14:paraId="2EB7C0E4" w14:textId="6300E350"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65" w:history="1">
        <w:r w:rsidRPr="004D0BC3">
          <w:rPr>
            <w:rStyle w:val="Hipervnculo"/>
            <w:rFonts w:cs="Arial"/>
            <w:noProof/>
          </w:rPr>
          <w:t>6.1.1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Disciplinas relacionadas con minería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_Toc178701265 \h </w:instrText>
        </w:r>
        <w:r w:rsidRPr="004D0BC3">
          <w:rPr>
            <w:rFonts w:cs="Arial"/>
            <w:noProof/>
            <w:webHidden/>
          </w:rPr>
        </w:r>
        <w:r w:rsidRPr="004D0BC3">
          <w:rPr>
            <w:rFonts w:cs="Arial"/>
            <w:noProof/>
            <w:webHidden/>
          </w:rPr>
          <w:fldChar w:fldCharType="separate"/>
        </w:r>
        <w:r w:rsidRPr="004D0BC3">
          <w:rPr>
            <w:rFonts w:cs="Arial"/>
            <w:noProof/>
            <w:webHidden/>
          </w:rPr>
          <w:t>9</w:t>
        </w:r>
        <w:r w:rsidRPr="004D0BC3">
          <w:rPr>
            <w:rFonts w:cs="Arial"/>
            <w:noProof/>
            <w:webHidden/>
          </w:rPr>
          <w:fldChar w:fldCharType="end"/>
        </w:r>
      </w:hyperlink>
    </w:p>
    <w:p w14:paraId="5A6FBCE0" w14:textId="7119DF37"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66" w:history="1">
        <w:r w:rsidRPr="004D0BC3">
          <w:rPr>
            <w:rStyle w:val="Hipervnculo"/>
            <w:rFonts w:cs="Arial"/>
            <w:noProof/>
          </w:rPr>
          <w:t>6.2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Clustering</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_Toc178701266 \h </w:instrText>
        </w:r>
        <w:r w:rsidRPr="004D0BC3">
          <w:rPr>
            <w:rFonts w:cs="Arial"/>
            <w:noProof/>
            <w:webHidden/>
          </w:rPr>
        </w:r>
        <w:r w:rsidRPr="004D0BC3">
          <w:rPr>
            <w:rFonts w:cs="Arial"/>
            <w:noProof/>
            <w:webHidden/>
          </w:rPr>
          <w:fldChar w:fldCharType="separate"/>
        </w:r>
        <w:r w:rsidRPr="004D0BC3">
          <w:rPr>
            <w:rFonts w:cs="Arial"/>
            <w:noProof/>
            <w:webHidden/>
          </w:rPr>
          <w:t>10</w:t>
        </w:r>
        <w:r w:rsidRPr="004D0BC3">
          <w:rPr>
            <w:rFonts w:cs="Arial"/>
            <w:noProof/>
            <w:webHidden/>
          </w:rPr>
          <w:fldChar w:fldCharType="end"/>
        </w:r>
      </w:hyperlink>
    </w:p>
    <w:p w14:paraId="0BADB33F" w14:textId="6574595A"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67" w:history="1">
        <w:r w:rsidRPr="004D0BC3">
          <w:rPr>
            <w:rStyle w:val="Hipervnculo"/>
            <w:rFonts w:cs="Arial"/>
            <w:noProof/>
          </w:rPr>
          <w:t>6.2.1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Objetivos del Clustering</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_Toc178701267 \h </w:instrText>
        </w:r>
        <w:r w:rsidRPr="004D0BC3">
          <w:rPr>
            <w:rFonts w:cs="Arial"/>
            <w:noProof/>
            <w:webHidden/>
          </w:rPr>
        </w:r>
        <w:r w:rsidRPr="004D0BC3">
          <w:rPr>
            <w:rFonts w:cs="Arial"/>
            <w:noProof/>
            <w:webHidden/>
          </w:rPr>
          <w:fldChar w:fldCharType="separate"/>
        </w:r>
        <w:r w:rsidRPr="004D0BC3">
          <w:rPr>
            <w:rFonts w:cs="Arial"/>
            <w:noProof/>
            <w:webHidden/>
          </w:rPr>
          <w:t>11</w:t>
        </w:r>
        <w:r w:rsidRPr="004D0BC3">
          <w:rPr>
            <w:rFonts w:cs="Arial"/>
            <w:noProof/>
            <w:webHidden/>
          </w:rPr>
          <w:fldChar w:fldCharType="end"/>
        </w:r>
      </w:hyperlink>
    </w:p>
    <w:p w14:paraId="21C23182" w14:textId="2B22DE05"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68" w:history="1">
        <w:r w:rsidRPr="004D0BC3">
          <w:rPr>
            <w:rStyle w:val="Hipervnculo"/>
            <w:rFonts w:cs="Arial"/>
            <w:noProof/>
          </w:rPr>
          <w:t>6.2.2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Importancia del Clustering en el Análisis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_Toc178701268 \h </w:instrText>
        </w:r>
        <w:r w:rsidRPr="004D0BC3">
          <w:rPr>
            <w:rFonts w:cs="Arial"/>
            <w:noProof/>
            <w:webHidden/>
          </w:rPr>
        </w:r>
        <w:r w:rsidRPr="004D0BC3">
          <w:rPr>
            <w:rFonts w:cs="Arial"/>
            <w:noProof/>
            <w:webHidden/>
          </w:rPr>
          <w:fldChar w:fldCharType="separate"/>
        </w:r>
        <w:r w:rsidRPr="004D0BC3">
          <w:rPr>
            <w:rFonts w:cs="Arial"/>
            <w:noProof/>
            <w:webHidden/>
          </w:rPr>
          <w:t>12</w:t>
        </w:r>
        <w:r w:rsidRPr="004D0BC3">
          <w:rPr>
            <w:rFonts w:cs="Arial"/>
            <w:noProof/>
            <w:webHidden/>
          </w:rPr>
          <w:fldChar w:fldCharType="end"/>
        </w:r>
      </w:hyperlink>
    </w:p>
    <w:p w14:paraId="31F215DA" w14:textId="4F12C69C"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69" w:history="1">
        <w:r w:rsidRPr="004D0BC3">
          <w:rPr>
            <w:rStyle w:val="Hipervnculo"/>
            <w:rFonts w:cs="Arial"/>
            <w:noProof/>
          </w:rPr>
          <w:t>6.2.3</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Aplicaciones del Clustering</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_Toc178701269 \h </w:instrText>
        </w:r>
        <w:r w:rsidRPr="004D0BC3">
          <w:rPr>
            <w:rFonts w:cs="Arial"/>
            <w:noProof/>
            <w:webHidden/>
          </w:rPr>
        </w:r>
        <w:r w:rsidRPr="004D0BC3">
          <w:rPr>
            <w:rFonts w:cs="Arial"/>
            <w:noProof/>
            <w:webHidden/>
          </w:rPr>
          <w:fldChar w:fldCharType="separate"/>
        </w:r>
        <w:r w:rsidRPr="004D0BC3">
          <w:rPr>
            <w:rFonts w:cs="Arial"/>
            <w:noProof/>
            <w:webHidden/>
          </w:rPr>
          <w:t>12</w:t>
        </w:r>
        <w:r w:rsidRPr="004D0BC3">
          <w:rPr>
            <w:rFonts w:cs="Arial"/>
            <w:noProof/>
            <w:webHidden/>
          </w:rPr>
          <w:fldChar w:fldCharType="end"/>
        </w:r>
      </w:hyperlink>
    </w:p>
    <w:p w14:paraId="2F3D2CEE" w14:textId="00FFD759"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70" w:history="1">
        <w:r w:rsidRPr="004D0BC3">
          <w:rPr>
            <w:rStyle w:val="Hipervnculo"/>
            <w:rFonts w:cs="Arial"/>
            <w:noProof/>
          </w:rPr>
          <w:t>6.3</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Algoritmos de agrupamiento (clustering)</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_Toc178701270 \h </w:instrText>
        </w:r>
        <w:r w:rsidRPr="004D0BC3">
          <w:rPr>
            <w:rFonts w:cs="Arial"/>
            <w:noProof/>
            <w:webHidden/>
          </w:rPr>
        </w:r>
        <w:r w:rsidRPr="004D0BC3">
          <w:rPr>
            <w:rFonts w:cs="Arial"/>
            <w:noProof/>
            <w:webHidden/>
          </w:rPr>
          <w:fldChar w:fldCharType="separate"/>
        </w:r>
        <w:r w:rsidRPr="004D0BC3">
          <w:rPr>
            <w:rFonts w:cs="Arial"/>
            <w:noProof/>
            <w:webHidden/>
          </w:rPr>
          <w:t>12</w:t>
        </w:r>
        <w:r w:rsidRPr="004D0BC3">
          <w:rPr>
            <w:rFonts w:cs="Arial"/>
            <w:noProof/>
            <w:webHidden/>
          </w:rPr>
          <w:fldChar w:fldCharType="end"/>
        </w:r>
      </w:hyperlink>
    </w:p>
    <w:p w14:paraId="58F16D0B" w14:textId="702143F1"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1" w:history="1">
        <w:r w:rsidRPr="004D0BC3">
          <w:rPr>
            <w:rStyle w:val="Hipervnculo"/>
            <w:rFonts w:cs="Arial"/>
            <w:noProof/>
          </w:rPr>
          <w:t>6.3.1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Clustering jerárquico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_Toc178701271 \h </w:instrText>
        </w:r>
        <w:r w:rsidRPr="004D0BC3">
          <w:rPr>
            <w:rFonts w:cs="Arial"/>
            <w:noProof/>
            <w:webHidden/>
          </w:rPr>
        </w:r>
        <w:r w:rsidRPr="004D0BC3">
          <w:rPr>
            <w:rFonts w:cs="Arial"/>
            <w:noProof/>
            <w:webHidden/>
          </w:rPr>
          <w:fldChar w:fldCharType="separate"/>
        </w:r>
        <w:r w:rsidRPr="004D0BC3">
          <w:rPr>
            <w:rFonts w:cs="Arial"/>
            <w:noProof/>
            <w:webHidden/>
          </w:rPr>
          <w:t>13</w:t>
        </w:r>
        <w:r w:rsidRPr="004D0BC3">
          <w:rPr>
            <w:rFonts w:cs="Arial"/>
            <w:noProof/>
            <w:webHidden/>
          </w:rPr>
          <w:fldChar w:fldCharType="end"/>
        </w:r>
      </w:hyperlink>
    </w:p>
    <w:p w14:paraId="40F11CE2" w14:textId="27187FA3"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2" w:history="1">
        <w:r w:rsidRPr="004D0BC3">
          <w:rPr>
            <w:rStyle w:val="Hipervnculo"/>
            <w:rFonts w:cs="Arial"/>
            <w:noProof/>
          </w:rPr>
          <w:t>6.3.2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Clustering particional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_Toc178701272 \h </w:instrText>
        </w:r>
        <w:r w:rsidRPr="004D0BC3">
          <w:rPr>
            <w:rFonts w:cs="Arial"/>
            <w:noProof/>
            <w:webHidden/>
          </w:rPr>
        </w:r>
        <w:r w:rsidRPr="004D0BC3">
          <w:rPr>
            <w:rFonts w:cs="Arial"/>
            <w:noProof/>
            <w:webHidden/>
          </w:rPr>
          <w:fldChar w:fldCharType="separate"/>
        </w:r>
        <w:r w:rsidRPr="004D0BC3">
          <w:rPr>
            <w:rFonts w:cs="Arial"/>
            <w:noProof/>
            <w:webHidden/>
          </w:rPr>
          <w:t>14</w:t>
        </w:r>
        <w:r w:rsidRPr="004D0BC3">
          <w:rPr>
            <w:rFonts w:cs="Arial"/>
            <w:noProof/>
            <w:webHidden/>
          </w:rPr>
          <w:fldChar w:fldCharType="end"/>
        </w:r>
      </w:hyperlink>
    </w:p>
    <w:p w14:paraId="7CEDD46D" w14:textId="136CBF42"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3" w:history="1">
        <w:r w:rsidRPr="004D0BC3">
          <w:rPr>
            <w:rStyle w:val="Hipervnculo"/>
            <w:rFonts w:cs="Arial"/>
            <w:noProof/>
          </w:rPr>
          <w:t>6.3.3</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Algoritmos de agrupamiento de recorridos simples.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_Toc178701273 \h </w:instrText>
        </w:r>
        <w:r w:rsidRPr="004D0BC3">
          <w:rPr>
            <w:rFonts w:cs="Arial"/>
            <w:noProof/>
            <w:webHidden/>
          </w:rPr>
        </w:r>
        <w:r w:rsidRPr="004D0BC3">
          <w:rPr>
            <w:rFonts w:cs="Arial"/>
            <w:noProof/>
            <w:webHidden/>
          </w:rPr>
          <w:fldChar w:fldCharType="separate"/>
        </w:r>
        <w:r w:rsidRPr="004D0BC3">
          <w:rPr>
            <w:rFonts w:cs="Arial"/>
            <w:noProof/>
            <w:webHidden/>
          </w:rPr>
          <w:t>16</w:t>
        </w:r>
        <w:r w:rsidRPr="004D0BC3">
          <w:rPr>
            <w:rFonts w:cs="Arial"/>
            <w:noProof/>
            <w:webHidden/>
          </w:rPr>
          <w:fldChar w:fldCharType="end"/>
        </w:r>
      </w:hyperlink>
    </w:p>
    <w:p w14:paraId="4AFB60FE" w14:textId="006695F1"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74" w:history="1">
        <w:r w:rsidRPr="004D0BC3">
          <w:rPr>
            <w:rStyle w:val="Hipervnculo"/>
            <w:rFonts w:cs="Arial"/>
            <w:noProof/>
          </w:rPr>
          <w:t>6.4</w:t>
        </w:r>
        <w:r w:rsidRPr="004D0BC3">
          <w:rPr>
            <w:rFonts w:eastAsiaTheme="minorEastAsia" w:cs="Arial"/>
            <w:noProof/>
            <w:color w:val="auto"/>
            <w:kern w:val="2"/>
            <w:szCs w:val="24"/>
            <w:lang w:eastAsia="es-MX"/>
            <w14:ligatures w14:val="standardContextual"/>
          </w:rPr>
          <w:tab/>
        </w:r>
        <w:r w:rsidRPr="004D0BC3">
          <w:rPr>
            <w:rStyle w:val="Hipervnculo"/>
            <w:rFonts w:cs="Arial"/>
            <w:noProof/>
          </w:rPr>
          <w:t>Similaridad Y Disimilaridad</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_Toc178701274 \h </w:instrText>
        </w:r>
        <w:r w:rsidRPr="004D0BC3">
          <w:rPr>
            <w:rFonts w:cs="Arial"/>
            <w:noProof/>
            <w:webHidden/>
          </w:rPr>
        </w:r>
        <w:r w:rsidRPr="004D0BC3">
          <w:rPr>
            <w:rFonts w:cs="Arial"/>
            <w:noProof/>
            <w:webHidden/>
          </w:rPr>
          <w:fldChar w:fldCharType="separate"/>
        </w:r>
        <w:r w:rsidRPr="004D0BC3">
          <w:rPr>
            <w:rFonts w:cs="Arial"/>
            <w:noProof/>
            <w:webHidden/>
          </w:rPr>
          <w:t>16</w:t>
        </w:r>
        <w:r w:rsidRPr="004D0BC3">
          <w:rPr>
            <w:rFonts w:cs="Arial"/>
            <w:noProof/>
            <w:webHidden/>
          </w:rPr>
          <w:fldChar w:fldCharType="end"/>
        </w:r>
      </w:hyperlink>
    </w:p>
    <w:p w14:paraId="28C4D2CE" w14:textId="771E70A2"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75" w:history="1">
        <w:r w:rsidRPr="004D0BC3">
          <w:rPr>
            <w:rStyle w:val="Hipervnculo"/>
            <w:rFonts w:cs="Arial"/>
            <w:noProof/>
          </w:rPr>
          <w:t>6.5</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Algoritmos de Clustering</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_Toc178701275 \h </w:instrText>
        </w:r>
        <w:r w:rsidRPr="004D0BC3">
          <w:rPr>
            <w:rFonts w:cs="Arial"/>
            <w:noProof/>
            <w:webHidden/>
          </w:rPr>
        </w:r>
        <w:r w:rsidRPr="004D0BC3">
          <w:rPr>
            <w:rFonts w:cs="Arial"/>
            <w:noProof/>
            <w:webHidden/>
          </w:rPr>
          <w:fldChar w:fldCharType="separate"/>
        </w:r>
        <w:r w:rsidRPr="004D0BC3">
          <w:rPr>
            <w:rFonts w:cs="Arial"/>
            <w:noProof/>
            <w:webHidden/>
          </w:rPr>
          <w:t>17</w:t>
        </w:r>
        <w:r w:rsidRPr="004D0BC3">
          <w:rPr>
            <w:rFonts w:cs="Arial"/>
            <w:noProof/>
            <w:webHidden/>
          </w:rPr>
          <w:fldChar w:fldCharType="end"/>
        </w:r>
      </w:hyperlink>
    </w:p>
    <w:p w14:paraId="21D7FD35" w14:textId="6059F6F3"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6" w:history="1">
        <w:r w:rsidRPr="004D0BC3">
          <w:rPr>
            <w:rStyle w:val="Hipervnculo"/>
            <w:rFonts w:cs="Arial"/>
            <w:noProof/>
          </w:rPr>
          <w:t>6.5.1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El algoritmo DBSCAN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_Toc178701276 \h </w:instrText>
        </w:r>
        <w:r w:rsidRPr="004D0BC3">
          <w:rPr>
            <w:rFonts w:cs="Arial"/>
            <w:noProof/>
            <w:webHidden/>
          </w:rPr>
        </w:r>
        <w:r w:rsidRPr="004D0BC3">
          <w:rPr>
            <w:rFonts w:cs="Arial"/>
            <w:noProof/>
            <w:webHidden/>
          </w:rPr>
          <w:fldChar w:fldCharType="separate"/>
        </w:r>
        <w:r w:rsidRPr="004D0BC3">
          <w:rPr>
            <w:rFonts w:cs="Arial"/>
            <w:noProof/>
            <w:webHidden/>
          </w:rPr>
          <w:t>17</w:t>
        </w:r>
        <w:r w:rsidRPr="004D0BC3">
          <w:rPr>
            <w:rFonts w:cs="Arial"/>
            <w:noProof/>
            <w:webHidden/>
          </w:rPr>
          <w:fldChar w:fldCharType="end"/>
        </w:r>
      </w:hyperlink>
    </w:p>
    <w:p w14:paraId="7619A1F5" w14:textId="083CD2A7"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7" w:history="1">
        <w:r w:rsidRPr="004D0BC3">
          <w:rPr>
            <w:rStyle w:val="Hipervnculo"/>
            <w:rFonts w:cs="Arial"/>
            <w:noProof/>
          </w:rPr>
          <w:t>6.5.2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El algoritmo BIRCH</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_Toc178701277 \h </w:instrText>
        </w:r>
        <w:r w:rsidRPr="004D0BC3">
          <w:rPr>
            <w:rFonts w:cs="Arial"/>
            <w:noProof/>
            <w:webHidden/>
          </w:rPr>
        </w:r>
        <w:r w:rsidRPr="004D0BC3">
          <w:rPr>
            <w:rFonts w:cs="Arial"/>
            <w:noProof/>
            <w:webHidden/>
          </w:rPr>
          <w:fldChar w:fldCharType="separate"/>
        </w:r>
        <w:r w:rsidRPr="004D0BC3">
          <w:rPr>
            <w:rFonts w:cs="Arial"/>
            <w:noProof/>
            <w:webHidden/>
          </w:rPr>
          <w:t>18</w:t>
        </w:r>
        <w:r w:rsidRPr="004D0BC3">
          <w:rPr>
            <w:rFonts w:cs="Arial"/>
            <w:noProof/>
            <w:webHidden/>
          </w:rPr>
          <w:fldChar w:fldCharType="end"/>
        </w:r>
      </w:hyperlink>
    </w:p>
    <w:p w14:paraId="50672DB0" w14:textId="59268FD7"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8" w:history="1">
        <w:r w:rsidRPr="004D0BC3">
          <w:rPr>
            <w:rStyle w:val="Hipervnculo"/>
            <w:rFonts w:cs="Arial"/>
            <w:noProof/>
          </w:rPr>
          <w:t>6.5.3</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El Algoritmo K-Means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_Toc178701278 \h </w:instrText>
        </w:r>
        <w:r w:rsidRPr="004D0BC3">
          <w:rPr>
            <w:rFonts w:cs="Arial"/>
            <w:noProof/>
            <w:webHidden/>
          </w:rPr>
        </w:r>
        <w:r w:rsidRPr="004D0BC3">
          <w:rPr>
            <w:rFonts w:cs="Arial"/>
            <w:noProof/>
            <w:webHidden/>
          </w:rPr>
          <w:fldChar w:fldCharType="separate"/>
        </w:r>
        <w:r w:rsidRPr="004D0BC3">
          <w:rPr>
            <w:rFonts w:cs="Arial"/>
            <w:noProof/>
            <w:webHidden/>
          </w:rPr>
          <w:t>18</w:t>
        </w:r>
        <w:r w:rsidRPr="004D0BC3">
          <w:rPr>
            <w:rFonts w:cs="Arial"/>
            <w:noProof/>
            <w:webHidden/>
          </w:rPr>
          <w:fldChar w:fldCharType="end"/>
        </w:r>
      </w:hyperlink>
    </w:p>
    <w:p w14:paraId="2150922E" w14:textId="0397C073"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79" w:history="1">
        <w:r w:rsidRPr="004D0BC3">
          <w:rPr>
            <w:rStyle w:val="Hipervnculo"/>
            <w:rFonts w:cs="Arial"/>
            <w:noProof/>
          </w:rPr>
          <w:t>6.5.4</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El algoritmo k-modes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_Toc178701279 \h </w:instrText>
        </w:r>
        <w:r w:rsidRPr="004D0BC3">
          <w:rPr>
            <w:rFonts w:cs="Arial"/>
            <w:noProof/>
            <w:webHidden/>
          </w:rPr>
        </w:r>
        <w:r w:rsidRPr="004D0BC3">
          <w:rPr>
            <w:rFonts w:cs="Arial"/>
            <w:noProof/>
            <w:webHidden/>
          </w:rPr>
          <w:fldChar w:fldCharType="separate"/>
        </w:r>
        <w:r w:rsidRPr="004D0BC3">
          <w:rPr>
            <w:rFonts w:cs="Arial"/>
            <w:noProof/>
            <w:webHidden/>
          </w:rPr>
          <w:t>19</w:t>
        </w:r>
        <w:r w:rsidRPr="004D0BC3">
          <w:rPr>
            <w:rFonts w:cs="Arial"/>
            <w:noProof/>
            <w:webHidden/>
          </w:rPr>
          <w:fldChar w:fldCharType="end"/>
        </w:r>
      </w:hyperlink>
    </w:p>
    <w:p w14:paraId="2B04AF00" w14:textId="394C4CBF"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0" w:history="1">
        <w:r w:rsidRPr="004D0BC3">
          <w:rPr>
            <w:rStyle w:val="Hipervnculo"/>
            <w:rFonts w:cs="Arial"/>
            <w:noProof/>
          </w:rPr>
          <w:t>6.5.5</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Algoritmo k-Prototypes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_Toc178701280 \h </w:instrText>
        </w:r>
        <w:r w:rsidRPr="004D0BC3">
          <w:rPr>
            <w:rFonts w:cs="Arial"/>
            <w:noProof/>
            <w:webHidden/>
          </w:rPr>
        </w:r>
        <w:r w:rsidRPr="004D0BC3">
          <w:rPr>
            <w:rFonts w:cs="Arial"/>
            <w:noProof/>
            <w:webHidden/>
          </w:rPr>
          <w:fldChar w:fldCharType="separate"/>
        </w:r>
        <w:r w:rsidRPr="004D0BC3">
          <w:rPr>
            <w:rFonts w:cs="Arial"/>
            <w:noProof/>
            <w:webHidden/>
          </w:rPr>
          <w:t>21</w:t>
        </w:r>
        <w:r w:rsidRPr="004D0BC3">
          <w:rPr>
            <w:rFonts w:cs="Arial"/>
            <w:noProof/>
            <w:webHidden/>
          </w:rPr>
          <w:fldChar w:fldCharType="end"/>
        </w:r>
      </w:hyperlink>
    </w:p>
    <w:p w14:paraId="6DBA66FE" w14:textId="3C6B61E8"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81" w:history="1">
        <w:r w:rsidRPr="004D0BC3">
          <w:rPr>
            <w:rStyle w:val="Hipervnculo"/>
            <w:rFonts w:cs="Arial"/>
            <w:noProof/>
          </w:rPr>
          <w:t>6.6</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Diagrama de flujo K-Prototype</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_Toc178701281 \h </w:instrText>
        </w:r>
        <w:r w:rsidRPr="004D0BC3">
          <w:rPr>
            <w:rFonts w:cs="Arial"/>
            <w:noProof/>
            <w:webHidden/>
          </w:rPr>
        </w:r>
        <w:r w:rsidRPr="004D0BC3">
          <w:rPr>
            <w:rFonts w:cs="Arial"/>
            <w:noProof/>
            <w:webHidden/>
          </w:rPr>
          <w:fldChar w:fldCharType="separate"/>
        </w:r>
        <w:r w:rsidRPr="004D0BC3">
          <w:rPr>
            <w:rFonts w:cs="Arial"/>
            <w:noProof/>
            <w:webHidden/>
          </w:rPr>
          <w:t>25</w:t>
        </w:r>
        <w:r w:rsidRPr="004D0BC3">
          <w:rPr>
            <w:rFonts w:cs="Arial"/>
            <w:noProof/>
            <w:webHidden/>
          </w:rPr>
          <w:fldChar w:fldCharType="end"/>
        </w:r>
      </w:hyperlink>
    </w:p>
    <w:p w14:paraId="230E0FDE" w14:textId="4FECA8BB"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82" w:history="1">
        <w:r w:rsidRPr="004D0BC3">
          <w:rPr>
            <w:rStyle w:val="Hipervnculo"/>
            <w:rFonts w:cs="Arial"/>
            <w:noProof/>
          </w:rPr>
          <w:t>6.7</w:t>
        </w:r>
        <w:r w:rsidRPr="004D0BC3">
          <w:rPr>
            <w:rFonts w:eastAsiaTheme="minorEastAsia" w:cs="Arial"/>
            <w:noProof/>
            <w:color w:val="auto"/>
            <w:kern w:val="2"/>
            <w:szCs w:val="24"/>
            <w:lang w:eastAsia="es-MX"/>
            <w14:ligatures w14:val="standardContextual"/>
          </w:rPr>
          <w:tab/>
        </w:r>
        <w:r w:rsidRPr="004D0BC3">
          <w:rPr>
            <w:rStyle w:val="Hipervnculo"/>
            <w:rFonts w:cs="Arial"/>
            <w:noProof/>
          </w:rPr>
          <w:t>Prueba de escritorio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_Toc178701282 \h </w:instrText>
        </w:r>
        <w:r w:rsidRPr="004D0BC3">
          <w:rPr>
            <w:rFonts w:cs="Arial"/>
            <w:noProof/>
            <w:webHidden/>
          </w:rPr>
        </w:r>
        <w:r w:rsidRPr="004D0BC3">
          <w:rPr>
            <w:rFonts w:cs="Arial"/>
            <w:noProof/>
            <w:webHidden/>
          </w:rPr>
          <w:fldChar w:fldCharType="separate"/>
        </w:r>
        <w:r w:rsidRPr="004D0BC3">
          <w:rPr>
            <w:rFonts w:cs="Arial"/>
            <w:noProof/>
            <w:webHidden/>
          </w:rPr>
          <w:t>26</w:t>
        </w:r>
        <w:r w:rsidRPr="004D0BC3">
          <w:rPr>
            <w:rFonts w:cs="Arial"/>
            <w:noProof/>
            <w:webHidden/>
          </w:rPr>
          <w:fldChar w:fldCharType="end"/>
        </w:r>
      </w:hyperlink>
    </w:p>
    <w:p w14:paraId="6D837935" w14:textId="69F74B63"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83" w:history="1">
        <w:r w:rsidRPr="004D0BC3">
          <w:rPr>
            <w:rStyle w:val="Hipervnculo"/>
            <w:rFonts w:cs="Arial"/>
            <w:noProof/>
          </w:rPr>
          <w:t>6.8</w:t>
        </w:r>
        <w:r w:rsidRPr="004D0BC3">
          <w:rPr>
            <w:rFonts w:eastAsiaTheme="minorEastAsia" w:cs="Arial"/>
            <w:noProof/>
            <w:color w:val="auto"/>
            <w:kern w:val="2"/>
            <w:szCs w:val="24"/>
            <w:lang w:eastAsia="es-MX"/>
            <w14:ligatures w14:val="standardContextual"/>
          </w:rPr>
          <w:tab/>
        </w:r>
        <w:r w:rsidRPr="004D0BC3">
          <w:rPr>
            <w:rStyle w:val="Hipervnculo"/>
            <w:rFonts w:cs="Arial"/>
            <w:noProof/>
          </w:rPr>
          <w:t>Investigaciones y proyectos usados con el algoritmo K-Prototypes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_Toc178701283 \h </w:instrText>
        </w:r>
        <w:r w:rsidRPr="004D0BC3">
          <w:rPr>
            <w:rFonts w:cs="Arial"/>
            <w:noProof/>
            <w:webHidden/>
          </w:rPr>
        </w:r>
        <w:r w:rsidRPr="004D0BC3">
          <w:rPr>
            <w:rFonts w:cs="Arial"/>
            <w:noProof/>
            <w:webHidden/>
          </w:rPr>
          <w:fldChar w:fldCharType="separate"/>
        </w:r>
        <w:r w:rsidRPr="004D0BC3">
          <w:rPr>
            <w:rFonts w:cs="Arial"/>
            <w:noProof/>
            <w:webHidden/>
          </w:rPr>
          <w:t>39</w:t>
        </w:r>
        <w:r w:rsidRPr="004D0BC3">
          <w:rPr>
            <w:rFonts w:cs="Arial"/>
            <w:noProof/>
            <w:webHidden/>
          </w:rPr>
          <w:fldChar w:fldCharType="end"/>
        </w:r>
      </w:hyperlink>
    </w:p>
    <w:p w14:paraId="67CDE3FB" w14:textId="33342BD2"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4" w:history="1">
        <w:r w:rsidRPr="004D0BC3">
          <w:rPr>
            <w:rStyle w:val="Hipervnculo"/>
            <w:rFonts w:cs="Arial"/>
            <w:noProof/>
          </w:rPr>
          <w:t>6.8.1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Mejora de K-Prototypes mediante optimización evolutiva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_Toc178701284 \h </w:instrText>
        </w:r>
        <w:r w:rsidRPr="004D0BC3">
          <w:rPr>
            <w:rFonts w:cs="Arial"/>
            <w:noProof/>
            <w:webHidden/>
          </w:rPr>
        </w:r>
        <w:r w:rsidRPr="004D0BC3">
          <w:rPr>
            <w:rFonts w:cs="Arial"/>
            <w:noProof/>
            <w:webHidden/>
          </w:rPr>
          <w:fldChar w:fldCharType="separate"/>
        </w:r>
        <w:r w:rsidRPr="004D0BC3">
          <w:rPr>
            <w:rFonts w:cs="Arial"/>
            <w:noProof/>
            <w:webHidden/>
          </w:rPr>
          <w:t>39</w:t>
        </w:r>
        <w:r w:rsidRPr="004D0BC3">
          <w:rPr>
            <w:rFonts w:cs="Arial"/>
            <w:noProof/>
            <w:webHidden/>
          </w:rPr>
          <w:fldChar w:fldCharType="end"/>
        </w:r>
      </w:hyperlink>
    </w:p>
    <w:p w14:paraId="60B00C97" w14:textId="5F2B2DBF"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5" w:history="1">
        <w:r w:rsidRPr="004D0BC3">
          <w:rPr>
            <w:rStyle w:val="Hipervnculo"/>
            <w:rFonts w:cs="Arial"/>
            <w:noProof/>
          </w:rPr>
          <w:t>6.8.2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Aplicaciones en bioinformática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_Toc178701285 \h </w:instrText>
        </w:r>
        <w:r w:rsidRPr="004D0BC3">
          <w:rPr>
            <w:rFonts w:cs="Arial"/>
            <w:noProof/>
            <w:webHidden/>
          </w:rPr>
        </w:r>
        <w:r w:rsidRPr="004D0BC3">
          <w:rPr>
            <w:rFonts w:cs="Arial"/>
            <w:noProof/>
            <w:webHidden/>
          </w:rPr>
          <w:fldChar w:fldCharType="separate"/>
        </w:r>
        <w:r w:rsidRPr="004D0BC3">
          <w:rPr>
            <w:rFonts w:cs="Arial"/>
            <w:noProof/>
            <w:webHidden/>
          </w:rPr>
          <w:t>39</w:t>
        </w:r>
        <w:r w:rsidRPr="004D0BC3">
          <w:rPr>
            <w:rFonts w:cs="Arial"/>
            <w:noProof/>
            <w:webHidden/>
          </w:rPr>
          <w:fldChar w:fldCharType="end"/>
        </w:r>
      </w:hyperlink>
    </w:p>
    <w:p w14:paraId="5CDFF916" w14:textId="314C45A7"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6" w:history="1">
        <w:r w:rsidRPr="004D0BC3">
          <w:rPr>
            <w:rStyle w:val="Hipervnculo"/>
            <w:rFonts w:eastAsia="Times New Roman" w:cs="Arial"/>
            <w:noProof/>
            <w:lang w:eastAsia="es-MX"/>
          </w:rPr>
          <w:t>6.8.3</w:t>
        </w:r>
        <w:r w:rsidRPr="004D0BC3">
          <w:rPr>
            <w:rFonts w:eastAsiaTheme="minorEastAsia" w:cs="Arial"/>
            <w:noProof/>
            <w:color w:val="auto"/>
            <w:kern w:val="2"/>
            <w:szCs w:val="24"/>
            <w:lang w:eastAsia="es-MX"/>
            <w14:ligatures w14:val="standardContextual"/>
          </w:rPr>
          <w:tab/>
        </w:r>
        <w:r w:rsidRPr="004D0BC3">
          <w:rPr>
            <w:rStyle w:val="Hipervnculo"/>
            <w:rFonts w:eastAsia="Times New Roman" w:cs="Arial"/>
            <w:noProof/>
            <w:lang w:eastAsia="es-MX"/>
          </w:rPr>
          <w:t>Optimización del Transporte Público en Singapur</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_Toc178701286 \h </w:instrText>
        </w:r>
        <w:r w:rsidRPr="004D0BC3">
          <w:rPr>
            <w:rFonts w:cs="Arial"/>
            <w:noProof/>
            <w:webHidden/>
          </w:rPr>
        </w:r>
        <w:r w:rsidRPr="004D0BC3">
          <w:rPr>
            <w:rFonts w:cs="Arial"/>
            <w:noProof/>
            <w:webHidden/>
          </w:rPr>
          <w:fldChar w:fldCharType="separate"/>
        </w:r>
        <w:r w:rsidRPr="004D0BC3">
          <w:rPr>
            <w:rFonts w:cs="Arial"/>
            <w:noProof/>
            <w:webHidden/>
          </w:rPr>
          <w:t>40</w:t>
        </w:r>
        <w:r w:rsidRPr="004D0BC3">
          <w:rPr>
            <w:rFonts w:cs="Arial"/>
            <w:noProof/>
            <w:webHidden/>
          </w:rPr>
          <w:fldChar w:fldCharType="end"/>
        </w:r>
      </w:hyperlink>
    </w:p>
    <w:p w14:paraId="1763A0FA" w14:textId="05E87513"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7" w:history="1">
        <w:r w:rsidRPr="004D0BC3">
          <w:rPr>
            <w:rStyle w:val="Hipervnculo"/>
            <w:rFonts w:cs="Arial"/>
            <w:noProof/>
            <w:lang w:eastAsia="es-MX"/>
          </w:rPr>
          <w:t>6.8.4</w:t>
        </w:r>
        <w:r w:rsidRPr="004D0BC3">
          <w:rPr>
            <w:rFonts w:eastAsiaTheme="minorEastAsia" w:cs="Arial"/>
            <w:noProof/>
            <w:color w:val="auto"/>
            <w:kern w:val="2"/>
            <w:szCs w:val="24"/>
            <w:lang w:eastAsia="es-MX"/>
            <w14:ligatures w14:val="standardContextual"/>
          </w:rPr>
          <w:tab/>
        </w:r>
        <w:r w:rsidRPr="004D0BC3">
          <w:rPr>
            <w:rStyle w:val="Hipervnculo"/>
            <w:rFonts w:cs="Arial"/>
            <w:noProof/>
            <w:lang w:eastAsia="es-MX"/>
          </w:rPr>
          <w:t>Segmentación de Clientes en Comercio Electrónico en China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_Toc178701287 \h </w:instrText>
        </w:r>
        <w:r w:rsidRPr="004D0BC3">
          <w:rPr>
            <w:rFonts w:cs="Arial"/>
            <w:noProof/>
            <w:webHidden/>
          </w:rPr>
        </w:r>
        <w:r w:rsidRPr="004D0BC3">
          <w:rPr>
            <w:rFonts w:cs="Arial"/>
            <w:noProof/>
            <w:webHidden/>
          </w:rPr>
          <w:fldChar w:fldCharType="separate"/>
        </w:r>
        <w:r w:rsidRPr="004D0BC3">
          <w:rPr>
            <w:rFonts w:cs="Arial"/>
            <w:noProof/>
            <w:webHidden/>
          </w:rPr>
          <w:t>40</w:t>
        </w:r>
        <w:r w:rsidRPr="004D0BC3">
          <w:rPr>
            <w:rFonts w:cs="Arial"/>
            <w:noProof/>
            <w:webHidden/>
          </w:rPr>
          <w:fldChar w:fldCharType="end"/>
        </w:r>
      </w:hyperlink>
    </w:p>
    <w:p w14:paraId="64236472" w14:textId="4F5D199B"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88" w:history="1">
        <w:r w:rsidRPr="004D0BC3">
          <w:rPr>
            <w:rStyle w:val="Hipervnculo"/>
            <w:rFonts w:cs="Arial"/>
            <w:noProof/>
            <w:lang w:eastAsia="es-MX"/>
          </w:rPr>
          <w:t>6.8.5</w:t>
        </w:r>
        <w:r w:rsidRPr="004D0BC3">
          <w:rPr>
            <w:rFonts w:eastAsiaTheme="minorEastAsia" w:cs="Arial"/>
            <w:noProof/>
            <w:color w:val="auto"/>
            <w:kern w:val="2"/>
            <w:szCs w:val="24"/>
            <w:lang w:eastAsia="es-MX"/>
            <w14:ligatures w14:val="standardContextual"/>
          </w:rPr>
          <w:tab/>
        </w:r>
        <w:r w:rsidRPr="004D0BC3">
          <w:rPr>
            <w:rStyle w:val="Hipervnculo"/>
            <w:rFonts w:cs="Arial"/>
            <w:noProof/>
            <w:lang w:eastAsia="es-MX"/>
          </w:rPr>
          <w:t>Análisis de Datos Clínicos en Estados Unidos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_Toc178701288 \h </w:instrText>
        </w:r>
        <w:r w:rsidRPr="004D0BC3">
          <w:rPr>
            <w:rFonts w:cs="Arial"/>
            <w:noProof/>
            <w:webHidden/>
          </w:rPr>
        </w:r>
        <w:r w:rsidRPr="004D0BC3">
          <w:rPr>
            <w:rFonts w:cs="Arial"/>
            <w:noProof/>
            <w:webHidden/>
          </w:rPr>
          <w:fldChar w:fldCharType="separate"/>
        </w:r>
        <w:r w:rsidRPr="004D0BC3">
          <w:rPr>
            <w:rFonts w:cs="Arial"/>
            <w:noProof/>
            <w:webHidden/>
          </w:rPr>
          <w:t>40</w:t>
        </w:r>
        <w:r w:rsidRPr="004D0BC3">
          <w:rPr>
            <w:rFonts w:cs="Arial"/>
            <w:noProof/>
            <w:webHidden/>
          </w:rPr>
          <w:fldChar w:fldCharType="end"/>
        </w:r>
      </w:hyperlink>
    </w:p>
    <w:p w14:paraId="3CD14A26" w14:textId="16998591"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89" w:history="1">
        <w:r w:rsidRPr="004D0BC3">
          <w:rPr>
            <w:rStyle w:val="Hipervnculo"/>
            <w:rFonts w:cs="Arial"/>
            <w:noProof/>
          </w:rPr>
          <w:t>6.9</w:t>
        </w:r>
        <w:r w:rsidRPr="004D0BC3">
          <w:rPr>
            <w:rFonts w:eastAsiaTheme="minorEastAsia" w:cs="Arial"/>
            <w:noProof/>
            <w:color w:val="auto"/>
            <w:kern w:val="2"/>
            <w:szCs w:val="24"/>
            <w:lang w:eastAsia="es-MX"/>
            <w14:ligatures w14:val="standardContextual"/>
          </w:rPr>
          <w:tab/>
        </w:r>
        <w:r w:rsidRPr="004D0BC3">
          <w:rPr>
            <w:rStyle w:val="Hipervnculo"/>
            <w:rFonts w:cs="Arial"/>
            <w:noProof/>
          </w:rPr>
          <w:t>Herramientas utilizadas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_Toc178701289 \h </w:instrText>
        </w:r>
        <w:r w:rsidRPr="004D0BC3">
          <w:rPr>
            <w:rFonts w:cs="Arial"/>
            <w:noProof/>
            <w:webHidden/>
          </w:rPr>
        </w:r>
        <w:r w:rsidRPr="004D0BC3">
          <w:rPr>
            <w:rFonts w:cs="Arial"/>
            <w:noProof/>
            <w:webHidden/>
          </w:rPr>
          <w:fldChar w:fldCharType="separate"/>
        </w:r>
        <w:r w:rsidRPr="004D0BC3">
          <w:rPr>
            <w:rFonts w:cs="Arial"/>
            <w:noProof/>
            <w:webHidden/>
          </w:rPr>
          <w:t>41</w:t>
        </w:r>
        <w:r w:rsidRPr="004D0BC3">
          <w:rPr>
            <w:rFonts w:cs="Arial"/>
            <w:noProof/>
            <w:webHidden/>
          </w:rPr>
          <w:fldChar w:fldCharType="end"/>
        </w:r>
      </w:hyperlink>
    </w:p>
    <w:p w14:paraId="44165A63" w14:textId="5B3ACBAD"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290" w:history="1">
        <w:r w:rsidRPr="004D0BC3">
          <w:rPr>
            <w:rStyle w:val="Hipervnculo"/>
            <w:rFonts w:cs="Arial"/>
            <w:noProof/>
          </w:rPr>
          <w:t>7</w:t>
        </w:r>
        <w:r w:rsidRPr="004D0BC3">
          <w:rPr>
            <w:rFonts w:eastAsiaTheme="minorEastAsia" w:cs="Arial"/>
            <w:noProof/>
            <w:kern w:val="2"/>
            <w:szCs w:val="24"/>
            <w:lang w:eastAsia="es-MX"/>
            <w14:ligatures w14:val="standardContextual"/>
          </w:rPr>
          <w:tab/>
        </w:r>
        <w:r w:rsidRPr="004D0BC3">
          <w:rPr>
            <w:rStyle w:val="Hipervnculo"/>
            <w:rFonts w:cs="Arial"/>
            <w:noProof/>
          </w:rPr>
          <w:t>Procedimiento y descripción de las actividades realizadas.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_Toc178701290 \h </w:instrText>
        </w:r>
        <w:r w:rsidRPr="004D0BC3">
          <w:rPr>
            <w:rFonts w:cs="Arial"/>
            <w:noProof/>
            <w:webHidden/>
          </w:rPr>
        </w:r>
        <w:r w:rsidRPr="004D0BC3">
          <w:rPr>
            <w:rFonts w:cs="Arial"/>
            <w:noProof/>
            <w:webHidden/>
          </w:rPr>
          <w:fldChar w:fldCharType="separate"/>
        </w:r>
        <w:r w:rsidRPr="004D0BC3">
          <w:rPr>
            <w:rFonts w:cs="Arial"/>
            <w:noProof/>
            <w:webHidden/>
          </w:rPr>
          <w:t>43</w:t>
        </w:r>
        <w:r w:rsidRPr="004D0BC3">
          <w:rPr>
            <w:rFonts w:cs="Arial"/>
            <w:noProof/>
            <w:webHidden/>
          </w:rPr>
          <w:fldChar w:fldCharType="end"/>
        </w:r>
      </w:hyperlink>
    </w:p>
    <w:p w14:paraId="289665DA" w14:textId="60EE9E08"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1" w:history="1">
        <w:r w:rsidRPr="004D0BC3">
          <w:rPr>
            <w:rStyle w:val="Hipervnculo"/>
            <w:rFonts w:cs="Arial"/>
            <w:noProof/>
          </w:rPr>
          <w:t>7.1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Requisitos funcionales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_Toc178701291 \h </w:instrText>
        </w:r>
        <w:r w:rsidRPr="004D0BC3">
          <w:rPr>
            <w:rFonts w:cs="Arial"/>
            <w:noProof/>
            <w:webHidden/>
          </w:rPr>
        </w:r>
        <w:r w:rsidRPr="004D0BC3">
          <w:rPr>
            <w:rFonts w:cs="Arial"/>
            <w:noProof/>
            <w:webHidden/>
          </w:rPr>
          <w:fldChar w:fldCharType="separate"/>
        </w:r>
        <w:r w:rsidRPr="004D0BC3">
          <w:rPr>
            <w:rFonts w:cs="Arial"/>
            <w:noProof/>
            <w:webHidden/>
          </w:rPr>
          <w:t>43</w:t>
        </w:r>
        <w:r w:rsidRPr="004D0BC3">
          <w:rPr>
            <w:rFonts w:cs="Arial"/>
            <w:noProof/>
            <w:webHidden/>
          </w:rPr>
          <w:fldChar w:fldCharType="end"/>
        </w:r>
      </w:hyperlink>
    </w:p>
    <w:p w14:paraId="2CCE2687" w14:textId="6F51BB86"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2" w:history="1">
        <w:r w:rsidRPr="004D0BC3">
          <w:rPr>
            <w:rStyle w:val="Hipervnculo"/>
            <w:rFonts w:cs="Arial"/>
            <w:noProof/>
          </w:rPr>
          <w:t>7.2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Requisitos no funcionales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_Toc178701292 \h </w:instrText>
        </w:r>
        <w:r w:rsidRPr="004D0BC3">
          <w:rPr>
            <w:rFonts w:cs="Arial"/>
            <w:noProof/>
            <w:webHidden/>
          </w:rPr>
        </w:r>
        <w:r w:rsidRPr="004D0BC3">
          <w:rPr>
            <w:rFonts w:cs="Arial"/>
            <w:noProof/>
            <w:webHidden/>
          </w:rPr>
          <w:fldChar w:fldCharType="separate"/>
        </w:r>
        <w:r w:rsidRPr="004D0BC3">
          <w:rPr>
            <w:rFonts w:cs="Arial"/>
            <w:noProof/>
            <w:webHidden/>
          </w:rPr>
          <w:t>47</w:t>
        </w:r>
        <w:r w:rsidRPr="004D0BC3">
          <w:rPr>
            <w:rFonts w:cs="Arial"/>
            <w:noProof/>
            <w:webHidden/>
          </w:rPr>
          <w:fldChar w:fldCharType="end"/>
        </w:r>
      </w:hyperlink>
    </w:p>
    <w:p w14:paraId="7BA8C3B5" w14:textId="43D3787E"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3" w:history="1">
        <w:r w:rsidRPr="004D0BC3">
          <w:rPr>
            <w:rStyle w:val="Hipervnculo"/>
            <w:rFonts w:eastAsia="Calibri" w:cs="Arial"/>
            <w:noProof/>
          </w:rPr>
          <w:t>7.3</w:t>
        </w:r>
        <w:r w:rsidRPr="004D0BC3">
          <w:rPr>
            <w:rFonts w:eastAsiaTheme="minorEastAsia" w:cs="Arial"/>
            <w:noProof/>
            <w:color w:val="auto"/>
            <w:kern w:val="2"/>
            <w:szCs w:val="24"/>
            <w:lang w:eastAsia="es-MX"/>
            <w14:ligatures w14:val="standardContextual"/>
          </w:rPr>
          <w:tab/>
        </w:r>
        <w:r w:rsidRPr="004D0BC3">
          <w:rPr>
            <w:rStyle w:val="Hipervnculo"/>
            <w:rFonts w:eastAsia="Calibri" w:cs="Arial"/>
            <w:noProof/>
          </w:rPr>
          <w:t>Análisis de la base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_Toc178701293 \h </w:instrText>
        </w:r>
        <w:r w:rsidRPr="004D0BC3">
          <w:rPr>
            <w:rFonts w:cs="Arial"/>
            <w:noProof/>
            <w:webHidden/>
          </w:rPr>
        </w:r>
        <w:r w:rsidRPr="004D0BC3">
          <w:rPr>
            <w:rFonts w:cs="Arial"/>
            <w:noProof/>
            <w:webHidden/>
          </w:rPr>
          <w:fldChar w:fldCharType="separate"/>
        </w:r>
        <w:r w:rsidRPr="004D0BC3">
          <w:rPr>
            <w:rFonts w:cs="Arial"/>
            <w:noProof/>
            <w:webHidden/>
          </w:rPr>
          <w:t>49</w:t>
        </w:r>
        <w:r w:rsidRPr="004D0BC3">
          <w:rPr>
            <w:rFonts w:cs="Arial"/>
            <w:noProof/>
            <w:webHidden/>
          </w:rPr>
          <w:fldChar w:fldCharType="end"/>
        </w:r>
      </w:hyperlink>
    </w:p>
    <w:p w14:paraId="1468FF93" w14:textId="036C51AE"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4" w:history="1">
        <w:r w:rsidRPr="004D0BC3">
          <w:rPr>
            <w:rStyle w:val="Hipervnculo"/>
            <w:rFonts w:cs="Arial"/>
            <w:noProof/>
          </w:rPr>
          <w:t>7.4</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Diseño y prototipado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_Toc178701294 \h </w:instrText>
        </w:r>
        <w:r w:rsidRPr="004D0BC3">
          <w:rPr>
            <w:rFonts w:cs="Arial"/>
            <w:noProof/>
            <w:webHidden/>
          </w:rPr>
        </w:r>
        <w:r w:rsidRPr="004D0BC3">
          <w:rPr>
            <w:rFonts w:cs="Arial"/>
            <w:noProof/>
            <w:webHidden/>
          </w:rPr>
          <w:fldChar w:fldCharType="separate"/>
        </w:r>
        <w:r w:rsidRPr="004D0BC3">
          <w:rPr>
            <w:rFonts w:cs="Arial"/>
            <w:noProof/>
            <w:webHidden/>
          </w:rPr>
          <w:t>54</w:t>
        </w:r>
        <w:r w:rsidRPr="004D0BC3">
          <w:rPr>
            <w:rFonts w:cs="Arial"/>
            <w:noProof/>
            <w:webHidden/>
          </w:rPr>
          <w:fldChar w:fldCharType="end"/>
        </w:r>
      </w:hyperlink>
    </w:p>
    <w:p w14:paraId="1B2177F5" w14:textId="7CC900BC"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95" w:history="1">
        <w:r w:rsidRPr="004D0BC3">
          <w:rPr>
            <w:rStyle w:val="Hipervnculo"/>
            <w:rFonts w:cs="Arial"/>
            <w:noProof/>
          </w:rPr>
          <w:t>7.4.1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Diagrama de casos de uso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_Toc178701295 \h </w:instrText>
        </w:r>
        <w:r w:rsidRPr="004D0BC3">
          <w:rPr>
            <w:rFonts w:cs="Arial"/>
            <w:noProof/>
            <w:webHidden/>
          </w:rPr>
        </w:r>
        <w:r w:rsidRPr="004D0BC3">
          <w:rPr>
            <w:rFonts w:cs="Arial"/>
            <w:noProof/>
            <w:webHidden/>
          </w:rPr>
          <w:fldChar w:fldCharType="separate"/>
        </w:r>
        <w:r w:rsidRPr="004D0BC3">
          <w:rPr>
            <w:rFonts w:cs="Arial"/>
            <w:noProof/>
            <w:webHidden/>
          </w:rPr>
          <w:t>54</w:t>
        </w:r>
        <w:r w:rsidRPr="004D0BC3">
          <w:rPr>
            <w:rFonts w:cs="Arial"/>
            <w:noProof/>
            <w:webHidden/>
          </w:rPr>
          <w:fldChar w:fldCharType="end"/>
        </w:r>
      </w:hyperlink>
    </w:p>
    <w:p w14:paraId="6E03A567" w14:textId="039A9133"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96" w:history="1">
        <w:r w:rsidRPr="004D0BC3">
          <w:rPr>
            <w:rStyle w:val="Hipervnculo"/>
            <w:rFonts w:cs="Arial"/>
            <w:noProof/>
          </w:rPr>
          <w:t>7.4.2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Diagrama de secuencias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_Toc178701296 \h </w:instrText>
        </w:r>
        <w:r w:rsidRPr="004D0BC3">
          <w:rPr>
            <w:rFonts w:cs="Arial"/>
            <w:noProof/>
            <w:webHidden/>
          </w:rPr>
        </w:r>
        <w:r w:rsidRPr="004D0BC3">
          <w:rPr>
            <w:rFonts w:cs="Arial"/>
            <w:noProof/>
            <w:webHidden/>
          </w:rPr>
          <w:fldChar w:fldCharType="separate"/>
        </w:r>
        <w:r w:rsidRPr="004D0BC3">
          <w:rPr>
            <w:rFonts w:cs="Arial"/>
            <w:noProof/>
            <w:webHidden/>
          </w:rPr>
          <w:t>55</w:t>
        </w:r>
        <w:r w:rsidRPr="004D0BC3">
          <w:rPr>
            <w:rFonts w:cs="Arial"/>
            <w:noProof/>
            <w:webHidden/>
          </w:rPr>
          <w:fldChar w:fldCharType="end"/>
        </w:r>
      </w:hyperlink>
    </w:p>
    <w:p w14:paraId="1CED517D" w14:textId="41396189" w:rsidR="009246B5" w:rsidRPr="004D0BC3" w:rsidRDefault="009246B5">
      <w:pPr>
        <w:pStyle w:val="TDC3"/>
        <w:tabs>
          <w:tab w:val="left" w:pos="1440"/>
          <w:tab w:val="right" w:leader="dot" w:pos="8828"/>
        </w:tabs>
        <w:rPr>
          <w:rFonts w:eastAsiaTheme="minorEastAsia" w:cs="Arial"/>
          <w:noProof/>
          <w:color w:val="auto"/>
          <w:kern w:val="2"/>
          <w:szCs w:val="24"/>
          <w:lang w:eastAsia="es-MX"/>
          <w14:ligatures w14:val="standardContextual"/>
        </w:rPr>
      </w:pPr>
      <w:hyperlink w:anchor="_Toc178701297" w:history="1">
        <w:r w:rsidRPr="004D0BC3">
          <w:rPr>
            <w:rStyle w:val="Hipervnculo"/>
            <w:rFonts w:cs="Arial"/>
            <w:noProof/>
          </w:rPr>
          <w:t>7.4.3</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Diagrama de clases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_Toc178701297 \h </w:instrText>
        </w:r>
        <w:r w:rsidRPr="004D0BC3">
          <w:rPr>
            <w:rFonts w:cs="Arial"/>
            <w:noProof/>
            <w:webHidden/>
          </w:rPr>
        </w:r>
        <w:r w:rsidRPr="004D0BC3">
          <w:rPr>
            <w:rFonts w:cs="Arial"/>
            <w:noProof/>
            <w:webHidden/>
          </w:rPr>
          <w:fldChar w:fldCharType="separate"/>
        </w:r>
        <w:r w:rsidRPr="004D0BC3">
          <w:rPr>
            <w:rFonts w:cs="Arial"/>
            <w:noProof/>
            <w:webHidden/>
          </w:rPr>
          <w:t>56</w:t>
        </w:r>
        <w:r w:rsidRPr="004D0BC3">
          <w:rPr>
            <w:rFonts w:cs="Arial"/>
            <w:noProof/>
            <w:webHidden/>
          </w:rPr>
          <w:fldChar w:fldCharType="end"/>
        </w:r>
      </w:hyperlink>
    </w:p>
    <w:p w14:paraId="575BDFA2" w14:textId="0CC6F5B2"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8" w:history="1">
        <w:r w:rsidRPr="004D0BC3">
          <w:rPr>
            <w:rStyle w:val="Hipervnculo"/>
            <w:rFonts w:cs="Arial"/>
            <w:noProof/>
          </w:rPr>
          <w:t>7.5</w:t>
        </w:r>
        <w:r w:rsidRPr="004D0BC3">
          <w:rPr>
            <w:rFonts w:eastAsiaTheme="minorEastAsia" w:cs="Arial"/>
            <w:noProof/>
            <w:color w:val="auto"/>
            <w:kern w:val="2"/>
            <w:szCs w:val="24"/>
            <w:lang w:eastAsia="es-MX"/>
            <w14:ligatures w14:val="standardContextual"/>
          </w:rPr>
          <w:tab/>
        </w:r>
        <w:r w:rsidRPr="004D0BC3">
          <w:rPr>
            <w:rStyle w:val="Hipervnculo"/>
            <w:rFonts w:cs="Arial"/>
            <w:noProof/>
          </w:rPr>
          <w:t>Desarrollo del sistema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_Toc178701298 \h </w:instrText>
        </w:r>
        <w:r w:rsidRPr="004D0BC3">
          <w:rPr>
            <w:rFonts w:cs="Arial"/>
            <w:noProof/>
            <w:webHidden/>
          </w:rPr>
        </w:r>
        <w:r w:rsidRPr="004D0BC3">
          <w:rPr>
            <w:rFonts w:cs="Arial"/>
            <w:noProof/>
            <w:webHidden/>
          </w:rPr>
          <w:fldChar w:fldCharType="separate"/>
        </w:r>
        <w:r w:rsidRPr="004D0BC3">
          <w:rPr>
            <w:rFonts w:cs="Arial"/>
            <w:noProof/>
            <w:webHidden/>
          </w:rPr>
          <w:t>57</w:t>
        </w:r>
        <w:r w:rsidRPr="004D0BC3">
          <w:rPr>
            <w:rFonts w:cs="Arial"/>
            <w:noProof/>
            <w:webHidden/>
          </w:rPr>
          <w:fldChar w:fldCharType="end"/>
        </w:r>
      </w:hyperlink>
    </w:p>
    <w:p w14:paraId="7A9F1EAB" w14:textId="2F5306BC"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299" w:history="1">
        <w:r w:rsidRPr="004D0BC3">
          <w:rPr>
            <w:rStyle w:val="Hipervnculo"/>
            <w:rFonts w:cs="Arial"/>
            <w:noProof/>
          </w:rPr>
          <w:t>7.6</w:t>
        </w:r>
        <w:r w:rsidRPr="004D0BC3">
          <w:rPr>
            <w:rFonts w:eastAsiaTheme="minorEastAsia" w:cs="Arial"/>
            <w:noProof/>
            <w:color w:val="auto"/>
            <w:kern w:val="2"/>
            <w:szCs w:val="24"/>
            <w:lang w:eastAsia="es-MX"/>
            <w14:ligatures w14:val="standardContextual"/>
          </w:rPr>
          <w:tab/>
        </w:r>
        <w:r w:rsidRPr="004D0BC3">
          <w:rPr>
            <w:rStyle w:val="Hipervnculo"/>
            <w:rFonts w:cs="Arial"/>
            <w:noProof/>
          </w:rPr>
          <w:t>Etapa de pruebas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_Toc178701299 \h </w:instrText>
        </w:r>
        <w:r w:rsidRPr="004D0BC3">
          <w:rPr>
            <w:rFonts w:cs="Arial"/>
            <w:noProof/>
            <w:webHidden/>
          </w:rPr>
        </w:r>
        <w:r w:rsidRPr="004D0BC3">
          <w:rPr>
            <w:rFonts w:cs="Arial"/>
            <w:noProof/>
            <w:webHidden/>
          </w:rPr>
          <w:fldChar w:fldCharType="separate"/>
        </w:r>
        <w:r w:rsidRPr="004D0BC3">
          <w:rPr>
            <w:rFonts w:cs="Arial"/>
            <w:noProof/>
            <w:webHidden/>
          </w:rPr>
          <w:t>87</w:t>
        </w:r>
        <w:r w:rsidRPr="004D0BC3">
          <w:rPr>
            <w:rFonts w:cs="Arial"/>
            <w:noProof/>
            <w:webHidden/>
          </w:rPr>
          <w:fldChar w:fldCharType="end"/>
        </w:r>
      </w:hyperlink>
    </w:p>
    <w:p w14:paraId="456877A3" w14:textId="36995943"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0" w:history="1">
        <w:r w:rsidRPr="004D0BC3">
          <w:rPr>
            <w:rStyle w:val="Hipervnculo"/>
            <w:rFonts w:cs="Arial"/>
            <w:noProof/>
          </w:rPr>
          <w:t>7.7</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Análisis de la primera iteración (K0)</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_Toc178701300 \h </w:instrText>
        </w:r>
        <w:r w:rsidRPr="004D0BC3">
          <w:rPr>
            <w:rFonts w:cs="Arial"/>
            <w:noProof/>
            <w:webHidden/>
          </w:rPr>
        </w:r>
        <w:r w:rsidRPr="004D0BC3">
          <w:rPr>
            <w:rFonts w:cs="Arial"/>
            <w:noProof/>
            <w:webHidden/>
          </w:rPr>
          <w:fldChar w:fldCharType="separate"/>
        </w:r>
        <w:r w:rsidRPr="004D0BC3">
          <w:rPr>
            <w:rFonts w:cs="Arial"/>
            <w:noProof/>
            <w:webHidden/>
          </w:rPr>
          <w:t>87</w:t>
        </w:r>
        <w:r w:rsidRPr="004D0BC3">
          <w:rPr>
            <w:rFonts w:cs="Arial"/>
            <w:noProof/>
            <w:webHidden/>
          </w:rPr>
          <w:fldChar w:fldCharType="end"/>
        </w:r>
      </w:hyperlink>
    </w:p>
    <w:p w14:paraId="53C2893F" w14:textId="29D0888F"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1" w:history="1">
        <w:r w:rsidRPr="004D0BC3">
          <w:rPr>
            <w:rStyle w:val="Hipervnculo"/>
            <w:rFonts w:cs="Arial"/>
            <w:noProof/>
          </w:rPr>
          <w:t>7.8</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Análisis de la segunda iteración (K1)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_Toc178701301 \h </w:instrText>
        </w:r>
        <w:r w:rsidRPr="004D0BC3">
          <w:rPr>
            <w:rFonts w:cs="Arial"/>
            <w:noProof/>
            <w:webHidden/>
          </w:rPr>
        </w:r>
        <w:r w:rsidRPr="004D0BC3">
          <w:rPr>
            <w:rFonts w:cs="Arial"/>
            <w:noProof/>
            <w:webHidden/>
          </w:rPr>
          <w:fldChar w:fldCharType="separate"/>
        </w:r>
        <w:r w:rsidRPr="004D0BC3">
          <w:rPr>
            <w:rFonts w:cs="Arial"/>
            <w:noProof/>
            <w:webHidden/>
          </w:rPr>
          <w:t>90</w:t>
        </w:r>
        <w:r w:rsidRPr="004D0BC3">
          <w:rPr>
            <w:rFonts w:cs="Arial"/>
            <w:noProof/>
            <w:webHidden/>
          </w:rPr>
          <w:fldChar w:fldCharType="end"/>
        </w:r>
      </w:hyperlink>
    </w:p>
    <w:p w14:paraId="69181857" w14:textId="6BD6723A"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2" w:history="1">
        <w:r w:rsidRPr="004D0BC3">
          <w:rPr>
            <w:rStyle w:val="Hipervnculo"/>
            <w:rFonts w:cs="Arial"/>
            <w:noProof/>
          </w:rPr>
          <w:t>7.9</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Análisis de la tercera iteración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_Toc178701302 \h </w:instrText>
        </w:r>
        <w:r w:rsidRPr="004D0BC3">
          <w:rPr>
            <w:rFonts w:cs="Arial"/>
            <w:noProof/>
            <w:webHidden/>
          </w:rPr>
        </w:r>
        <w:r w:rsidRPr="004D0BC3">
          <w:rPr>
            <w:rFonts w:cs="Arial"/>
            <w:noProof/>
            <w:webHidden/>
          </w:rPr>
          <w:fldChar w:fldCharType="separate"/>
        </w:r>
        <w:r w:rsidRPr="004D0BC3">
          <w:rPr>
            <w:rFonts w:cs="Arial"/>
            <w:noProof/>
            <w:webHidden/>
          </w:rPr>
          <w:t>92</w:t>
        </w:r>
        <w:r w:rsidRPr="004D0BC3">
          <w:rPr>
            <w:rFonts w:cs="Arial"/>
            <w:noProof/>
            <w:webHidden/>
          </w:rPr>
          <w:fldChar w:fldCharType="end"/>
        </w:r>
      </w:hyperlink>
    </w:p>
    <w:p w14:paraId="5C6AB55E" w14:textId="6F5D7479"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3" w:history="1">
        <w:r w:rsidRPr="004D0BC3">
          <w:rPr>
            <w:rStyle w:val="Hipervnculo"/>
            <w:rFonts w:cs="Arial"/>
            <w:noProof/>
          </w:rPr>
          <w:t>7.10</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Comparación cluster k0, k1 y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_Toc178701303 \h </w:instrText>
        </w:r>
        <w:r w:rsidRPr="004D0BC3">
          <w:rPr>
            <w:rFonts w:cs="Arial"/>
            <w:noProof/>
            <w:webHidden/>
          </w:rPr>
        </w:r>
        <w:r w:rsidRPr="004D0BC3">
          <w:rPr>
            <w:rFonts w:cs="Arial"/>
            <w:noProof/>
            <w:webHidden/>
          </w:rPr>
          <w:fldChar w:fldCharType="separate"/>
        </w:r>
        <w:r w:rsidRPr="004D0BC3">
          <w:rPr>
            <w:rFonts w:cs="Arial"/>
            <w:noProof/>
            <w:webHidden/>
          </w:rPr>
          <w:t>95</w:t>
        </w:r>
        <w:r w:rsidRPr="004D0BC3">
          <w:rPr>
            <w:rFonts w:cs="Arial"/>
            <w:noProof/>
            <w:webHidden/>
          </w:rPr>
          <w:fldChar w:fldCharType="end"/>
        </w:r>
      </w:hyperlink>
    </w:p>
    <w:p w14:paraId="04BCC958" w14:textId="51F2F1E3"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4" w:history="1">
        <w:r w:rsidRPr="004D0BC3">
          <w:rPr>
            <w:rStyle w:val="Hipervnculo"/>
            <w:rFonts w:cs="Arial"/>
            <w:noProof/>
          </w:rPr>
          <w:t>7.11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Análisis Comparativo Detallado (K0, K1 Y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_Toc178701304 \h </w:instrText>
        </w:r>
        <w:r w:rsidRPr="004D0BC3">
          <w:rPr>
            <w:rFonts w:cs="Arial"/>
            <w:noProof/>
            <w:webHidden/>
          </w:rPr>
        </w:r>
        <w:r w:rsidRPr="004D0BC3">
          <w:rPr>
            <w:rFonts w:cs="Arial"/>
            <w:noProof/>
            <w:webHidden/>
          </w:rPr>
          <w:fldChar w:fldCharType="separate"/>
        </w:r>
        <w:r w:rsidRPr="004D0BC3">
          <w:rPr>
            <w:rFonts w:cs="Arial"/>
            <w:noProof/>
            <w:webHidden/>
          </w:rPr>
          <w:t>96</w:t>
        </w:r>
        <w:r w:rsidRPr="004D0BC3">
          <w:rPr>
            <w:rFonts w:cs="Arial"/>
            <w:noProof/>
            <w:webHidden/>
          </w:rPr>
          <w:fldChar w:fldCharType="end"/>
        </w:r>
      </w:hyperlink>
    </w:p>
    <w:p w14:paraId="5984E18D" w14:textId="69CECF5E"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305" w:history="1">
        <w:r w:rsidRPr="004D0BC3">
          <w:rPr>
            <w:rStyle w:val="Hipervnculo"/>
            <w:rFonts w:cs="Arial"/>
            <w:noProof/>
          </w:rPr>
          <w:t>8</w:t>
        </w:r>
        <w:r w:rsidRPr="004D0BC3">
          <w:rPr>
            <w:rFonts w:eastAsiaTheme="minorEastAsia" w:cs="Arial"/>
            <w:noProof/>
            <w:kern w:val="2"/>
            <w:szCs w:val="24"/>
            <w:lang w:eastAsia="es-MX"/>
            <w14:ligatures w14:val="standardContextual"/>
          </w:rPr>
          <w:tab/>
        </w:r>
        <w:r w:rsidRPr="004D0BC3">
          <w:rPr>
            <w:rStyle w:val="Hipervnculo"/>
            <w:rFonts w:cs="Arial"/>
            <w:noProof/>
          </w:rPr>
          <w:t>Resultados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_Toc178701305 \h </w:instrText>
        </w:r>
        <w:r w:rsidRPr="004D0BC3">
          <w:rPr>
            <w:rFonts w:cs="Arial"/>
            <w:noProof/>
            <w:webHidden/>
          </w:rPr>
        </w:r>
        <w:r w:rsidRPr="004D0BC3">
          <w:rPr>
            <w:rFonts w:cs="Arial"/>
            <w:noProof/>
            <w:webHidden/>
          </w:rPr>
          <w:fldChar w:fldCharType="separate"/>
        </w:r>
        <w:r w:rsidRPr="004D0BC3">
          <w:rPr>
            <w:rFonts w:cs="Arial"/>
            <w:noProof/>
            <w:webHidden/>
          </w:rPr>
          <w:t>99</w:t>
        </w:r>
        <w:r w:rsidRPr="004D0BC3">
          <w:rPr>
            <w:rFonts w:cs="Arial"/>
            <w:noProof/>
            <w:webHidden/>
          </w:rPr>
          <w:fldChar w:fldCharType="end"/>
        </w:r>
      </w:hyperlink>
    </w:p>
    <w:p w14:paraId="59CDBAFC" w14:textId="7E3DE80E"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06" w:history="1">
        <w:r w:rsidRPr="004D0BC3">
          <w:rPr>
            <w:rStyle w:val="Hipervnculo"/>
            <w:rFonts w:cs="Arial"/>
            <w:noProof/>
          </w:rPr>
          <w:t>8.1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Vista de usuario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_Toc178701306 \h </w:instrText>
        </w:r>
        <w:r w:rsidRPr="004D0BC3">
          <w:rPr>
            <w:rFonts w:cs="Arial"/>
            <w:noProof/>
            <w:webHidden/>
          </w:rPr>
        </w:r>
        <w:r w:rsidRPr="004D0BC3">
          <w:rPr>
            <w:rFonts w:cs="Arial"/>
            <w:noProof/>
            <w:webHidden/>
          </w:rPr>
          <w:fldChar w:fldCharType="separate"/>
        </w:r>
        <w:r w:rsidRPr="004D0BC3">
          <w:rPr>
            <w:rFonts w:cs="Arial"/>
            <w:noProof/>
            <w:webHidden/>
          </w:rPr>
          <w:t>99</w:t>
        </w:r>
        <w:r w:rsidRPr="004D0BC3">
          <w:rPr>
            <w:rFonts w:cs="Arial"/>
            <w:noProof/>
            <w:webHidden/>
          </w:rPr>
          <w:fldChar w:fldCharType="end"/>
        </w:r>
      </w:hyperlink>
    </w:p>
    <w:p w14:paraId="448B2A71" w14:textId="71932453" w:rsidR="009246B5" w:rsidRPr="004D0BC3" w:rsidRDefault="009246B5">
      <w:pPr>
        <w:pStyle w:val="TDC1"/>
        <w:tabs>
          <w:tab w:val="left" w:pos="440"/>
          <w:tab w:val="right" w:leader="dot" w:pos="8828"/>
        </w:tabs>
        <w:rPr>
          <w:rFonts w:eastAsiaTheme="minorEastAsia" w:cs="Arial"/>
          <w:noProof/>
          <w:kern w:val="2"/>
          <w:szCs w:val="24"/>
          <w:lang w:eastAsia="es-MX"/>
          <w14:ligatures w14:val="standardContextual"/>
        </w:rPr>
      </w:pPr>
      <w:hyperlink w:anchor="_Toc178701307" w:history="1">
        <w:r w:rsidRPr="004D0BC3">
          <w:rPr>
            <w:rStyle w:val="Hipervnculo"/>
            <w:rFonts w:cs="Arial"/>
            <w:noProof/>
          </w:rPr>
          <w:t>9</w:t>
        </w:r>
        <w:r w:rsidRPr="004D0BC3">
          <w:rPr>
            <w:rFonts w:eastAsiaTheme="minorEastAsia" w:cs="Arial"/>
            <w:noProof/>
            <w:kern w:val="2"/>
            <w:szCs w:val="24"/>
            <w:lang w:eastAsia="es-MX"/>
            <w14:ligatures w14:val="standardContextual"/>
          </w:rPr>
          <w:tab/>
        </w:r>
        <w:r w:rsidRPr="004D0BC3">
          <w:rPr>
            <w:rStyle w:val="Hipervnculo"/>
            <w:rFonts w:cs="Arial"/>
            <w:noProof/>
          </w:rPr>
          <w:t>Conclusiones de Proyecto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_Toc178701307 \h </w:instrText>
        </w:r>
        <w:r w:rsidRPr="004D0BC3">
          <w:rPr>
            <w:rFonts w:cs="Arial"/>
            <w:noProof/>
            <w:webHidden/>
          </w:rPr>
        </w:r>
        <w:r w:rsidRPr="004D0BC3">
          <w:rPr>
            <w:rFonts w:cs="Arial"/>
            <w:noProof/>
            <w:webHidden/>
          </w:rPr>
          <w:fldChar w:fldCharType="separate"/>
        </w:r>
        <w:r w:rsidRPr="004D0BC3">
          <w:rPr>
            <w:rFonts w:cs="Arial"/>
            <w:noProof/>
            <w:webHidden/>
          </w:rPr>
          <w:t>108</w:t>
        </w:r>
        <w:r w:rsidRPr="004D0BC3">
          <w:rPr>
            <w:rFonts w:cs="Arial"/>
            <w:noProof/>
            <w:webHidden/>
          </w:rPr>
          <w:fldChar w:fldCharType="end"/>
        </w:r>
      </w:hyperlink>
    </w:p>
    <w:p w14:paraId="29E8032D" w14:textId="75670738" w:rsidR="009246B5" w:rsidRPr="004D0BC3" w:rsidRDefault="009246B5">
      <w:pPr>
        <w:pStyle w:val="TDC1"/>
        <w:tabs>
          <w:tab w:val="left" w:pos="720"/>
          <w:tab w:val="right" w:leader="dot" w:pos="8828"/>
        </w:tabs>
        <w:rPr>
          <w:rFonts w:eastAsiaTheme="minorEastAsia" w:cs="Arial"/>
          <w:noProof/>
          <w:kern w:val="2"/>
          <w:szCs w:val="24"/>
          <w:lang w:eastAsia="es-MX"/>
          <w14:ligatures w14:val="standardContextual"/>
        </w:rPr>
      </w:pPr>
      <w:hyperlink w:anchor="_Toc178701308" w:history="1">
        <w:r w:rsidRPr="004D0BC3">
          <w:rPr>
            <w:rStyle w:val="Hipervnculo"/>
            <w:rFonts w:cs="Arial"/>
            <w:noProof/>
          </w:rPr>
          <w:t>10</w:t>
        </w:r>
        <w:r w:rsidRPr="004D0BC3">
          <w:rPr>
            <w:rFonts w:eastAsiaTheme="minorEastAsia" w:cs="Arial"/>
            <w:noProof/>
            <w:kern w:val="2"/>
            <w:szCs w:val="24"/>
            <w:lang w:eastAsia="es-MX"/>
            <w14:ligatures w14:val="standardContextual"/>
          </w:rPr>
          <w:tab/>
        </w:r>
        <w:r w:rsidRPr="004D0BC3">
          <w:rPr>
            <w:rStyle w:val="Hipervnculo"/>
            <w:rFonts w:cs="Arial"/>
            <w:noProof/>
          </w:rPr>
          <w:t>Recomendaciones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_Toc178701308 \h </w:instrText>
        </w:r>
        <w:r w:rsidRPr="004D0BC3">
          <w:rPr>
            <w:rFonts w:cs="Arial"/>
            <w:noProof/>
            <w:webHidden/>
          </w:rPr>
        </w:r>
        <w:r w:rsidRPr="004D0BC3">
          <w:rPr>
            <w:rFonts w:cs="Arial"/>
            <w:noProof/>
            <w:webHidden/>
          </w:rPr>
          <w:fldChar w:fldCharType="separate"/>
        </w:r>
        <w:r w:rsidRPr="004D0BC3">
          <w:rPr>
            <w:rFonts w:cs="Arial"/>
            <w:noProof/>
            <w:webHidden/>
          </w:rPr>
          <w:t>109</w:t>
        </w:r>
        <w:r w:rsidRPr="004D0BC3">
          <w:rPr>
            <w:rFonts w:cs="Arial"/>
            <w:noProof/>
            <w:webHidden/>
          </w:rPr>
          <w:fldChar w:fldCharType="end"/>
        </w:r>
      </w:hyperlink>
    </w:p>
    <w:p w14:paraId="44CE8BD2" w14:textId="5E9748C8" w:rsidR="009246B5" w:rsidRPr="004D0BC3" w:rsidRDefault="009246B5">
      <w:pPr>
        <w:pStyle w:val="TDC1"/>
        <w:tabs>
          <w:tab w:val="left" w:pos="720"/>
          <w:tab w:val="right" w:leader="dot" w:pos="8828"/>
        </w:tabs>
        <w:rPr>
          <w:rFonts w:eastAsiaTheme="minorEastAsia" w:cs="Arial"/>
          <w:noProof/>
          <w:kern w:val="2"/>
          <w:szCs w:val="24"/>
          <w:lang w:eastAsia="es-MX"/>
          <w14:ligatures w14:val="standardContextual"/>
        </w:rPr>
      </w:pPr>
      <w:hyperlink w:anchor="_Toc178701309" w:history="1">
        <w:r w:rsidRPr="004D0BC3">
          <w:rPr>
            <w:rStyle w:val="Hipervnculo"/>
            <w:rFonts w:cs="Arial"/>
            <w:noProof/>
          </w:rPr>
          <w:t>11</w:t>
        </w:r>
        <w:r w:rsidRPr="004D0BC3">
          <w:rPr>
            <w:rFonts w:eastAsiaTheme="minorEastAsia" w:cs="Arial"/>
            <w:noProof/>
            <w:kern w:val="2"/>
            <w:szCs w:val="24"/>
            <w:lang w:eastAsia="es-MX"/>
            <w14:ligatures w14:val="standardContextual"/>
          </w:rPr>
          <w:tab/>
        </w:r>
        <w:r w:rsidRPr="004D0BC3">
          <w:rPr>
            <w:rStyle w:val="Hipervnculo"/>
            <w:rFonts w:cs="Arial"/>
            <w:noProof/>
          </w:rPr>
          <w:t>Competencias desarrolladas y/o aplicadas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_Toc178701309 \h </w:instrText>
        </w:r>
        <w:r w:rsidRPr="004D0BC3">
          <w:rPr>
            <w:rFonts w:cs="Arial"/>
            <w:noProof/>
            <w:webHidden/>
          </w:rPr>
        </w:r>
        <w:r w:rsidRPr="004D0BC3">
          <w:rPr>
            <w:rFonts w:cs="Arial"/>
            <w:noProof/>
            <w:webHidden/>
          </w:rPr>
          <w:fldChar w:fldCharType="separate"/>
        </w:r>
        <w:r w:rsidRPr="004D0BC3">
          <w:rPr>
            <w:rFonts w:cs="Arial"/>
            <w:noProof/>
            <w:webHidden/>
          </w:rPr>
          <w:t>110</w:t>
        </w:r>
        <w:r w:rsidRPr="004D0BC3">
          <w:rPr>
            <w:rFonts w:cs="Arial"/>
            <w:noProof/>
            <w:webHidden/>
          </w:rPr>
          <w:fldChar w:fldCharType="end"/>
        </w:r>
      </w:hyperlink>
    </w:p>
    <w:p w14:paraId="42D6D327" w14:textId="3C789030"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10" w:history="1">
        <w:r w:rsidRPr="004D0BC3">
          <w:rPr>
            <w:rStyle w:val="Hipervnculo"/>
            <w:rFonts w:cs="Arial"/>
            <w:noProof/>
          </w:rPr>
          <w:t>11.1</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Competencias Específicas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_Toc178701310 \h </w:instrText>
        </w:r>
        <w:r w:rsidRPr="004D0BC3">
          <w:rPr>
            <w:rFonts w:cs="Arial"/>
            <w:noProof/>
            <w:webHidden/>
          </w:rPr>
        </w:r>
        <w:r w:rsidRPr="004D0BC3">
          <w:rPr>
            <w:rFonts w:cs="Arial"/>
            <w:noProof/>
            <w:webHidden/>
          </w:rPr>
          <w:fldChar w:fldCharType="separate"/>
        </w:r>
        <w:r w:rsidRPr="004D0BC3">
          <w:rPr>
            <w:rFonts w:cs="Arial"/>
            <w:noProof/>
            <w:webHidden/>
          </w:rPr>
          <w:t>110</w:t>
        </w:r>
        <w:r w:rsidRPr="004D0BC3">
          <w:rPr>
            <w:rFonts w:cs="Arial"/>
            <w:noProof/>
            <w:webHidden/>
          </w:rPr>
          <w:fldChar w:fldCharType="end"/>
        </w:r>
      </w:hyperlink>
    </w:p>
    <w:p w14:paraId="466F4D2B" w14:textId="2CFB12D5" w:rsidR="009246B5" w:rsidRPr="004D0BC3" w:rsidRDefault="009246B5">
      <w:pPr>
        <w:pStyle w:val="TDC2"/>
        <w:tabs>
          <w:tab w:val="left" w:pos="960"/>
          <w:tab w:val="right" w:leader="dot" w:pos="8828"/>
        </w:tabs>
        <w:rPr>
          <w:rFonts w:eastAsiaTheme="minorEastAsia" w:cs="Arial"/>
          <w:noProof/>
          <w:color w:val="auto"/>
          <w:kern w:val="2"/>
          <w:szCs w:val="24"/>
          <w:lang w:eastAsia="es-MX"/>
          <w14:ligatures w14:val="standardContextual"/>
        </w:rPr>
      </w:pPr>
      <w:hyperlink w:anchor="_Toc178701311" w:history="1">
        <w:r w:rsidRPr="004D0BC3">
          <w:rPr>
            <w:rStyle w:val="Hipervnculo"/>
            <w:rFonts w:cs="Arial"/>
            <w:noProof/>
          </w:rPr>
          <w:t>11.2</w:t>
        </w:r>
        <w:r w:rsidRPr="004D0BC3">
          <w:rPr>
            <w:rFonts w:eastAsiaTheme="minorEastAsia" w:cs="Arial"/>
            <w:noProof/>
            <w:color w:val="auto"/>
            <w:kern w:val="2"/>
            <w:szCs w:val="24"/>
            <w:lang w:eastAsia="es-MX"/>
            <w14:ligatures w14:val="standardContextual"/>
          </w:rPr>
          <w:tab/>
        </w:r>
        <w:r w:rsidRPr="004D0BC3">
          <w:rPr>
            <w:rStyle w:val="Hipervnculo"/>
            <w:rFonts w:cs="Arial"/>
            <w:noProof/>
          </w:rPr>
          <w:t>Competencias Genéricas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_Toc178701311 \h </w:instrText>
        </w:r>
        <w:r w:rsidRPr="004D0BC3">
          <w:rPr>
            <w:rFonts w:cs="Arial"/>
            <w:noProof/>
            <w:webHidden/>
          </w:rPr>
        </w:r>
        <w:r w:rsidRPr="004D0BC3">
          <w:rPr>
            <w:rFonts w:cs="Arial"/>
            <w:noProof/>
            <w:webHidden/>
          </w:rPr>
          <w:fldChar w:fldCharType="separate"/>
        </w:r>
        <w:r w:rsidRPr="004D0BC3">
          <w:rPr>
            <w:rFonts w:cs="Arial"/>
            <w:noProof/>
            <w:webHidden/>
          </w:rPr>
          <w:t>111</w:t>
        </w:r>
        <w:r w:rsidRPr="004D0BC3">
          <w:rPr>
            <w:rFonts w:cs="Arial"/>
            <w:noProof/>
            <w:webHidden/>
          </w:rPr>
          <w:fldChar w:fldCharType="end"/>
        </w:r>
      </w:hyperlink>
    </w:p>
    <w:p w14:paraId="36F047D5" w14:textId="7170EF30" w:rsidR="009246B5" w:rsidRPr="004D0BC3" w:rsidRDefault="009246B5">
      <w:pPr>
        <w:pStyle w:val="TDC1"/>
        <w:tabs>
          <w:tab w:val="left" w:pos="720"/>
          <w:tab w:val="right" w:leader="dot" w:pos="8828"/>
        </w:tabs>
        <w:rPr>
          <w:rFonts w:eastAsiaTheme="minorEastAsia" w:cs="Arial"/>
          <w:noProof/>
          <w:kern w:val="2"/>
          <w:szCs w:val="24"/>
          <w:lang w:eastAsia="es-MX"/>
          <w14:ligatures w14:val="standardContextual"/>
        </w:rPr>
      </w:pPr>
      <w:hyperlink w:anchor="_Toc178701312" w:history="1">
        <w:r w:rsidRPr="004D0BC3">
          <w:rPr>
            <w:rStyle w:val="Hipervnculo"/>
            <w:rFonts w:cs="Arial"/>
            <w:noProof/>
          </w:rPr>
          <w:t>12</w:t>
        </w:r>
        <w:r w:rsidRPr="004D0BC3">
          <w:rPr>
            <w:rFonts w:eastAsiaTheme="minorEastAsia" w:cs="Arial"/>
            <w:noProof/>
            <w:kern w:val="2"/>
            <w:szCs w:val="24"/>
            <w:lang w:eastAsia="es-MX"/>
            <w14:ligatures w14:val="standardContextual"/>
          </w:rPr>
          <w:tab/>
        </w:r>
        <w:r w:rsidRPr="004D0BC3">
          <w:rPr>
            <w:rStyle w:val="Hipervnculo"/>
            <w:rFonts w:cs="Arial"/>
            <w:noProof/>
          </w:rPr>
          <w:t>Fuentes de información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_Toc178701312 \h </w:instrText>
        </w:r>
        <w:r w:rsidRPr="004D0BC3">
          <w:rPr>
            <w:rFonts w:cs="Arial"/>
            <w:noProof/>
            <w:webHidden/>
          </w:rPr>
        </w:r>
        <w:r w:rsidRPr="004D0BC3">
          <w:rPr>
            <w:rFonts w:cs="Arial"/>
            <w:noProof/>
            <w:webHidden/>
          </w:rPr>
          <w:fldChar w:fldCharType="separate"/>
        </w:r>
        <w:r w:rsidRPr="004D0BC3">
          <w:rPr>
            <w:rFonts w:cs="Arial"/>
            <w:noProof/>
            <w:webHidden/>
          </w:rPr>
          <w:t>112</w:t>
        </w:r>
        <w:r w:rsidRPr="004D0BC3">
          <w:rPr>
            <w:rFonts w:cs="Arial"/>
            <w:noProof/>
            <w:webHidden/>
          </w:rPr>
          <w:fldChar w:fldCharType="end"/>
        </w:r>
      </w:hyperlink>
    </w:p>
    <w:p w14:paraId="3B008EB8" w14:textId="26059542" w:rsidR="009246B5" w:rsidRPr="004D0BC3" w:rsidRDefault="009246B5">
      <w:pPr>
        <w:pStyle w:val="TDC1"/>
        <w:tabs>
          <w:tab w:val="left" w:pos="720"/>
          <w:tab w:val="right" w:leader="dot" w:pos="8828"/>
        </w:tabs>
        <w:rPr>
          <w:rFonts w:eastAsiaTheme="minorEastAsia" w:cs="Arial"/>
          <w:noProof/>
          <w:kern w:val="2"/>
          <w:szCs w:val="24"/>
          <w:lang w:eastAsia="es-MX"/>
          <w14:ligatures w14:val="standardContextual"/>
        </w:rPr>
      </w:pPr>
      <w:hyperlink w:anchor="_Toc178701313" w:history="1">
        <w:r w:rsidRPr="004D0BC3">
          <w:rPr>
            <w:rStyle w:val="Hipervnculo"/>
            <w:rFonts w:cs="Arial"/>
            <w:noProof/>
          </w:rPr>
          <w:t>13</w:t>
        </w:r>
        <w:r w:rsidRPr="004D0BC3">
          <w:rPr>
            <w:rFonts w:eastAsiaTheme="minorEastAsia" w:cs="Arial"/>
            <w:noProof/>
            <w:kern w:val="2"/>
            <w:szCs w:val="24"/>
            <w:lang w:eastAsia="es-MX"/>
            <w14:ligatures w14:val="standardContextual"/>
          </w:rPr>
          <w:tab/>
        </w:r>
        <w:r w:rsidRPr="004D0BC3">
          <w:rPr>
            <w:rStyle w:val="Hipervnculo"/>
            <w:rFonts w:cs="Arial"/>
            <w:noProof/>
          </w:rPr>
          <w:t>Anexos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_Toc178701313 \h </w:instrText>
        </w:r>
        <w:r w:rsidRPr="004D0BC3">
          <w:rPr>
            <w:rFonts w:cs="Arial"/>
            <w:noProof/>
            <w:webHidden/>
          </w:rPr>
        </w:r>
        <w:r w:rsidRPr="004D0BC3">
          <w:rPr>
            <w:rFonts w:cs="Arial"/>
            <w:noProof/>
            <w:webHidden/>
          </w:rPr>
          <w:fldChar w:fldCharType="separate"/>
        </w:r>
        <w:r w:rsidRPr="004D0BC3">
          <w:rPr>
            <w:rFonts w:cs="Arial"/>
            <w:noProof/>
            <w:webHidden/>
          </w:rPr>
          <w:t>113</w:t>
        </w:r>
        <w:r w:rsidRPr="004D0BC3">
          <w:rPr>
            <w:rFonts w:cs="Arial"/>
            <w:noProof/>
            <w:webHidden/>
          </w:rPr>
          <w:fldChar w:fldCharType="end"/>
        </w:r>
      </w:hyperlink>
    </w:p>
    <w:p w14:paraId="589EAEAE" w14:textId="1F70089B" w:rsidR="006C7A1E" w:rsidRPr="004D0BC3" w:rsidRDefault="004F41B2" w:rsidP="009246B5">
      <w:pPr>
        <w:spacing w:line="360" w:lineRule="auto"/>
        <w:jc w:val="both"/>
        <w:rPr>
          <w:rFonts w:ascii="Arial" w:hAnsi="Arial" w:cs="Arial"/>
          <w:sz w:val="24"/>
          <w:szCs w:val="24"/>
          <w:u w:val="single"/>
        </w:rPr>
      </w:pPr>
      <w:r w:rsidRPr="004D0BC3">
        <w:rPr>
          <w:rFonts w:ascii="Arial" w:hAnsi="Arial" w:cs="Arial"/>
          <w:sz w:val="24"/>
          <w:szCs w:val="24"/>
          <w:u w:val="single"/>
        </w:rPr>
        <w:fldChar w:fldCharType="end"/>
      </w:r>
    </w:p>
    <w:p w14:paraId="21DDDC77" w14:textId="77777777" w:rsidR="001E6F2A" w:rsidRPr="004D0BC3" w:rsidRDefault="001E6F2A" w:rsidP="009246B5">
      <w:pPr>
        <w:spacing w:line="360" w:lineRule="auto"/>
        <w:jc w:val="both"/>
        <w:rPr>
          <w:rFonts w:ascii="Arial" w:hAnsi="Arial" w:cs="Arial"/>
          <w:sz w:val="24"/>
          <w:szCs w:val="24"/>
          <w:u w:val="single"/>
        </w:rPr>
      </w:pPr>
    </w:p>
    <w:p w14:paraId="0A19EBA6" w14:textId="77777777" w:rsidR="001E6F2A" w:rsidRPr="004D0BC3" w:rsidRDefault="001E6F2A" w:rsidP="009246B5">
      <w:pPr>
        <w:spacing w:line="360" w:lineRule="auto"/>
        <w:jc w:val="both"/>
        <w:rPr>
          <w:rFonts w:ascii="Arial" w:hAnsi="Arial" w:cs="Arial"/>
          <w:sz w:val="24"/>
          <w:szCs w:val="24"/>
          <w:u w:val="single"/>
        </w:rPr>
      </w:pPr>
    </w:p>
    <w:p w14:paraId="63272720" w14:textId="67BD5A13" w:rsidR="00A00B86" w:rsidRPr="004D0BC3" w:rsidRDefault="00A00B86" w:rsidP="009246B5">
      <w:pPr>
        <w:pStyle w:val="Ttulo"/>
        <w:spacing w:line="360" w:lineRule="auto"/>
        <w:rPr>
          <w:rFonts w:cs="Arial"/>
        </w:rPr>
      </w:pPr>
      <w:r w:rsidRPr="004D0BC3">
        <w:rPr>
          <w:rFonts w:cs="Arial"/>
        </w:rPr>
        <w:lastRenderedPageBreak/>
        <w:t>Índice de figuras</w:t>
      </w:r>
    </w:p>
    <w:p w14:paraId="5C3CD9AC" w14:textId="58C61B5A" w:rsidR="009246B5" w:rsidRPr="004D0BC3" w:rsidRDefault="003E77E3"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\h \z \c "Figura " </w:instrText>
      </w:r>
      <w:r w:rsidRPr="004D0BC3">
        <w:rPr>
          <w:rFonts w:cs="Arial"/>
          <w:szCs w:val="24"/>
          <w:u w:val="single"/>
        </w:rPr>
        <w:fldChar w:fldCharType="separate"/>
      </w:r>
      <w:hyperlink w:anchor="_Toc178701331" w:history="1">
        <w:r w:rsidR="009246B5" w:rsidRPr="004D0BC3">
          <w:rPr>
            <w:rStyle w:val="Hipervnculo"/>
            <w:rFonts w:cs="Arial"/>
            <w:noProof/>
          </w:rPr>
          <w:t>Figura  1 Representación de un algoritmo de agrupamiento o clustering</w:t>
        </w:r>
        <w:r w:rsidR="009246B5" w:rsidRPr="004D0BC3">
          <w:rPr>
            <w:rFonts w:cs="Arial"/>
            <w:noProof/>
            <w:webHidden/>
          </w:rPr>
          <w:tab/>
        </w:r>
        <w:r w:rsidR="009246B5" w:rsidRPr="004D0BC3">
          <w:rPr>
            <w:rFonts w:cs="Arial"/>
            <w:noProof/>
            <w:webHidden/>
          </w:rPr>
          <w:fldChar w:fldCharType="begin"/>
        </w:r>
        <w:r w:rsidR="009246B5" w:rsidRPr="004D0BC3">
          <w:rPr>
            <w:rFonts w:cs="Arial"/>
            <w:noProof/>
            <w:webHidden/>
          </w:rPr>
          <w:instrText xml:space="preserve"> PAGEREF _Toc178701331 \h </w:instrText>
        </w:r>
        <w:r w:rsidR="009246B5" w:rsidRPr="004D0BC3">
          <w:rPr>
            <w:rFonts w:cs="Arial"/>
            <w:noProof/>
            <w:webHidden/>
          </w:rPr>
        </w:r>
        <w:r w:rsidR="009246B5" w:rsidRPr="004D0BC3">
          <w:rPr>
            <w:rFonts w:cs="Arial"/>
            <w:noProof/>
            <w:webHidden/>
          </w:rPr>
          <w:fldChar w:fldCharType="separate"/>
        </w:r>
        <w:r w:rsidR="009246B5" w:rsidRPr="004D0BC3">
          <w:rPr>
            <w:rFonts w:cs="Arial"/>
            <w:noProof/>
            <w:webHidden/>
          </w:rPr>
          <w:t>12</w:t>
        </w:r>
        <w:r w:rsidR="009246B5" w:rsidRPr="004D0BC3">
          <w:rPr>
            <w:rFonts w:cs="Arial"/>
            <w:noProof/>
            <w:webHidden/>
          </w:rPr>
          <w:fldChar w:fldCharType="end"/>
        </w:r>
      </w:hyperlink>
    </w:p>
    <w:p w14:paraId="257785CF" w14:textId="58E9F3A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2" w:history="1">
        <w:r w:rsidRPr="004D0BC3">
          <w:rPr>
            <w:rStyle w:val="Hipervnculo"/>
            <w:rFonts w:cs="Arial"/>
            <w:noProof/>
          </w:rPr>
          <w:t>Figura  2 Agrupamiento jerárquico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_Toc178701332 \h </w:instrText>
        </w:r>
        <w:r w:rsidRPr="004D0BC3">
          <w:rPr>
            <w:rFonts w:cs="Arial"/>
            <w:noProof/>
            <w:webHidden/>
          </w:rPr>
        </w:r>
        <w:r w:rsidRPr="004D0BC3">
          <w:rPr>
            <w:rFonts w:cs="Arial"/>
            <w:noProof/>
            <w:webHidden/>
          </w:rPr>
          <w:fldChar w:fldCharType="separate"/>
        </w:r>
        <w:r w:rsidRPr="004D0BC3">
          <w:rPr>
            <w:rFonts w:cs="Arial"/>
            <w:noProof/>
            <w:webHidden/>
          </w:rPr>
          <w:t>13</w:t>
        </w:r>
        <w:r w:rsidRPr="004D0BC3">
          <w:rPr>
            <w:rFonts w:cs="Arial"/>
            <w:noProof/>
            <w:webHidden/>
          </w:rPr>
          <w:fldChar w:fldCharType="end"/>
        </w:r>
      </w:hyperlink>
    </w:p>
    <w:p w14:paraId="7555265F" w14:textId="6FC00D3A"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3" w:history="1">
        <w:r w:rsidRPr="004D0BC3">
          <w:rPr>
            <w:rStyle w:val="Hipervnculo"/>
            <w:rFonts w:cs="Arial"/>
            <w:noProof/>
          </w:rPr>
          <w:t>Figura  3 Clustering particional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_Toc178701333 \h </w:instrText>
        </w:r>
        <w:r w:rsidRPr="004D0BC3">
          <w:rPr>
            <w:rFonts w:cs="Arial"/>
            <w:noProof/>
            <w:webHidden/>
          </w:rPr>
        </w:r>
        <w:r w:rsidRPr="004D0BC3">
          <w:rPr>
            <w:rFonts w:cs="Arial"/>
            <w:noProof/>
            <w:webHidden/>
          </w:rPr>
          <w:fldChar w:fldCharType="separate"/>
        </w:r>
        <w:r w:rsidRPr="004D0BC3">
          <w:rPr>
            <w:rFonts w:cs="Arial"/>
            <w:noProof/>
            <w:webHidden/>
          </w:rPr>
          <w:t>15</w:t>
        </w:r>
        <w:r w:rsidRPr="004D0BC3">
          <w:rPr>
            <w:rFonts w:cs="Arial"/>
            <w:noProof/>
            <w:webHidden/>
          </w:rPr>
          <w:fldChar w:fldCharType="end"/>
        </w:r>
      </w:hyperlink>
    </w:p>
    <w:p w14:paraId="5EADF1FC" w14:textId="48730C6A"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4" w:history="1">
        <w:r w:rsidRPr="004D0BC3">
          <w:rPr>
            <w:rStyle w:val="Hipervnculo"/>
            <w:rFonts w:cs="Arial"/>
            <w:noProof/>
          </w:rPr>
          <w:t>Figura  4 Diagrama de flujo k-prototype</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_Toc178701334 \h </w:instrText>
        </w:r>
        <w:r w:rsidRPr="004D0BC3">
          <w:rPr>
            <w:rFonts w:cs="Arial"/>
            <w:noProof/>
            <w:webHidden/>
          </w:rPr>
        </w:r>
        <w:r w:rsidRPr="004D0BC3">
          <w:rPr>
            <w:rFonts w:cs="Arial"/>
            <w:noProof/>
            <w:webHidden/>
          </w:rPr>
          <w:fldChar w:fldCharType="separate"/>
        </w:r>
        <w:r w:rsidRPr="004D0BC3">
          <w:rPr>
            <w:rFonts w:cs="Arial"/>
            <w:noProof/>
            <w:webHidden/>
          </w:rPr>
          <w:t>24</w:t>
        </w:r>
        <w:r w:rsidRPr="004D0BC3">
          <w:rPr>
            <w:rFonts w:cs="Arial"/>
            <w:noProof/>
            <w:webHidden/>
          </w:rPr>
          <w:fldChar w:fldCharType="end"/>
        </w:r>
      </w:hyperlink>
    </w:p>
    <w:p w14:paraId="52294AE7" w14:textId="04B7259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5" w:history="1">
        <w:r w:rsidRPr="004D0BC3">
          <w:rPr>
            <w:rStyle w:val="Hipervnculo"/>
            <w:rFonts w:cs="Arial"/>
            <w:noProof/>
          </w:rPr>
          <w:t>Figura  5 Excel de datos categorizados para análisis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_Toc178701335 \h </w:instrText>
        </w:r>
        <w:r w:rsidRPr="004D0BC3">
          <w:rPr>
            <w:rFonts w:cs="Arial"/>
            <w:noProof/>
            <w:webHidden/>
          </w:rPr>
        </w:r>
        <w:r w:rsidRPr="004D0BC3">
          <w:rPr>
            <w:rFonts w:cs="Arial"/>
            <w:noProof/>
            <w:webHidden/>
          </w:rPr>
          <w:fldChar w:fldCharType="separate"/>
        </w:r>
        <w:r w:rsidRPr="004D0BC3">
          <w:rPr>
            <w:rFonts w:cs="Arial"/>
            <w:noProof/>
            <w:webHidden/>
          </w:rPr>
          <w:t>48</w:t>
        </w:r>
        <w:r w:rsidRPr="004D0BC3">
          <w:rPr>
            <w:rFonts w:cs="Arial"/>
            <w:noProof/>
            <w:webHidden/>
          </w:rPr>
          <w:fldChar w:fldCharType="end"/>
        </w:r>
      </w:hyperlink>
    </w:p>
    <w:p w14:paraId="152B7183" w14:textId="487072E0"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6" w:history="1">
        <w:r w:rsidRPr="004D0BC3">
          <w:rPr>
            <w:rStyle w:val="Hipervnculo"/>
            <w:rFonts w:cs="Arial"/>
            <w:noProof/>
          </w:rPr>
          <w:t>Figura  6 Diagrama de casos de uso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_Toc178701336 \h </w:instrText>
        </w:r>
        <w:r w:rsidRPr="004D0BC3">
          <w:rPr>
            <w:rFonts w:cs="Arial"/>
            <w:noProof/>
            <w:webHidden/>
          </w:rPr>
        </w:r>
        <w:r w:rsidRPr="004D0BC3">
          <w:rPr>
            <w:rFonts w:cs="Arial"/>
            <w:noProof/>
            <w:webHidden/>
          </w:rPr>
          <w:fldChar w:fldCharType="separate"/>
        </w:r>
        <w:r w:rsidRPr="004D0BC3">
          <w:rPr>
            <w:rFonts w:cs="Arial"/>
            <w:noProof/>
            <w:webHidden/>
          </w:rPr>
          <w:t>54</w:t>
        </w:r>
        <w:r w:rsidRPr="004D0BC3">
          <w:rPr>
            <w:rFonts w:cs="Arial"/>
            <w:noProof/>
            <w:webHidden/>
          </w:rPr>
          <w:fldChar w:fldCharType="end"/>
        </w:r>
      </w:hyperlink>
    </w:p>
    <w:p w14:paraId="3EAE7027" w14:textId="5C9D2E5C"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7" w:history="1">
        <w:r w:rsidRPr="004D0BC3">
          <w:rPr>
            <w:rStyle w:val="Hipervnculo"/>
            <w:rFonts w:cs="Arial"/>
            <w:noProof/>
          </w:rPr>
          <w:t>Figura  7 Diagrama de secuencias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_Toc178701337 \h </w:instrText>
        </w:r>
        <w:r w:rsidRPr="004D0BC3">
          <w:rPr>
            <w:rFonts w:cs="Arial"/>
            <w:noProof/>
            <w:webHidden/>
          </w:rPr>
        </w:r>
        <w:r w:rsidRPr="004D0BC3">
          <w:rPr>
            <w:rFonts w:cs="Arial"/>
            <w:noProof/>
            <w:webHidden/>
          </w:rPr>
          <w:fldChar w:fldCharType="separate"/>
        </w:r>
        <w:r w:rsidRPr="004D0BC3">
          <w:rPr>
            <w:rFonts w:cs="Arial"/>
            <w:noProof/>
            <w:webHidden/>
          </w:rPr>
          <w:t>55</w:t>
        </w:r>
        <w:r w:rsidRPr="004D0BC3">
          <w:rPr>
            <w:rFonts w:cs="Arial"/>
            <w:noProof/>
            <w:webHidden/>
          </w:rPr>
          <w:fldChar w:fldCharType="end"/>
        </w:r>
      </w:hyperlink>
    </w:p>
    <w:p w14:paraId="45115F89" w14:textId="6C916C02"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8" w:history="1">
        <w:r w:rsidRPr="004D0BC3">
          <w:rPr>
            <w:rStyle w:val="Hipervnculo"/>
            <w:rFonts w:cs="Arial"/>
            <w:noProof/>
          </w:rPr>
          <w:t>Figura  8 Estructura de archivos del proyecto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_Toc178701338 \h </w:instrText>
        </w:r>
        <w:r w:rsidRPr="004D0BC3">
          <w:rPr>
            <w:rFonts w:cs="Arial"/>
            <w:noProof/>
            <w:webHidden/>
          </w:rPr>
        </w:r>
        <w:r w:rsidRPr="004D0BC3">
          <w:rPr>
            <w:rFonts w:cs="Arial"/>
            <w:noProof/>
            <w:webHidden/>
          </w:rPr>
          <w:fldChar w:fldCharType="separate"/>
        </w:r>
        <w:r w:rsidRPr="004D0BC3">
          <w:rPr>
            <w:rFonts w:cs="Arial"/>
            <w:noProof/>
            <w:webHidden/>
          </w:rPr>
          <w:t>56</w:t>
        </w:r>
        <w:r w:rsidRPr="004D0BC3">
          <w:rPr>
            <w:rFonts w:cs="Arial"/>
            <w:noProof/>
            <w:webHidden/>
          </w:rPr>
          <w:fldChar w:fldCharType="end"/>
        </w:r>
      </w:hyperlink>
    </w:p>
    <w:p w14:paraId="468ADCAB" w14:textId="408CEC4C"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39" w:history="1">
        <w:r w:rsidRPr="004D0BC3">
          <w:rPr>
            <w:rStyle w:val="Hipervnculo"/>
            <w:rFonts w:cs="Arial"/>
            <w:noProof/>
          </w:rPr>
          <w:t>Figura  9 Carpeta documents y collections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_Toc178701339 \h </w:instrText>
        </w:r>
        <w:r w:rsidRPr="004D0BC3">
          <w:rPr>
            <w:rFonts w:cs="Arial"/>
            <w:noProof/>
            <w:webHidden/>
          </w:rPr>
        </w:r>
        <w:r w:rsidRPr="004D0BC3">
          <w:rPr>
            <w:rFonts w:cs="Arial"/>
            <w:noProof/>
            <w:webHidden/>
          </w:rPr>
          <w:fldChar w:fldCharType="separate"/>
        </w:r>
        <w:r w:rsidRPr="004D0BC3">
          <w:rPr>
            <w:rFonts w:cs="Arial"/>
            <w:noProof/>
            <w:webHidden/>
          </w:rPr>
          <w:t>57</w:t>
        </w:r>
        <w:r w:rsidRPr="004D0BC3">
          <w:rPr>
            <w:rFonts w:cs="Arial"/>
            <w:noProof/>
            <w:webHidden/>
          </w:rPr>
          <w:fldChar w:fldCharType="end"/>
        </w:r>
      </w:hyperlink>
    </w:p>
    <w:p w14:paraId="5840540D" w14:textId="3328DAF2"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0" w:history="1">
        <w:r w:rsidRPr="004D0BC3">
          <w:rPr>
            <w:rStyle w:val="Hipervnculo"/>
            <w:rFonts w:cs="Arial"/>
            <w:noProof/>
          </w:rPr>
          <w:t>Figura  10 Visualización de carpetas con iteraciones finales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_Toc178701340 \h </w:instrText>
        </w:r>
        <w:r w:rsidRPr="004D0BC3">
          <w:rPr>
            <w:rFonts w:cs="Arial"/>
            <w:noProof/>
            <w:webHidden/>
          </w:rPr>
        </w:r>
        <w:r w:rsidRPr="004D0BC3">
          <w:rPr>
            <w:rFonts w:cs="Arial"/>
            <w:noProof/>
            <w:webHidden/>
          </w:rPr>
          <w:fldChar w:fldCharType="separate"/>
        </w:r>
        <w:r w:rsidRPr="004D0BC3">
          <w:rPr>
            <w:rFonts w:cs="Arial"/>
            <w:noProof/>
            <w:webHidden/>
          </w:rPr>
          <w:t>57</w:t>
        </w:r>
        <w:r w:rsidRPr="004D0BC3">
          <w:rPr>
            <w:rFonts w:cs="Arial"/>
            <w:noProof/>
            <w:webHidden/>
          </w:rPr>
          <w:fldChar w:fldCharType="end"/>
        </w:r>
      </w:hyperlink>
    </w:p>
    <w:p w14:paraId="36E55EF3" w14:textId="772D6D21"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1" w:history="1">
        <w:r w:rsidRPr="004D0BC3">
          <w:rPr>
            <w:rStyle w:val="Hipervnculo"/>
            <w:rFonts w:cs="Arial"/>
            <w:noProof/>
          </w:rPr>
          <w:t>Figura  11 Archivos txt con resultados finales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_Toc178701341 \h </w:instrText>
        </w:r>
        <w:r w:rsidRPr="004D0BC3">
          <w:rPr>
            <w:rFonts w:cs="Arial"/>
            <w:noProof/>
            <w:webHidden/>
          </w:rPr>
        </w:r>
        <w:r w:rsidRPr="004D0BC3">
          <w:rPr>
            <w:rFonts w:cs="Arial"/>
            <w:noProof/>
            <w:webHidden/>
          </w:rPr>
          <w:fldChar w:fldCharType="separate"/>
        </w:r>
        <w:r w:rsidRPr="004D0BC3">
          <w:rPr>
            <w:rFonts w:cs="Arial"/>
            <w:noProof/>
            <w:webHidden/>
          </w:rPr>
          <w:t>57</w:t>
        </w:r>
        <w:r w:rsidRPr="004D0BC3">
          <w:rPr>
            <w:rFonts w:cs="Arial"/>
            <w:noProof/>
            <w:webHidden/>
          </w:rPr>
          <w:fldChar w:fldCharType="end"/>
        </w:r>
      </w:hyperlink>
    </w:p>
    <w:p w14:paraId="18785D28" w14:textId="4FBCF5D7"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2" w:history="1">
        <w:r w:rsidRPr="004D0BC3">
          <w:rPr>
            <w:rStyle w:val="Hipervnculo"/>
            <w:rFonts w:cs="Arial"/>
            <w:noProof/>
          </w:rPr>
          <w:t>Figura  12 Estructura de carpetas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_Toc178701342 \h </w:instrText>
        </w:r>
        <w:r w:rsidRPr="004D0BC3">
          <w:rPr>
            <w:rFonts w:cs="Arial"/>
            <w:noProof/>
            <w:webHidden/>
          </w:rPr>
        </w:r>
        <w:r w:rsidRPr="004D0BC3">
          <w:rPr>
            <w:rFonts w:cs="Arial"/>
            <w:noProof/>
            <w:webHidden/>
          </w:rPr>
          <w:fldChar w:fldCharType="separate"/>
        </w:r>
        <w:r w:rsidRPr="004D0BC3">
          <w:rPr>
            <w:rFonts w:cs="Arial"/>
            <w:noProof/>
            <w:webHidden/>
          </w:rPr>
          <w:t>58</w:t>
        </w:r>
        <w:r w:rsidRPr="004D0BC3">
          <w:rPr>
            <w:rFonts w:cs="Arial"/>
            <w:noProof/>
            <w:webHidden/>
          </w:rPr>
          <w:fldChar w:fldCharType="end"/>
        </w:r>
      </w:hyperlink>
    </w:p>
    <w:p w14:paraId="5C9A88F1" w14:textId="132D5EFC"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3" w:history="1">
        <w:r w:rsidRPr="004D0BC3">
          <w:rPr>
            <w:rStyle w:val="Hipervnculo"/>
            <w:rFonts w:cs="Arial"/>
            <w:noProof/>
          </w:rPr>
          <w:t>Figura  13 Levantar los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_Toc178701343 \h </w:instrText>
        </w:r>
        <w:r w:rsidRPr="004D0BC3">
          <w:rPr>
            <w:rFonts w:cs="Arial"/>
            <w:noProof/>
            <w:webHidden/>
          </w:rPr>
        </w:r>
        <w:r w:rsidRPr="004D0BC3">
          <w:rPr>
            <w:rFonts w:cs="Arial"/>
            <w:noProof/>
            <w:webHidden/>
          </w:rPr>
          <w:fldChar w:fldCharType="separate"/>
        </w:r>
        <w:r w:rsidRPr="004D0BC3">
          <w:rPr>
            <w:rFonts w:cs="Arial"/>
            <w:noProof/>
            <w:webHidden/>
          </w:rPr>
          <w:t>59</w:t>
        </w:r>
        <w:r w:rsidRPr="004D0BC3">
          <w:rPr>
            <w:rFonts w:cs="Arial"/>
            <w:noProof/>
            <w:webHidden/>
          </w:rPr>
          <w:fldChar w:fldCharType="end"/>
        </w:r>
      </w:hyperlink>
    </w:p>
    <w:p w14:paraId="2F847558" w14:textId="55F6C804"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4" w:history="1">
        <w:r w:rsidRPr="004D0BC3">
          <w:rPr>
            <w:rStyle w:val="Hipervnculo"/>
            <w:rFonts w:cs="Arial"/>
            <w:noProof/>
          </w:rPr>
          <w:t>Figura  14 Importar archivo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_Toc178701344 \h </w:instrText>
        </w:r>
        <w:r w:rsidRPr="004D0BC3">
          <w:rPr>
            <w:rFonts w:cs="Arial"/>
            <w:noProof/>
            <w:webHidden/>
          </w:rPr>
        </w:r>
        <w:r w:rsidRPr="004D0BC3">
          <w:rPr>
            <w:rFonts w:cs="Arial"/>
            <w:noProof/>
            <w:webHidden/>
          </w:rPr>
          <w:fldChar w:fldCharType="separate"/>
        </w:r>
        <w:r w:rsidRPr="004D0BC3">
          <w:rPr>
            <w:rFonts w:cs="Arial"/>
            <w:noProof/>
            <w:webHidden/>
          </w:rPr>
          <w:t>60</w:t>
        </w:r>
        <w:r w:rsidRPr="004D0BC3">
          <w:rPr>
            <w:rFonts w:cs="Arial"/>
            <w:noProof/>
            <w:webHidden/>
          </w:rPr>
          <w:fldChar w:fldCharType="end"/>
        </w:r>
      </w:hyperlink>
    </w:p>
    <w:p w14:paraId="07968B1C" w14:textId="51703DF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5" w:history="1">
        <w:r w:rsidRPr="004D0BC3">
          <w:rPr>
            <w:rStyle w:val="Hipervnculo"/>
            <w:rFonts w:cs="Arial"/>
            <w:noProof/>
          </w:rPr>
          <w:t>Figura  15 Clase inicial maestra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_Toc178701345 \h </w:instrText>
        </w:r>
        <w:r w:rsidRPr="004D0BC3">
          <w:rPr>
            <w:rFonts w:cs="Arial"/>
            <w:noProof/>
            <w:webHidden/>
          </w:rPr>
        </w:r>
        <w:r w:rsidRPr="004D0BC3">
          <w:rPr>
            <w:rFonts w:cs="Arial"/>
            <w:noProof/>
            <w:webHidden/>
          </w:rPr>
          <w:fldChar w:fldCharType="separate"/>
        </w:r>
        <w:r w:rsidRPr="004D0BC3">
          <w:rPr>
            <w:rFonts w:cs="Arial"/>
            <w:noProof/>
            <w:webHidden/>
          </w:rPr>
          <w:t>61</w:t>
        </w:r>
        <w:r w:rsidRPr="004D0BC3">
          <w:rPr>
            <w:rFonts w:cs="Arial"/>
            <w:noProof/>
            <w:webHidden/>
          </w:rPr>
          <w:fldChar w:fldCharType="end"/>
        </w:r>
      </w:hyperlink>
    </w:p>
    <w:p w14:paraId="3563785B" w14:textId="3608567A"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6" w:history="1">
        <w:r w:rsidRPr="004D0BC3">
          <w:rPr>
            <w:rStyle w:val="Hipervnculo"/>
            <w:rFonts w:cs="Arial"/>
            <w:noProof/>
          </w:rPr>
          <w:t>Figura  16 Base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_Toc178701346 \h </w:instrText>
        </w:r>
        <w:r w:rsidRPr="004D0BC3">
          <w:rPr>
            <w:rFonts w:cs="Arial"/>
            <w:noProof/>
            <w:webHidden/>
          </w:rPr>
        </w:r>
        <w:r w:rsidRPr="004D0BC3">
          <w:rPr>
            <w:rFonts w:cs="Arial"/>
            <w:noProof/>
            <w:webHidden/>
          </w:rPr>
          <w:fldChar w:fldCharType="separate"/>
        </w:r>
        <w:r w:rsidRPr="004D0BC3">
          <w:rPr>
            <w:rFonts w:cs="Arial"/>
            <w:noProof/>
            <w:webHidden/>
          </w:rPr>
          <w:t>62</w:t>
        </w:r>
        <w:r w:rsidRPr="004D0BC3">
          <w:rPr>
            <w:rFonts w:cs="Arial"/>
            <w:noProof/>
            <w:webHidden/>
          </w:rPr>
          <w:fldChar w:fldCharType="end"/>
        </w:r>
      </w:hyperlink>
    </w:p>
    <w:p w14:paraId="440D03F7" w14:textId="705407C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7" w:history="1">
        <w:r w:rsidRPr="004D0BC3">
          <w:rPr>
            <w:rStyle w:val="Hipervnculo"/>
            <w:rFonts w:cs="Arial"/>
            <w:noProof/>
          </w:rPr>
          <w:t>Figura  17 Administrador de sesión de la bdd</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_Toc178701347 \h </w:instrText>
        </w:r>
        <w:r w:rsidRPr="004D0BC3">
          <w:rPr>
            <w:rFonts w:cs="Arial"/>
            <w:noProof/>
            <w:webHidden/>
          </w:rPr>
        </w:r>
        <w:r w:rsidRPr="004D0BC3">
          <w:rPr>
            <w:rFonts w:cs="Arial"/>
            <w:noProof/>
            <w:webHidden/>
          </w:rPr>
          <w:fldChar w:fldCharType="separate"/>
        </w:r>
        <w:r w:rsidRPr="004D0BC3">
          <w:rPr>
            <w:rFonts w:cs="Arial"/>
            <w:noProof/>
            <w:webHidden/>
          </w:rPr>
          <w:t>62</w:t>
        </w:r>
        <w:r w:rsidRPr="004D0BC3">
          <w:rPr>
            <w:rFonts w:cs="Arial"/>
            <w:noProof/>
            <w:webHidden/>
          </w:rPr>
          <w:fldChar w:fldCharType="end"/>
        </w:r>
      </w:hyperlink>
    </w:p>
    <w:p w14:paraId="425DEA74" w14:textId="26E90EB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8" w:history="1">
        <w:r w:rsidRPr="004D0BC3">
          <w:rPr>
            <w:rStyle w:val="Hipervnculo"/>
            <w:rFonts w:cs="Arial"/>
            <w:noProof/>
          </w:rPr>
          <w:t>Figura  18 Registros de la tabla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_Toc178701348 \h </w:instrText>
        </w:r>
        <w:r w:rsidRPr="004D0BC3">
          <w:rPr>
            <w:rFonts w:cs="Arial"/>
            <w:noProof/>
            <w:webHidden/>
          </w:rPr>
        </w:r>
        <w:r w:rsidRPr="004D0BC3">
          <w:rPr>
            <w:rFonts w:cs="Arial"/>
            <w:noProof/>
            <w:webHidden/>
          </w:rPr>
          <w:fldChar w:fldCharType="separate"/>
        </w:r>
        <w:r w:rsidRPr="004D0BC3">
          <w:rPr>
            <w:rFonts w:cs="Arial"/>
            <w:noProof/>
            <w:webHidden/>
          </w:rPr>
          <w:t>63</w:t>
        </w:r>
        <w:r w:rsidRPr="004D0BC3">
          <w:rPr>
            <w:rFonts w:cs="Arial"/>
            <w:noProof/>
            <w:webHidden/>
          </w:rPr>
          <w:fldChar w:fldCharType="end"/>
        </w:r>
      </w:hyperlink>
    </w:p>
    <w:p w14:paraId="27F8482C" w14:textId="5640B653"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49" w:history="1">
        <w:r w:rsidRPr="004D0BC3">
          <w:rPr>
            <w:rStyle w:val="Hipervnculo"/>
            <w:rFonts w:cs="Arial"/>
            <w:noProof/>
          </w:rPr>
          <w:t>Figura  19 Obtención números aleatorios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_Toc178701349 \h </w:instrText>
        </w:r>
        <w:r w:rsidRPr="004D0BC3">
          <w:rPr>
            <w:rFonts w:cs="Arial"/>
            <w:noProof/>
            <w:webHidden/>
          </w:rPr>
        </w:r>
        <w:r w:rsidRPr="004D0BC3">
          <w:rPr>
            <w:rFonts w:cs="Arial"/>
            <w:noProof/>
            <w:webHidden/>
          </w:rPr>
          <w:fldChar w:fldCharType="separate"/>
        </w:r>
        <w:r w:rsidRPr="004D0BC3">
          <w:rPr>
            <w:rFonts w:cs="Arial"/>
            <w:noProof/>
            <w:webHidden/>
          </w:rPr>
          <w:t>63</w:t>
        </w:r>
        <w:r w:rsidRPr="004D0BC3">
          <w:rPr>
            <w:rFonts w:cs="Arial"/>
            <w:noProof/>
            <w:webHidden/>
          </w:rPr>
          <w:fldChar w:fldCharType="end"/>
        </w:r>
      </w:hyperlink>
    </w:p>
    <w:p w14:paraId="7AF58644" w14:textId="3BC82DA0"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0" w:history="1">
        <w:r w:rsidRPr="004D0BC3">
          <w:rPr>
            <w:rStyle w:val="Hipervnculo"/>
            <w:rFonts w:cs="Arial"/>
            <w:noProof/>
          </w:rPr>
          <w:t>Figura  20 Obtención de la tabla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_Toc178701350 \h </w:instrText>
        </w:r>
        <w:r w:rsidRPr="004D0BC3">
          <w:rPr>
            <w:rFonts w:cs="Arial"/>
            <w:noProof/>
            <w:webHidden/>
          </w:rPr>
        </w:r>
        <w:r w:rsidRPr="004D0BC3">
          <w:rPr>
            <w:rFonts w:cs="Arial"/>
            <w:noProof/>
            <w:webHidden/>
          </w:rPr>
          <w:fldChar w:fldCharType="separate"/>
        </w:r>
        <w:r w:rsidRPr="004D0BC3">
          <w:rPr>
            <w:rFonts w:cs="Arial"/>
            <w:noProof/>
            <w:webHidden/>
          </w:rPr>
          <w:t>64</w:t>
        </w:r>
        <w:r w:rsidRPr="004D0BC3">
          <w:rPr>
            <w:rFonts w:cs="Arial"/>
            <w:noProof/>
            <w:webHidden/>
          </w:rPr>
          <w:fldChar w:fldCharType="end"/>
        </w:r>
      </w:hyperlink>
    </w:p>
    <w:p w14:paraId="382CC714" w14:textId="331F3834"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1" w:history="1">
        <w:r w:rsidRPr="004D0BC3">
          <w:rPr>
            <w:rStyle w:val="Hipervnculo"/>
            <w:rFonts w:cs="Arial"/>
            <w:noProof/>
          </w:rPr>
          <w:t>Figura  21 Obtención de cabezales de cada tabla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_Toc178701351 \h </w:instrText>
        </w:r>
        <w:r w:rsidRPr="004D0BC3">
          <w:rPr>
            <w:rFonts w:cs="Arial"/>
            <w:noProof/>
            <w:webHidden/>
          </w:rPr>
        </w:r>
        <w:r w:rsidRPr="004D0BC3">
          <w:rPr>
            <w:rFonts w:cs="Arial"/>
            <w:noProof/>
            <w:webHidden/>
          </w:rPr>
          <w:fldChar w:fldCharType="separate"/>
        </w:r>
        <w:r w:rsidRPr="004D0BC3">
          <w:rPr>
            <w:rFonts w:cs="Arial"/>
            <w:noProof/>
            <w:webHidden/>
          </w:rPr>
          <w:t>64</w:t>
        </w:r>
        <w:r w:rsidRPr="004D0BC3">
          <w:rPr>
            <w:rFonts w:cs="Arial"/>
            <w:noProof/>
            <w:webHidden/>
          </w:rPr>
          <w:fldChar w:fldCharType="end"/>
        </w:r>
      </w:hyperlink>
    </w:p>
    <w:p w14:paraId="28DE2528" w14:textId="100F51A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2" w:history="1">
        <w:r w:rsidRPr="004D0BC3">
          <w:rPr>
            <w:rStyle w:val="Hipervnculo"/>
            <w:rFonts w:cs="Arial"/>
            <w:noProof/>
          </w:rPr>
          <w:t>Figura  22 Proyección de los campos de la tabla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_Toc178701352 \h </w:instrText>
        </w:r>
        <w:r w:rsidRPr="004D0BC3">
          <w:rPr>
            <w:rFonts w:cs="Arial"/>
            <w:noProof/>
            <w:webHidden/>
          </w:rPr>
        </w:r>
        <w:r w:rsidRPr="004D0BC3">
          <w:rPr>
            <w:rFonts w:cs="Arial"/>
            <w:noProof/>
            <w:webHidden/>
          </w:rPr>
          <w:fldChar w:fldCharType="separate"/>
        </w:r>
        <w:r w:rsidRPr="004D0BC3">
          <w:rPr>
            <w:rFonts w:cs="Arial"/>
            <w:noProof/>
            <w:webHidden/>
          </w:rPr>
          <w:t>65</w:t>
        </w:r>
        <w:r w:rsidRPr="004D0BC3">
          <w:rPr>
            <w:rFonts w:cs="Arial"/>
            <w:noProof/>
            <w:webHidden/>
          </w:rPr>
          <w:fldChar w:fldCharType="end"/>
        </w:r>
      </w:hyperlink>
    </w:p>
    <w:p w14:paraId="6D442FAB" w14:textId="727FE7F7"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3" w:history="1">
        <w:r w:rsidRPr="004D0BC3">
          <w:rPr>
            <w:rStyle w:val="Hipervnculo"/>
            <w:rFonts w:cs="Arial"/>
            <w:noProof/>
          </w:rPr>
          <w:t>Figura  23 Discriminación de prototipos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_Toc178701353 \h </w:instrText>
        </w:r>
        <w:r w:rsidRPr="004D0BC3">
          <w:rPr>
            <w:rFonts w:cs="Arial"/>
            <w:noProof/>
            <w:webHidden/>
          </w:rPr>
        </w:r>
        <w:r w:rsidRPr="004D0BC3">
          <w:rPr>
            <w:rFonts w:cs="Arial"/>
            <w:noProof/>
            <w:webHidden/>
          </w:rPr>
          <w:fldChar w:fldCharType="separate"/>
        </w:r>
        <w:r w:rsidRPr="004D0BC3">
          <w:rPr>
            <w:rFonts w:cs="Arial"/>
            <w:noProof/>
            <w:webHidden/>
          </w:rPr>
          <w:t>66</w:t>
        </w:r>
        <w:r w:rsidRPr="004D0BC3">
          <w:rPr>
            <w:rFonts w:cs="Arial"/>
            <w:noProof/>
            <w:webHidden/>
          </w:rPr>
          <w:fldChar w:fldCharType="end"/>
        </w:r>
      </w:hyperlink>
    </w:p>
    <w:p w14:paraId="6BE59F8A" w14:textId="574169D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4" w:history="1">
        <w:r w:rsidRPr="004D0BC3">
          <w:rPr>
            <w:rStyle w:val="Hipervnculo"/>
            <w:rFonts w:cs="Arial"/>
            <w:noProof/>
          </w:rPr>
          <w:t>Figura  24 Lectura de archivos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_Toc178701354 \h </w:instrText>
        </w:r>
        <w:r w:rsidRPr="004D0BC3">
          <w:rPr>
            <w:rFonts w:cs="Arial"/>
            <w:noProof/>
            <w:webHidden/>
          </w:rPr>
        </w:r>
        <w:r w:rsidRPr="004D0BC3">
          <w:rPr>
            <w:rFonts w:cs="Arial"/>
            <w:noProof/>
            <w:webHidden/>
          </w:rPr>
          <w:fldChar w:fldCharType="separate"/>
        </w:r>
        <w:r w:rsidRPr="004D0BC3">
          <w:rPr>
            <w:rFonts w:cs="Arial"/>
            <w:noProof/>
            <w:webHidden/>
          </w:rPr>
          <w:t>67</w:t>
        </w:r>
        <w:r w:rsidRPr="004D0BC3">
          <w:rPr>
            <w:rFonts w:cs="Arial"/>
            <w:noProof/>
            <w:webHidden/>
          </w:rPr>
          <w:fldChar w:fldCharType="end"/>
        </w:r>
      </w:hyperlink>
    </w:p>
    <w:p w14:paraId="63266B0A" w14:textId="31D86F8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5" w:history="1">
        <w:r w:rsidRPr="004D0BC3">
          <w:rPr>
            <w:rStyle w:val="Hipervnculo"/>
            <w:rFonts w:cs="Arial"/>
            <w:noProof/>
          </w:rPr>
          <w:t>Figura  25 Inserción de archivo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_Toc178701355 \h </w:instrText>
        </w:r>
        <w:r w:rsidRPr="004D0BC3">
          <w:rPr>
            <w:rFonts w:cs="Arial"/>
            <w:noProof/>
            <w:webHidden/>
          </w:rPr>
        </w:r>
        <w:r w:rsidRPr="004D0BC3">
          <w:rPr>
            <w:rFonts w:cs="Arial"/>
            <w:noProof/>
            <w:webHidden/>
          </w:rPr>
          <w:fldChar w:fldCharType="separate"/>
        </w:r>
        <w:r w:rsidRPr="004D0BC3">
          <w:rPr>
            <w:rFonts w:cs="Arial"/>
            <w:noProof/>
            <w:webHidden/>
          </w:rPr>
          <w:t>68</w:t>
        </w:r>
        <w:r w:rsidRPr="004D0BC3">
          <w:rPr>
            <w:rFonts w:cs="Arial"/>
            <w:noProof/>
            <w:webHidden/>
          </w:rPr>
          <w:fldChar w:fldCharType="end"/>
        </w:r>
      </w:hyperlink>
    </w:p>
    <w:p w14:paraId="53E54CDA" w14:textId="19FA1938"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6" w:history="1">
        <w:r w:rsidRPr="004D0BC3">
          <w:rPr>
            <w:rStyle w:val="Hipervnculo"/>
            <w:rFonts w:cs="Arial"/>
            <w:noProof/>
          </w:rPr>
          <w:t>Figura  26 Consulta de la tabla que se usa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_Toc178701356 \h </w:instrText>
        </w:r>
        <w:r w:rsidRPr="004D0BC3">
          <w:rPr>
            <w:rFonts w:cs="Arial"/>
            <w:noProof/>
            <w:webHidden/>
          </w:rPr>
        </w:r>
        <w:r w:rsidRPr="004D0BC3">
          <w:rPr>
            <w:rFonts w:cs="Arial"/>
            <w:noProof/>
            <w:webHidden/>
          </w:rPr>
          <w:fldChar w:fldCharType="separate"/>
        </w:r>
        <w:r w:rsidRPr="004D0BC3">
          <w:rPr>
            <w:rFonts w:cs="Arial"/>
            <w:noProof/>
            <w:webHidden/>
          </w:rPr>
          <w:t>69</w:t>
        </w:r>
        <w:r w:rsidRPr="004D0BC3">
          <w:rPr>
            <w:rFonts w:cs="Arial"/>
            <w:noProof/>
            <w:webHidden/>
          </w:rPr>
          <w:fldChar w:fldCharType="end"/>
        </w:r>
      </w:hyperlink>
    </w:p>
    <w:p w14:paraId="1EC22874" w14:textId="1D30CC5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7" w:history="1">
        <w:r w:rsidRPr="004D0BC3">
          <w:rPr>
            <w:rStyle w:val="Hipervnculo"/>
            <w:rFonts w:cs="Arial"/>
            <w:noProof/>
          </w:rPr>
          <w:t>Figura  27 Iteraciones del K-Prototype</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_Toc178701357 \h </w:instrText>
        </w:r>
        <w:r w:rsidRPr="004D0BC3">
          <w:rPr>
            <w:rFonts w:cs="Arial"/>
            <w:noProof/>
            <w:webHidden/>
          </w:rPr>
        </w:r>
        <w:r w:rsidRPr="004D0BC3">
          <w:rPr>
            <w:rFonts w:cs="Arial"/>
            <w:noProof/>
            <w:webHidden/>
          </w:rPr>
          <w:fldChar w:fldCharType="separate"/>
        </w:r>
        <w:r w:rsidRPr="004D0BC3">
          <w:rPr>
            <w:rFonts w:cs="Arial"/>
            <w:noProof/>
            <w:webHidden/>
          </w:rPr>
          <w:t>70</w:t>
        </w:r>
        <w:r w:rsidRPr="004D0BC3">
          <w:rPr>
            <w:rFonts w:cs="Arial"/>
            <w:noProof/>
            <w:webHidden/>
          </w:rPr>
          <w:fldChar w:fldCharType="end"/>
        </w:r>
      </w:hyperlink>
    </w:p>
    <w:p w14:paraId="1996BB24" w14:textId="4C46592E"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8" w:history="1">
        <w:r w:rsidRPr="004D0BC3">
          <w:rPr>
            <w:rStyle w:val="Hipervnculo"/>
            <w:rFonts w:cs="Arial"/>
            <w:noProof/>
          </w:rPr>
          <w:t>Figura  28 Operaciones del algoritmo K-Prototype</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_Toc178701358 \h </w:instrText>
        </w:r>
        <w:r w:rsidRPr="004D0BC3">
          <w:rPr>
            <w:rFonts w:cs="Arial"/>
            <w:noProof/>
            <w:webHidden/>
          </w:rPr>
        </w:r>
        <w:r w:rsidRPr="004D0BC3">
          <w:rPr>
            <w:rFonts w:cs="Arial"/>
            <w:noProof/>
            <w:webHidden/>
          </w:rPr>
          <w:fldChar w:fldCharType="separate"/>
        </w:r>
        <w:r w:rsidRPr="004D0BC3">
          <w:rPr>
            <w:rFonts w:cs="Arial"/>
            <w:noProof/>
            <w:webHidden/>
          </w:rPr>
          <w:t>72</w:t>
        </w:r>
        <w:r w:rsidRPr="004D0BC3">
          <w:rPr>
            <w:rFonts w:cs="Arial"/>
            <w:noProof/>
            <w:webHidden/>
          </w:rPr>
          <w:fldChar w:fldCharType="end"/>
        </w:r>
      </w:hyperlink>
    </w:p>
    <w:p w14:paraId="4696151E" w14:textId="523F4B31"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59" w:history="1">
        <w:r w:rsidRPr="004D0BC3">
          <w:rPr>
            <w:rStyle w:val="Hipervnculo"/>
            <w:rFonts w:cs="Arial"/>
            <w:noProof/>
          </w:rPr>
          <w:t>Figura  29 Checar e iterar</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_Toc178701359 \h </w:instrText>
        </w:r>
        <w:r w:rsidRPr="004D0BC3">
          <w:rPr>
            <w:rFonts w:cs="Arial"/>
            <w:noProof/>
            <w:webHidden/>
          </w:rPr>
        </w:r>
        <w:r w:rsidRPr="004D0BC3">
          <w:rPr>
            <w:rFonts w:cs="Arial"/>
            <w:noProof/>
            <w:webHidden/>
          </w:rPr>
          <w:fldChar w:fldCharType="separate"/>
        </w:r>
        <w:r w:rsidRPr="004D0BC3">
          <w:rPr>
            <w:rFonts w:cs="Arial"/>
            <w:noProof/>
            <w:webHidden/>
          </w:rPr>
          <w:t>73</w:t>
        </w:r>
        <w:r w:rsidRPr="004D0BC3">
          <w:rPr>
            <w:rFonts w:cs="Arial"/>
            <w:noProof/>
            <w:webHidden/>
          </w:rPr>
          <w:fldChar w:fldCharType="end"/>
        </w:r>
      </w:hyperlink>
    </w:p>
    <w:p w14:paraId="06B4ECDB" w14:textId="758A6EA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0" w:history="1">
        <w:r w:rsidRPr="004D0BC3">
          <w:rPr>
            <w:rStyle w:val="Hipervnculo"/>
            <w:rFonts w:cs="Arial"/>
            <w:noProof/>
          </w:rPr>
          <w:t>Figura  30 Nuevos prototipos de cada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_Toc178701360 \h </w:instrText>
        </w:r>
        <w:r w:rsidRPr="004D0BC3">
          <w:rPr>
            <w:rFonts w:cs="Arial"/>
            <w:noProof/>
            <w:webHidden/>
          </w:rPr>
        </w:r>
        <w:r w:rsidRPr="004D0BC3">
          <w:rPr>
            <w:rFonts w:cs="Arial"/>
            <w:noProof/>
            <w:webHidden/>
          </w:rPr>
          <w:fldChar w:fldCharType="separate"/>
        </w:r>
        <w:r w:rsidRPr="004D0BC3">
          <w:rPr>
            <w:rFonts w:cs="Arial"/>
            <w:noProof/>
            <w:webHidden/>
          </w:rPr>
          <w:t>75</w:t>
        </w:r>
        <w:r w:rsidRPr="004D0BC3">
          <w:rPr>
            <w:rFonts w:cs="Arial"/>
            <w:noProof/>
            <w:webHidden/>
          </w:rPr>
          <w:fldChar w:fldCharType="end"/>
        </w:r>
      </w:hyperlink>
    </w:p>
    <w:p w14:paraId="65EF2F93" w14:textId="10EC4EE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1" w:history="1">
        <w:r w:rsidRPr="004D0BC3">
          <w:rPr>
            <w:rStyle w:val="Hipervnculo"/>
            <w:rFonts w:cs="Arial"/>
            <w:noProof/>
          </w:rPr>
          <w:t>Figura  31 Método para eliminar caracteres especiales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_Toc178701361 \h </w:instrText>
        </w:r>
        <w:r w:rsidRPr="004D0BC3">
          <w:rPr>
            <w:rFonts w:cs="Arial"/>
            <w:noProof/>
            <w:webHidden/>
          </w:rPr>
        </w:r>
        <w:r w:rsidRPr="004D0BC3">
          <w:rPr>
            <w:rFonts w:cs="Arial"/>
            <w:noProof/>
            <w:webHidden/>
          </w:rPr>
          <w:fldChar w:fldCharType="separate"/>
        </w:r>
        <w:r w:rsidRPr="004D0BC3">
          <w:rPr>
            <w:rFonts w:cs="Arial"/>
            <w:noProof/>
            <w:webHidden/>
          </w:rPr>
          <w:t>76</w:t>
        </w:r>
        <w:r w:rsidRPr="004D0BC3">
          <w:rPr>
            <w:rFonts w:cs="Arial"/>
            <w:noProof/>
            <w:webHidden/>
          </w:rPr>
          <w:fldChar w:fldCharType="end"/>
        </w:r>
      </w:hyperlink>
    </w:p>
    <w:p w14:paraId="24010614" w14:textId="48333AD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2" w:history="1">
        <w:r w:rsidRPr="004D0BC3">
          <w:rPr>
            <w:rStyle w:val="Hipervnculo"/>
            <w:rFonts w:cs="Arial"/>
            <w:noProof/>
          </w:rPr>
          <w:t>Figura  32 Exporta las bases de datos de cualquier tipo de archivo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_Toc178701362 \h </w:instrText>
        </w:r>
        <w:r w:rsidRPr="004D0BC3">
          <w:rPr>
            <w:rFonts w:cs="Arial"/>
            <w:noProof/>
            <w:webHidden/>
          </w:rPr>
        </w:r>
        <w:r w:rsidRPr="004D0BC3">
          <w:rPr>
            <w:rFonts w:cs="Arial"/>
            <w:noProof/>
            <w:webHidden/>
          </w:rPr>
          <w:fldChar w:fldCharType="separate"/>
        </w:r>
        <w:r w:rsidRPr="004D0BC3">
          <w:rPr>
            <w:rFonts w:cs="Arial"/>
            <w:noProof/>
            <w:webHidden/>
          </w:rPr>
          <w:t>76</w:t>
        </w:r>
        <w:r w:rsidRPr="004D0BC3">
          <w:rPr>
            <w:rFonts w:cs="Arial"/>
            <w:noProof/>
            <w:webHidden/>
          </w:rPr>
          <w:fldChar w:fldCharType="end"/>
        </w:r>
      </w:hyperlink>
    </w:p>
    <w:p w14:paraId="5652E16A" w14:textId="56A5169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3" w:history="1">
        <w:r w:rsidRPr="004D0BC3">
          <w:rPr>
            <w:rStyle w:val="Hipervnculo"/>
            <w:rFonts w:cs="Arial"/>
            <w:noProof/>
          </w:rPr>
          <w:t>Figura  33 Documentos necesarios por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_Toc178701363 \h </w:instrText>
        </w:r>
        <w:r w:rsidRPr="004D0BC3">
          <w:rPr>
            <w:rFonts w:cs="Arial"/>
            <w:noProof/>
            <w:webHidden/>
          </w:rPr>
        </w:r>
        <w:r w:rsidRPr="004D0BC3">
          <w:rPr>
            <w:rFonts w:cs="Arial"/>
            <w:noProof/>
            <w:webHidden/>
          </w:rPr>
          <w:fldChar w:fldCharType="separate"/>
        </w:r>
        <w:r w:rsidRPr="004D0BC3">
          <w:rPr>
            <w:rFonts w:cs="Arial"/>
            <w:noProof/>
            <w:webHidden/>
          </w:rPr>
          <w:t>78</w:t>
        </w:r>
        <w:r w:rsidRPr="004D0BC3">
          <w:rPr>
            <w:rFonts w:cs="Arial"/>
            <w:noProof/>
            <w:webHidden/>
          </w:rPr>
          <w:fldChar w:fldCharType="end"/>
        </w:r>
      </w:hyperlink>
    </w:p>
    <w:p w14:paraId="449E8988" w14:textId="27EC959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4" w:history="1">
        <w:r w:rsidRPr="004D0BC3">
          <w:rPr>
            <w:rStyle w:val="Hipervnculo"/>
            <w:rFonts w:cs="Arial"/>
            <w:noProof/>
          </w:rPr>
          <w:t>Figura  34 Interfaz gráfica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_Toc178701364 \h </w:instrText>
        </w:r>
        <w:r w:rsidRPr="004D0BC3">
          <w:rPr>
            <w:rFonts w:cs="Arial"/>
            <w:noProof/>
            <w:webHidden/>
          </w:rPr>
        </w:r>
        <w:r w:rsidRPr="004D0BC3">
          <w:rPr>
            <w:rFonts w:cs="Arial"/>
            <w:noProof/>
            <w:webHidden/>
          </w:rPr>
          <w:fldChar w:fldCharType="separate"/>
        </w:r>
        <w:r w:rsidRPr="004D0BC3">
          <w:rPr>
            <w:rFonts w:cs="Arial"/>
            <w:noProof/>
            <w:webHidden/>
          </w:rPr>
          <w:t>80</w:t>
        </w:r>
        <w:r w:rsidRPr="004D0BC3">
          <w:rPr>
            <w:rFonts w:cs="Arial"/>
            <w:noProof/>
            <w:webHidden/>
          </w:rPr>
          <w:fldChar w:fldCharType="end"/>
        </w:r>
      </w:hyperlink>
    </w:p>
    <w:p w14:paraId="110F0113" w14:textId="75BC568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5" w:history="1">
        <w:r w:rsidRPr="004D0BC3">
          <w:rPr>
            <w:rStyle w:val="Hipervnculo"/>
            <w:rFonts w:cs="Arial"/>
            <w:noProof/>
          </w:rPr>
          <w:t>Figura  35 Interfaz gráfica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_Toc178701365 \h </w:instrText>
        </w:r>
        <w:r w:rsidRPr="004D0BC3">
          <w:rPr>
            <w:rFonts w:cs="Arial"/>
            <w:noProof/>
            <w:webHidden/>
          </w:rPr>
        </w:r>
        <w:r w:rsidRPr="004D0BC3">
          <w:rPr>
            <w:rFonts w:cs="Arial"/>
            <w:noProof/>
            <w:webHidden/>
          </w:rPr>
          <w:fldChar w:fldCharType="separate"/>
        </w:r>
        <w:r w:rsidRPr="004D0BC3">
          <w:rPr>
            <w:rFonts w:cs="Arial"/>
            <w:noProof/>
            <w:webHidden/>
          </w:rPr>
          <w:t>81</w:t>
        </w:r>
        <w:r w:rsidRPr="004D0BC3">
          <w:rPr>
            <w:rFonts w:cs="Arial"/>
            <w:noProof/>
            <w:webHidden/>
          </w:rPr>
          <w:fldChar w:fldCharType="end"/>
        </w:r>
      </w:hyperlink>
    </w:p>
    <w:p w14:paraId="07A8E124" w14:textId="165699E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6" w:history="1">
        <w:r w:rsidRPr="004D0BC3">
          <w:rPr>
            <w:rStyle w:val="Hipervnculo"/>
            <w:rFonts w:cs="Arial"/>
            <w:noProof/>
          </w:rPr>
          <w:t>Figura  36 Interfaz gráfica 3</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_Toc178701366 \h </w:instrText>
        </w:r>
        <w:r w:rsidRPr="004D0BC3">
          <w:rPr>
            <w:rFonts w:cs="Arial"/>
            <w:noProof/>
            <w:webHidden/>
          </w:rPr>
        </w:r>
        <w:r w:rsidRPr="004D0BC3">
          <w:rPr>
            <w:rFonts w:cs="Arial"/>
            <w:noProof/>
            <w:webHidden/>
          </w:rPr>
          <w:fldChar w:fldCharType="separate"/>
        </w:r>
        <w:r w:rsidRPr="004D0BC3">
          <w:rPr>
            <w:rFonts w:cs="Arial"/>
            <w:noProof/>
            <w:webHidden/>
          </w:rPr>
          <w:t>81</w:t>
        </w:r>
        <w:r w:rsidRPr="004D0BC3">
          <w:rPr>
            <w:rFonts w:cs="Arial"/>
            <w:noProof/>
            <w:webHidden/>
          </w:rPr>
          <w:fldChar w:fldCharType="end"/>
        </w:r>
      </w:hyperlink>
    </w:p>
    <w:p w14:paraId="74D1CE22" w14:textId="78F8D844"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7" w:history="1">
        <w:r w:rsidRPr="004D0BC3">
          <w:rPr>
            <w:rStyle w:val="Hipervnculo"/>
            <w:rFonts w:cs="Arial"/>
            <w:noProof/>
          </w:rPr>
          <w:t>Figura  37 Interfaz gráfica 4</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_Toc178701367 \h </w:instrText>
        </w:r>
        <w:r w:rsidRPr="004D0BC3">
          <w:rPr>
            <w:rFonts w:cs="Arial"/>
            <w:noProof/>
            <w:webHidden/>
          </w:rPr>
        </w:r>
        <w:r w:rsidRPr="004D0BC3">
          <w:rPr>
            <w:rFonts w:cs="Arial"/>
            <w:noProof/>
            <w:webHidden/>
          </w:rPr>
          <w:fldChar w:fldCharType="separate"/>
        </w:r>
        <w:r w:rsidRPr="004D0BC3">
          <w:rPr>
            <w:rFonts w:cs="Arial"/>
            <w:noProof/>
            <w:webHidden/>
          </w:rPr>
          <w:t>82</w:t>
        </w:r>
        <w:r w:rsidRPr="004D0BC3">
          <w:rPr>
            <w:rFonts w:cs="Arial"/>
            <w:noProof/>
            <w:webHidden/>
          </w:rPr>
          <w:fldChar w:fldCharType="end"/>
        </w:r>
      </w:hyperlink>
    </w:p>
    <w:p w14:paraId="2FDDE710" w14:textId="16B93EB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8" w:history="1">
        <w:r w:rsidRPr="004D0BC3">
          <w:rPr>
            <w:rStyle w:val="Hipervnculo"/>
            <w:rFonts w:cs="Arial"/>
            <w:noProof/>
          </w:rPr>
          <w:t>Figura  38 Vista total de iteraciones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_Toc178701368 \h </w:instrText>
        </w:r>
        <w:r w:rsidRPr="004D0BC3">
          <w:rPr>
            <w:rFonts w:cs="Arial"/>
            <w:noProof/>
            <w:webHidden/>
          </w:rPr>
        </w:r>
        <w:r w:rsidRPr="004D0BC3">
          <w:rPr>
            <w:rFonts w:cs="Arial"/>
            <w:noProof/>
            <w:webHidden/>
          </w:rPr>
          <w:fldChar w:fldCharType="separate"/>
        </w:r>
        <w:r w:rsidRPr="004D0BC3">
          <w:rPr>
            <w:rFonts w:cs="Arial"/>
            <w:noProof/>
            <w:webHidden/>
          </w:rPr>
          <w:t>83</w:t>
        </w:r>
        <w:r w:rsidRPr="004D0BC3">
          <w:rPr>
            <w:rFonts w:cs="Arial"/>
            <w:noProof/>
            <w:webHidden/>
          </w:rPr>
          <w:fldChar w:fldCharType="end"/>
        </w:r>
      </w:hyperlink>
    </w:p>
    <w:p w14:paraId="6EF61C43" w14:textId="1C8A186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69" w:history="1">
        <w:r w:rsidRPr="004D0BC3">
          <w:rPr>
            <w:rStyle w:val="Hipervnculo"/>
            <w:rFonts w:cs="Arial"/>
            <w:noProof/>
          </w:rPr>
          <w:t>Figura  39 Vista principal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_Toc178701369 \h </w:instrText>
        </w:r>
        <w:r w:rsidRPr="004D0BC3">
          <w:rPr>
            <w:rFonts w:cs="Arial"/>
            <w:noProof/>
            <w:webHidden/>
          </w:rPr>
        </w:r>
        <w:r w:rsidRPr="004D0BC3">
          <w:rPr>
            <w:rFonts w:cs="Arial"/>
            <w:noProof/>
            <w:webHidden/>
          </w:rPr>
          <w:fldChar w:fldCharType="separate"/>
        </w:r>
        <w:r w:rsidRPr="004D0BC3">
          <w:rPr>
            <w:rFonts w:cs="Arial"/>
            <w:noProof/>
            <w:webHidden/>
          </w:rPr>
          <w:t>83</w:t>
        </w:r>
        <w:r w:rsidRPr="004D0BC3">
          <w:rPr>
            <w:rFonts w:cs="Arial"/>
            <w:noProof/>
            <w:webHidden/>
          </w:rPr>
          <w:fldChar w:fldCharType="end"/>
        </w:r>
      </w:hyperlink>
    </w:p>
    <w:p w14:paraId="72A7332B" w14:textId="48F107AB"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0" w:history="1">
        <w:r w:rsidRPr="004D0BC3">
          <w:rPr>
            <w:rStyle w:val="Hipervnculo"/>
            <w:rFonts w:cs="Arial"/>
            <w:noProof/>
          </w:rPr>
          <w:t>Figura  40 Vista inicialización de ventana principal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_Toc178701370 \h </w:instrText>
        </w:r>
        <w:r w:rsidRPr="004D0BC3">
          <w:rPr>
            <w:rFonts w:cs="Arial"/>
            <w:noProof/>
            <w:webHidden/>
          </w:rPr>
        </w:r>
        <w:r w:rsidRPr="004D0BC3">
          <w:rPr>
            <w:rFonts w:cs="Arial"/>
            <w:noProof/>
            <w:webHidden/>
          </w:rPr>
          <w:fldChar w:fldCharType="separate"/>
        </w:r>
        <w:r w:rsidRPr="004D0BC3">
          <w:rPr>
            <w:rFonts w:cs="Arial"/>
            <w:noProof/>
            <w:webHidden/>
          </w:rPr>
          <w:t>84</w:t>
        </w:r>
        <w:r w:rsidRPr="004D0BC3">
          <w:rPr>
            <w:rFonts w:cs="Arial"/>
            <w:noProof/>
            <w:webHidden/>
          </w:rPr>
          <w:fldChar w:fldCharType="end"/>
        </w:r>
      </w:hyperlink>
    </w:p>
    <w:p w14:paraId="1362EA24" w14:textId="68B7DE00"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1" w:history="1">
        <w:r w:rsidRPr="004D0BC3">
          <w:rPr>
            <w:rStyle w:val="Hipervnculo"/>
            <w:rFonts w:cs="Arial"/>
            <w:noProof/>
          </w:rPr>
          <w:t>Figura  41 Error de la base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_Toc178701371 \h </w:instrText>
        </w:r>
        <w:r w:rsidRPr="004D0BC3">
          <w:rPr>
            <w:rFonts w:cs="Arial"/>
            <w:noProof/>
            <w:webHidden/>
          </w:rPr>
        </w:r>
        <w:r w:rsidRPr="004D0BC3">
          <w:rPr>
            <w:rFonts w:cs="Arial"/>
            <w:noProof/>
            <w:webHidden/>
          </w:rPr>
          <w:fldChar w:fldCharType="separate"/>
        </w:r>
        <w:r w:rsidRPr="004D0BC3">
          <w:rPr>
            <w:rFonts w:cs="Arial"/>
            <w:noProof/>
            <w:webHidden/>
          </w:rPr>
          <w:t>84</w:t>
        </w:r>
        <w:r w:rsidRPr="004D0BC3">
          <w:rPr>
            <w:rFonts w:cs="Arial"/>
            <w:noProof/>
            <w:webHidden/>
          </w:rPr>
          <w:fldChar w:fldCharType="end"/>
        </w:r>
      </w:hyperlink>
    </w:p>
    <w:p w14:paraId="54BD21BF" w14:textId="0FD020BB"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2" w:history="1">
        <w:r w:rsidRPr="004D0BC3">
          <w:rPr>
            <w:rStyle w:val="Hipervnculo"/>
            <w:rFonts w:cs="Arial"/>
            <w:noProof/>
          </w:rPr>
          <w:t>Figura  42 Aviso repetir proceso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_Toc178701372 \h </w:instrText>
        </w:r>
        <w:r w:rsidRPr="004D0BC3">
          <w:rPr>
            <w:rFonts w:cs="Arial"/>
            <w:noProof/>
            <w:webHidden/>
          </w:rPr>
        </w:r>
        <w:r w:rsidRPr="004D0BC3">
          <w:rPr>
            <w:rFonts w:cs="Arial"/>
            <w:noProof/>
            <w:webHidden/>
          </w:rPr>
          <w:fldChar w:fldCharType="separate"/>
        </w:r>
        <w:r w:rsidRPr="004D0BC3">
          <w:rPr>
            <w:rFonts w:cs="Arial"/>
            <w:noProof/>
            <w:webHidden/>
          </w:rPr>
          <w:t>85</w:t>
        </w:r>
        <w:r w:rsidRPr="004D0BC3">
          <w:rPr>
            <w:rFonts w:cs="Arial"/>
            <w:noProof/>
            <w:webHidden/>
          </w:rPr>
          <w:fldChar w:fldCharType="end"/>
        </w:r>
      </w:hyperlink>
    </w:p>
    <w:p w14:paraId="76C47ED7" w14:textId="71E4F630"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3" w:history="1">
        <w:r w:rsidRPr="004D0BC3">
          <w:rPr>
            <w:rStyle w:val="Hipervnculo"/>
            <w:rFonts w:cs="Arial"/>
            <w:noProof/>
          </w:rPr>
          <w:t>Figura  43 Total de iteraciones de la etapa de pruebas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_Toc178701373 \h </w:instrText>
        </w:r>
        <w:r w:rsidRPr="004D0BC3">
          <w:rPr>
            <w:rFonts w:cs="Arial"/>
            <w:noProof/>
            <w:webHidden/>
          </w:rPr>
        </w:r>
        <w:r w:rsidRPr="004D0BC3">
          <w:rPr>
            <w:rFonts w:cs="Arial"/>
            <w:noProof/>
            <w:webHidden/>
          </w:rPr>
          <w:fldChar w:fldCharType="separate"/>
        </w:r>
        <w:r w:rsidRPr="004D0BC3">
          <w:rPr>
            <w:rFonts w:cs="Arial"/>
            <w:noProof/>
            <w:webHidden/>
          </w:rPr>
          <w:t>86</w:t>
        </w:r>
        <w:r w:rsidRPr="004D0BC3">
          <w:rPr>
            <w:rFonts w:cs="Arial"/>
            <w:noProof/>
            <w:webHidden/>
          </w:rPr>
          <w:fldChar w:fldCharType="end"/>
        </w:r>
      </w:hyperlink>
    </w:p>
    <w:p w14:paraId="6B42F1DE" w14:textId="090109CD"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4" w:history="1">
        <w:r w:rsidRPr="004D0BC3">
          <w:rPr>
            <w:rStyle w:val="Hipervnculo"/>
            <w:rFonts w:cs="Arial"/>
            <w:noProof/>
          </w:rPr>
          <w:t>Figura  44 Datos de la primera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_Toc178701374 \h </w:instrText>
        </w:r>
        <w:r w:rsidRPr="004D0BC3">
          <w:rPr>
            <w:rFonts w:cs="Arial"/>
            <w:noProof/>
            <w:webHidden/>
          </w:rPr>
        </w:r>
        <w:r w:rsidRPr="004D0BC3">
          <w:rPr>
            <w:rFonts w:cs="Arial"/>
            <w:noProof/>
            <w:webHidden/>
          </w:rPr>
          <w:fldChar w:fldCharType="separate"/>
        </w:r>
        <w:r w:rsidRPr="004D0BC3">
          <w:rPr>
            <w:rFonts w:cs="Arial"/>
            <w:noProof/>
            <w:webHidden/>
          </w:rPr>
          <w:t>87</w:t>
        </w:r>
        <w:r w:rsidRPr="004D0BC3">
          <w:rPr>
            <w:rFonts w:cs="Arial"/>
            <w:noProof/>
            <w:webHidden/>
          </w:rPr>
          <w:fldChar w:fldCharType="end"/>
        </w:r>
      </w:hyperlink>
    </w:p>
    <w:p w14:paraId="0245C3EB" w14:textId="34EB3D72"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5" w:history="1">
        <w:r w:rsidRPr="004D0BC3">
          <w:rPr>
            <w:rStyle w:val="Hipervnculo"/>
            <w:rFonts w:cs="Arial"/>
            <w:noProof/>
          </w:rPr>
          <w:t>Figura  45 Datos de la segunda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_Toc178701375 \h </w:instrText>
        </w:r>
        <w:r w:rsidRPr="004D0BC3">
          <w:rPr>
            <w:rFonts w:cs="Arial"/>
            <w:noProof/>
            <w:webHidden/>
          </w:rPr>
        </w:r>
        <w:r w:rsidRPr="004D0BC3">
          <w:rPr>
            <w:rFonts w:cs="Arial"/>
            <w:noProof/>
            <w:webHidden/>
          </w:rPr>
          <w:fldChar w:fldCharType="separate"/>
        </w:r>
        <w:r w:rsidRPr="004D0BC3">
          <w:rPr>
            <w:rFonts w:cs="Arial"/>
            <w:noProof/>
            <w:webHidden/>
          </w:rPr>
          <w:t>89</w:t>
        </w:r>
        <w:r w:rsidRPr="004D0BC3">
          <w:rPr>
            <w:rFonts w:cs="Arial"/>
            <w:noProof/>
            <w:webHidden/>
          </w:rPr>
          <w:fldChar w:fldCharType="end"/>
        </w:r>
      </w:hyperlink>
    </w:p>
    <w:p w14:paraId="4979C1FF" w14:textId="44EB6FA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6" w:history="1">
        <w:r w:rsidRPr="004D0BC3">
          <w:rPr>
            <w:rStyle w:val="Hipervnculo"/>
            <w:rFonts w:cs="Arial"/>
            <w:noProof/>
          </w:rPr>
          <w:t>Figura  46 Datos de la tercera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_Toc178701376 \h </w:instrText>
        </w:r>
        <w:r w:rsidRPr="004D0BC3">
          <w:rPr>
            <w:rFonts w:cs="Arial"/>
            <w:noProof/>
            <w:webHidden/>
          </w:rPr>
        </w:r>
        <w:r w:rsidRPr="004D0BC3">
          <w:rPr>
            <w:rFonts w:cs="Arial"/>
            <w:noProof/>
            <w:webHidden/>
          </w:rPr>
          <w:fldChar w:fldCharType="separate"/>
        </w:r>
        <w:r w:rsidRPr="004D0BC3">
          <w:rPr>
            <w:rFonts w:cs="Arial"/>
            <w:noProof/>
            <w:webHidden/>
          </w:rPr>
          <w:t>91</w:t>
        </w:r>
        <w:r w:rsidRPr="004D0BC3">
          <w:rPr>
            <w:rFonts w:cs="Arial"/>
            <w:noProof/>
            <w:webHidden/>
          </w:rPr>
          <w:fldChar w:fldCharType="end"/>
        </w:r>
      </w:hyperlink>
    </w:p>
    <w:p w14:paraId="5F14333F" w14:textId="23A9B0B1"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7" w:history="1">
        <w:r w:rsidRPr="004D0BC3">
          <w:rPr>
            <w:rStyle w:val="Hipervnculo"/>
            <w:rFonts w:cs="Arial"/>
            <w:noProof/>
          </w:rPr>
          <w:t>Figura  47 Carpetas de carga de archivos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_Toc178701377 \h </w:instrText>
        </w:r>
        <w:r w:rsidRPr="004D0BC3">
          <w:rPr>
            <w:rFonts w:cs="Arial"/>
            <w:noProof/>
            <w:webHidden/>
          </w:rPr>
        </w:r>
        <w:r w:rsidRPr="004D0BC3">
          <w:rPr>
            <w:rFonts w:cs="Arial"/>
            <w:noProof/>
            <w:webHidden/>
          </w:rPr>
          <w:fldChar w:fldCharType="separate"/>
        </w:r>
        <w:r w:rsidRPr="004D0BC3">
          <w:rPr>
            <w:rFonts w:cs="Arial"/>
            <w:noProof/>
            <w:webHidden/>
          </w:rPr>
          <w:t>98</w:t>
        </w:r>
        <w:r w:rsidRPr="004D0BC3">
          <w:rPr>
            <w:rFonts w:cs="Arial"/>
            <w:noProof/>
            <w:webHidden/>
          </w:rPr>
          <w:fldChar w:fldCharType="end"/>
        </w:r>
      </w:hyperlink>
    </w:p>
    <w:p w14:paraId="24FEE00A" w14:textId="3DD5F39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8" w:history="1">
        <w:r w:rsidRPr="004D0BC3">
          <w:rPr>
            <w:rStyle w:val="Hipervnculo"/>
            <w:rFonts w:cs="Arial"/>
            <w:noProof/>
          </w:rPr>
          <w:t>Figura  48 Carga de archivos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_Toc178701378 \h </w:instrText>
        </w:r>
        <w:r w:rsidRPr="004D0BC3">
          <w:rPr>
            <w:rFonts w:cs="Arial"/>
            <w:noProof/>
            <w:webHidden/>
          </w:rPr>
        </w:r>
        <w:r w:rsidRPr="004D0BC3">
          <w:rPr>
            <w:rFonts w:cs="Arial"/>
            <w:noProof/>
            <w:webHidden/>
          </w:rPr>
          <w:fldChar w:fldCharType="separate"/>
        </w:r>
        <w:r w:rsidRPr="004D0BC3">
          <w:rPr>
            <w:rFonts w:cs="Arial"/>
            <w:noProof/>
            <w:webHidden/>
          </w:rPr>
          <w:t>98</w:t>
        </w:r>
        <w:r w:rsidRPr="004D0BC3">
          <w:rPr>
            <w:rFonts w:cs="Arial"/>
            <w:noProof/>
            <w:webHidden/>
          </w:rPr>
          <w:fldChar w:fldCharType="end"/>
        </w:r>
      </w:hyperlink>
    </w:p>
    <w:p w14:paraId="60E5A58A" w14:textId="41C956F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79" w:history="1">
        <w:r w:rsidRPr="004D0BC3">
          <w:rPr>
            <w:rStyle w:val="Hipervnculo"/>
            <w:rFonts w:cs="Arial"/>
            <w:noProof/>
          </w:rPr>
          <w:t>Figura  49 Conexión con la base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_Toc178701379 \h </w:instrText>
        </w:r>
        <w:r w:rsidRPr="004D0BC3">
          <w:rPr>
            <w:rFonts w:cs="Arial"/>
            <w:noProof/>
            <w:webHidden/>
          </w:rPr>
        </w:r>
        <w:r w:rsidRPr="004D0BC3">
          <w:rPr>
            <w:rFonts w:cs="Arial"/>
            <w:noProof/>
            <w:webHidden/>
          </w:rPr>
          <w:fldChar w:fldCharType="separate"/>
        </w:r>
        <w:r w:rsidRPr="004D0BC3">
          <w:rPr>
            <w:rFonts w:cs="Arial"/>
            <w:noProof/>
            <w:webHidden/>
          </w:rPr>
          <w:t>99</w:t>
        </w:r>
        <w:r w:rsidRPr="004D0BC3">
          <w:rPr>
            <w:rFonts w:cs="Arial"/>
            <w:noProof/>
            <w:webHidden/>
          </w:rPr>
          <w:fldChar w:fldCharType="end"/>
        </w:r>
      </w:hyperlink>
    </w:p>
    <w:p w14:paraId="650C8B07" w14:textId="35FA4FFE"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0" w:history="1">
        <w:r w:rsidRPr="004D0BC3">
          <w:rPr>
            <w:rStyle w:val="Hipervnculo"/>
            <w:rFonts w:cs="Arial"/>
            <w:noProof/>
          </w:rPr>
          <w:t>Figura  50 Path de la base de datos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_Toc178701380 \h </w:instrText>
        </w:r>
        <w:r w:rsidRPr="004D0BC3">
          <w:rPr>
            <w:rFonts w:cs="Arial"/>
            <w:noProof/>
            <w:webHidden/>
          </w:rPr>
        </w:r>
        <w:r w:rsidRPr="004D0BC3">
          <w:rPr>
            <w:rFonts w:cs="Arial"/>
            <w:noProof/>
            <w:webHidden/>
          </w:rPr>
          <w:fldChar w:fldCharType="separate"/>
        </w:r>
        <w:r w:rsidRPr="004D0BC3">
          <w:rPr>
            <w:rFonts w:cs="Arial"/>
            <w:noProof/>
            <w:webHidden/>
          </w:rPr>
          <w:t>100</w:t>
        </w:r>
        <w:r w:rsidRPr="004D0BC3">
          <w:rPr>
            <w:rFonts w:cs="Arial"/>
            <w:noProof/>
            <w:webHidden/>
          </w:rPr>
          <w:fldChar w:fldCharType="end"/>
        </w:r>
      </w:hyperlink>
    </w:p>
    <w:p w14:paraId="2D3E7AF6" w14:textId="492775C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1" w:history="1">
        <w:r w:rsidRPr="004D0BC3">
          <w:rPr>
            <w:rStyle w:val="Hipervnculo"/>
            <w:rFonts w:cs="Arial"/>
            <w:noProof/>
          </w:rPr>
          <w:t>Figura  51 Base de datos cargada a DBeaver</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_Toc178701381 \h </w:instrText>
        </w:r>
        <w:r w:rsidRPr="004D0BC3">
          <w:rPr>
            <w:rFonts w:cs="Arial"/>
            <w:noProof/>
            <w:webHidden/>
          </w:rPr>
        </w:r>
        <w:r w:rsidRPr="004D0BC3">
          <w:rPr>
            <w:rFonts w:cs="Arial"/>
            <w:noProof/>
            <w:webHidden/>
          </w:rPr>
          <w:fldChar w:fldCharType="separate"/>
        </w:r>
        <w:r w:rsidRPr="004D0BC3">
          <w:rPr>
            <w:rFonts w:cs="Arial"/>
            <w:noProof/>
            <w:webHidden/>
          </w:rPr>
          <w:t>100</w:t>
        </w:r>
        <w:r w:rsidRPr="004D0BC3">
          <w:rPr>
            <w:rFonts w:cs="Arial"/>
            <w:noProof/>
            <w:webHidden/>
          </w:rPr>
          <w:fldChar w:fldCharType="end"/>
        </w:r>
      </w:hyperlink>
    </w:p>
    <w:p w14:paraId="51000D07" w14:textId="054B3E38"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2" w:history="1">
        <w:r w:rsidRPr="004D0BC3">
          <w:rPr>
            <w:rStyle w:val="Hipervnculo"/>
            <w:rFonts w:cs="Arial"/>
            <w:noProof/>
          </w:rPr>
          <w:t>Figura  52 Archivo cargado en DBeaver</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_Toc178701382 \h </w:instrText>
        </w:r>
        <w:r w:rsidRPr="004D0BC3">
          <w:rPr>
            <w:rFonts w:cs="Arial"/>
            <w:noProof/>
            <w:webHidden/>
          </w:rPr>
        </w:r>
        <w:r w:rsidRPr="004D0BC3">
          <w:rPr>
            <w:rFonts w:cs="Arial"/>
            <w:noProof/>
            <w:webHidden/>
          </w:rPr>
          <w:fldChar w:fldCharType="separate"/>
        </w:r>
        <w:r w:rsidRPr="004D0BC3">
          <w:rPr>
            <w:rFonts w:cs="Arial"/>
            <w:noProof/>
            <w:webHidden/>
          </w:rPr>
          <w:t>101</w:t>
        </w:r>
        <w:r w:rsidRPr="004D0BC3">
          <w:rPr>
            <w:rFonts w:cs="Arial"/>
            <w:noProof/>
            <w:webHidden/>
          </w:rPr>
          <w:fldChar w:fldCharType="end"/>
        </w:r>
      </w:hyperlink>
    </w:p>
    <w:p w14:paraId="0A00A155" w14:textId="461381FB"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3" w:history="1">
        <w:r w:rsidRPr="004D0BC3">
          <w:rPr>
            <w:rStyle w:val="Hipervnculo"/>
            <w:rFonts w:cs="Arial"/>
            <w:noProof/>
          </w:rPr>
          <w:t>Figura  53 Ejecución en consola del sistema</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_Toc178701383 \h </w:instrText>
        </w:r>
        <w:r w:rsidRPr="004D0BC3">
          <w:rPr>
            <w:rFonts w:cs="Arial"/>
            <w:noProof/>
            <w:webHidden/>
          </w:rPr>
        </w:r>
        <w:r w:rsidRPr="004D0BC3">
          <w:rPr>
            <w:rFonts w:cs="Arial"/>
            <w:noProof/>
            <w:webHidden/>
          </w:rPr>
          <w:fldChar w:fldCharType="separate"/>
        </w:r>
        <w:r w:rsidRPr="004D0BC3">
          <w:rPr>
            <w:rFonts w:cs="Arial"/>
            <w:noProof/>
            <w:webHidden/>
          </w:rPr>
          <w:t>101</w:t>
        </w:r>
        <w:r w:rsidRPr="004D0BC3">
          <w:rPr>
            <w:rFonts w:cs="Arial"/>
            <w:noProof/>
            <w:webHidden/>
          </w:rPr>
          <w:fldChar w:fldCharType="end"/>
        </w:r>
      </w:hyperlink>
    </w:p>
    <w:p w14:paraId="553A00E9" w14:textId="615F34DD"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4" w:history="1">
        <w:r w:rsidRPr="004D0BC3">
          <w:rPr>
            <w:rStyle w:val="Hipervnculo"/>
            <w:rFonts w:cs="Arial"/>
            <w:noProof/>
          </w:rPr>
          <w:t>Figura  54 Ruta para entrar al proceso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_Toc178701384 \h </w:instrText>
        </w:r>
        <w:r w:rsidRPr="004D0BC3">
          <w:rPr>
            <w:rFonts w:cs="Arial"/>
            <w:noProof/>
            <w:webHidden/>
          </w:rPr>
        </w:r>
        <w:r w:rsidRPr="004D0BC3">
          <w:rPr>
            <w:rFonts w:cs="Arial"/>
            <w:noProof/>
            <w:webHidden/>
          </w:rPr>
          <w:fldChar w:fldCharType="separate"/>
        </w:r>
        <w:r w:rsidRPr="004D0BC3">
          <w:rPr>
            <w:rFonts w:cs="Arial"/>
            <w:noProof/>
            <w:webHidden/>
          </w:rPr>
          <w:t>101</w:t>
        </w:r>
        <w:r w:rsidRPr="004D0BC3">
          <w:rPr>
            <w:rFonts w:cs="Arial"/>
            <w:noProof/>
            <w:webHidden/>
          </w:rPr>
          <w:fldChar w:fldCharType="end"/>
        </w:r>
      </w:hyperlink>
    </w:p>
    <w:p w14:paraId="2D41CBFA" w14:textId="3934523E"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5" w:history="1">
        <w:r w:rsidRPr="004D0BC3">
          <w:rPr>
            <w:rStyle w:val="Hipervnculo"/>
            <w:rFonts w:cs="Arial"/>
            <w:noProof/>
          </w:rPr>
          <w:t>Figura  55 Interfaz inicial</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_Toc178701385 \h </w:instrText>
        </w:r>
        <w:r w:rsidRPr="004D0BC3">
          <w:rPr>
            <w:rFonts w:cs="Arial"/>
            <w:noProof/>
            <w:webHidden/>
          </w:rPr>
        </w:r>
        <w:r w:rsidRPr="004D0BC3">
          <w:rPr>
            <w:rFonts w:cs="Arial"/>
            <w:noProof/>
            <w:webHidden/>
          </w:rPr>
          <w:fldChar w:fldCharType="separate"/>
        </w:r>
        <w:r w:rsidRPr="004D0BC3">
          <w:rPr>
            <w:rFonts w:cs="Arial"/>
            <w:noProof/>
            <w:webHidden/>
          </w:rPr>
          <w:t>102</w:t>
        </w:r>
        <w:r w:rsidRPr="004D0BC3">
          <w:rPr>
            <w:rFonts w:cs="Arial"/>
            <w:noProof/>
            <w:webHidden/>
          </w:rPr>
          <w:fldChar w:fldCharType="end"/>
        </w:r>
      </w:hyperlink>
    </w:p>
    <w:p w14:paraId="503B0DC9" w14:textId="36EC4103"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6" w:history="1">
        <w:r w:rsidRPr="004D0BC3">
          <w:rPr>
            <w:rStyle w:val="Hipervnculo"/>
            <w:rFonts w:cs="Arial"/>
            <w:noProof/>
          </w:rPr>
          <w:t>Figura  56 Interfaz visualización número de iteraciones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_Toc178701386 \h </w:instrText>
        </w:r>
        <w:r w:rsidRPr="004D0BC3">
          <w:rPr>
            <w:rFonts w:cs="Arial"/>
            <w:noProof/>
            <w:webHidden/>
          </w:rPr>
        </w:r>
        <w:r w:rsidRPr="004D0BC3">
          <w:rPr>
            <w:rFonts w:cs="Arial"/>
            <w:noProof/>
            <w:webHidden/>
          </w:rPr>
          <w:fldChar w:fldCharType="separate"/>
        </w:r>
        <w:r w:rsidRPr="004D0BC3">
          <w:rPr>
            <w:rFonts w:cs="Arial"/>
            <w:noProof/>
            <w:webHidden/>
          </w:rPr>
          <w:t>102</w:t>
        </w:r>
        <w:r w:rsidRPr="004D0BC3">
          <w:rPr>
            <w:rFonts w:cs="Arial"/>
            <w:noProof/>
            <w:webHidden/>
          </w:rPr>
          <w:fldChar w:fldCharType="end"/>
        </w:r>
      </w:hyperlink>
    </w:p>
    <w:p w14:paraId="048CBB4E" w14:textId="1F484036"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7" w:history="1">
        <w:r w:rsidRPr="004D0BC3">
          <w:rPr>
            <w:rStyle w:val="Hipervnculo"/>
            <w:rFonts w:cs="Arial"/>
            <w:noProof/>
          </w:rPr>
          <w:t>Figura  57 Visualización datos de cada prototipo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_Toc178701387 \h </w:instrText>
        </w:r>
        <w:r w:rsidRPr="004D0BC3">
          <w:rPr>
            <w:rFonts w:cs="Arial"/>
            <w:noProof/>
            <w:webHidden/>
          </w:rPr>
        </w:r>
        <w:r w:rsidRPr="004D0BC3">
          <w:rPr>
            <w:rFonts w:cs="Arial"/>
            <w:noProof/>
            <w:webHidden/>
          </w:rPr>
          <w:fldChar w:fldCharType="separate"/>
        </w:r>
        <w:r w:rsidRPr="004D0BC3">
          <w:rPr>
            <w:rFonts w:cs="Arial"/>
            <w:noProof/>
            <w:webHidden/>
          </w:rPr>
          <w:t>103</w:t>
        </w:r>
        <w:r w:rsidRPr="004D0BC3">
          <w:rPr>
            <w:rFonts w:cs="Arial"/>
            <w:noProof/>
            <w:webHidden/>
          </w:rPr>
          <w:fldChar w:fldCharType="end"/>
        </w:r>
      </w:hyperlink>
    </w:p>
    <w:p w14:paraId="25FA464D" w14:textId="461EA6E9"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8" w:history="1">
        <w:r w:rsidRPr="004D0BC3">
          <w:rPr>
            <w:rStyle w:val="Hipervnculo"/>
            <w:rFonts w:cs="Arial"/>
            <w:noProof/>
          </w:rPr>
          <w:t>Figura  58 Datos agrupamiento k0</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_Toc178701388 \h </w:instrText>
        </w:r>
        <w:r w:rsidRPr="004D0BC3">
          <w:rPr>
            <w:rFonts w:cs="Arial"/>
            <w:noProof/>
            <w:webHidden/>
          </w:rPr>
        </w:r>
        <w:r w:rsidRPr="004D0BC3">
          <w:rPr>
            <w:rFonts w:cs="Arial"/>
            <w:noProof/>
            <w:webHidden/>
          </w:rPr>
          <w:fldChar w:fldCharType="separate"/>
        </w:r>
        <w:r w:rsidRPr="004D0BC3">
          <w:rPr>
            <w:rFonts w:cs="Arial"/>
            <w:noProof/>
            <w:webHidden/>
          </w:rPr>
          <w:t>103</w:t>
        </w:r>
        <w:r w:rsidRPr="004D0BC3">
          <w:rPr>
            <w:rFonts w:cs="Arial"/>
            <w:noProof/>
            <w:webHidden/>
          </w:rPr>
          <w:fldChar w:fldCharType="end"/>
        </w:r>
      </w:hyperlink>
    </w:p>
    <w:p w14:paraId="0D67BCD6" w14:textId="6444141E"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89" w:history="1">
        <w:r w:rsidRPr="004D0BC3">
          <w:rPr>
            <w:rStyle w:val="Hipervnculo"/>
            <w:rFonts w:cs="Arial"/>
            <w:noProof/>
          </w:rPr>
          <w:t>Figura  59 Datos agrupamiento k1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_Toc178701389 \h </w:instrText>
        </w:r>
        <w:r w:rsidRPr="004D0BC3">
          <w:rPr>
            <w:rFonts w:cs="Arial"/>
            <w:noProof/>
            <w:webHidden/>
          </w:rPr>
        </w:r>
        <w:r w:rsidRPr="004D0BC3">
          <w:rPr>
            <w:rFonts w:cs="Arial"/>
            <w:noProof/>
            <w:webHidden/>
          </w:rPr>
          <w:fldChar w:fldCharType="separate"/>
        </w:r>
        <w:r w:rsidRPr="004D0BC3">
          <w:rPr>
            <w:rFonts w:cs="Arial"/>
            <w:noProof/>
            <w:webHidden/>
          </w:rPr>
          <w:t>104</w:t>
        </w:r>
        <w:r w:rsidRPr="004D0BC3">
          <w:rPr>
            <w:rFonts w:cs="Arial"/>
            <w:noProof/>
            <w:webHidden/>
          </w:rPr>
          <w:fldChar w:fldCharType="end"/>
        </w:r>
      </w:hyperlink>
    </w:p>
    <w:p w14:paraId="5FC40E72" w14:textId="384AF0AF"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90" w:history="1">
        <w:r w:rsidRPr="004D0BC3">
          <w:rPr>
            <w:rStyle w:val="Hipervnculo"/>
            <w:rFonts w:cs="Arial"/>
            <w:noProof/>
          </w:rPr>
          <w:t>Figura  60 Datos agrupamiento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_Toc178701390 \h </w:instrText>
        </w:r>
        <w:r w:rsidRPr="004D0BC3">
          <w:rPr>
            <w:rFonts w:cs="Arial"/>
            <w:noProof/>
            <w:webHidden/>
          </w:rPr>
        </w:r>
        <w:r w:rsidRPr="004D0BC3">
          <w:rPr>
            <w:rFonts w:cs="Arial"/>
            <w:noProof/>
            <w:webHidden/>
          </w:rPr>
          <w:fldChar w:fldCharType="separate"/>
        </w:r>
        <w:r w:rsidRPr="004D0BC3">
          <w:rPr>
            <w:rFonts w:cs="Arial"/>
            <w:noProof/>
            <w:webHidden/>
          </w:rPr>
          <w:t>104</w:t>
        </w:r>
        <w:r w:rsidRPr="004D0BC3">
          <w:rPr>
            <w:rFonts w:cs="Arial"/>
            <w:noProof/>
            <w:webHidden/>
          </w:rPr>
          <w:fldChar w:fldCharType="end"/>
        </w:r>
      </w:hyperlink>
    </w:p>
    <w:p w14:paraId="7F6B07CC" w14:textId="11B16DFA"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91" w:history="1">
        <w:r w:rsidRPr="004D0BC3">
          <w:rPr>
            <w:rStyle w:val="Hipervnculo"/>
            <w:rFonts w:cs="Arial"/>
            <w:noProof/>
          </w:rPr>
          <w:t>Figura  61 Carpeta documents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_Toc178701391 \h </w:instrText>
        </w:r>
        <w:r w:rsidRPr="004D0BC3">
          <w:rPr>
            <w:rFonts w:cs="Arial"/>
            <w:noProof/>
            <w:webHidden/>
          </w:rPr>
        </w:r>
        <w:r w:rsidRPr="004D0BC3">
          <w:rPr>
            <w:rFonts w:cs="Arial"/>
            <w:noProof/>
            <w:webHidden/>
          </w:rPr>
          <w:fldChar w:fldCharType="separate"/>
        </w:r>
        <w:r w:rsidRPr="004D0BC3">
          <w:rPr>
            <w:rFonts w:cs="Arial"/>
            <w:noProof/>
            <w:webHidden/>
          </w:rPr>
          <w:t>105</w:t>
        </w:r>
        <w:r w:rsidRPr="004D0BC3">
          <w:rPr>
            <w:rFonts w:cs="Arial"/>
            <w:noProof/>
            <w:webHidden/>
          </w:rPr>
          <w:fldChar w:fldCharType="end"/>
        </w:r>
      </w:hyperlink>
    </w:p>
    <w:p w14:paraId="48171BE3" w14:textId="1DF61EE3"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92" w:history="1">
        <w:r w:rsidRPr="004D0BC3">
          <w:rPr>
            <w:rStyle w:val="Hipervnculo"/>
            <w:rFonts w:cs="Arial"/>
            <w:noProof/>
          </w:rPr>
          <w:t>Figura  62 Carpeta collections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_Toc178701392 \h </w:instrText>
        </w:r>
        <w:r w:rsidRPr="004D0BC3">
          <w:rPr>
            <w:rFonts w:cs="Arial"/>
            <w:noProof/>
            <w:webHidden/>
          </w:rPr>
        </w:r>
        <w:r w:rsidRPr="004D0BC3">
          <w:rPr>
            <w:rFonts w:cs="Arial"/>
            <w:noProof/>
            <w:webHidden/>
          </w:rPr>
          <w:fldChar w:fldCharType="separate"/>
        </w:r>
        <w:r w:rsidRPr="004D0BC3">
          <w:rPr>
            <w:rFonts w:cs="Arial"/>
            <w:noProof/>
            <w:webHidden/>
          </w:rPr>
          <w:t>106</w:t>
        </w:r>
        <w:r w:rsidRPr="004D0BC3">
          <w:rPr>
            <w:rFonts w:cs="Arial"/>
            <w:noProof/>
            <w:webHidden/>
          </w:rPr>
          <w:fldChar w:fldCharType="end"/>
        </w:r>
      </w:hyperlink>
    </w:p>
    <w:p w14:paraId="3995BA31" w14:textId="18096BB5" w:rsidR="009246B5" w:rsidRPr="004D0BC3" w:rsidRDefault="009246B5">
      <w:pPr>
        <w:pStyle w:val="Tabladeilustraciones"/>
        <w:tabs>
          <w:tab w:val="right" w:leader="dot" w:pos="8828"/>
        </w:tabs>
        <w:rPr>
          <w:rFonts w:eastAsiaTheme="minorEastAsia" w:cs="Arial"/>
          <w:noProof/>
          <w:kern w:val="2"/>
          <w:szCs w:val="24"/>
          <w:lang w:eastAsia="es-MX"/>
          <w14:ligatures w14:val="standardContextual"/>
        </w:rPr>
      </w:pPr>
      <w:hyperlink w:anchor="_Toc178701393" w:history="1">
        <w:r w:rsidRPr="004D0BC3">
          <w:rPr>
            <w:rStyle w:val="Hipervnculo"/>
            <w:rFonts w:cs="Arial"/>
            <w:noProof/>
          </w:rPr>
          <w:t>Figura  63 Archivos txt guardados en automático</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_Toc178701393 \h </w:instrText>
        </w:r>
        <w:r w:rsidRPr="004D0BC3">
          <w:rPr>
            <w:rFonts w:cs="Arial"/>
            <w:noProof/>
            <w:webHidden/>
          </w:rPr>
        </w:r>
        <w:r w:rsidRPr="004D0BC3">
          <w:rPr>
            <w:rFonts w:cs="Arial"/>
            <w:noProof/>
            <w:webHidden/>
          </w:rPr>
          <w:fldChar w:fldCharType="separate"/>
        </w:r>
        <w:r w:rsidRPr="004D0BC3">
          <w:rPr>
            <w:rFonts w:cs="Arial"/>
            <w:noProof/>
            <w:webHidden/>
          </w:rPr>
          <w:t>106</w:t>
        </w:r>
        <w:r w:rsidRPr="004D0BC3">
          <w:rPr>
            <w:rFonts w:cs="Arial"/>
            <w:noProof/>
            <w:webHidden/>
          </w:rPr>
          <w:fldChar w:fldCharType="end"/>
        </w:r>
      </w:hyperlink>
    </w:p>
    <w:p w14:paraId="4CB79E89" w14:textId="4014C4C4" w:rsidR="006239C8" w:rsidRPr="004D0BC3" w:rsidRDefault="003E77E3" w:rsidP="009246B5">
      <w:pPr>
        <w:spacing w:line="360" w:lineRule="auto"/>
        <w:jc w:val="both"/>
        <w:rPr>
          <w:rFonts w:ascii="Arial" w:hAnsi="Arial" w:cs="Arial"/>
          <w:sz w:val="24"/>
          <w:szCs w:val="24"/>
          <w:u w:val="single"/>
        </w:rPr>
      </w:pPr>
      <w:r w:rsidRPr="004D0BC3">
        <w:rPr>
          <w:rFonts w:ascii="Arial" w:hAnsi="Arial" w:cs="Arial"/>
          <w:sz w:val="24"/>
          <w:szCs w:val="24"/>
          <w:u w:val="single"/>
        </w:rPr>
        <w:fldChar w:fldCharType="end"/>
      </w:r>
    </w:p>
    <w:p w14:paraId="714516C8" w14:textId="77777777" w:rsidR="001E6F2A" w:rsidRPr="004D0BC3" w:rsidRDefault="001E6F2A" w:rsidP="009246B5">
      <w:pPr>
        <w:spacing w:line="360" w:lineRule="auto"/>
        <w:jc w:val="both"/>
        <w:rPr>
          <w:rFonts w:ascii="Arial" w:hAnsi="Arial" w:cs="Arial"/>
          <w:sz w:val="24"/>
          <w:szCs w:val="24"/>
          <w:u w:val="single"/>
        </w:rPr>
      </w:pPr>
    </w:p>
    <w:p w14:paraId="354145CE" w14:textId="77777777" w:rsidR="001E6F2A" w:rsidRPr="004D0BC3" w:rsidRDefault="001E6F2A" w:rsidP="009246B5">
      <w:pPr>
        <w:spacing w:line="360" w:lineRule="auto"/>
        <w:jc w:val="both"/>
        <w:rPr>
          <w:rFonts w:ascii="Arial" w:hAnsi="Arial" w:cs="Arial"/>
          <w:sz w:val="24"/>
          <w:szCs w:val="24"/>
          <w:u w:val="single"/>
        </w:rPr>
      </w:pPr>
    </w:p>
    <w:p w14:paraId="710A8BB8" w14:textId="77777777" w:rsidR="001E6F2A" w:rsidRPr="004D0BC3" w:rsidRDefault="001E6F2A" w:rsidP="009246B5">
      <w:pPr>
        <w:spacing w:line="360" w:lineRule="auto"/>
        <w:jc w:val="both"/>
        <w:rPr>
          <w:rFonts w:ascii="Arial" w:hAnsi="Arial" w:cs="Arial"/>
          <w:sz w:val="24"/>
          <w:szCs w:val="24"/>
          <w:u w:val="single"/>
        </w:rPr>
      </w:pPr>
    </w:p>
    <w:p w14:paraId="3DBDA585" w14:textId="77777777" w:rsidR="001E6F2A" w:rsidRPr="004D0BC3" w:rsidRDefault="001E6F2A" w:rsidP="009246B5">
      <w:pPr>
        <w:spacing w:line="360" w:lineRule="auto"/>
        <w:jc w:val="both"/>
        <w:rPr>
          <w:rFonts w:ascii="Arial" w:hAnsi="Arial" w:cs="Arial"/>
          <w:sz w:val="24"/>
          <w:szCs w:val="24"/>
          <w:u w:val="single"/>
        </w:rPr>
      </w:pPr>
    </w:p>
    <w:p w14:paraId="6B82A3C7" w14:textId="77777777" w:rsidR="001E6F2A" w:rsidRPr="004D0BC3" w:rsidRDefault="001E6F2A" w:rsidP="009246B5">
      <w:pPr>
        <w:spacing w:line="360" w:lineRule="auto"/>
        <w:jc w:val="both"/>
        <w:rPr>
          <w:rFonts w:ascii="Arial" w:hAnsi="Arial" w:cs="Arial"/>
          <w:sz w:val="24"/>
          <w:szCs w:val="24"/>
          <w:u w:val="single"/>
        </w:rPr>
      </w:pPr>
    </w:p>
    <w:p w14:paraId="4CA68B9D" w14:textId="77777777" w:rsidR="001E6F2A" w:rsidRPr="004D0BC3" w:rsidRDefault="001E6F2A" w:rsidP="009246B5">
      <w:pPr>
        <w:spacing w:line="360" w:lineRule="auto"/>
        <w:jc w:val="both"/>
        <w:rPr>
          <w:rFonts w:ascii="Arial" w:hAnsi="Arial" w:cs="Arial"/>
          <w:sz w:val="24"/>
          <w:szCs w:val="24"/>
          <w:u w:val="single"/>
        </w:rPr>
      </w:pPr>
    </w:p>
    <w:p w14:paraId="33DC9F02" w14:textId="77777777" w:rsidR="001E6F2A" w:rsidRPr="004D0BC3" w:rsidRDefault="001E6F2A" w:rsidP="009246B5">
      <w:pPr>
        <w:spacing w:line="360" w:lineRule="auto"/>
        <w:jc w:val="both"/>
        <w:rPr>
          <w:rFonts w:ascii="Arial" w:hAnsi="Arial" w:cs="Arial"/>
          <w:sz w:val="24"/>
          <w:szCs w:val="24"/>
          <w:u w:val="single"/>
        </w:rPr>
      </w:pPr>
    </w:p>
    <w:p w14:paraId="1B8E23D8" w14:textId="77777777" w:rsidR="001E6F2A" w:rsidRPr="004D0BC3" w:rsidRDefault="001E6F2A" w:rsidP="009246B5">
      <w:pPr>
        <w:spacing w:line="360" w:lineRule="auto"/>
        <w:jc w:val="both"/>
        <w:rPr>
          <w:rFonts w:ascii="Arial" w:hAnsi="Arial" w:cs="Arial"/>
          <w:sz w:val="24"/>
          <w:szCs w:val="24"/>
          <w:u w:val="single"/>
        </w:rPr>
      </w:pPr>
    </w:p>
    <w:p w14:paraId="5C89466F" w14:textId="77777777" w:rsidR="001E6F2A" w:rsidRPr="004D0BC3" w:rsidRDefault="001E6F2A" w:rsidP="009246B5">
      <w:pPr>
        <w:spacing w:line="360" w:lineRule="auto"/>
        <w:jc w:val="both"/>
        <w:rPr>
          <w:rFonts w:ascii="Arial" w:hAnsi="Arial" w:cs="Arial"/>
          <w:sz w:val="24"/>
          <w:szCs w:val="24"/>
          <w:u w:val="single"/>
        </w:rPr>
      </w:pPr>
    </w:p>
    <w:p w14:paraId="73F7F9D6" w14:textId="77777777" w:rsidR="001E6F2A" w:rsidRPr="004D0BC3" w:rsidRDefault="001E6F2A" w:rsidP="009246B5">
      <w:pPr>
        <w:spacing w:line="360" w:lineRule="auto"/>
        <w:jc w:val="both"/>
        <w:rPr>
          <w:rFonts w:ascii="Arial" w:hAnsi="Arial" w:cs="Arial"/>
          <w:sz w:val="24"/>
          <w:szCs w:val="24"/>
          <w:u w:val="single"/>
        </w:rPr>
      </w:pPr>
    </w:p>
    <w:p w14:paraId="1792A7D2" w14:textId="481E5409" w:rsidR="006239C8" w:rsidRPr="004D0BC3" w:rsidRDefault="006239C8" w:rsidP="009246B5">
      <w:pPr>
        <w:pStyle w:val="Ttulo"/>
        <w:spacing w:line="360" w:lineRule="auto"/>
        <w:rPr>
          <w:rFonts w:cs="Arial"/>
        </w:rPr>
      </w:pPr>
      <w:r w:rsidRPr="004D0BC3">
        <w:rPr>
          <w:rFonts w:cs="Arial"/>
        </w:rPr>
        <w:lastRenderedPageBreak/>
        <w:t>Índice de tablas</w:t>
      </w:r>
    </w:p>
    <w:p w14:paraId="076116FE" w14:textId="1ADCCDCF" w:rsidR="009246B5" w:rsidRPr="004D0BC3" w:rsidRDefault="006239C8"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r w:rsidRPr="004D0BC3">
        <w:rPr>
          <w:rFonts w:cs="Arial"/>
          <w:szCs w:val="24"/>
          <w:u w:val="single"/>
        </w:rPr>
        <w:fldChar w:fldCharType="begin"/>
      </w:r>
      <w:r w:rsidRPr="004D0BC3">
        <w:rPr>
          <w:rFonts w:cs="Arial"/>
          <w:szCs w:val="24"/>
          <w:u w:val="single"/>
        </w:rPr>
        <w:instrText xml:space="preserve"> TOC \h \z \c "Tabla" </w:instrText>
      </w:r>
      <w:r w:rsidRPr="004D0BC3">
        <w:rPr>
          <w:rFonts w:cs="Arial"/>
          <w:szCs w:val="24"/>
          <w:u w:val="single"/>
        </w:rPr>
        <w:fldChar w:fldCharType="separate"/>
      </w:r>
      <w:hyperlink w:anchor="_Toc178701394" w:history="1">
        <w:r w:rsidR="009246B5" w:rsidRPr="004D0BC3">
          <w:rPr>
            <w:rStyle w:val="Hipervnculo"/>
            <w:rFonts w:cs="Arial"/>
            <w:noProof/>
          </w:rPr>
          <w:t>Tabla 1 Categoría de productos</w:t>
        </w:r>
        <w:r w:rsidR="009246B5" w:rsidRPr="004D0BC3">
          <w:rPr>
            <w:rFonts w:cs="Arial"/>
            <w:noProof/>
            <w:webHidden/>
          </w:rPr>
          <w:tab/>
        </w:r>
        <w:r w:rsidR="009246B5" w:rsidRPr="004D0BC3">
          <w:rPr>
            <w:rFonts w:cs="Arial"/>
            <w:noProof/>
            <w:webHidden/>
          </w:rPr>
          <w:fldChar w:fldCharType="begin"/>
        </w:r>
        <w:r w:rsidR="009246B5" w:rsidRPr="004D0BC3">
          <w:rPr>
            <w:rFonts w:cs="Arial"/>
            <w:noProof/>
            <w:webHidden/>
          </w:rPr>
          <w:instrText xml:space="preserve"> PAGEREF _Toc178701394 \h </w:instrText>
        </w:r>
        <w:r w:rsidR="009246B5" w:rsidRPr="004D0BC3">
          <w:rPr>
            <w:rFonts w:cs="Arial"/>
            <w:noProof/>
            <w:webHidden/>
          </w:rPr>
        </w:r>
        <w:r w:rsidR="009246B5" w:rsidRPr="004D0BC3">
          <w:rPr>
            <w:rFonts w:cs="Arial"/>
            <w:noProof/>
            <w:webHidden/>
          </w:rPr>
          <w:fldChar w:fldCharType="separate"/>
        </w:r>
        <w:r w:rsidR="009246B5" w:rsidRPr="004D0BC3">
          <w:rPr>
            <w:rFonts w:cs="Arial"/>
            <w:noProof/>
            <w:webHidden/>
          </w:rPr>
          <w:t>26</w:t>
        </w:r>
        <w:r w:rsidR="009246B5" w:rsidRPr="004D0BC3">
          <w:rPr>
            <w:rFonts w:cs="Arial"/>
            <w:noProof/>
            <w:webHidden/>
          </w:rPr>
          <w:fldChar w:fldCharType="end"/>
        </w:r>
      </w:hyperlink>
    </w:p>
    <w:p w14:paraId="32BBC007" w14:textId="15A1ED0C"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395" w:history="1">
        <w:r w:rsidRPr="004D0BC3">
          <w:rPr>
            <w:rStyle w:val="Hipervnculo"/>
            <w:rFonts w:cs="Arial"/>
            <w:noProof/>
          </w:rPr>
          <w:t>Tabla 2 Centros iniciales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_Toc178701395 \h </w:instrText>
        </w:r>
        <w:r w:rsidRPr="004D0BC3">
          <w:rPr>
            <w:rFonts w:cs="Arial"/>
            <w:noProof/>
            <w:webHidden/>
          </w:rPr>
        </w:r>
        <w:r w:rsidRPr="004D0BC3">
          <w:rPr>
            <w:rFonts w:cs="Arial"/>
            <w:noProof/>
            <w:webHidden/>
          </w:rPr>
          <w:fldChar w:fldCharType="separate"/>
        </w:r>
        <w:r w:rsidRPr="004D0BC3">
          <w:rPr>
            <w:rFonts w:cs="Arial"/>
            <w:noProof/>
            <w:webHidden/>
          </w:rPr>
          <w:t>27</w:t>
        </w:r>
        <w:r w:rsidRPr="004D0BC3">
          <w:rPr>
            <w:rFonts w:cs="Arial"/>
            <w:noProof/>
            <w:webHidden/>
          </w:rPr>
          <w:fldChar w:fldCharType="end"/>
        </w:r>
      </w:hyperlink>
    </w:p>
    <w:p w14:paraId="67C29765" w14:textId="273B1D7F"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396" w:history="1">
        <w:r w:rsidRPr="004D0BC3">
          <w:rPr>
            <w:rStyle w:val="Hipervnculo"/>
            <w:rFonts w:cs="Arial"/>
            <w:noProof/>
          </w:rPr>
          <w:t>Tabla 3 Iteración 1 distancia objeto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_Toc178701396 \h </w:instrText>
        </w:r>
        <w:r w:rsidRPr="004D0BC3">
          <w:rPr>
            <w:rFonts w:cs="Arial"/>
            <w:noProof/>
            <w:webHidden/>
          </w:rPr>
        </w:r>
        <w:r w:rsidRPr="004D0BC3">
          <w:rPr>
            <w:rFonts w:cs="Arial"/>
            <w:noProof/>
            <w:webHidden/>
          </w:rPr>
          <w:fldChar w:fldCharType="separate"/>
        </w:r>
        <w:r w:rsidRPr="004D0BC3">
          <w:rPr>
            <w:rFonts w:cs="Arial"/>
            <w:noProof/>
            <w:webHidden/>
          </w:rPr>
          <w:t>27</w:t>
        </w:r>
        <w:r w:rsidRPr="004D0BC3">
          <w:rPr>
            <w:rFonts w:cs="Arial"/>
            <w:noProof/>
            <w:webHidden/>
          </w:rPr>
          <w:fldChar w:fldCharType="end"/>
        </w:r>
      </w:hyperlink>
    </w:p>
    <w:p w14:paraId="2F36E924" w14:textId="3E2DC711"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397" w:history="1">
        <w:r w:rsidRPr="004D0BC3">
          <w:rPr>
            <w:rStyle w:val="Hipervnculo"/>
            <w:rFonts w:cs="Arial"/>
            <w:noProof/>
          </w:rPr>
          <w:t>Tabla 4 Iteración 1 distancia objeto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_Toc178701397 \h </w:instrText>
        </w:r>
        <w:r w:rsidRPr="004D0BC3">
          <w:rPr>
            <w:rFonts w:cs="Arial"/>
            <w:noProof/>
            <w:webHidden/>
          </w:rPr>
        </w:r>
        <w:r w:rsidRPr="004D0BC3">
          <w:rPr>
            <w:rFonts w:cs="Arial"/>
            <w:noProof/>
            <w:webHidden/>
          </w:rPr>
          <w:fldChar w:fldCharType="separate"/>
        </w:r>
        <w:r w:rsidRPr="004D0BC3">
          <w:rPr>
            <w:rFonts w:cs="Arial"/>
            <w:noProof/>
            <w:webHidden/>
          </w:rPr>
          <w:t>28</w:t>
        </w:r>
        <w:r w:rsidRPr="004D0BC3">
          <w:rPr>
            <w:rFonts w:cs="Arial"/>
            <w:noProof/>
            <w:webHidden/>
          </w:rPr>
          <w:fldChar w:fldCharType="end"/>
        </w:r>
      </w:hyperlink>
    </w:p>
    <w:p w14:paraId="689ACFAF" w14:textId="1D837994"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398" w:history="1">
        <w:r w:rsidRPr="004D0BC3">
          <w:rPr>
            <w:rStyle w:val="Hipervnculo"/>
            <w:rFonts w:cs="Arial"/>
            <w:noProof/>
          </w:rPr>
          <w:t>Tabla 5 Iteración 1 distancia objeto 3</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_Toc178701398 \h </w:instrText>
        </w:r>
        <w:r w:rsidRPr="004D0BC3">
          <w:rPr>
            <w:rFonts w:cs="Arial"/>
            <w:noProof/>
            <w:webHidden/>
          </w:rPr>
        </w:r>
        <w:r w:rsidRPr="004D0BC3">
          <w:rPr>
            <w:rFonts w:cs="Arial"/>
            <w:noProof/>
            <w:webHidden/>
          </w:rPr>
          <w:fldChar w:fldCharType="separate"/>
        </w:r>
        <w:r w:rsidRPr="004D0BC3">
          <w:rPr>
            <w:rFonts w:cs="Arial"/>
            <w:noProof/>
            <w:webHidden/>
          </w:rPr>
          <w:t>28</w:t>
        </w:r>
        <w:r w:rsidRPr="004D0BC3">
          <w:rPr>
            <w:rFonts w:cs="Arial"/>
            <w:noProof/>
            <w:webHidden/>
          </w:rPr>
          <w:fldChar w:fldCharType="end"/>
        </w:r>
      </w:hyperlink>
    </w:p>
    <w:p w14:paraId="161E62F7" w14:textId="5975D2C5"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399" w:history="1">
        <w:r w:rsidRPr="004D0BC3">
          <w:rPr>
            <w:rStyle w:val="Hipervnculo"/>
            <w:rFonts w:cs="Arial"/>
            <w:noProof/>
          </w:rPr>
          <w:t>Tabla 6 Iteración 1 distancia objeto 4</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_Toc178701399 \h </w:instrText>
        </w:r>
        <w:r w:rsidRPr="004D0BC3">
          <w:rPr>
            <w:rFonts w:cs="Arial"/>
            <w:noProof/>
            <w:webHidden/>
          </w:rPr>
        </w:r>
        <w:r w:rsidRPr="004D0BC3">
          <w:rPr>
            <w:rFonts w:cs="Arial"/>
            <w:noProof/>
            <w:webHidden/>
          </w:rPr>
          <w:fldChar w:fldCharType="separate"/>
        </w:r>
        <w:r w:rsidRPr="004D0BC3">
          <w:rPr>
            <w:rFonts w:cs="Arial"/>
            <w:noProof/>
            <w:webHidden/>
          </w:rPr>
          <w:t>29</w:t>
        </w:r>
        <w:r w:rsidRPr="004D0BC3">
          <w:rPr>
            <w:rFonts w:cs="Arial"/>
            <w:noProof/>
            <w:webHidden/>
          </w:rPr>
          <w:fldChar w:fldCharType="end"/>
        </w:r>
      </w:hyperlink>
    </w:p>
    <w:p w14:paraId="26C750E9" w14:textId="7E5A5081"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0" w:history="1">
        <w:r w:rsidRPr="004D0BC3">
          <w:rPr>
            <w:rStyle w:val="Hipervnculo"/>
            <w:rFonts w:cs="Arial"/>
            <w:noProof/>
          </w:rPr>
          <w:t>Tabla 7 Iteración 1 distancia objeto 5</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_Toc178701400 \h </w:instrText>
        </w:r>
        <w:r w:rsidRPr="004D0BC3">
          <w:rPr>
            <w:rFonts w:cs="Arial"/>
            <w:noProof/>
            <w:webHidden/>
          </w:rPr>
        </w:r>
        <w:r w:rsidRPr="004D0BC3">
          <w:rPr>
            <w:rFonts w:cs="Arial"/>
            <w:noProof/>
            <w:webHidden/>
          </w:rPr>
          <w:fldChar w:fldCharType="separate"/>
        </w:r>
        <w:r w:rsidRPr="004D0BC3">
          <w:rPr>
            <w:rFonts w:cs="Arial"/>
            <w:noProof/>
            <w:webHidden/>
          </w:rPr>
          <w:t>29</w:t>
        </w:r>
        <w:r w:rsidRPr="004D0BC3">
          <w:rPr>
            <w:rFonts w:cs="Arial"/>
            <w:noProof/>
            <w:webHidden/>
          </w:rPr>
          <w:fldChar w:fldCharType="end"/>
        </w:r>
      </w:hyperlink>
    </w:p>
    <w:p w14:paraId="4777B071" w14:textId="28FF63C0"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1" w:history="1">
        <w:r w:rsidRPr="004D0BC3">
          <w:rPr>
            <w:rStyle w:val="Hipervnculo"/>
            <w:rFonts w:cs="Arial"/>
            <w:noProof/>
          </w:rPr>
          <w:t>Tabla 8 Asignación de objetos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_Toc178701401 \h </w:instrText>
        </w:r>
        <w:r w:rsidRPr="004D0BC3">
          <w:rPr>
            <w:rFonts w:cs="Arial"/>
            <w:noProof/>
            <w:webHidden/>
          </w:rPr>
        </w:r>
        <w:r w:rsidRPr="004D0BC3">
          <w:rPr>
            <w:rFonts w:cs="Arial"/>
            <w:noProof/>
            <w:webHidden/>
          </w:rPr>
          <w:fldChar w:fldCharType="separate"/>
        </w:r>
        <w:r w:rsidRPr="004D0BC3">
          <w:rPr>
            <w:rFonts w:cs="Arial"/>
            <w:noProof/>
            <w:webHidden/>
          </w:rPr>
          <w:t>30</w:t>
        </w:r>
        <w:r w:rsidRPr="004D0BC3">
          <w:rPr>
            <w:rFonts w:cs="Arial"/>
            <w:noProof/>
            <w:webHidden/>
          </w:rPr>
          <w:fldChar w:fldCharType="end"/>
        </w:r>
      </w:hyperlink>
    </w:p>
    <w:p w14:paraId="55B8C8EC" w14:textId="4CF5EE64"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2" w:history="1">
        <w:r w:rsidRPr="004D0BC3">
          <w:rPr>
            <w:rStyle w:val="Hipervnculo"/>
            <w:rFonts w:cs="Arial"/>
            <w:noProof/>
          </w:rPr>
          <w:t>Tabla 9 Reasignación de objetos, grupo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_Toc178701402 \h </w:instrText>
        </w:r>
        <w:r w:rsidRPr="004D0BC3">
          <w:rPr>
            <w:rFonts w:cs="Arial"/>
            <w:noProof/>
            <w:webHidden/>
          </w:rPr>
        </w:r>
        <w:r w:rsidRPr="004D0BC3">
          <w:rPr>
            <w:rFonts w:cs="Arial"/>
            <w:noProof/>
            <w:webHidden/>
          </w:rPr>
          <w:fldChar w:fldCharType="separate"/>
        </w:r>
        <w:r w:rsidRPr="004D0BC3">
          <w:rPr>
            <w:rFonts w:cs="Arial"/>
            <w:noProof/>
            <w:webHidden/>
          </w:rPr>
          <w:t>30</w:t>
        </w:r>
        <w:r w:rsidRPr="004D0BC3">
          <w:rPr>
            <w:rFonts w:cs="Arial"/>
            <w:noProof/>
            <w:webHidden/>
          </w:rPr>
          <w:fldChar w:fldCharType="end"/>
        </w:r>
      </w:hyperlink>
    </w:p>
    <w:p w14:paraId="2D00F8D3" w14:textId="56A6A66F"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3" w:history="1">
        <w:r w:rsidRPr="004D0BC3">
          <w:rPr>
            <w:rStyle w:val="Hipervnculo"/>
            <w:rFonts w:cs="Arial"/>
            <w:noProof/>
          </w:rPr>
          <w:t>Tabla 10 Reasignación de objetos, grupo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_Toc178701403 \h </w:instrText>
        </w:r>
        <w:r w:rsidRPr="004D0BC3">
          <w:rPr>
            <w:rFonts w:cs="Arial"/>
            <w:noProof/>
            <w:webHidden/>
          </w:rPr>
        </w:r>
        <w:r w:rsidRPr="004D0BC3">
          <w:rPr>
            <w:rFonts w:cs="Arial"/>
            <w:noProof/>
            <w:webHidden/>
          </w:rPr>
          <w:fldChar w:fldCharType="separate"/>
        </w:r>
        <w:r w:rsidRPr="004D0BC3">
          <w:rPr>
            <w:rFonts w:cs="Arial"/>
            <w:noProof/>
            <w:webHidden/>
          </w:rPr>
          <w:t>31</w:t>
        </w:r>
        <w:r w:rsidRPr="004D0BC3">
          <w:rPr>
            <w:rFonts w:cs="Arial"/>
            <w:noProof/>
            <w:webHidden/>
          </w:rPr>
          <w:fldChar w:fldCharType="end"/>
        </w:r>
      </w:hyperlink>
    </w:p>
    <w:p w14:paraId="1956907E" w14:textId="7B6BECC8"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4" w:history="1">
        <w:r w:rsidRPr="004D0BC3">
          <w:rPr>
            <w:rStyle w:val="Hipervnculo"/>
            <w:rFonts w:cs="Arial"/>
            <w:noProof/>
          </w:rPr>
          <w:t>Tabla 11 Iteración 2 distancia objeto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_Toc178701404 \h </w:instrText>
        </w:r>
        <w:r w:rsidRPr="004D0BC3">
          <w:rPr>
            <w:rFonts w:cs="Arial"/>
            <w:noProof/>
            <w:webHidden/>
          </w:rPr>
        </w:r>
        <w:r w:rsidRPr="004D0BC3">
          <w:rPr>
            <w:rFonts w:cs="Arial"/>
            <w:noProof/>
            <w:webHidden/>
          </w:rPr>
          <w:fldChar w:fldCharType="separate"/>
        </w:r>
        <w:r w:rsidRPr="004D0BC3">
          <w:rPr>
            <w:rFonts w:cs="Arial"/>
            <w:noProof/>
            <w:webHidden/>
          </w:rPr>
          <w:t>31</w:t>
        </w:r>
        <w:r w:rsidRPr="004D0BC3">
          <w:rPr>
            <w:rFonts w:cs="Arial"/>
            <w:noProof/>
            <w:webHidden/>
          </w:rPr>
          <w:fldChar w:fldCharType="end"/>
        </w:r>
      </w:hyperlink>
    </w:p>
    <w:p w14:paraId="28F20372" w14:textId="0096D353"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5" w:history="1">
        <w:r w:rsidRPr="004D0BC3">
          <w:rPr>
            <w:rStyle w:val="Hipervnculo"/>
            <w:rFonts w:cs="Arial"/>
            <w:noProof/>
          </w:rPr>
          <w:t>Tabla 12 Iteración 2 distancia objeto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_Toc178701405 \h </w:instrText>
        </w:r>
        <w:r w:rsidRPr="004D0BC3">
          <w:rPr>
            <w:rFonts w:cs="Arial"/>
            <w:noProof/>
            <w:webHidden/>
          </w:rPr>
        </w:r>
        <w:r w:rsidRPr="004D0BC3">
          <w:rPr>
            <w:rFonts w:cs="Arial"/>
            <w:noProof/>
            <w:webHidden/>
          </w:rPr>
          <w:fldChar w:fldCharType="separate"/>
        </w:r>
        <w:r w:rsidRPr="004D0BC3">
          <w:rPr>
            <w:rFonts w:cs="Arial"/>
            <w:noProof/>
            <w:webHidden/>
          </w:rPr>
          <w:t>32</w:t>
        </w:r>
        <w:r w:rsidRPr="004D0BC3">
          <w:rPr>
            <w:rFonts w:cs="Arial"/>
            <w:noProof/>
            <w:webHidden/>
          </w:rPr>
          <w:fldChar w:fldCharType="end"/>
        </w:r>
      </w:hyperlink>
    </w:p>
    <w:p w14:paraId="677B05CD" w14:textId="0357240D"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6" w:history="1">
        <w:r w:rsidRPr="004D0BC3">
          <w:rPr>
            <w:rStyle w:val="Hipervnculo"/>
            <w:rFonts w:cs="Arial"/>
            <w:noProof/>
          </w:rPr>
          <w:t>Tabla 13 Iteración 2 distancia objeto 3</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_Toc178701406 \h </w:instrText>
        </w:r>
        <w:r w:rsidRPr="004D0BC3">
          <w:rPr>
            <w:rFonts w:cs="Arial"/>
            <w:noProof/>
            <w:webHidden/>
          </w:rPr>
        </w:r>
        <w:r w:rsidRPr="004D0BC3">
          <w:rPr>
            <w:rFonts w:cs="Arial"/>
            <w:noProof/>
            <w:webHidden/>
          </w:rPr>
          <w:fldChar w:fldCharType="separate"/>
        </w:r>
        <w:r w:rsidRPr="004D0BC3">
          <w:rPr>
            <w:rFonts w:cs="Arial"/>
            <w:noProof/>
            <w:webHidden/>
          </w:rPr>
          <w:t>32</w:t>
        </w:r>
        <w:r w:rsidRPr="004D0BC3">
          <w:rPr>
            <w:rFonts w:cs="Arial"/>
            <w:noProof/>
            <w:webHidden/>
          </w:rPr>
          <w:fldChar w:fldCharType="end"/>
        </w:r>
      </w:hyperlink>
    </w:p>
    <w:p w14:paraId="759A7E0F" w14:textId="61FE238F"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7" w:history="1">
        <w:r w:rsidRPr="004D0BC3">
          <w:rPr>
            <w:rStyle w:val="Hipervnculo"/>
            <w:rFonts w:cs="Arial"/>
            <w:noProof/>
          </w:rPr>
          <w:t>Tabla 14 Iteración 2 distancia objeto 4</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_Toc178701407 \h </w:instrText>
        </w:r>
        <w:r w:rsidRPr="004D0BC3">
          <w:rPr>
            <w:rFonts w:cs="Arial"/>
            <w:noProof/>
            <w:webHidden/>
          </w:rPr>
        </w:r>
        <w:r w:rsidRPr="004D0BC3">
          <w:rPr>
            <w:rFonts w:cs="Arial"/>
            <w:noProof/>
            <w:webHidden/>
          </w:rPr>
          <w:fldChar w:fldCharType="separate"/>
        </w:r>
        <w:r w:rsidRPr="004D0BC3">
          <w:rPr>
            <w:rFonts w:cs="Arial"/>
            <w:noProof/>
            <w:webHidden/>
          </w:rPr>
          <w:t>33</w:t>
        </w:r>
        <w:r w:rsidRPr="004D0BC3">
          <w:rPr>
            <w:rFonts w:cs="Arial"/>
            <w:noProof/>
            <w:webHidden/>
          </w:rPr>
          <w:fldChar w:fldCharType="end"/>
        </w:r>
      </w:hyperlink>
    </w:p>
    <w:p w14:paraId="42E2F791" w14:textId="3C162694"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8" w:history="1">
        <w:r w:rsidRPr="004D0BC3">
          <w:rPr>
            <w:rStyle w:val="Hipervnculo"/>
            <w:rFonts w:cs="Arial"/>
            <w:noProof/>
          </w:rPr>
          <w:t>Tabla 15 Iteración 2 distancia objeto 5</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_Toc178701408 \h </w:instrText>
        </w:r>
        <w:r w:rsidRPr="004D0BC3">
          <w:rPr>
            <w:rFonts w:cs="Arial"/>
            <w:noProof/>
            <w:webHidden/>
          </w:rPr>
        </w:r>
        <w:r w:rsidRPr="004D0BC3">
          <w:rPr>
            <w:rFonts w:cs="Arial"/>
            <w:noProof/>
            <w:webHidden/>
          </w:rPr>
          <w:fldChar w:fldCharType="separate"/>
        </w:r>
        <w:r w:rsidRPr="004D0BC3">
          <w:rPr>
            <w:rFonts w:cs="Arial"/>
            <w:noProof/>
            <w:webHidden/>
          </w:rPr>
          <w:t>34</w:t>
        </w:r>
        <w:r w:rsidRPr="004D0BC3">
          <w:rPr>
            <w:rFonts w:cs="Arial"/>
            <w:noProof/>
            <w:webHidden/>
          </w:rPr>
          <w:fldChar w:fldCharType="end"/>
        </w:r>
      </w:hyperlink>
    </w:p>
    <w:p w14:paraId="184041BB" w14:textId="068A7BE0"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09" w:history="1">
        <w:r w:rsidRPr="004D0BC3">
          <w:rPr>
            <w:rStyle w:val="Hipervnculo"/>
            <w:rFonts w:cs="Arial"/>
            <w:noProof/>
          </w:rPr>
          <w:t>Tabla 16 Asignación de objetos segunda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_Toc178701409 \h </w:instrText>
        </w:r>
        <w:r w:rsidRPr="004D0BC3">
          <w:rPr>
            <w:rFonts w:cs="Arial"/>
            <w:noProof/>
            <w:webHidden/>
          </w:rPr>
        </w:r>
        <w:r w:rsidRPr="004D0BC3">
          <w:rPr>
            <w:rFonts w:cs="Arial"/>
            <w:noProof/>
            <w:webHidden/>
          </w:rPr>
          <w:fldChar w:fldCharType="separate"/>
        </w:r>
        <w:r w:rsidRPr="004D0BC3">
          <w:rPr>
            <w:rFonts w:cs="Arial"/>
            <w:noProof/>
            <w:webHidden/>
          </w:rPr>
          <w:t>34</w:t>
        </w:r>
        <w:r w:rsidRPr="004D0BC3">
          <w:rPr>
            <w:rFonts w:cs="Arial"/>
            <w:noProof/>
            <w:webHidden/>
          </w:rPr>
          <w:fldChar w:fldCharType="end"/>
        </w:r>
      </w:hyperlink>
    </w:p>
    <w:p w14:paraId="7426646B" w14:textId="00F0C67B"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0" w:history="1">
        <w:r w:rsidRPr="004D0BC3">
          <w:rPr>
            <w:rStyle w:val="Hipervnculo"/>
            <w:rFonts w:cs="Arial"/>
            <w:noProof/>
          </w:rPr>
          <w:t>Tabla 17 Reasignación de objetos, grupo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_Toc178701410 \h </w:instrText>
        </w:r>
        <w:r w:rsidRPr="004D0BC3">
          <w:rPr>
            <w:rFonts w:cs="Arial"/>
            <w:noProof/>
            <w:webHidden/>
          </w:rPr>
        </w:r>
        <w:r w:rsidRPr="004D0BC3">
          <w:rPr>
            <w:rFonts w:cs="Arial"/>
            <w:noProof/>
            <w:webHidden/>
          </w:rPr>
          <w:fldChar w:fldCharType="separate"/>
        </w:r>
        <w:r w:rsidRPr="004D0BC3">
          <w:rPr>
            <w:rFonts w:cs="Arial"/>
            <w:noProof/>
            <w:webHidden/>
          </w:rPr>
          <w:t>35</w:t>
        </w:r>
        <w:r w:rsidRPr="004D0BC3">
          <w:rPr>
            <w:rFonts w:cs="Arial"/>
            <w:noProof/>
            <w:webHidden/>
          </w:rPr>
          <w:fldChar w:fldCharType="end"/>
        </w:r>
      </w:hyperlink>
    </w:p>
    <w:p w14:paraId="7FE753A1" w14:textId="1CA1F19B"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1" w:history="1">
        <w:r w:rsidRPr="004D0BC3">
          <w:rPr>
            <w:rStyle w:val="Hipervnculo"/>
            <w:rFonts w:cs="Arial"/>
            <w:noProof/>
          </w:rPr>
          <w:t>Tabla 18 Reasignación de objetos, grupo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_Toc178701411 \h </w:instrText>
        </w:r>
        <w:r w:rsidRPr="004D0BC3">
          <w:rPr>
            <w:rFonts w:cs="Arial"/>
            <w:noProof/>
            <w:webHidden/>
          </w:rPr>
        </w:r>
        <w:r w:rsidRPr="004D0BC3">
          <w:rPr>
            <w:rFonts w:cs="Arial"/>
            <w:noProof/>
            <w:webHidden/>
          </w:rPr>
          <w:fldChar w:fldCharType="separate"/>
        </w:r>
        <w:r w:rsidRPr="004D0BC3">
          <w:rPr>
            <w:rFonts w:cs="Arial"/>
            <w:noProof/>
            <w:webHidden/>
          </w:rPr>
          <w:t>35</w:t>
        </w:r>
        <w:r w:rsidRPr="004D0BC3">
          <w:rPr>
            <w:rFonts w:cs="Arial"/>
            <w:noProof/>
            <w:webHidden/>
          </w:rPr>
          <w:fldChar w:fldCharType="end"/>
        </w:r>
      </w:hyperlink>
    </w:p>
    <w:p w14:paraId="688043F1" w14:textId="493D7B5F"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2" w:history="1">
        <w:r w:rsidRPr="004D0BC3">
          <w:rPr>
            <w:rStyle w:val="Hipervnculo"/>
            <w:rFonts w:cs="Arial"/>
            <w:noProof/>
          </w:rPr>
          <w:t>Tabla 19 Iteración 3 distancia objeto 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_Toc178701412 \h </w:instrText>
        </w:r>
        <w:r w:rsidRPr="004D0BC3">
          <w:rPr>
            <w:rFonts w:cs="Arial"/>
            <w:noProof/>
            <w:webHidden/>
          </w:rPr>
        </w:r>
        <w:r w:rsidRPr="004D0BC3">
          <w:rPr>
            <w:rFonts w:cs="Arial"/>
            <w:noProof/>
            <w:webHidden/>
          </w:rPr>
          <w:fldChar w:fldCharType="separate"/>
        </w:r>
        <w:r w:rsidRPr="004D0BC3">
          <w:rPr>
            <w:rFonts w:cs="Arial"/>
            <w:noProof/>
            <w:webHidden/>
          </w:rPr>
          <w:t>36</w:t>
        </w:r>
        <w:r w:rsidRPr="004D0BC3">
          <w:rPr>
            <w:rFonts w:cs="Arial"/>
            <w:noProof/>
            <w:webHidden/>
          </w:rPr>
          <w:fldChar w:fldCharType="end"/>
        </w:r>
      </w:hyperlink>
    </w:p>
    <w:p w14:paraId="1BBB6984" w14:textId="5BF2EDDA"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3" w:history="1">
        <w:r w:rsidRPr="004D0BC3">
          <w:rPr>
            <w:rStyle w:val="Hipervnculo"/>
            <w:rFonts w:cs="Arial"/>
            <w:noProof/>
          </w:rPr>
          <w:t>Tabla 20 Iteración 3 distancia objeto 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_Toc178701413 \h </w:instrText>
        </w:r>
        <w:r w:rsidRPr="004D0BC3">
          <w:rPr>
            <w:rFonts w:cs="Arial"/>
            <w:noProof/>
            <w:webHidden/>
          </w:rPr>
        </w:r>
        <w:r w:rsidRPr="004D0BC3">
          <w:rPr>
            <w:rFonts w:cs="Arial"/>
            <w:noProof/>
            <w:webHidden/>
          </w:rPr>
          <w:fldChar w:fldCharType="separate"/>
        </w:r>
        <w:r w:rsidRPr="004D0BC3">
          <w:rPr>
            <w:rFonts w:cs="Arial"/>
            <w:noProof/>
            <w:webHidden/>
          </w:rPr>
          <w:t>36</w:t>
        </w:r>
        <w:r w:rsidRPr="004D0BC3">
          <w:rPr>
            <w:rFonts w:cs="Arial"/>
            <w:noProof/>
            <w:webHidden/>
          </w:rPr>
          <w:fldChar w:fldCharType="end"/>
        </w:r>
      </w:hyperlink>
    </w:p>
    <w:p w14:paraId="7FCBB52E" w14:textId="354D1279"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4" w:history="1">
        <w:r w:rsidRPr="004D0BC3">
          <w:rPr>
            <w:rStyle w:val="Hipervnculo"/>
            <w:rFonts w:cs="Arial"/>
            <w:noProof/>
          </w:rPr>
          <w:t>Tabla 21 Iteración 3 distancia objeto 3</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_Toc178701414 \h </w:instrText>
        </w:r>
        <w:r w:rsidRPr="004D0BC3">
          <w:rPr>
            <w:rFonts w:cs="Arial"/>
            <w:noProof/>
            <w:webHidden/>
          </w:rPr>
        </w:r>
        <w:r w:rsidRPr="004D0BC3">
          <w:rPr>
            <w:rFonts w:cs="Arial"/>
            <w:noProof/>
            <w:webHidden/>
          </w:rPr>
          <w:fldChar w:fldCharType="separate"/>
        </w:r>
        <w:r w:rsidRPr="004D0BC3">
          <w:rPr>
            <w:rFonts w:cs="Arial"/>
            <w:noProof/>
            <w:webHidden/>
          </w:rPr>
          <w:t>37</w:t>
        </w:r>
        <w:r w:rsidRPr="004D0BC3">
          <w:rPr>
            <w:rFonts w:cs="Arial"/>
            <w:noProof/>
            <w:webHidden/>
          </w:rPr>
          <w:fldChar w:fldCharType="end"/>
        </w:r>
      </w:hyperlink>
    </w:p>
    <w:p w14:paraId="44F2A9CF" w14:textId="575EF293"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5" w:history="1">
        <w:r w:rsidRPr="004D0BC3">
          <w:rPr>
            <w:rStyle w:val="Hipervnculo"/>
            <w:rFonts w:cs="Arial"/>
            <w:noProof/>
          </w:rPr>
          <w:t>Tabla 22 Iteración 3 distancia objeto 4</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_Toc178701415 \h </w:instrText>
        </w:r>
        <w:r w:rsidRPr="004D0BC3">
          <w:rPr>
            <w:rFonts w:cs="Arial"/>
            <w:noProof/>
            <w:webHidden/>
          </w:rPr>
        </w:r>
        <w:r w:rsidRPr="004D0BC3">
          <w:rPr>
            <w:rFonts w:cs="Arial"/>
            <w:noProof/>
            <w:webHidden/>
          </w:rPr>
          <w:fldChar w:fldCharType="separate"/>
        </w:r>
        <w:r w:rsidRPr="004D0BC3">
          <w:rPr>
            <w:rFonts w:cs="Arial"/>
            <w:noProof/>
            <w:webHidden/>
          </w:rPr>
          <w:t>37</w:t>
        </w:r>
        <w:r w:rsidRPr="004D0BC3">
          <w:rPr>
            <w:rFonts w:cs="Arial"/>
            <w:noProof/>
            <w:webHidden/>
          </w:rPr>
          <w:fldChar w:fldCharType="end"/>
        </w:r>
      </w:hyperlink>
    </w:p>
    <w:p w14:paraId="2C694D08" w14:textId="489B403D"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6" w:history="1">
        <w:r w:rsidRPr="004D0BC3">
          <w:rPr>
            <w:rStyle w:val="Hipervnculo"/>
            <w:rFonts w:cs="Arial"/>
            <w:noProof/>
          </w:rPr>
          <w:t>Tabla 23 Iteración 3 distancia objeto 5</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_Toc178701416 \h </w:instrText>
        </w:r>
        <w:r w:rsidRPr="004D0BC3">
          <w:rPr>
            <w:rFonts w:cs="Arial"/>
            <w:noProof/>
            <w:webHidden/>
          </w:rPr>
        </w:r>
        <w:r w:rsidRPr="004D0BC3">
          <w:rPr>
            <w:rFonts w:cs="Arial"/>
            <w:noProof/>
            <w:webHidden/>
          </w:rPr>
          <w:fldChar w:fldCharType="separate"/>
        </w:r>
        <w:r w:rsidRPr="004D0BC3">
          <w:rPr>
            <w:rFonts w:cs="Arial"/>
            <w:noProof/>
            <w:webHidden/>
          </w:rPr>
          <w:t>38</w:t>
        </w:r>
        <w:r w:rsidRPr="004D0BC3">
          <w:rPr>
            <w:rFonts w:cs="Arial"/>
            <w:noProof/>
            <w:webHidden/>
          </w:rPr>
          <w:fldChar w:fldCharType="end"/>
        </w:r>
      </w:hyperlink>
    </w:p>
    <w:p w14:paraId="5EBCF5C9" w14:textId="053755B2"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7" w:history="1">
        <w:r w:rsidRPr="004D0BC3">
          <w:rPr>
            <w:rStyle w:val="Hipervnculo"/>
            <w:rFonts w:cs="Arial"/>
            <w:noProof/>
          </w:rPr>
          <w:t>Tabla 24 Asignación de objetos tercera iteración</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_Toc178701417 \h </w:instrText>
        </w:r>
        <w:r w:rsidRPr="004D0BC3">
          <w:rPr>
            <w:rFonts w:cs="Arial"/>
            <w:noProof/>
            <w:webHidden/>
          </w:rPr>
        </w:r>
        <w:r w:rsidRPr="004D0BC3">
          <w:rPr>
            <w:rFonts w:cs="Arial"/>
            <w:noProof/>
            <w:webHidden/>
          </w:rPr>
          <w:fldChar w:fldCharType="separate"/>
        </w:r>
        <w:r w:rsidRPr="004D0BC3">
          <w:rPr>
            <w:rFonts w:cs="Arial"/>
            <w:noProof/>
            <w:webHidden/>
          </w:rPr>
          <w:t>38</w:t>
        </w:r>
        <w:r w:rsidRPr="004D0BC3">
          <w:rPr>
            <w:rFonts w:cs="Arial"/>
            <w:noProof/>
            <w:webHidden/>
          </w:rPr>
          <w:fldChar w:fldCharType="end"/>
        </w:r>
      </w:hyperlink>
    </w:p>
    <w:p w14:paraId="122DFD9C" w14:textId="03BC073F"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8" w:history="1">
        <w:r w:rsidRPr="004D0BC3">
          <w:rPr>
            <w:rStyle w:val="Hipervnculo"/>
            <w:rFonts w:cs="Arial"/>
            <w:noProof/>
          </w:rPr>
          <w:t>Tabla 25 Requisitos funcionales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_Toc178701418 \h </w:instrText>
        </w:r>
        <w:r w:rsidRPr="004D0BC3">
          <w:rPr>
            <w:rFonts w:cs="Arial"/>
            <w:noProof/>
            <w:webHidden/>
          </w:rPr>
        </w:r>
        <w:r w:rsidRPr="004D0BC3">
          <w:rPr>
            <w:rFonts w:cs="Arial"/>
            <w:noProof/>
            <w:webHidden/>
          </w:rPr>
          <w:fldChar w:fldCharType="separate"/>
        </w:r>
        <w:r w:rsidRPr="004D0BC3">
          <w:rPr>
            <w:rFonts w:cs="Arial"/>
            <w:noProof/>
            <w:webHidden/>
          </w:rPr>
          <w:t>43</w:t>
        </w:r>
        <w:r w:rsidRPr="004D0BC3">
          <w:rPr>
            <w:rFonts w:cs="Arial"/>
            <w:noProof/>
            <w:webHidden/>
          </w:rPr>
          <w:fldChar w:fldCharType="end"/>
        </w:r>
      </w:hyperlink>
    </w:p>
    <w:p w14:paraId="0966F822" w14:textId="1A9DFE52"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19" w:history="1">
        <w:r w:rsidRPr="004D0BC3">
          <w:rPr>
            <w:rStyle w:val="Hipervnculo"/>
            <w:rFonts w:cs="Arial"/>
            <w:noProof/>
          </w:rPr>
          <w:t>Tabla 26 Requisitos no funcionales</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_Toc178701419 \h </w:instrText>
        </w:r>
        <w:r w:rsidRPr="004D0BC3">
          <w:rPr>
            <w:rFonts w:cs="Arial"/>
            <w:noProof/>
            <w:webHidden/>
          </w:rPr>
        </w:r>
        <w:r w:rsidRPr="004D0BC3">
          <w:rPr>
            <w:rFonts w:cs="Arial"/>
            <w:noProof/>
            <w:webHidden/>
          </w:rPr>
          <w:fldChar w:fldCharType="separate"/>
        </w:r>
        <w:r w:rsidRPr="004D0BC3">
          <w:rPr>
            <w:rFonts w:cs="Arial"/>
            <w:noProof/>
            <w:webHidden/>
          </w:rPr>
          <w:t>47</w:t>
        </w:r>
        <w:r w:rsidRPr="004D0BC3">
          <w:rPr>
            <w:rFonts w:cs="Arial"/>
            <w:noProof/>
            <w:webHidden/>
          </w:rPr>
          <w:fldChar w:fldCharType="end"/>
        </w:r>
      </w:hyperlink>
    </w:p>
    <w:p w14:paraId="4E49D524" w14:textId="3A31EE55"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20" w:history="1">
        <w:r w:rsidRPr="004D0BC3">
          <w:rPr>
            <w:rStyle w:val="Hipervnculo"/>
            <w:rFonts w:cs="Arial"/>
            <w:noProof/>
          </w:rPr>
          <w:t>Tabla 27 Datos resultantes de la iteración K0</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_Toc178701420 \h </w:instrText>
        </w:r>
        <w:r w:rsidRPr="004D0BC3">
          <w:rPr>
            <w:rFonts w:cs="Arial"/>
            <w:noProof/>
            <w:webHidden/>
          </w:rPr>
        </w:r>
        <w:r w:rsidRPr="004D0BC3">
          <w:rPr>
            <w:rFonts w:cs="Arial"/>
            <w:noProof/>
            <w:webHidden/>
          </w:rPr>
          <w:fldChar w:fldCharType="separate"/>
        </w:r>
        <w:r w:rsidRPr="004D0BC3">
          <w:rPr>
            <w:rFonts w:cs="Arial"/>
            <w:noProof/>
            <w:webHidden/>
          </w:rPr>
          <w:t>88</w:t>
        </w:r>
        <w:r w:rsidRPr="004D0BC3">
          <w:rPr>
            <w:rFonts w:cs="Arial"/>
            <w:noProof/>
            <w:webHidden/>
          </w:rPr>
          <w:fldChar w:fldCharType="end"/>
        </w:r>
      </w:hyperlink>
    </w:p>
    <w:p w14:paraId="0182A70A" w14:textId="6B744D99"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21" w:history="1">
        <w:r w:rsidRPr="004D0BC3">
          <w:rPr>
            <w:rStyle w:val="Hipervnculo"/>
            <w:rFonts w:cs="Arial"/>
            <w:noProof/>
          </w:rPr>
          <w:t>Tabla 29 Datos resultantes de la iteración K1</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_Toc178701421 \h </w:instrText>
        </w:r>
        <w:r w:rsidRPr="004D0BC3">
          <w:rPr>
            <w:rFonts w:cs="Arial"/>
            <w:noProof/>
            <w:webHidden/>
          </w:rPr>
        </w:r>
        <w:r w:rsidRPr="004D0BC3">
          <w:rPr>
            <w:rFonts w:cs="Arial"/>
            <w:noProof/>
            <w:webHidden/>
          </w:rPr>
          <w:fldChar w:fldCharType="separate"/>
        </w:r>
        <w:r w:rsidRPr="004D0BC3">
          <w:rPr>
            <w:rFonts w:cs="Arial"/>
            <w:noProof/>
            <w:webHidden/>
          </w:rPr>
          <w:t>90</w:t>
        </w:r>
        <w:r w:rsidRPr="004D0BC3">
          <w:rPr>
            <w:rFonts w:cs="Arial"/>
            <w:noProof/>
            <w:webHidden/>
          </w:rPr>
          <w:fldChar w:fldCharType="end"/>
        </w:r>
      </w:hyperlink>
    </w:p>
    <w:p w14:paraId="0C4EDFC3" w14:textId="135915D9"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22" w:history="1">
        <w:r w:rsidRPr="004D0BC3">
          <w:rPr>
            <w:rStyle w:val="Hipervnculo"/>
            <w:rFonts w:cs="Arial"/>
            <w:noProof/>
          </w:rPr>
          <w:t>Tabla 31 Datos resultantes de la iteración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_Toc178701422 \h </w:instrText>
        </w:r>
        <w:r w:rsidRPr="004D0BC3">
          <w:rPr>
            <w:rFonts w:cs="Arial"/>
            <w:noProof/>
            <w:webHidden/>
          </w:rPr>
        </w:r>
        <w:r w:rsidRPr="004D0BC3">
          <w:rPr>
            <w:rFonts w:cs="Arial"/>
            <w:noProof/>
            <w:webHidden/>
          </w:rPr>
          <w:fldChar w:fldCharType="separate"/>
        </w:r>
        <w:r w:rsidRPr="004D0BC3">
          <w:rPr>
            <w:rFonts w:cs="Arial"/>
            <w:noProof/>
            <w:webHidden/>
          </w:rPr>
          <w:t>92</w:t>
        </w:r>
        <w:r w:rsidRPr="004D0BC3">
          <w:rPr>
            <w:rFonts w:cs="Arial"/>
            <w:noProof/>
            <w:webHidden/>
          </w:rPr>
          <w:fldChar w:fldCharType="end"/>
        </w:r>
      </w:hyperlink>
    </w:p>
    <w:p w14:paraId="48EAE700" w14:textId="29FDF347" w:rsidR="009246B5" w:rsidRPr="004D0BC3" w:rsidRDefault="009246B5" w:rsidP="009246B5">
      <w:pPr>
        <w:pStyle w:val="Tabladeilustraciones"/>
        <w:tabs>
          <w:tab w:val="right" w:leader="dot" w:pos="8828"/>
        </w:tabs>
        <w:spacing w:line="360" w:lineRule="auto"/>
        <w:rPr>
          <w:rFonts w:eastAsiaTheme="minorEastAsia" w:cs="Arial"/>
          <w:noProof/>
          <w:kern w:val="2"/>
          <w:szCs w:val="24"/>
          <w:lang w:eastAsia="es-MX"/>
          <w14:ligatures w14:val="standardContextual"/>
        </w:rPr>
      </w:pPr>
      <w:hyperlink w:anchor="_Toc178701423" w:history="1">
        <w:r w:rsidRPr="004D0BC3">
          <w:rPr>
            <w:rStyle w:val="Hipervnculo"/>
            <w:rFonts w:cs="Arial"/>
            <w:noProof/>
          </w:rPr>
          <w:t>Tabla 32 Comparación cluster k0, k1 y k2</w:t>
        </w:r>
        <w:r w:rsidRPr="004D0BC3">
          <w:rPr>
            <w:rFonts w:cs="Arial"/>
            <w:noProof/>
            <w:webHidden/>
          </w:rPr>
          <w:tab/>
        </w:r>
        <w:r w:rsidRPr="004D0BC3">
          <w:rPr>
            <w:rFonts w:cs="Arial"/>
            <w:noProof/>
            <w:webHidden/>
          </w:rPr>
          <w:fldChar w:fldCharType="begin"/>
        </w:r>
        <w:r w:rsidRPr="004D0BC3">
          <w:rPr>
            <w:rFonts w:cs="Arial"/>
            <w:noProof/>
            <w:webHidden/>
          </w:rPr>
          <w:instrText xml:space="preserve"> PAGEREF _Toc178701423 \h </w:instrText>
        </w:r>
        <w:r w:rsidRPr="004D0BC3">
          <w:rPr>
            <w:rFonts w:cs="Arial"/>
            <w:noProof/>
            <w:webHidden/>
          </w:rPr>
        </w:r>
        <w:r w:rsidRPr="004D0BC3">
          <w:rPr>
            <w:rFonts w:cs="Arial"/>
            <w:noProof/>
            <w:webHidden/>
          </w:rPr>
          <w:fldChar w:fldCharType="separate"/>
        </w:r>
        <w:r w:rsidRPr="004D0BC3">
          <w:rPr>
            <w:rFonts w:cs="Arial"/>
            <w:noProof/>
            <w:webHidden/>
          </w:rPr>
          <w:t>95</w:t>
        </w:r>
        <w:r w:rsidRPr="004D0BC3">
          <w:rPr>
            <w:rFonts w:cs="Arial"/>
            <w:noProof/>
            <w:webHidden/>
          </w:rPr>
          <w:fldChar w:fldCharType="end"/>
        </w:r>
      </w:hyperlink>
    </w:p>
    <w:p w14:paraId="4571FAC6" w14:textId="5C61613D" w:rsidR="00773CDF" w:rsidRPr="004D0BC3" w:rsidRDefault="006239C8" w:rsidP="009246B5">
      <w:pPr>
        <w:spacing w:line="360" w:lineRule="auto"/>
        <w:jc w:val="both"/>
        <w:rPr>
          <w:rFonts w:ascii="Arial" w:hAnsi="Arial" w:cs="Arial"/>
          <w:sz w:val="24"/>
          <w:szCs w:val="24"/>
          <w:u w:val="single"/>
        </w:rPr>
        <w:sectPr w:rsidR="00773CDF" w:rsidRPr="004D0BC3">
          <w:headerReference w:type="default" r:id="rId15"/>
          <w:footerReference w:type="default" r:id="rId16"/>
          <w:pgSz w:w="12240" w:h="15840"/>
          <w:pgMar w:top="1417" w:right="1701" w:bottom="1417" w:left="1701" w:header="708" w:footer="708" w:gutter="0"/>
          <w:cols w:space="708"/>
          <w:docGrid w:linePitch="360"/>
        </w:sectPr>
      </w:pPr>
      <w:r w:rsidRPr="004D0BC3">
        <w:rPr>
          <w:rFonts w:ascii="Arial" w:hAnsi="Arial" w:cs="Arial"/>
          <w:sz w:val="24"/>
          <w:szCs w:val="24"/>
          <w:u w:val="single"/>
        </w:rPr>
        <w:fldChar w:fldCharType="end"/>
      </w:r>
    </w:p>
    <w:p w14:paraId="791DCFB0" w14:textId="77777777" w:rsidR="002F78AB" w:rsidRPr="004D0BC3" w:rsidRDefault="002F78AB" w:rsidP="009246B5">
      <w:pPr>
        <w:spacing w:line="360" w:lineRule="auto"/>
        <w:rPr>
          <w:rFonts w:ascii="Arial" w:hAnsi="Arial" w:cs="Arial"/>
        </w:rPr>
      </w:pPr>
    </w:p>
    <w:p w14:paraId="2FEEACF4" w14:textId="7BA08FC7" w:rsidR="00F87C0D" w:rsidRPr="004D0BC3" w:rsidRDefault="00773CDF" w:rsidP="009246B5">
      <w:pPr>
        <w:pStyle w:val="Ttulo1"/>
        <w:numPr>
          <w:ilvl w:val="0"/>
          <w:numId w:val="4"/>
        </w:numPr>
        <w:spacing w:line="360" w:lineRule="auto"/>
        <w:rPr>
          <w:rFonts w:cs="Arial"/>
        </w:rPr>
      </w:pPr>
      <w:bookmarkStart w:id="46" w:name="_Toc162863686"/>
      <w:bookmarkStart w:id="47" w:name="_Toc178701256"/>
      <w:r w:rsidRPr="004D0BC3">
        <w:rPr>
          <w:rFonts w:cs="Arial"/>
        </w:rPr>
        <w:t>I</w:t>
      </w:r>
      <w:r w:rsidR="00F87C0D" w:rsidRPr="004D0BC3">
        <w:rPr>
          <w:rFonts w:cs="Arial"/>
        </w:rPr>
        <w:t>ntroducción</w:t>
      </w:r>
      <w:bookmarkEnd w:id="46"/>
      <w:bookmarkEnd w:id="47"/>
    </w:p>
    <w:p w14:paraId="7CCE4F40" w14:textId="7A4BA196" w:rsidR="00295246" w:rsidRPr="004D0BC3" w:rsidRDefault="00295246" w:rsidP="009246B5">
      <w:pPr>
        <w:spacing w:line="360" w:lineRule="auto"/>
        <w:jc w:val="both"/>
        <w:rPr>
          <w:rFonts w:ascii="Arial" w:hAnsi="Arial" w:cs="Arial"/>
          <w:sz w:val="24"/>
          <w:szCs w:val="24"/>
        </w:rPr>
      </w:pPr>
      <w:r w:rsidRPr="00295246">
        <w:rPr>
          <w:rFonts w:ascii="Arial" w:hAnsi="Arial" w:cs="Arial"/>
          <w:sz w:val="24"/>
          <w:szCs w:val="24"/>
        </w:rPr>
        <w:t>El análisis de datos ha evolucionado significativamente en las últimas décadas, con el surgimiento de métodos más avanzados para extraer información valiosa a partir de grandes volúmenes de datos. En muchos casos, los datos no son homogéneos y están compuestos tanto por variables numéricas como categóricas, lo que presenta un reto al momento de aplicar algoritmos tradicionales de análisis, como el K-</w:t>
      </w:r>
      <w:proofErr w:type="spellStart"/>
      <w:r w:rsidRPr="00295246">
        <w:rPr>
          <w:rFonts w:ascii="Arial" w:hAnsi="Arial" w:cs="Arial"/>
          <w:sz w:val="24"/>
          <w:szCs w:val="24"/>
        </w:rPr>
        <w:t>Means</w:t>
      </w:r>
      <w:proofErr w:type="spellEnd"/>
      <w:r w:rsidRPr="00295246">
        <w:rPr>
          <w:rFonts w:ascii="Arial" w:hAnsi="Arial" w:cs="Arial"/>
          <w:sz w:val="24"/>
          <w:szCs w:val="24"/>
        </w:rPr>
        <w:t>, que solo trabaja con datos numéricos.</w:t>
      </w:r>
      <w:r w:rsidR="002F78AB" w:rsidRPr="004D0BC3">
        <w:rPr>
          <w:rFonts w:ascii="Arial" w:hAnsi="Arial" w:cs="Arial"/>
          <w:sz w:val="24"/>
          <w:szCs w:val="24"/>
        </w:rPr>
        <w:t xml:space="preserve"> </w:t>
      </w:r>
      <w:r w:rsidRPr="00295246">
        <w:rPr>
          <w:rFonts w:ascii="Arial" w:hAnsi="Arial" w:cs="Arial"/>
          <w:sz w:val="24"/>
          <w:szCs w:val="24"/>
        </w:rPr>
        <w:t>Para abordar esta limitación, 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surge como una solución eficaz, permitiendo el procesamiento conjunto de variables numéricas y categóricas. Este algoritmo combina las fortalezas de K-</w:t>
      </w:r>
      <w:proofErr w:type="spellStart"/>
      <w:r w:rsidRPr="00295246">
        <w:rPr>
          <w:rFonts w:ascii="Arial" w:hAnsi="Arial" w:cs="Arial"/>
          <w:sz w:val="24"/>
          <w:szCs w:val="24"/>
        </w:rPr>
        <w:t>Means</w:t>
      </w:r>
      <w:proofErr w:type="spellEnd"/>
      <w:r w:rsidRPr="00295246">
        <w:rPr>
          <w:rFonts w:ascii="Arial" w:hAnsi="Arial" w:cs="Arial"/>
          <w:sz w:val="24"/>
          <w:szCs w:val="24"/>
        </w:rPr>
        <w:t xml:space="preserve"> (para variables numéricas) y K-</w:t>
      </w:r>
      <w:proofErr w:type="spellStart"/>
      <w:r w:rsidRPr="00295246">
        <w:rPr>
          <w:rFonts w:ascii="Arial" w:hAnsi="Arial" w:cs="Arial"/>
          <w:sz w:val="24"/>
          <w:szCs w:val="24"/>
        </w:rPr>
        <w:t>Modes</w:t>
      </w:r>
      <w:proofErr w:type="spellEnd"/>
      <w:r w:rsidRPr="00295246">
        <w:rPr>
          <w:rFonts w:ascii="Arial" w:hAnsi="Arial" w:cs="Arial"/>
          <w:sz w:val="24"/>
          <w:szCs w:val="24"/>
        </w:rPr>
        <w:t xml:space="preserve"> (para variables categóricas), lo que lo convierte en una herramienta adecuada para la segmentación de datos mixtos. Su aplicación es fundamental en áreas como el marketing, donde es común encontrar información demográfica de clientes combinada con preferencias o comportamientos categóricos.</w:t>
      </w:r>
      <w:r w:rsidR="002F78AB" w:rsidRPr="004D0BC3">
        <w:rPr>
          <w:rFonts w:ascii="Arial" w:hAnsi="Arial" w:cs="Arial"/>
          <w:sz w:val="24"/>
          <w:szCs w:val="24"/>
        </w:rPr>
        <w:t xml:space="preserve"> </w:t>
      </w:r>
      <w:r w:rsidRPr="00295246">
        <w:rPr>
          <w:rFonts w:ascii="Arial" w:hAnsi="Arial" w:cs="Arial"/>
          <w:sz w:val="24"/>
          <w:szCs w:val="24"/>
        </w:rPr>
        <w:t>En este documento se aborda el desarrollo y aplicación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tomando como base un conjunto de datos reales compuesto por atributos numéricos, como la edad e ingresos de los clientes, y categóricos, como su estado de cliente y categoría de producto favorito. La implementación de este algoritmo permitirá agrupar a los clientes en </w:t>
      </w:r>
      <w:proofErr w:type="spellStart"/>
      <w:proofErr w:type="gramStart"/>
      <w:r w:rsidRPr="00295246">
        <w:rPr>
          <w:rFonts w:ascii="Arial" w:hAnsi="Arial" w:cs="Arial"/>
          <w:sz w:val="24"/>
          <w:szCs w:val="24"/>
        </w:rPr>
        <w:t>clusters</w:t>
      </w:r>
      <w:proofErr w:type="spellEnd"/>
      <w:proofErr w:type="gramEnd"/>
      <w:r w:rsidRPr="00295246">
        <w:rPr>
          <w:rFonts w:ascii="Arial" w:hAnsi="Arial" w:cs="Arial"/>
          <w:sz w:val="24"/>
          <w:szCs w:val="24"/>
        </w:rPr>
        <w:t xml:space="preserve"> significativos, con el objetivo de identificar patrones ocultos que ayuden a la toma de decisiones estratégicas.</w:t>
      </w:r>
      <w:r w:rsidR="002F78AB" w:rsidRPr="004D0BC3">
        <w:rPr>
          <w:rFonts w:ascii="Arial" w:hAnsi="Arial" w:cs="Arial"/>
          <w:sz w:val="24"/>
          <w:szCs w:val="24"/>
        </w:rPr>
        <w:t xml:space="preserve"> </w:t>
      </w:r>
      <w:r w:rsidRPr="00295246">
        <w:rPr>
          <w:rFonts w:ascii="Arial" w:hAnsi="Arial" w:cs="Arial"/>
          <w:sz w:val="24"/>
          <w:szCs w:val="24"/>
        </w:rPr>
        <w:t>El estudio realizado tiene como finalidad no solo evaluar la efectividad del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en la segmentación de datos mixtos, sino también determinar su capacidad para mejorar la precisión y consistencia en la formación de </w:t>
      </w:r>
      <w:proofErr w:type="spellStart"/>
      <w:proofErr w:type="gramStart"/>
      <w:r w:rsidRPr="00295246">
        <w:rPr>
          <w:rFonts w:ascii="Arial" w:hAnsi="Arial" w:cs="Arial"/>
          <w:sz w:val="24"/>
          <w:szCs w:val="24"/>
        </w:rPr>
        <w:t>clusters</w:t>
      </w:r>
      <w:proofErr w:type="spellEnd"/>
      <w:proofErr w:type="gramEnd"/>
      <w:r w:rsidRPr="00295246">
        <w:rPr>
          <w:rFonts w:ascii="Arial" w:hAnsi="Arial" w:cs="Arial"/>
          <w:sz w:val="24"/>
          <w:szCs w:val="24"/>
        </w:rPr>
        <w:t xml:space="preserve"> comparado con otros métodos de agrupación. Esto resulta particularmente relevante dado el creciente uso de datos heterogéneos en diversas industrias y la necesidad de contar con algoritmos que puedan analizarlos de manera conjunta y eficaz.</w:t>
      </w:r>
      <w:r w:rsidR="002F78AB" w:rsidRPr="004D0BC3">
        <w:rPr>
          <w:rFonts w:ascii="Arial" w:hAnsi="Arial" w:cs="Arial"/>
          <w:sz w:val="24"/>
          <w:szCs w:val="24"/>
        </w:rPr>
        <w:t xml:space="preserve"> </w:t>
      </w:r>
      <w:r w:rsidRPr="00295246">
        <w:rPr>
          <w:rFonts w:ascii="Arial" w:hAnsi="Arial" w:cs="Arial"/>
          <w:sz w:val="24"/>
          <w:szCs w:val="24"/>
        </w:rPr>
        <w:t>En este contexto, se espera que la implementación del algoritmo K-</w:t>
      </w:r>
      <w:proofErr w:type="spellStart"/>
      <w:r w:rsidRPr="00295246">
        <w:rPr>
          <w:rFonts w:ascii="Arial" w:hAnsi="Arial" w:cs="Arial"/>
          <w:sz w:val="24"/>
          <w:szCs w:val="24"/>
        </w:rPr>
        <w:t>Prototypes</w:t>
      </w:r>
      <w:proofErr w:type="spellEnd"/>
      <w:r w:rsidRPr="00295246">
        <w:rPr>
          <w:rFonts w:ascii="Arial" w:hAnsi="Arial" w:cs="Arial"/>
          <w:sz w:val="24"/>
          <w:szCs w:val="24"/>
        </w:rPr>
        <w:t xml:space="preserve"> proporcione resultados robustos y confiables que sirvan como base para la toma de decisiones basada en datos, superando las limitaciones de los algoritmos que solo manejan un tipo de variable. Con ello, se busca contribuir al desarrollo de técnicas de análisis más precisas y </w:t>
      </w:r>
      <w:r w:rsidRPr="00295246">
        <w:rPr>
          <w:rFonts w:ascii="Arial" w:hAnsi="Arial" w:cs="Arial"/>
          <w:sz w:val="24"/>
          <w:szCs w:val="24"/>
        </w:rPr>
        <w:lastRenderedPageBreak/>
        <w:t>adaptadas a la realidad de los datos mixtos que cada vez son más comunes en el análisis de datos moderno.</w:t>
      </w:r>
    </w:p>
    <w:p w14:paraId="06792B01" w14:textId="77777777" w:rsidR="009246B5" w:rsidRPr="004D0BC3" w:rsidRDefault="009246B5" w:rsidP="009246B5">
      <w:pPr>
        <w:spacing w:line="360" w:lineRule="auto"/>
        <w:jc w:val="both"/>
        <w:rPr>
          <w:rFonts w:ascii="Arial" w:hAnsi="Arial" w:cs="Arial"/>
          <w:sz w:val="24"/>
          <w:szCs w:val="24"/>
        </w:rPr>
      </w:pPr>
    </w:p>
    <w:p w14:paraId="784866BF" w14:textId="77777777" w:rsidR="009246B5" w:rsidRPr="004D0BC3" w:rsidRDefault="009246B5" w:rsidP="009246B5">
      <w:pPr>
        <w:spacing w:line="360" w:lineRule="auto"/>
        <w:jc w:val="both"/>
        <w:rPr>
          <w:rFonts w:ascii="Arial" w:hAnsi="Arial" w:cs="Arial"/>
          <w:sz w:val="24"/>
          <w:szCs w:val="24"/>
        </w:rPr>
      </w:pPr>
    </w:p>
    <w:p w14:paraId="33D98D19" w14:textId="77777777" w:rsidR="009246B5" w:rsidRPr="004D0BC3" w:rsidRDefault="009246B5" w:rsidP="009246B5">
      <w:pPr>
        <w:spacing w:line="360" w:lineRule="auto"/>
        <w:jc w:val="both"/>
        <w:rPr>
          <w:rFonts w:ascii="Arial" w:hAnsi="Arial" w:cs="Arial"/>
          <w:sz w:val="24"/>
          <w:szCs w:val="24"/>
        </w:rPr>
      </w:pPr>
    </w:p>
    <w:p w14:paraId="7C302501" w14:textId="77777777" w:rsidR="009246B5" w:rsidRPr="004D0BC3" w:rsidRDefault="009246B5" w:rsidP="009246B5">
      <w:pPr>
        <w:spacing w:line="360" w:lineRule="auto"/>
        <w:jc w:val="both"/>
        <w:rPr>
          <w:rFonts w:ascii="Arial" w:hAnsi="Arial" w:cs="Arial"/>
          <w:sz w:val="24"/>
          <w:szCs w:val="24"/>
        </w:rPr>
      </w:pPr>
    </w:p>
    <w:p w14:paraId="352B3C12" w14:textId="77777777" w:rsidR="009246B5" w:rsidRPr="004D0BC3" w:rsidRDefault="009246B5" w:rsidP="009246B5">
      <w:pPr>
        <w:spacing w:line="360" w:lineRule="auto"/>
        <w:jc w:val="both"/>
        <w:rPr>
          <w:rFonts w:ascii="Arial" w:hAnsi="Arial" w:cs="Arial"/>
          <w:sz w:val="24"/>
          <w:szCs w:val="24"/>
        </w:rPr>
      </w:pPr>
    </w:p>
    <w:p w14:paraId="12E6B978" w14:textId="77777777" w:rsidR="009246B5" w:rsidRPr="004D0BC3" w:rsidRDefault="009246B5" w:rsidP="009246B5">
      <w:pPr>
        <w:spacing w:line="360" w:lineRule="auto"/>
        <w:jc w:val="both"/>
        <w:rPr>
          <w:rFonts w:ascii="Arial" w:hAnsi="Arial" w:cs="Arial"/>
          <w:sz w:val="24"/>
          <w:szCs w:val="24"/>
        </w:rPr>
      </w:pPr>
    </w:p>
    <w:p w14:paraId="103D6667" w14:textId="77777777" w:rsidR="009246B5" w:rsidRPr="004D0BC3" w:rsidRDefault="009246B5" w:rsidP="009246B5">
      <w:pPr>
        <w:spacing w:line="360" w:lineRule="auto"/>
        <w:jc w:val="both"/>
        <w:rPr>
          <w:rFonts w:ascii="Arial" w:hAnsi="Arial" w:cs="Arial"/>
          <w:sz w:val="24"/>
          <w:szCs w:val="24"/>
        </w:rPr>
      </w:pPr>
    </w:p>
    <w:p w14:paraId="00FEA670" w14:textId="77777777" w:rsidR="009246B5" w:rsidRPr="004D0BC3" w:rsidRDefault="009246B5" w:rsidP="009246B5">
      <w:pPr>
        <w:spacing w:line="360" w:lineRule="auto"/>
        <w:jc w:val="both"/>
        <w:rPr>
          <w:rFonts w:ascii="Arial" w:hAnsi="Arial" w:cs="Arial"/>
          <w:sz w:val="24"/>
          <w:szCs w:val="24"/>
        </w:rPr>
      </w:pPr>
    </w:p>
    <w:p w14:paraId="625ABAA6" w14:textId="77777777" w:rsidR="009246B5" w:rsidRPr="004D0BC3" w:rsidRDefault="009246B5" w:rsidP="009246B5">
      <w:pPr>
        <w:spacing w:line="360" w:lineRule="auto"/>
        <w:jc w:val="both"/>
        <w:rPr>
          <w:rFonts w:ascii="Arial" w:hAnsi="Arial" w:cs="Arial"/>
          <w:sz w:val="24"/>
          <w:szCs w:val="24"/>
        </w:rPr>
      </w:pPr>
    </w:p>
    <w:p w14:paraId="030485EC" w14:textId="77777777" w:rsidR="009246B5" w:rsidRPr="004D0BC3" w:rsidRDefault="009246B5" w:rsidP="009246B5">
      <w:pPr>
        <w:spacing w:line="360" w:lineRule="auto"/>
        <w:jc w:val="both"/>
        <w:rPr>
          <w:rFonts w:ascii="Arial" w:hAnsi="Arial" w:cs="Arial"/>
          <w:sz w:val="24"/>
          <w:szCs w:val="24"/>
        </w:rPr>
      </w:pPr>
    </w:p>
    <w:p w14:paraId="5F01CA44" w14:textId="77777777" w:rsidR="009246B5" w:rsidRPr="004D0BC3" w:rsidRDefault="009246B5" w:rsidP="009246B5">
      <w:pPr>
        <w:spacing w:line="360" w:lineRule="auto"/>
        <w:jc w:val="both"/>
        <w:rPr>
          <w:rFonts w:ascii="Arial" w:hAnsi="Arial" w:cs="Arial"/>
          <w:sz w:val="24"/>
          <w:szCs w:val="24"/>
        </w:rPr>
      </w:pPr>
    </w:p>
    <w:p w14:paraId="4036BD26" w14:textId="77777777" w:rsidR="009246B5" w:rsidRPr="004D0BC3" w:rsidRDefault="009246B5" w:rsidP="009246B5">
      <w:pPr>
        <w:spacing w:line="360" w:lineRule="auto"/>
        <w:jc w:val="both"/>
        <w:rPr>
          <w:rFonts w:ascii="Arial" w:hAnsi="Arial" w:cs="Arial"/>
          <w:sz w:val="24"/>
          <w:szCs w:val="24"/>
        </w:rPr>
      </w:pPr>
    </w:p>
    <w:p w14:paraId="46777353" w14:textId="77777777" w:rsidR="009246B5" w:rsidRPr="004D0BC3" w:rsidRDefault="009246B5" w:rsidP="009246B5">
      <w:pPr>
        <w:spacing w:line="360" w:lineRule="auto"/>
        <w:jc w:val="both"/>
        <w:rPr>
          <w:rFonts w:ascii="Arial" w:hAnsi="Arial" w:cs="Arial"/>
          <w:sz w:val="24"/>
          <w:szCs w:val="24"/>
        </w:rPr>
      </w:pPr>
    </w:p>
    <w:p w14:paraId="08B5DE1A" w14:textId="77777777" w:rsidR="009246B5" w:rsidRPr="004D0BC3" w:rsidRDefault="009246B5" w:rsidP="009246B5">
      <w:pPr>
        <w:spacing w:line="360" w:lineRule="auto"/>
        <w:jc w:val="both"/>
        <w:rPr>
          <w:rFonts w:ascii="Arial" w:hAnsi="Arial" w:cs="Arial"/>
          <w:sz w:val="24"/>
          <w:szCs w:val="24"/>
        </w:rPr>
      </w:pPr>
    </w:p>
    <w:p w14:paraId="34E0640E" w14:textId="77777777" w:rsidR="009246B5" w:rsidRPr="004D0BC3" w:rsidRDefault="009246B5" w:rsidP="009246B5">
      <w:pPr>
        <w:spacing w:line="360" w:lineRule="auto"/>
        <w:jc w:val="both"/>
        <w:rPr>
          <w:rFonts w:ascii="Arial" w:hAnsi="Arial" w:cs="Arial"/>
          <w:sz w:val="24"/>
          <w:szCs w:val="24"/>
        </w:rPr>
      </w:pPr>
    </w:p>
    <w:p w14:paraId="0CA4C592" w14:textId="77777777" w:rsidR="009246B5" w:rsidRPr="004D0BC3" w:rsidRDefault="009246B5" w:rsidP="009246B5">
      <w:pPr>
        <w:spacing w:line="360" w:lineRule="auto"/>
        <w:jc w:val="both"/>
        <w:rPr>
          <w:rFonts w:ascii="Arial" w:hAnsi="Arial" w:cs="Arial"/>
          <w:sz w:val="24"/>
          <w:szCs w:val="24"/>
        </w:rPr>
      </w:pPr>
    </w:p>
    <w:p w14:paraId="4B52B2B7" w14:textId="77777777" w:rsidR="009246B5" w:rsidRPr="004D0BC3" w:rsidRDefault="009246B5" w:rsidP="009246B5">
      <w:pPr>
        <w:spacing w:line="360" w:lineRule="auto"/>
        <w:jc w:val="both"/>
        <w:rPr>
          <w:rFonts w:ascii="Arial" w:hAnsi="Arial" w:cs="Arial"/>
          <w:sz w:val="24"/>
          <w:szCs w:val="24"/>
        </w:rPr>
      </w:pPr>
    </w:p>
    <w:p w14:paraId="6DFB5CC9" w14:textId="77777777" w:rsidR="009246B5" w:rsidRPr="004D0BC3" w:rsidRDefault="009246B5" w:rsidP="009246B5">
      <w:pPr>
        <w:spacing w:line="360" w:lineRule="auto"/>
        <w:jc w:val="both"/>
        <w:rPr>
          <w:rFonts w:ascii="Arial" w:hAnsi="Arial" w:cs="Arial"/>
          <w:sz w:val="24"/>
          <w:szCs w:val="24"/>
        </w:rPr>
      </w:pPr>
    </w:p>
    <w:p w14:paraId="3E40DDB4" w14:textId="77777777" w:rsidR="009246B5" w:rsidRPr="004D0BC3" w:rsidRDefault="009246B5" w:rsidP="009246B5">
      <w:pPr>
        <w:spacing w:line="360" w:lineRule="auto"/>
        <w:jc w:val="both"/>
        <w:rPr>
          <w:rFonts w:ascii="Arial" w:hAnsi="Arial" w:cs="Arial"/>
          <w:sz w:val="24"/>
          <w:szCs w:val="24"/>
        </w:rPr>
      </w:pPr>
    </w:p>
    <w:p w14:paraId="7C105B49" w14:textId="2346F781" w:rsidR="00F87C0D" w:rsidRPr="004D0BC3" w:rsidRDefault="00F87C0D" w:rsidP="009246B5">
      <w:pPr>
        <w:pStyle w:val="Ttulo1"/>
        <w:spacing w:line="360" w:lineRule="auto"/>
        <w:rPr>
          <w:rFonts w:cs="Arial"/>
        </w:rPr>
      </w:pPr>
      <w:bookmarkStart w:id="48" w:name="_Toc162863687"/>
      <w:bookmarkStart w:id="49" w:name="_Toc178701257"/>
      <w:r w:rsidRPr="004D0BC3">
        <w:rPr>
          <w:rFonts w:cs="Arial"/>
        </w:rPr>
        <w:lastRenderedPageBreak/>
        <w:t>Descripción de la empresa u organización y del puesto o área del trabajo del estudiante</w:t>
      </w:r>
      <w:r w:rsidR="291665AC" w:rsidRPr="004D0BC3">
        <w:rPr>
          <w:rFonts w:cs="Arial"/>
        </w:rPr>
        <w:t>.</w:t>
      </w:r>
      <w:bookmarkEnd w:id="48"/>
      <w:bookmarkEnd w:id="49"/>
    </w:p>
    <w:p w14:paraId="3C393FA9" w14:textId="77777777" w:rsidR="00B96CF4" w:rsidRPr="004D0BC3" w:rsidRDefault="00B96CF4" w:rsidP="009246B5">
      <w:pPr>
        <w:spacing w:line="360" w:lineRule="auto"/>
        <w:jc w:val="both"/>
        <w:rPr>
          <w:rFonts w:ascii="Arial" w:hAnsi="Arial" w:cs="Arial"/>
          <w:sz w:val="24"/>
          <w:szCs w:val="24"/>
        </w:rPr>
      </w:pPr>
    </w:p>
    <w:p w14:paraId="45C07821"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El Instituto Tecnológico de Toluca pertenece al sistema de la Secretaría de Educación Pública conocido como Tecnológico Nacional de México. Esta red se encarga de formar profesionales en la Ciencia y la Tecnológica, así como impulsarlos a través de la creación de proyectos y su divulgación.</w:t>
      </w:r>
    </w:p>
    <w:p w14:paraId="03CD748A"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El ITT se ha consolidado como una de las universidades de calidad en el Estado de México con respecto a esta área. Han tratado de cubrir las áreas industriales y de servicios en varias regiones del país, vinculándose a empresas, organizaciones e instituciones. Promueven entre sus catedráticos y estudiantes valores como la justicia, independencia, democracia y solidaridad. Por eso procuran el deporte y la cultura como estrategia para mentes y cuerpos sanos.</w:t>
      </w:r>
    </w:p>
    <w:p w14:paraId="7BFC90D8" w14:textId="77777777" w:rsidR="008463AA" w:rsidRPr="004D0BC3" w:rsidRDefault="008463AA" w:rsidP="009246B5">
      <w:pPr>
        <w:spacing w:line="360" w:lineRule="auto"/>
        <w:jc w:val="both"/>
        <w:rPr>
          <w:rFonts w:ascii="Arial" w:hAnsi="Arial" w:cs="Arial"/>
          <w:sz w:val="24"/>
        </w:rPr>
      </w:pPr>
      <w:r w:rsidRPr="004D0BC3">
        <w:rPr>
          <w:rFonts w:ascii="Arial" w:hAnsi="Arial" w:cs="Arial"/>
          <w:sz w:val="24"/>
        </w:rPr>
        <w:t>Realizan actividades donde vinculan a sus estudiantes a proyectos con comunidades, así como la movilidad a otras ciudades o países. Y también imparten capacitación continua para sus egresados y personas en general que quieran seguirse preparando.</w:t>
      </w:r>
    </w:p>
    <w:p w14:paraId="234DAFF2"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Misión </w:t>
      </w:r>
    </w:p>
    <w:p w14:paraId="7663ABF4"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Ofrecer servicios de Educación Superior Tecnológica con calidad, equidad y pertinencia, orientados a la formación integral del ser humano mediante la oferta de programas educativos acreditados y que promuevan el desarrollo sustentable para la conformación de una sociedad justa y humana. </w:t>
      </w:r>
    </w:p>
    <w:p w14:paraId="68C8B60F"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 xml:space="preserve">Visión </w:t>
      </w:r>
    </w:p>
    <w:p w14:paraId="76FD588E" w14:textId="77777777" w:rsidR="008463AA" w:rsidRPr="004D0BC3" w:rsidRDefault="008463AA" w:rsidP="009246B5">
      <w:pPr>
        <w:spacing w:line="360" w:lineRule="auto"/>
        <w:jc w:val="both"/>
        <w:rPr>
          <w:rFonts w:ascii="Arial" w:hAnsi="Arial" w:cs="Arial"/>
          <w:sz w:val="28"/>
          <w:szCs w:val="24"/>
        </w:rPr>
      </w:pPr>
      <w:r w:rsidRPr="004D0BC3">
        <w:rPr>
          <w:rFonts w:ascii="Arial" w:hAnsi="Arial" w:cs="Arial"/>
          <w:sz w:val="24"/>
        </w:rPr>
        <w:t xml:space="preserve">Ser una Institución de Educación Superior Tecnológica basada en valores y reconocida por ofrecer un servicio de calidad, mediante el desarrollo sostenido, sustentable y equitativo de su entorno y a través del alto desempeño de su personal. </w:t>
      </w:r>
    </w:p>
    <w:p w14:paraId="30E869F6" w14:textId="22956727" w:rsidR="00A00B86" w:rsidRPr="004D0BC3" w:rsidRDefault="001E5B97" w:rsidP="009246B5">
      <w:pPr>
        <w:spacing w:line="360" w:lineRule="auto"/>
        <w:jc w:val="center"/>
        <w:rPr>
          <w:rFonts w:ascii="Arial" w:hAnsi="Arial" w:cs="Arial"/>
          <w:sz w:val="24"/>
          <w:szCs w:val="24"/>
        </w:rPr>
      </w:pPr>
      <w:r w:rsidRPr="004D0BC3">
        <w:rPr>
          <w:rFonts w:ascii="Arial" w:hAnsi="Arial" w:cs="Arial"/>
          <w:sz w:val="24"/>
          <w:szCs w:val="24"/>
        </w:rPr>
        <w:tab/>
      </w:r>
    </w:p>
    <w:p w14:paraId="5FFA3F8A" w14:textId="415D7E81" w:rsidR="00F87C0D" w:rsidRPr="004D0BC3" w:rsidRDefault="00F87C0D" w:rsidP="009246B5">
      <w:pPr>
        <w:pStyle w:val="Ttulo1"/>
        <w:spacing w:line="360" w:lineRule="auto"/>
        <w:rPr>
          <w:rFonts w:cs="Arial"/>
        </w:rPr>
      </w:pPr>
      <w:bookmarkStart w:id="50" w:name="_Toc162863688"/>
      <w:bookmarkStart w:id="51" w:name="_Toc178701258"/>
      <w:proofErr w:type="gramStart"/>
      <w:r w:rsidRPr="004D0BC3">
        <w:rPr>
          <w:rFonts w:cs="Arial"/>
        </w:rPr>
        <w:lastRenderedPageBreak/>
        <w:t>Problema a resolver</w:t>
      </w:r>
      <w:bookmarkEnd w:id="50"/>
      <w:bookmarkEnd w:id="51"/>
      <w:proofErr w:type="gramEnd"/>
      <w:r w:rsidRPr="004D0BC3">
        <w:rPr>
          <w:rFonts w:cs="Arial"/>
        </w:rPr>
        <w:t xml:space="preserve"> </w:t>
      </w:r>
    </w:p>
    <w:p w14:paraId="23DFCB27" w14:textId="77777777" w:rsidR="003C3FEC" w:rsidRPr="004D0BC3" w:rsidRDefault="003C3FEC" w:rsidP="009246B5">
      <w:pPr>
        <w:spacing w:line="360" w:lineRule="auto"/>
        <w:jc w:val="both"/>
        <w:rPr>
          <w:rFonts w:ascii="Arial" w:hAnsi="Arial" w:cs="Arial"/>
          <w:sz w:val="24"/>
          <w:szCs w:val="24"/>
        </w:rPr>
      </w:pPr>
    </w:p>
    <w:p w14:paraId="6F536178" w14:textId="71CB6B49"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Actualmente, las organizaciones se enfrentan a desafíos significativos al intentar analizar grandes conjuntos de datos que contienen tanto variables numéricas como categóricas. Estos datos mixtos son comunes en muchos campos, desde el comercio minorista hasta la investigación científica, y la falta de herramientas adecuadas para procesarlos y agruparlos eficazmente representa un obstáculo importante.</w:t>
      </w:r>
    </w:p>
    <w:p w14:paraId="62EB5110"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Los métodos tradicionales de análisis de datos, como los algoritmos de agrupamiento estándar, suelen ser efectivos solo con un tipo de variable, ya sea numérica o categórica, pero no ambos. Esta limitación impide la identificación de patrones y tendencias clave en los datos mixtos, lo que puede llevar a interpretaciones incompletas y decisiones menos efectivas. La incapacidad de manejar estos datos de manera eficiente resulta en una visión parcial de las relaciones importantes entre las variables numéricas y categóricas, afectando negativamente la toma de decisiones estratégicas.</w:t>
      </w:r>
    </w:p>
    <w:p w14:paraId="0C22A018"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Además, la integración y comprensión de datos mixtos es crucial para diversas aplicaciones, desde el análisis de comportamiento del cliente hasta la investigación científica y la gestión operativa. Sin herramientas adecuadas, las organizaciones tienen dificultades para integrar datos de diferentes fuentes y obtener una comprensión holística. Esta deficiencia limita la capacidad para desarrollar estrategias efectivas y mejorar procesos operativos.</w:t>
      </w:r>
    </w:p>
    <w:p w14:paraId="56016485"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Existe una necesidad urgente de herramientas que puedan manejar eficientemente datos mixtos, permitiendo la identificación de patrones y tendencias que no son evidentes cuando se analizan tipos de datos por separado. Un sistema que utilice algoritmos avanzados, como el K-</w:t>
      </w:r>
      <w:proofErr w:type="spellStart"/>
      <w:r w:rsidRPr="004D0BC3">
        <w:rPr>
          <w:rFonts w:ascii="Arial" w:hAnsi="Arial" w:cs="Arial"/>
          <w:sz w:val="24"/>
          <w:szCs w:val="24"/>
        </w:rPr>
        <w:t>Prototypes</w:t>
      </w:r>
      <w:proofErr w:type="spellEnd"/>
      <w:r w:rsidRPr="004D0BC3">
        <w:rPr>
          <w:rFonts w:ascii="Arial" w:hAnsi="Arial" w:cs="Arial"/>
          <w:sz w:val="24"/>
          <w:szCs w:val="24"/>
        </w:rPr>
        <w:t>, puede agrupar datos mixtos en clústeres significativos, mejorando la precisión del análisis y facilitando la toma de decisiones basada en datos.</w:t>
      </w:r>
    </w:p>
    <w:p w14:paraId="7F7FA637" w14:textId="77777777" w:rsidR="0065762F" w:rsidRPr="004D0BC3" w:rsidRDefault="0065762F" w:rsidP="009246B5">
      <w:pPr>
        <w:spacing w:line="360" w:lineRule="auto"/>
        <w:jc w:val="both"/>
        <w:rPr>
          <w:rFonts w:ascii="Arial" w:hAnsi="Arial" w:cs="Arial"/>
          <w:sz w:val="24"/>
          <w:szCs w:val="24"/>
        </w:rPr>
      </w:pPr>
      <w:r w:rsidRPr="004D0BC3">
        <w:rPr>
          <w:rFonts w:ascii="Arial" w:hAnsi="Arial" w:cs="Arial"/>
          <w:sz w:val="24"/>
          <w:szCs w:val="24"/>
        </w:rPr>
        <w:t xml:space="preserve">Sin una solución adecuada, las organizaciones continuarán enfrentando dificultades para extraer valor significativo de sus datos, lo que puede resultar en decisiones </w:t>
      </w:r>
      <w:r w:rsidRPr="004D0BC3">
        <w:rPr>
          <w:rFonts w:ascii="Arial" w:hAnsi="Arial" w:cs="Arial"/>
          <w:sz w:val="24"/>
          <w:szCs w:val="24"/>
        </w:rPr>
        <w:lastRenderedPageBreak/>
        <w:t>subóptimas y limitar la capacidad de innovación. En un entorno empresarial competitivo, la capacidad de analizar y actuar sobre datos de manera efectiva es un diferenciador clave. La falta de herramientas adecuadas puede poner a las organizaciones en desventaja frente a competidores que sí pueden aprovechar completamente sus datos.</w:t>
      </w:r>
    </w:p>
    <w:p w14:paraId="3C2EBA7C" w14:textId="77777777" w:rsidR="001150AB" w:rsidRPr="004D0BC3" w:rsidRDefault="001150AB" w:rsidP="009246B5">
      <w:pPr>
        <w:spacing w:line="360" w:lineRule="auto"/>
        <w:jc w:val="both"/>
        <w:rPr>
          <w:rFonts w:ascii="Arial" w:hAnsi="Arial" w:cs="Arial"/>
          <w:sz w:val="24"/>
          <w:szCs w:val="24"/>
        </w:rPr>
      </w:pPr>
    </w:p>
    <w:p w14:paraId="26DB8B89" w14:textId="77777777" w:rsidR="001150AB" w:rsidRPr="004D0BC3" w:rsidRDefault="001150AB" w:rsidP="009246B5">
      <w:pPr>
        <w:spacing w:line="360" w:lineRule="auto"/>
        <w:jc w:val="both"/>
        <w:rPr>
          <w:rFonts w:ascii="Arial" w:hAnsi="Arial" w:cs="Arial"/>
          <w:sz w:val="24"/>
          <w:szCs w:val="24"/>
        </w:rPr>
      </w:pPr>
    </w:p>
    <w:p w14:paraId="23CD1B15" w14:textId="77777777" w:rsidR="001150AB" w:rsidRPr="004D0BC3" w:rsidRDefault="001150AB" w:rsidP="009246B5">
      <w:pPr>
        <w:spacing w:line="360" w:lineRule="auto"/>
        <w:jc w:val="both"/>
        <w:rPr>
          <w:rFonts w:ascii="Arial" w:hAnsi="Arial" w:cs="Arial"/>
          <w:sz w:val="24"/>
          <w:szCs w:val="24"/>
        </w:rPr>
      </w:pPr>
    </w:p>
    <w:p w14:paraId="6A75292C" w14:textId="77777777" w:rsidR="001150AB" w:rsidRPr="004D0BC3" w:rsidRDefault="001150AB" w:rsidP="009246B5">
      <w:pPr>
        <w:spacing w:line="360" w:lineRule="auto"/>
        <w:jc w:val="both"/>
        <w:rPr>
          <w:rFonts w:ascii="Arial" w:hAnsi="Arial" w:cs="Arial"/>
          <w:sz w:val="24"/>
          <w:szCs w:val="24"/>
        </w:rPr>
      </w:pPr>
    </w:p>
    <w:p w14:paraId="02C1DAA1" w14:textId="77777777" w:rsidR="006F2A33" w:rsidRPr="004D0BC3" w:rsidRDefault="006F2A33" w:rsidP="009246B5">
      <w:pPr>
        <w:spacing w:line="360" w:lineRule="auto"/>
        <w:jc w:val="both"/>
        <w:rPr>
          <w:rFonts w:ascii="Arial" w:hAnsi="Arial" w:cs="Arial"/>
          <w:sz w:val="24"/>
          <w:szCs w:val="24"/>
        </w:rPr>
      </w:pPr>
    </w:p>
    <w:p w14:paraId="42411424" w14:textId="77777777" w:rsidR="006F2A33" w:rsidRPr="004D0BC3" w:rsidRDefault="006F2A33" w:rsidP="009246B5">
      <w:pPr>
        <w:spacing w:line="360" w:lineRule="auto"/>
        <w:jc w:val="both"/>
        <w:rPr>
          <w:rFonts w:ascii="Arial" w:hAnsi="Arial" w:cs="Arial"/>
          <w:sz w:val="24"/>
          <w:szCs w:val="24"/>
        </w:rPr>
      </w:pPr>
    </w:p>
    <w:p w14:paraId="2168B3FD" w14:textId="77777777" w:rsidR="006F2A33" w:rsidRPr="004D0BC3" w:rsidRDefault="006F2A33" w:rsidP="009246B5">
      <w:pPr>
        <w:spacing w:line="360" w:lineRule="auto"/>
        <w:jc w:val="both"/>
        <w:rPr>
          <w:rFonts w:ascii="Arial" w:hAnsi="Arial" w:cs="Arial"/>
          <w:sz w:val="24"/>
          <w:szCs w:val="24"/>
        </w:rPr>
      </w:pPr>
    </w:p>
    <w:p w14:paraId="148157A1" w14:textId="77777777" w:rsidR="006F2A33" w:rsidRPr="004D0BC3" w:rsidRDefault="006F2A33" w:rsidP="009246B5">
      <w:pPr>
        <w:spacing w:line="360" w:lineRule="auto"/>
        <w:jc w:val="both"/>
        <w:rPr>
          <w:rFonts w:ascii="Arial" w:hAnsi="Arial" w:cs="Arial"/>
          <w:sz w:val="24"/>
          <w:szCs w:val="24"/>
        </w:rPr>
      </w:pPr>
    </w:p>
    <w:p w14:paraId="72757FD1" w14:textId="77777777" w:rsidR="006F2A33" w:rsidRPr="004D0BC3" w:rsidRDefault="006F2A33" w:rsidP="009246B5">
      <w:pPr>
        <w:spacing w:line="360" w:lineRule="auto"/>
        <w:jc w:val="both"/>
        <w:rPr>
          <w:rFonts w:ascii="Arial" w:hAnsi="Arial" w:cs="Arial"/>
          <w:sz w:val="24"/>
          <w:szCs w:val="24"/>
        </w:rPr>
      </w:pPr>
    </w:p>
    <w:p w14:paraId="6B21F2E7" w14:textId="77777777" w:rsidR="006F2A33" w:rsidRPr="004D0BC3" w:rsidRDefault="006F2A33" w:rsidP="009246B5">
      <w:pPr>
        <w:spacing w:line="360" w:lineRule="auto"/>
        <w:jc w:val="both"/>
        <w:rPr>
          <w:rFonts w:ascii="Arial" w:hAnsi="Arial" w:cs="Arial"/>
          <w:sz w:val="24"/>
          <w:szCs w:val="24"/>
        </w:rPr>
      </w:pPr>
    </w:p>
    <w:p w14:paraId="487BFB13" w14:textId="77777777" w:rsidR="006F2A33" w:rsidRPr="004D0BC3" w:rsidRDefault="006F2A33" w:rsidP="009246B5">
      <w:pPr>
        <w:spacing w:line="360" w:lineRule="auto"/>
        <w:jc w:val="both"/>
        <w:rPr>
          <w:rFonts w:ascii="Arial" w:hAnsi="Arial" w:cs="Arial"/>
          <w:sz w:val="24"/>
          <w:szCs w:val="24"/>
        </w:rPr>
      </w:pPr>
    </w:p>
    <w:p w14:paraId="7B0FA645" w14:textId="77777777" w:rsidR="006F2A33" w:rsidRPr="004D0BC3" w:rsidRDefault="006F2A33" w:rsidP="009246B5">
      <w:pPr>
        <w:spacing w:line="360" w:lineRule="auto"/>
        <w:jc w:val="both"/>
        <w:rPr>
          <w:rFonts w:ascii="Arial" w:hAnsi="Arial" w:cs="Arial"/>
          <w:sz w:val="24"/>
          <w:szCs w:val="24"/>
        </w:rPr>
      </w:pPr>
    </w:p>
    <w:p w14:paraId="6F36868A" w14:textId="77777777" w:rsidR="006F2A33" w:rsidRPr="004D0BC3" w:rsidRDefault="006F2A33" w:rsidP="009246B5">
      <w:pPr>
        <w:spacing w:line="360" w:lineRule="auto"/>
        <w:jc w:val="both"/>
        <w:rPr>
          <w:rFonts w:ascii="Arial" w:hAnsi="Arial" w:cs="Arial"/>
          <w:sz w:val="24"/>
          <w:szCs w:val="24"/>
        </w:rPr>
      </w:pPr>
    </w:p>
    <w:p w14:paraId="00BC5A07" w14:textId="77777777" w:rsidR="006F2A33" w:rsidRPr="004D0BC3" w:rsidRDefault="006F2A33" w:rsidP="009246B5">
      <w:pPr>
        <w:spacing w:line="360" w:lineRule="auto"/>
        <w:jc w:val="both"/>
        <w:rPr>
          <w:rFonts w:ascii="Arial" w:hAnsi="Arial" w:cs="Arial"/>
          <w:sz w:val="24"/>
          <w:szCs w:val="24"/>
        </w:rPr>
      </w:pPr>
    </w:p>
    <w:p w14:paraId="425C95EE" w14:textId="77777777" w:rsidR="006F2A33" w:rsidRPr="004D0BC3" w:rsidRDefault="006F2A33" w:rsidP="009246B5">
      <w:pPr>
        <w:spacing w:line="360" w:lineRule="auto"/>
        <w:jc w:val="both"/>
        <w:rPr>
          <w:rFonts w:ascii="Arial" w:hAnsi="Arial" w:cs="Arial"/>
          <w:sz w:val="24"/>
          <w:szCs w:val="24"/>
        </w:rPr>
      </w:pPr>
    </w:p>
    <w:p w14:paraId="0E2FBE8B" w14:textId="77777777" w:rsidR="003C3FEC" w:rsidRPr="004D0BC3" w:rsidRDefault="003C3FEC" w:rsidP="009246B5">
      <w:pPr>
        <w:spacing w:line="360" w:lineRule="auto"/>
        <w:jc w:val="both"/>
        <w:rPr>
          <w:rFonts w:ascii="Arial" w:hAnsi="Arial" w:cs="Arial"/>
          <w:sz w:val="24"/>
          <w:szCs w:val="24"/>
        </w:rPr>
      </w:pPr>
    </w:p>
    <w:p w14:paraId="1485A2A2" w14:textId="77777777" w:rsidR="003C3FEC" w:rsidRPr="004D0BC3" w:rsidRDefault="003C3FEC" w:rsidP="009246B5">
      <w:pPr>
        <w:spacing w:line="360" w:lineRule="auto"/>
        <w:jc w:val="both"/>
        <w:rPr>
          <w:rFonts w:ascii="Arial" w:hAnsi="Arial" w:cs="Arial"/>
          <w:sz w:val="24"/>
          <w:szCs w:val="24"/>
        </w:rPr>
      </w:pPr>
    </w:p>
    <w:p w14:paraId="0F5FA92E" w14:textId="77777777" w:rsidR="00295246" w:rsidRPr="004D0BC3" w:rsidRDefault="00295246" w:rsidP="009246B5">
      <w:pPr>
        <w:spacing w:line="360" w:lineRule="auto"/>
        <w:jc w:val="both"/>
        <w:rPr>
          <w:rFonts w:ascii="Arial" w:hAnsi="Arial" w:cs="Arial"/>
          <w:sz w:val="24"/>
          <w:szCs w:val="24"/>
        </w:rPr>
      </w:pPr>
    </w:p>
    <w:p w14:paraId="533FA467" w14:textId="77777777" w:rsidR="001150AB" w:rsidRPr="004D0BC3" w:rsidRDefault="001150AB" w:rsidP="009246B5">
      <w:pPr>
        <w:spacing w:line="360" w:lineRule="auto"/>
        <w:jc w:val="both"/>
        <w:rPr>
          <w:rFonts w:ascii="Arial" w:hAnsi="Arial" w:cs="Arial"/>
          <w:sz w:val="24"/>
          <w:szCs w:val="24"/>
        </w:rPr>
      </w:pPr>
    </w:p>
    <w:p w14:paraId="622C69C0" w14:textId="42BEC5AE" w:rsidR="00F87C0D" w:rsidRPr="004D0BC3" w:rsidRDefault="00F87C0D" w:rsidP="009246B5">
      <w:pPr>
        <w:pStyle w:val="Ttulo1"/>
        <w:spacing w:line="360" w:lineRule="auto"/>
        <w:rPr>
          <w:rFonts w:cs="Arial"/>
        </w:rPr>
      </w:pPr>
      <w:bookmarkStart w:id="52" w:name="_Toc162863689"/>
      <w:bookmarkStart w:id="53" w:name="_Toc178701259"/>
      <w:r w:rsidRPr="004D0BC3">
        <w:rPr>
          <w:rFonts w:cs="Arial"/>
        </w:rPr>
        <w:lastRenderedPageBreak/>
        <w:t>Objetivos</w:t>
      </w:r>
      <w:bookmarkEnd w:id="52"/>
      <w:bookmarkEnd w:id="53"/>
    </w:p>
    <w:p w14:paraId="5CE1DB5E" w14:textId="27FF1292" w:rsidR="00F87C0D" w:rsidRPr="004D0BC3" w:rsidRDefault="00F87C0D" w:rsidP="009246B5">
      <w:pPr>
        <w:spacing w:line="360" w:lineRule="auto"/>
        <w:jc w:val="both"/>
        <w:rPr>
          <w:rFonts w:ascii="Arial" w:hAnsi="Arial" w:cs="Arial"/>
          <w:sz w:val="24"/>
          <w:szCs w:val="24"/>
        </w:rPr>
      </w:pPr>
    </w:p>
    <w:p w14:paraId="7F783DD5" w14:textId="4A847BF5" w:rsidR="004F41B2" w:rsidRPr="004D0BC3" w:rsidRDefault="004F41B2" w:rsidP="009246B5">
      <w:pPr>
        <w:pStyle w:val="Ttulo2"/>
        <w:spacing w:line="360" w:lineRule="auto"/>
        <w:rPr>
          <w:rFonts w:cs="Arial"/>
        </w:rPr>
      </w:pPr>
      <w:bookmarkStart w:id="54" w:name="_Toc178701260"/>
      <w:r w:rsidRPr="004D0BC3">
        <w:rPr>
          <w:rFonts w:cs="Arial"/>
        </w:rPr>
        <w:t>General</w:t>
      </w:r>
      <w:bookmarkEnd w:id="54"/>
    </w:p>
    <w:p w14:paraId="49B230D9" w14:textId="77777777" w:rsidR="00A00B86" w:rsidRPr="004D0BC3" w:rsidRDefault="00A00B86" w:rsidP="009246B5">
      <w:pPr>
        <w:spacing w:line="360" w:lineRule="auto"/>
        <w:jc w:val="both"/>
        <w:rPr>
          <w:rFonts w:ascii="Arial" w:hAnsi="Arial" w:cs="Arial"/>
          <w:sz w:val="24"/>
          <w:szCs w:val="24"/>
        </w:rPr>
      </w:pPr>
    </w:p>
    <w:p w14:paraId="5BE5445B" w14:textId="4EEE10EC"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Implementación del algoritmo de agrupamiento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para encontrar la descripción de patrones en un conjunto de datos con datos numéricos y categóricos.  </w:t>
      </w:r>
    </w:p>
    <w:p w14:paraId="5131C9A5" w14:textId="765745DC" w:rsidR="00A00B86" w:rsidRPr="004D0BC3" w:rsidRDefault="00A00B86" w:rsidP="009246B5">
      <w:pPr>
        <w:spacing w:line="360" w:lineRule="auto"/>
        <w:jc w:val="both"/>
        <w:rPr>
          <w:rFonts w:ascii="Arial" w:hAnsi="Arial" w:cs="Arial"/>
          <w:sz w:val="24"/>
          <w:szCs w:val="24"/>
        </w:rPr>
      </w:pPr>
    </w:p>
    <w:p w14:paraId="5794314E" w14:textId="46AF85A9" w:rsidR="004F41B2" w:rsidRPr="004D0BC3" w:rsidRDefault="004F41B2" w:rsidP="009246B5">
      <w:pPr>
        <w:pStyle w:val="Ttulo2"/>
        <w:spacing w:line="360" w:lineRule="auto"/>
        <w:rPr>
          <w:rFonts w:cs="Arial"/>
        </w:rPr>
      </w:pPr>
      <w:bookmarkStart w:id="55" w:name="_Toc178701261"/>
      <w:r w:rsidRPr="004D0BC3">
        <w:rPr>
          <w:rFonts w:cs="Arial"/>
        </w:rPr>
        <w:t>Específicos</w:t>
      </w:r>
      <w:bookmarkEnd w:id="55"/>
    </w:p>
    <w:p w14:paraId="56A78EDE" w14:textId="71A28602" w:rsidR="004F41B2" w:rsidRPr="004D0BC3" w:rsidRDefault="004F41B2" w:rsidP="009246B5">
      <w:pPr>
        <w:spacing w:line="360" w:lineRule="auto"/>
        <w:rPr>
          <w:rFonts w:ascii="Arial" w:hAnsi="Arial" w:cs="Arial"/>
        </w:rPr>
      </w:pPr>
    </w:p>
    <w:p w14:paraId="5B386822"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Estudio y análisis de algoritmos de agrupamiento (K-</w:t>
      </w:r>
      <w:proofErr w:type="spellStart"/>
      <w:r w:rsidRPr="004D0BC3">
        <w:rPr>
          <w:rFonts w:ascii="Arial" w:hAnsi="Arial" w:cs="Arial"/>
          <w:sz w:val="24"/>
        </w:rPr>
        <w:t>Prototypes</w:t>
      </w:r>
      <w:proofErr w:type="spellEnd"/>
      <w:r w:rsidRPr="004D0BC3">
        <w:rPr>
          <w:rFonts w:ascii="Arial" w:hAnsi="Arial" w:cs="Arial"/>
          <w:sz w:val="24"/>
        </w:rPr>
        <w:t>)</w:t>
      </w:r>
    </w:p>
    <w:p w14:paraId="1DFFC3B5"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Análisis y comprensión de la base de datos que será utilizada</w:t>
      </w:r>
    </w:p>
    <w:p w14:paraId="7803CB0C"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Análisis estadístico de la base de datos que se utilizará</w:t>
      </w:r>
    </w:p>
    <w:p w14:paraId="44917276"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Diseño del prototipo del Software</w:t>
      </w:r>
    </w:p>
    <w:p w14:paraId="1AE0F050"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 xml:space="preserve">Implementación en el lenguaje </w:t>
      </w:r>
      <w:proofErr w:type="spellStart"/>
      <w:r w:rsidRPr="004D0BC3">
        <w:rPr>
          <w:rFonts w:ascii="Arial" w:hAnsi="Arial" w:cs="Arial"/>
          <w:sz w:val="24"/>
        </w:rPr>
        <w:t>Phyton</w:t>
      </w:r>
      <w:proofErr w:type="spellEnd"/>
    </w:p>
    <w:p w14:paraId="426FDF90" w14:textId="77777777" w:rsidR="008463AA"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Realización de pruebas</w:t>
      </w:r>
    </w:p>
    <w:p w14:paraId="2037796B" w14:textId="08F4B5B0" w:rsidR="00A00B86" w:rsidRPr="004D0BC3" w:rsidRDefault="008463AA" w:rsidP="009246B5">
      <w:pPr>
        <w:pStyle w:val="Prrafodelista"/>
        <w:numPr>
          <w:ilvl w:val="0"/>
          <w:numId w:val="24"/>
        </w:numPr>
        <w:spacing w:line="360" w:lineRule="auto"/>
        <w:rPr>
          <w:rFonts w:ascii="Arial" w:hAnsi="Arial" w:cs="Arial"/>
          <w:sz w:val="24"/>
        </w:rPr>
      </w:pPr>
      <w:r w:rsidRPr="004D0BC3">
        <w:rPr>
          <w:rFonts w:ascii="Arial" w:hAnsi="Arial" w:cs="Arial"/>
          <w:sz w:val="24"/>
        </w:rPr>
        <w:t>Presentación de resultados</w:t>
      </w:r>
    </w:p>
    <w:p w14:paraId="278C16E1" w14:textId="77777777" w:rsidR="001150AB" w:rsidRPr="004D0BC3" w:rsidRDefault="001150AB" w:rsidP="009246B5">
      <w:pPr>
        <w:spacing w:line="360" w:lineRule="auto"/>
        <w:rPr>
          <w:rFonts w:ascii="Arial" w:hAnsi="Arial" w:cs="Arial"/>
          <w:sz w:val="24"/>
        </w:rPr>
      </w:pPr>
    </w:p>
    <w:p w14:paraId="4E33D277" w14:textId="77777777" w:rsidR="001150AB" w:rsidRPr="004D0BC3" w:rsidRDefault="001150AB" w:rsidP="009246B5">
      <w:pPr>
        <w:spacing w:line="360" w:lineRule="auto"/>
        <w:rPr>
          <w:rFonts w:ascii="Arial" w:hAnsi="Arial" w:cs="Arial"/>
          <w:sz w:val="24"/>
        </w:rPr>
      </w:pPr>
    </w:p>
    <w:p w14:paraId="75849321" w14:textId="77777777" w:rsidR="001150AB" w:rsidRPr="004D0BC3" w:rsidRDefault="001150AB" w:rsidP="009246B5">
      <w:pPr>
        <w:spacing w:line="360" w:lineRule="auto"/>
        <w:rPr>
          <w:rFonts w:ascii="Arial" w:hAnsi="Arial" w:cs="Arial"/>
          <w:sz w:val="24"/>
        </w:rPr>
      </w:pPr>
    </w:p>
    <w:p w14:paraId="2CD4CCE1" w14:textId="77777777" w:rsidR="001150AB" w:rsidRPr="004D0BC3" w:rsidRDefault="001150AB" w:rsidP="009246B5">
      <w:pPr>
        <w:spacing w:line="360" w:lineRule="auto"/>
        <w:rPr>
          <w:rFonts w:ascii="Arial" w:hAnsi="Arial" w:cs="Arial"/>
          <w:sz w:val="24"/>
        </w:rPr>
      </w:pPr>
    </w:p>
    <w:p w14:paraId="0F8AA4AD" w14:textId="77777777" w:rsidR="001150AB" w:rsidRPr="004D0BC3" w:rsidRDefault="001150AB" w:rsidP="009246B5">
      <w:pPr>
        <w:spacing w:line="360" w:lineRule="auto"/>
        <w:rPr>
          <w:rFonts w:ascii="Arial" w:hAnsi="Arial" w:cs="Arial"/>
          <w:sz w:val="24"/>
        </w:rPr>
      </w:pPr>
    </w:p>
    <w:p w14:paraId="157BC4F3" w14:textId="77777777" w:rsidR="001150AB" w:rsidRPr="004D0BC3" w:rsidRDefault="001150AB" w:rsidP="009246B5">
      <w:pPr>
        <w:spacing w:line="360" w:lineRule="auto"/>
        <w:rPr>
          <w:rFonts w:ascii="Arial" w:hAnsi="Arial" w:cs="Arial"/>
          <w:sz w:val="24"/>
        </w:rPr>
      </w:pPr>
    </w:p>
    <w:p w14:paraId="0E45884A" w14:textId="77777777" w:rsidR="001150AB" w:rsidRPr="004D0BC3" w:rsidRDefault="001150AB" w:rsidP="009246B5">
      <w:pPr>
        <w:spacing w:line="360" w:lineRule="auto"/>
        <w:rPr>
          <w:rFonts w:ascii="Arial" w:hAnsi="Arial" w:cs="Arial"/>
          <w:sz w:val="24"/>
        </w:rPr>
      </w:pPr>
    </w:p>
    <w:p w14:paraId="5EC608D9" w14:textId="77777777" w:rsidR="001150AB" w:rsidRPr="004D0BC3" w:rsidRDefault="001150AB" w:rsidP="009246B5">
      <w:pPr>
        <w:spacing w:line="360" w:lineRule="auto"/>
        <w:rPr>
          <w:rFonts w:ascii="Arial" w:hAnsi="Arial" w:cs="Arial"/>
          <w:sz w:val="24"/>
        </w:rPr>
      </w:pPr>
    </w:p>
    <w:p w14:paraId="1D94592C" w14:textId="77777777" w:rsidR="001150AB" w:rsidRPr="004D0BC3" w:rsidRDefault="001150AB" w:rsidP="009246B5">
      <w:pPr>
        <w:spacing w:line="360" w:lineRule="auto"/>
        <w:rPr>
          <w:rFonts w:ascii="Arial" w:hAnsi="Arial" w:cs="Arial"/>
          <w:sz w:val="24"/>
        </w:rPr>
      </w:pPr>
    </w:p>
    <w:p w14:paraId="0F404832" w14:textId="77777777" w:rsidR="00F87C0D" w:rsidRPr="004D0BC3" w:rsidRDefault="00F87C0D" w:rsidP="009246B5">
      <w:pPr>
        <w:pStyle w:val="Ttulo1"/>
        <w:spacing w:line="360" w:lineRule="auto"/>
        <w:rPr>
          <w:rFonts w:cs="Arial"/>
        </w:rPr>
      </w:pPr>
      <w:bookmarkStart w:id="56" w:name="_Toc162863690"/>
      <w:bookmarkStart w:id="57" w:name="_Toc178701262"/>
      <w:r w:rsidRPr="004D0BC3">
        <w:rPr>
          <w:rFonts w:cs="Arial"/>
        </w:rPr>
        <w:lastRenderedPageBreak/>
        <w:t>Justificación</w:t>
      </w:r>
      <w:bookmarkEnd w:id="56"/>
      <w:bookmarkEnd w:id="57"/>
      <w:r w:rsidRPr="004D0BC3">
        <w:rPr>
          <w:rFonts w:cs="Arial"/>
        </w:rPr>
        <w:t xml:space="preserve"> </w:t>
      </w:r>
    </w:p>
    <w:p w14:paraId="301E4F27" w14:textId="28B1EB2D" w:rsidR="00F87C0D" w:rsidRPr="004D0BC3" w:rsidRDefault="00F87C0D" w:rsidP="009246B5">
      <w:pPr>
        <w:pStyle w:val="Default"/>
        <w:spacing w:line="360" w:lineRule="auto"/>
        <w:jc w:val="both"/>
      </w:pPr>
    </w:p>
    <w:p w14:paraId="2EEACB93" w14:textId="77777777"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Existen pocos algoritmos de agrupamiento que trabajen con datos de tipo mezclado (Numérico y categóricos) por esta razón, contar con esta implementación del algoritmo de agrupamiento permitirá, realizar estudios de análisis de datos, para cualquier conjunto de datos de este tipo. Muchos conjuntos de datos contienen una combinación de variables numéricas y categóricas, lo que presenta un desafío considerable para los métodos de agrupamiento tradicionales. La falta de herramientas adecuadas para analizar estos datos mixtos puede llevar a interpretaciones incompletas y decisiones menos efectivas.</w:t>
      </w:r>
    </w:p>
    <w:p w14:paraId="00908772" w14:textId="3CAD327F"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La implementación del algoritmo de agrupamiento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permitirá analizar conjuntos de datos mixtos de manera más precisa y eficiente. Este proyecto se enfoca en desarrollar un software que utilice dicho algoritmo para identificar patrones y tendencias en los datos, lo que facilitará una comprensión más profunda de la información disponible.</w:t>
      </w:r>
      <w:r w:rsidR="0065653E" w:rsidRPr="004D0BC3">
        <w:rPr>
          <w:rFonts w:ascii="Arial" w:hAnsi="Arial" w:cs="Arial"/>
          <w:sz w:val="24"/>
          <w:szCs w:val="24"/>
        </w:rPr>
        <w:t xml:space="preserve"> </w:t>
      </w:r>
    </w:p>
    <w:p w14:paraId="43A8C701" w14:textId="56A26040" w:rsidR="008463AA" w:rsidRPr="004D0BC3" w:rsidRDefault="008463AA" w:rsidP="009246B5">
      <w:pPr>
        <w:spacing w:line="360" w:lineRule="auto"/>
        <w:jc w:val="both"/>
        <w:rPr>
          <w:rFonts w:ascii="Arial" w:hAnsi="Arial" w:cs="Arial"/>
          <w:sz w:val="24"/>
          <w:szCs w:val="24"/>
        </w:rPr>
      </w:pPr>
      <w:r w:rsidRPr="004D0BC3">
        <w:rPr>
          <w:rFonts w:ascii="Arial" w:hAnsi="Arial" w:cs="Arial"/>
          <w:sz w:val="24"/>
          <w:szCs w:val="24"/>
        </w:rPr>
        <w:t>Al permitir un análisis más completo de estos datos, se podrá mejorar la gestión de recursos, el rendimiento del sistema, y adaptar sus estrategias a las necesidades y comportamientos de los usuarios. La integración del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es una herramienta accesible que permita a los usuarios realizar análisis complejos sin necesidad de una formación avanzada en análisis de datos. </w:t>
      </w:r>
    </w:p>
    <w:p w14:paraId="4C97D40B" w14:textId="3CE739BF" w:rsidR="00A00B86" w:rsidRPr="004D0BC3" w:rsidRDefault="008463AA" w:rsidP="009246B5">
      <w:pPr>
        <w:pStyle w:val="Default"/>
        <w:spacing w:line="360" w:lineRule="auto"/>
        <w:jc w:val="both"/>
      </w:pPr>
      <w:r w:rsidRPr="004D0BC3">
        <w:t>El desarrollo de este software no solo solucionará un problema técnico significativo, sino que también abrirá nuevas oportunidades para el análisis de datos. Al ofrecer una solución robusta para el análisis de datos mixtos, el proyecto contribuirá a la toma de decisiones más informadas y estratégicas, mejorando así la eficiencia y efectividad operativa.</w:t>
      </w:r>
    </w:p>
    <w:p w14:paraId="7D49BF6C" w14:textId="114185B4" w:rsidR="00A00B86" w:rsidRPr="004D0BC3" w:rsidRDefault="00A00B86" w:rsidP="009246B5">
      <w:pPr>
        <w:pStyle w:val="Default"/>
        <w:spacing w:line="360" w:lineRule="auto"/>
        <w:jc w:val="both"/>
      </w:pPr>
    </w:p>
    <w:p w14:paraId="19B2FA6C" w14:textId="77777777" w:rsidR="00A00B86" w:rsidRPr="004D0BC3" w:rsidRDefault="00A00B86" w:rsidP="009246B5">
      <w:pPr>
        <w:pStyle w:val="Default"/>
        <w:spacing w:line="360" w:lineRule="auto"/>
        <w:jc w:val="both"/>
      </w:pPr>
    </w:p>
    <w:p w14:paraId="42C37566" w14:textId="77777777" w:rsidR="001150AB" w:rsidRPr="004D0BC3" w:rsidRDefault="001150AB" w:rsidP="009246B5">
      <w:pPr>
        <w:pStyle w:val="Default"/>
        <w:spacing w:line="360" w:lineRule="auto"/>
        <w:jc w:val="both"/>
      </w:pPr>
    </w:p>
    <w:p w14:paraId="42FEA57C" w14:textId="77777777" w:rsidR="001150AB" w:rsidRPr="004D0BC3" w:rsidRDefault="001150AB" w:rsidP="009246B5">
      <w:pPr>
        <w:pStyle w:val="Default"/>
        <w:spacing w:line="360" w:lineRule="auto"/>
        <w:jc w:val="both"/>
      </w:pPr>
    </w:p>
    <w:p w14:paraId="4CB119F2" w14:textId="77777777" w:rsidR="00F87C0D" w:rsidRPr="004D0BC3" w:rsidRDefault="00F87C0D" w:rsidP="009246B5">
      <w:pPr>
        <w:pStyle w:val="Ttulo1"/>
        <w:spacing w:line="360" w:lineRule="auto"/>
        <w:rPr>
          <w:rFonts w:cs="Arial"/>
        </w:rPr>
      </w:pPr>
      <w:bookmarkStart w:id="58" w:name="_Toc162863691"/>
      <w:bookmarkStart w:id="59" w:name="_Toc178701263"/>
      <w:r w:rsidRPr="004D0BC3">
        <w:rPr>
          <w:rFonts w:cs="Arial"/>
        </w:rPr>
        <w:lastRenderedPageBreak/>
        <w:t>Marco Teórico (fundamentos teóricos)</w:t>
      </w:r>
      <w:bookmarkEnd w:id="58"/>
      <w:bookmarkEnd w:id="59"/>
    </w:p>
    <w:p w14:paraId="75E0696A" w14:textId="77777777" w:rsidR="00235BE6" w:rsidRPr="004D0BC3" w:rsidRDefault="00235BE6" w:rsidP="009246B5">
      <w:pPr>
        <w:spacing w:line="360" w:lineRule="auto"/>
        <w:jc w:val="both"/>
        <w:rPr>
          <w:rFonts w:ascii="Arial" w:hAnsi="Arial" w:cs="Arial"/>
          <w:sz w:val="24"/>
        </w:rPr>
      </w:pPr>
    </w:p>
    <w:p w14:paraId="1DBDD5DD" w14:textId="07EABE63" w:rsidR="00A27707" w:rsidRPr="004D0BC3" w:rsidRDefault="00A27707" w:rsidP="009246B5">
      <w:pPr>
        <w:pStyle w:val="Ttulo2"/>
        <w:spacing w:line="360" w:lineRule="auto"/>
        <w:rPr>
          <w:rFonts w:cs="Arial"/>
        </w:rPr>
      </w:pPr>
      <w:bookmarkStart w:id="60" w:name="_Toc178701264"/>
      <w:r w:rsidRPr="004D0BC3">
        <w:rPr>
          <w:rFonts w:cs="Arial"/>
        </w:rPr>
        <w:t>Minería de datos</w:t>
      </w:r>
      <w:bookmarkEnd w:id="60"/>
    </w:p>
    <w:p w14:paraId="3440FBCC" w14:textId="77777777" w:rsidR="00A27707" w:rsidRPr="004D0BC3" w:rsidRDefault="00A27707" w:rsidP="009246B5">
      <w:pPr>
        <w:spacing w:line="360" w:lineRule="auto"/>
        <w:rPr>
          <w:rFonts w:ascii="Arial" w:hAnsi="Arial" w:cs="Arial"/>
        </w:rPr>
      </w:pPr>
    </w:p>
    <w:p w14:paraId="4BF14C54" w14:textId="77777777" w:rsidR="0070654D" w:rsidRPr="0070654D" w:rsidRDefault="0070654D" w:rsidP="009246B5">
      <w:pPr>
        <w:spacing w:line="360" w:lineRule="auto"/>
        <w:jc w:val="both"/>
        <w:rPr>
          <w:rFonts w:ascii="Arial" w:hAnsi="Arial" w:cs="Arial"/>
          <w:sz w:val="24"/>
          <w:szCs w:val="24"/>
        </w:rPr>
      </w:pPr>
      <w:r w:rsidRPr="0070654D">
        <w:rPr>
          <w:rFonts w:ascii="Arial" w:hAnsi="Arial" w:cs="Arial"/>
          <w:sz w:val="24"/>
          <w:szCs w:val="24"/>
        </w:rPr>
        <w:t>Hoy en día, las empresas que gestionan grandes volúmenes de datos buscan formas de analizarlos para identificar oportunidades que les permitan monitorear las ventas y dirigir sus estrategias de marketing. También buscan detectar tendencias que puedan predecir situaciones futuras. En esencia, el objetivo es identificar modelos o patrones que den sentido a la vasta cantidad de datos disponibles. Esta tarea recae en la minería de datos (MD), que se enfoca en extraer información valiosa o conocimiento a través del análisis detallado de grandes conjuntos de datos, utilizando técnicas y metodologías (algoritmos) diseñados para la clasificación, regresión, agrupamiento y detección de anomalías, entre otras.</w:t>
      </w:r>
    </w:p>
    <w:p w14:paraId="0309FD5F" w14:textId="77777777" w:rsidR="0070654D" w:rsidRPr="0070654D" w:rsidRDefault="0070654D" w:rsidP="009246B5">
      <w:pPr>
        <w:spacing w:line="360" w:lineRule="auto"/>
        <w:jc w:val="both"/>
        <w:rPr>
          <w:rFonts w:ascii="Arial" w:hAnsi="Arial" w:cs="Arial"/>
          <w:sz w:val="24"/>
          <w:szCs w:val="24"/>
        </w:rPr>
      </w:pPr>
      <w:r w:rsidRPr="0070654D">
        <w:rPr>
          <w:rFonts w:ascii="Arial" w:hAnsi="Arial" w:cs="Arial"/>
          <w:sz w:val="24"/>
          <w:szCs w:val="24"/>
        </w:rPr>
        <w:t>El proceso de minería de datos implica ajustar modelos o identificar patrones a partir de datos observados. Este ajuste es generalmente de naturaleza estadística, permitiendo cierto nivel de ruido o error dentro del modelo. Los algoritmos de minería de datos se encargan principalmente de tareas de predicción (para datos desconocidos) y descripción (de patrones). Los objetivos de la predicción y la descripción se logran mediante las tareas fundamentales de la minería de datos: clasificación, regresión, agrupamiento, resumir información, dependencia del modelo, y detección de cambios y desviaciones. La mayoría de los métodos de minería de datos están basados en conceptos de aprendizaje automático, reconocimiento de patrones y estadística. El amplio conjunto de algoritmos disponibles para resolver estos problemas puede resultar abrumador tanto para los analistas de datos experimentados como para los principiantes. Los desarrollos actuales en minería de datos se centran en encontrar métodos que clasifiquen eficientemente grandes bases de datos, con datos de diversas naturalezas o combinaciones de estos.</w:t>
      </w:r>
    </w:p>
    <w:p w14:paraId="7A33C820" w14:textId="7D6E8342" w:rsidR="00D74E4A" w:rsidRPr="004D0BC3" w:rsidRDefault="00A27707" w:rsidP="009246B5">
      <w:pPr>
        <w:spacing w:line="360" w:lineRule="auto"/>
        <w:jc w:val="both"/>
        <w:rPr>
          <w:rFonts w:ascii="Arial" w:hAnsi="Arial" w:cs="Arial"/>
          <w:sz w:val="24"/>
          <w:szCs w:val="24"/>
        </w:rPr>
      </w:pPr>
      <w:r w:rsidRPr="004D0BC3">
        <w:rPr>
          <w:rFonts w:ascii="Arial" w:hAnsi="Arial" w:cs="Arial"/>
          <w:sz w:val="24"/>
          <w:szCs w:val="24"/>
        </w:rPr>
        <w:t>.</w:t>
      </w:r>
    </w:p>
    <w:p w14:paraId="3193E562" w14:textId="77777777" w:rsidR="002F78AB" w:rsidRPr="004D0BC3" w:rsidRDefault="002F78AB" w:rsidP="009246B5">
      <w:pPr>
        <w:spacing w:line="360" w:lineRule="auto"/>
        <w:jc w:val="both"/>
        <w:rPr>
          <w:rFonts w:ascii="Arial" w:hAnsi="Arial" w:cs="Arial"/>
          <w:sz w:val="24"/>
          <w:szCs w:val="24"/>
        </w:rPr>
      </w:pPr>
    </w:p>
    <w:p w14:paraId="3CBD465F" w14:textId="77777777" w:rsidR="0074422F" w:rsidRPr="004D0BC3" w:rsidRDefault="0074422F" w:rsidP="009246B5">
      <w:pPr>
        <w:pStyle w:val="Ttulo3"/>
        <w:spacing w:line="360" w:lineRule="auto"/>
        <w:rPr>
          <w:rFonts w:cs="Arial"/>
        </w:rPr>
      </w:pPr>
      <w:bookmarkStart w:id="61" w:name="_Toc178701265"/>
      <w:r w:rsidRPr="004D0BC3">
        <w:rPr>
          <w:rFonts w:cs="Arial"/>
        </w:rPr>
        <w:lastRenderedPageBreak/>
        <w:t>Disciplinas relacionadas con minería de datos</w:t>
      </w:r>
      <w:bookmarkEnd w:id="61"/>
    </w:p>
    <w:p w14:paraId="44417909" w14:textId="77777777" w:rsidR="0074422F" w:rsidRPr="004D0BC3" w:rsidRDefault="0074422F" w:rsidP="009246B5">
      <w:pPr>
        <w:spacing w:line="360" w:lineRule="auto"/>
        <w:jc w:val="both"/>
        <w:rPr>
          <w:rFonts w:ascii="Arial" w:hAnsi="Arial" w:cs="Arial"/>
          <w:sz w:val="24"/>
          <w:szCs w:val="24"/>
        </w:rPr>
      </w:pPr>
    </w:p>
    <w:p w14:paraId="31610D78" w14:textId="36734B4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P</w:t>
      </w:r>
      <w:r w:rsidRPr="004D0BC3">
        <w:rPr>
          <w:rFonts w:ascii="Arial" w:hAnsi="Arial" w:cs="Arial"/>
          <w:sz w:val="24"/>
          <w:szCs w:val="24"/>
        </w:rPr>
        <w:t>or definición, el KDD (Descubrimiento de Conocimiento en Bases de Datos) se considera un campo interdisciplinario que reúne a investigadores de diversas áreas. El término "minería de datos" ha sido comúnmente utilizado por estadísticos, analistas de datos y la comunidad de Sistemas de Información para la Gestión (MIS), mientras que "KDD" ha sido más empleado en inteligencia artificial y en investigaciones de aprendizaje automático.</w:t>
      </w:r>
    </w:p>
    <w:p w14:paraId="734E7195" w14:textId="77777777" w:rsidR="00FA2703" w:rsidRPr="004D0BC3" w:rsidRDefault="00FA2703" w:rsidP="009246B5">
      <w:pPr>
        <w:spacing w:line="360" w:lineRule="auto"/>
        <w:jc w:val="both"/>
        <w:rPr>
          <w:rFonts w:ascii="Arial" w:hAnsi="Arial" w:cs="Arial"/>
          <w:sz w:val="24"/>
          <w:szCs w:val="24"/>
        </w:rPr>
      </w:pPr>
    </w:p>
    <w:p w14:paraId="23685BCA"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Estadística</w:t>
      </w:r>
    </w:p>
    <w:p w14:paraId="75961531"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estadística ofrece una valiosa asistencia en el análisis de datos, pero a menudo no es suficiente por sí sola y presenta ciertos inconvenientes, como la inadecuación para datos nominales, la dificultad en la interpretación de resultados y la necesidad de que el usuario decida cómo y dónde analizar los datos. No obstante, desempeña un papel crucial en algunos pasos del proceso de KDD, especialmente en la selección y muestreo de datos, en la minería de datos y en la evaluación del conocimiento obtenido.</w:t>
      </w:r>
    </w:p>
    <w:p w14:paraId="19B7FD94" w14:textId="77777777" w:rsidR="00FA2703" w:rsidRPr="004D0BC3" w:rsidRDefault="00FA2703" w:rsidP="009246B5">
      <w:pPr>
        <w:spacing w:line="360" w:lineRule="auto"/>
        <w:jc w:val="both"/>
        <w:rPr>
          <w:rFonts w:ascii="Arial" w:hAnsi="Arial" w:cs="Arial"/>
          <w:sz w:val="24"/>
          <w:szCs w:val="24"/>
        </w:rPr>
      </w:pPr>
    </w:p>
    <w:p w14:paraId="4287C525"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Inteligencia Artificial y Aprendizaje Automático</w:t>
      </w:r>
    </w:p>
    <w:p w14:paraId="6DA306FD"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Estas disciplinas aportan algoritmos y métodos esenciales para el aprendizaje automático, permitiendo que los sistemas identifiquen patrones y hagan predicciones a partir de los datos. Los enfoques de aprendizaje supervisado y no supervisado son fundamentales para desarrollar modelos predictivos y de agrupamiento.</w:t>
      </w:r>
    </w:p>
    <w:p w14:paraId="7088F46C" w14:textId="77777777" w:rsidR="00FA2703" w:rsidRPr="004D0BC3" w:rsidRDefault="00FA2703" w:rsidP="009246B5">
      <w:pPr>
        <w:spacing w:line="360" w:lineRule="auto"/>
        <w:jc w:val="both"/>
        <w:rPr>
          <w:rFonts w:ascii="Arial" w:hAnsi="Arial" w:cs="Arial"/>
          <w:sz w:val="24"/>
          <w:szCs w:val="24"/>
        </w:rPr>
      </w:pPr>
    </w:p>
    <w:p w14:paraId="71A95118" w14:textId="6F92DF2F"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Bases de Datos y Sistemas de Información</w:t>
      </w:r>
    </w:p>
    <w:p w14:paraId="07990819"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 xml:space="preserve">El almacenamiento y recuperación eficiente de datos son vitales en la minería de datos. Las bases de datos relacionales y NoSQL, junto con los sistemas de gestión </w:t>
      </w:r>
      <w:r w:rsidRPr="004D0BC3">
        <w:rPr>
          <w:rFonts w:ascii="Arial" w:hAnsi="Arial" w:cs="Arial"/>
          <w:sz w:val="24"/>
          <w:szCs w:val="24"/>
        </w:rPr>
        <w:lastRenderedPageBreak/>
        <w:t>de bases de datos (DBMS), facilitan la organización y el acceso a grandes conjuntos de datos, apoyando las operaciones de minería.</w:t>
      </w:r>
    </w:p>
    <w:p w14:paraId="14D85CA9" w14:textId="77777777" w:rsidR="00FA2703" w:rsidRPr="004D0BC3" w:rsidRDefault="00FA2703" w:rsidP="009246B5">
      <w:pPr>
        <w:spacing w:line="360" w:lineRule="auto"/>
        <w:jc w:val="both"/>
        <w:rPr>
          <w:rFonts w:ascii="Arial" w:hAnsi="Arial" w:cs="Arial"/>
          <w:sz w:val="24"/>
          <w:szCs w:val="24"/>
        </w:rPr>
      </w:pPr>
    </w:p>
    <w:p w14:paraId="4B676E00"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Matemáticas y Algoritmos</w:t>
      </w:r>
    </w:p>
    <w:p w14:paraId="59F3CF17"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teoría matemática sustenta muchas técnicas de minería de datos. Los algoritmos de optimización, la teoría de grafos y las matemáticas discretas son esenciales para desarrollar métodos eficientes y efectivos para el análisis de datos.</w:t>
      </w:r>
    </w:p>
    <w:p w14:paraId="795C7E11" w14:textId="77777777" w:rsidR="00FA2703" w:rsidRPr="004D0BC3" w:rsidRDefault="00FA2703" w:rsidP="009246B5">
      <w:pPr>
        <w:spacing w:line="360" w:lineRule="auto"/>
        <w:jc w:val="both"/>
        <w:rPr>
          <w:rFonts w:ascii="Arial" w:hAnsi="Arial" w:cs="Arial"/>
          <w:sz w:val="24"/>
          <w:szCs w:val="24"/>
        </w:rPr>
      </w:pPr>
    </w:p>
    <w:p w14:paraId="6C5D54C6"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Visualización de Datos</w:t>
      </w:r>
    </w:p>
    <w:p w14:paraId="538A20D9"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 capacidad de visualizar datos es crucial para interpretar y comunicar los resultados de la minería de datos. Herramientas y técnicas de visualización ayudan a presentar patrones complejos de manera comprensible y a facilitar la toma de decisiones basadas en datos.</w:t>
      </w:r>
    </w:p>
    <w:p w14:paraId="751AF47A" w14:textId="77777777" w:rsidR="00FA2703" w:rsidRPr="004D0BC3" w:rsidRDefault="00FA2703" w:rsidP="009246B5">
      <w:pPr>
        <w:spacing w:line="360" w:lineRule="auto"/>
        <w:jc w:val="both"/>
        <w:rPr>
          <w:rFonts w:ascii="Arial" w:hAnsi="Arial" w:cs="Arial"/>
          <w:sz w:val="24"/>
          <w:szCs w:val="24"/>
        </w:rPr>
      </w:pPr>
    </w:p>
    <w:p w14:paraId="2621EFBF" w14:textId="77777777" w:rsidR="00FA2703"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Ciencias de la Computación</w:t>
      </w:r>
    </w:p>
    <w:p w14:paraId="089892C3" w14:textId="1F3E98B0" w:rsidR="00A27707" w:rsidRPr="004D0BC3" w:rsidRDefault="00FA2703" w:rsidP="009246B5">
      <w:pPr>
        <w:spacing w:line="360" w:lineRule="auto"/>
        <w:jc w:val="both"/>
        <w:rPr>
          <w:rFonts w:ascii="Arial" w:hAnsi="Arial" w:cs="Arial"/>
          <w:sz w:val="24"/>
          <w:szCs w:val="24"/>
        </w:rPr>
      </w:pPr>
      <w:r w:rsidRPr="004D0BC3">
        <w:rPr>
          <w:rFonts w:ascii="Arial" w:hAnsi="Arial" w:cs="Arial"/>
          <w:sz w:val="24"/>
          <w:szCs w:val="24"/>
        </w:rPr>
        <w:t>Las ciencias de la computación proporcionan los fundamentos técnicos y teóricos necesarios para el desarrollo de software y herramientas de minería de datos. Esto incluye desde el diseño de algoritmos hasta la implementación de sistemas escalables y eficientes</w:t>
      </w:r>
      <w:r w:rsidR="0074422F" w:rsidRPr="004D0BC3">
        <w:rPr>
          <w:rFonts w:ascii="Arial" w:hAnsi="Arial" w:cs="Arial"/>
          <w:sz w:val="24"/>
          <w:szCs w:val="24"/>
        </w:rPr>
        <w:t>.</w:t>
      </w:r>
    </w:p>
    <w:p w14:paraId="0F966E4B" w14:textId="1C3C4C32" w:rsidR="00235BE6" w:rsidRPr="004D0BC3" w:rsidRDefault="00235BE6" w:rsidP="009246B5">
      <w:pPr>
        <w:pStyle w:val="Ttulo2"/>
        <w:spacing w:line="360" w:lineRule="auto"/>
        <w:rPr>
          <w:rFonts w:cs="Arial"/>
        </w:rPr>
      </w:pPr>
      <w:bookmarkStart w:id="62" w:name="_Toc178701266"/>
      <w:proofErr w:type="spellStart"/>
      <w:r w:rsidRPr="004D0BC3">
        <w:rPr>
          <w:rFonts w:cs="Arial"/>
        </w:rPr>
        <w:t>Clustering</w:t>
      </w:r>
      <w:bookmarkEnd w:id="62"/>
      <w:proofErr w:type="spellEnd"/>
    </w:p>
    <w:p w14:paraId="071B50B2" w14:textId="77777777" w:rsidR="00235BE6" w:rsidRPr="004D0BC3" w:rsidRDefault="00235BE6" w:rsidP="009246B5">
      <w:pPr>
        <w:spacing w:line="360" w:lineRule="auto"/>
        <w:rPr>
          <w:rFonts w:ascii="Arial" w:hAnsi="Arial" w:cs="Arial"/>
        </w:rPr>
      </w:pPr>
    </w:p>
    <w:p w14:paraId="1911EA8C" w14:textId="77777777" w:rsidR="00235BE6" w:rsidRPr="004D0BC3" w:rsidRDefault="00235BE6" w:rsidP="009246B5">
      <w:pPr>
        <w:spacing w:line="360" w:lineRule="auto"/>
        <w:jc w:val="both"/>
        <w:rPr>
          <w:rFonts w:ascii="Arial" w:hAnsi="Arial" w:cs="Arial"/>
          <w:sz w:val="24"/>
        </w:rPr>
      </w:pPr>
      <w:proofErr w:type="spellStart"/>
      <w:r w:rsidRPr="004D0BC3">
        <w:rPr>
          <w:rFonts w:ascii="Arial" w:hAnsi="Arial" w:cs="Arial"/>
          <w:sz w:val="24"/>
        </w:rPr>
        <w:t>Clustering</w:t>
      </w:r>
      <w:proofErr w:type="spellEnd"/>
      <w:r w:rsidRPr="004D0BC3">
        <w:rPr>
          <w:rFonts w:ascii="Arial" w:hAnsi="Arial" w:cs="Arial"/>
          <w:sz w:val="24"/>
        </w:rPr>
        <w:t xml:space="preserve"> es una técnica de aprendizaje no supervisado que se utiliza para agrupar un conjunto de objetos en subgrupos o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de manera que los objetos en un mismo </w:t>
      </w:r>
      <w:proofErr w:type="spellStart"/>
      <w:r w:rsidRPr="004D0BC3">
        <w:rPr>
          <w:rFonts w:ascii="Arial" w:hAnsi="Arial" w:cs="Arial"/>
          <w:sz w:val="24"/>
        </w:rPr>
        <w:t>cluster</w:t>
      </w:r>
      <w:proofErr w:type="spellEnd"/>
      <w:r w:rsidRPr="004D0BC3">
        <w:rPr>
          <w:rFonts w:ascii="Arial" w:hAnsi="Arial" w:cs="Arial"/>
          <w:sz w:val="24"/>
        </w:rPr>
        <w:t xml:space="preserve"> sean más similares entre sí que con los objetos de otros </w:t>
      </w:r>
      <w:proofErr w:type="spellStart"/>
      <w:r w:rsidRPr="004D0BC3">
        <w:rPr>
          <w:rFonts w:ascii="Arial" w:hAnsi="Arial" w:cs="Arial"/>
          <w:sz w:val="24"/>
        </w:rPr>
        <w:t>clusters</w:t>
      </w:r>
      <w:proofErr w:type="spellEnd"/>
      <w:r w:rsidRPr="004D0BC3">
        <w:rPr>
          <w:rFonts w:ascii="Arial" w:hAnsi="Arial" w:cs="Arial"/>
          <w:sz w:val="24"/>
        </w:rPr>
        <w:t>. La similitud entre objetos se define a menudo mediante una medida de distancia, como la distancia Euclidiana, aunque puede variar según el tipo de datos y el algoritmo utilizado.</w:t>
      </w:r>
    </w:p>
    <w:p w14:paraId="29B365CF" w14:textId="4125F9DE" w:rsidR="00105AE3" w:rsidRPr="004D0BC3" w:rsidRDefault="00105AE3" w:rsidP="009246B5">
      <w:pPr>
        <w:spacing w:line="360" w:lineRule="auto"/>
        <w:jc w:val="both"/>
        <w:rPr>
          <w:rFonts w:ascii="Arial" w:hAnsi="Arial" w:cs="Arial"/>
          <w:sz w:val="24"/>
        </w:rPr>
      </w:pPr>
      <w:r w:rsidRPr="004D0BC3">
        <w:rPr>
          <w:rFonts w:ascii="Arial" w:hAnsi="Arial" w:cs="Arial"/>
          <w:sz w:val="24"/>
        </w:rPr>
        <w:lastRenderedPageBreak/>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es un enfoque o método popular usado para segmentar grandes conjuntos de datos heterogéneos, dentro de pequeños subconjuntos homogéneos que puedan ser fácilmente manejados, analizados y modelados por separado. Los métodos de agrupamiento reparten un conjunto de objetos dentro de grupos, de tal forma que los objetos en el mismo grupo son más similares mutuamente que objetos en diferentes grupos conforme a algún criterio definido. El </w:t>
      </w:r>
      <w:proofErr w:type="spellStart"/>
      <w:r w:rsidRPr="004D0BC3">
        <w:rPr>
          <w:rFonts w:ascii="Arial" w:hAnsi="Arial" w:cs="Arial"/>
          <w:sz w:val="24"/>
        </w:rPr>
        <w:t>Clustering</w:t>
      </w:r>
      <w:proofErr w:type="spellEnd"/>
      <w:r w:rsidRPr="004D0BC3">
        <w:rPr>
          <w:rFonts w:ascii="Arial" w:hAnsi="Arial" w:cs="Arial"/>
          <w:sz w:val="24"/>
        </w:rPr>
        <w:t xml:space="preserve"> ha sido estudiado en diversas áreas, cada una tiene sus métodos para organizar los datos, en las áreas de análisis de datos y estadística se requiere a los datos en forma de números (cuantitativos). En aprendizaje de máquina, en forma de conceptos y </w:t>
      </w:r>
      <w:proofErr w:type="spellStart"/>
      <w:r w:rsidRPr="004D0BC3">
        <w:rPr>
          <w:rFonts w:ascii="Arial" w:hAnsi="Arial" w:cs="Arial"/>
          <w:sz w:val="24"/>
        </w:rPr>
        <w:t>simbolos</w:t>
      </w:r>
      <w:proofErr w:type="spellEnd"/>
      <w:r w:rsidRPr="004D0BC3">
        <w:rPr>
          <w:rFonts w:ascii="Arial" w:hAnsi="Arial" w:cs="Arial"/>
          <w:sz w:val="24"/>
        </w:rPr>
        <w:t xml:space="preserve"> (cualitativos). En minería de datos frecuentemente se trata con todos los tipos de datos o con la mezcla de </w:t>
      </w:r>
      <w:r w:rsidR="003D3886" w:rsidRPr="004D0BC3">
        <w:rPr>
          <w:rFonts w:ascii="Arial" w:hAnsi="Arial" w:cs="Arial"/>
          <w:sz w:val="24"/>
        </w:rPr>
        <w:t>estos</w:t>
      </w:r>
      <w:r w:rsidRPr="004D0BC3">
        <w:rPr>
          <w:rFonts w:ascii="Arial" w:hAnsi="Arial" w:cs="Arial"/>
          <w:sz w:val="24"/>
        </w:rPr>
        <w:t>: cuantitativos (numéricos) y cualitativos (categóricos o simplificación de simbólicos).</w:t>
      </w:r>
    </w:p>
    <w:p w14:paraId="7547618C" w14:textId="508021B1" w:rsidR="00235BE6" w:rsidRPr="004D0BC3" w:rsidRDefault="00235BE6" w:rsidP="009246B5">
      <w:pPr>
        <w:pStyle w:val="Ttulo3"/>
        <w:spacing w:line="360" w:lineRule="auto"/>
        <w:rPr>
          <w:rFonts w:cs="Arial"/>
        </w:rPr>
      </w:pPr>
      <w:bookmarkStart w:id="63" w:name="_Toc178701267"/>
      <w:r w:rsidRPr="004D0BC3">
        <w:rPr>
          <w:rFonts w:cs="Arial"/>
        </w:rPr>
        <w:t xml:space="preserve">Objetivos del </w:t>
      </w:r>
      <w:proofErr w:type="spellStart"/>
      <w:r w:rsidRPr="004D0BC3">
        <w:rPr>
          <w:rFonts w:cs="Arial"/>
        </w:rPr>
        <w:t>Clustering</w:t>
      </w:r>
      <w:bookmarkEnd w:id="63"/>
      <w:proofErr w:type="spellEnd"/>
    </w:p>
    <w:p w14:paraId="3ED02625" w14:textId="77777777" w:rsidR="00235BE6" w:rsidRPr="004D0BC3" w:rsidRDefault="00235BE6" w:rsidP="009246B5">
      <w:pPr>
        <w:spacing w:line="360" w:lineRule="auto"/>
        <w:rPr>
          <w:rFonts w:ascii="Arial" w:hAnsi="Arial" w:cs="Arial"/>
        </w:rPr>
      </w:pPr>
    </w:p>
    <w:p w14:paraId="297102A1"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Descubrimiento de estructuras: Identificar patrones ocultos en los datos sin etiquetas predefinidas.</w:t>
      </w:r>
    </w:p>
    <w:p w14:paraId="6F7E9E5F"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 xml:space="preserve">Reducción de dimensionalidad: Simplificar grandes conjuntos de datos agrupándolos en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representativos.</w:t>
      </w:r>
    </w:p>
    <w:p w14:paraId="678E9214"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 xml:space="preserve">Detección de anomalías: Identificar puntos de datos que no pertenecen a ningún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lo que puede ser útil para detectar fraudes o fallos.</w:t>
      </w:r>
    </w:p>
    <w:p w14:paraId="6386F4F0"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Segmentación de mercados: Dividir un mercado en segmentos distintos para identificar grupos de clientes con comportamientos similares.</w:t>
      </w:r>
    </w:p>
    <w:p w14:paraId="4B6F75B3" w14:textId="77777777" w:rsidR="00235BE6" w:rsidRPr="004D0BC3" w:rsidRDefault="00235BE6" w:rsidP="009246B5">
      <w:pPr>
        <w:pStyle w:val="Ttulo3"/>
        <w:spacing w:line="360" w:lineRule="auto"/>
        <w:rPr>
          <w:rFonts w:cs="Arial"/>
        </w:rPr>
      </w:pPr>
      <w:bookmarkStart w:id="64" w:name="_Toc178701268"/>
      <w:r w:rsidRPr="004D0BC3">
        <w:rPr>
          <w:rFonts w:cs="Arial"/>
        </w:rPr>
        <w:t xml:space="preserve">Importancia del </w:t>
      </w:r>
      <w:proofErr w:type="spellStart"/>
      <w:r w:rsidRPr="004D0BC3">
        <w:rPr>
          <w:rFonts w:cs="Arial"/>
        </w:rPr>
        <w:t>Clustering</w:t>
      </w:r>
      <w:proofErr w:type="spellEnd"/>
      <w:r w:rsidRPr="004D0BC3">
        <w:rPr>
          <w:rFonts w:cs="Arial"/>
        </w:rPr>
        <w:t xml:space="preserve"> en el Análisis de Datos</w:t>
      </w:r>
      <w:bookmarkEnd w:id="64"/>
    </w:p>
    <w:p w14:paraId="198D734F" w14:textId="77777777" w:rsidR="00235BE6" w:rsidRPr="004D0BC3" w:rsidRDefault="00235BE6" w:rsidP="009246B5">
      <w:pPr>
        <w:spacing w:line="360" w:lineRule="auto"/>
        <w:rPr>
          <w:rFonts w:ascii="Arial" w:hAnsi="Arial" w:cs="Arial"/>
        </w:rPr>
      </w:pPr>
    </w:p>
    <w:p w14:paraId="21DF84AC" w14:textId="34B55D3E" w:rsidR="003D3886" w:rsidRPr="004D0BC3" w:rsidRDefault="00235BE6" w:rsidP="009246B5">
      <w:pPr>
        <w:spacing w:line="360" w:lineRule="auto"/>
        <w:jc w:val="both"/>
        <w:rPr>
          <w:rFonts w:ascii="Arial" w:hAnsi="Arial" w:cs="Arial"/>
          <w:sz w:val="24"/>
        </w:rPr>
      </w:pPr>
      <w:r w:rsidRPr="004D0BC3">
        <w:rPr>
          <w:rFonts w:ascii="Arial" w:hAnsi="Arial" w:cs="Arial"/>
          <w:sz w:val="24"/>
        </w:rPr>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es una herramienta fundamental en el análisis de datos y tiene aplicaciones en diversas disciplinas. En biología, por ejemplo, se usa para clasificar especies similares basadas en características genéticas. En el comercio electrónico, ayuda a segmentar a los clientes en grupos basados en su comportamiento de compra, permitiendo la personalización de campañas de marketing. En seguridad </w:t>
      </w:r>
      <w:r w:rsidRPr="004D0BC3">
        <w:rPr>
          <w:rFonts w:ascii="Arial" w:hAnsi="Arial" w:cs="Arial"/>
          <w:sz w:val="24"/>
        </w:rPr>
        <w:lastRenderedPageBreak/>
        <w:t>informática, se emplea para detectar patrones anómalos que podrían indicar ataques cibernéticos.</w:t>
      </w:r>
    </w:p>
    <w:p w14:paraId="493BCE90" w14:textId="77777777" w:rsidR="00235BE6" w:rsidRPr="004D0BC3" w:rsidRDefault="00235BE6" w:rsidP="009246B5">
      <w:pPr>
        <w:pStyle w:val="Ttulo3"/>
        <w:spacing w:line="360" w:lineRule="auto"/>
        <w:rPr>
          <w:rFonts w:cs="Arial"/>
        </w:rPr>
      </w:pPr>
      <w:bookmarkStart w:id="65" w:name="_Toc178701269"/>
      <w:r w:rsidRPr="004D0BC3">
        <w:rPr>
          <w:rFonts w:cs="Arial"/>
        </w:rPr>
        <w:t xml:space="preserve">Aplicaciones del </w:t>
      </w:r>
      <w:proofErr w:type="spellStart"/>
      <w:r w:rsidRPr="004D0BC3">
        <w:rPr>
          <w:rFonts w:cs="Arial"/>
        </w:rPr>
        <w:t>Clustering</w:t>
      </w:r>
      <w:bookmarkEnd w:id="65"/>
      <w:proofErr w:type="spellEnd"/>
    </w:p>
    <w:p w14:paraId="1C53DD9C" w14:textId="77777777" w:rsidR="00235BE6" w:rsidRPr="004D0BC3" w:rsidRDefault="00235BE6" w:rsidP="009246B5">
      <w:pPr>
        <w:spacing w:line="360" w:lineRule="auto"/>
        <w:rPr>
          <w:rFonts w:ascii="Arial" w:hAnsi="Arial" w:cs="Arial"/>
        </w:rPr>
      </w:pPr>
    </w:p>
    <w:p w14:paraId="16703CBD"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Biología y Medicina: Agrupamiento de genes con funciones similares, clasificación de enfermedades.</w:t>
      </w:r>
    </w:p>
    <w:p w14:paraId="6AD6CAA4"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Marketing y Ventas: Segmentación de clientes, análisis de preferencias de consumidores.</w:t>
      </w:r>
    </w:p>
    <w:p w14:paraId="4D28E752"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Redes Sociales: Detección de comunidades en redes sociales, análisis de opiniones y sentimientos.</w:t>
      </w:r>
    </w:p>
    <w:p w14:paraId="353F0470"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Seguridad y Fraude: Detección de transacciones fraudulentas, identificación de patrones inusuales en datos de seguridad.</w:t>
      </w:r>
    </w:p>
    <w:p w14:paraId="4D9A19BF" w14:textId="77777777" w:rsidR="00235BE6" w:rsidRPr="004D0BC3" w:rsidRDefault="00235BE6" w:rsidP="009246B5">
      <w:pPr>
        <w:spacing w:line="360" w:lineRule="auto"/>
        <w:jc w:val="both"/>
        <w:rPr>
          <w:rFonts w:ascii="Arial" w:hAnsi="Arial" w:cs="Arial"/>
          <w:sz w:val="24"/>
        </w:rPr>
      </w:pPr>
      <w:r w:rsidRPr="004D0BC3">
        <w:rPr>
          <w:rFonts w:ascii="Arial" w:hAnsi="Arial" w:cs="Arial"/>
          <w:sz w:val="24"/>
        </w:rPr>
        <w:t>Procesamiento del Lenguaje Natural: Agrupamiento de documentos o términos, análisis de sentimientos.</w:t>
      </w:r>
    </w:p>
    <w:p w14:paraId="559352B3" w14:textId="2CC6DB4E" w:rsidR="00DB65FB" w:rsidRPr="004D0BC3" w:rsidRDefault="00235BE6" w:rsidP="009246B5">
      <w:pPr>
        <w:spacing w:line="360" w:lineRule="auto"/>
        <w:jc w:val="both"/>
        <w:rPr>
          <w:rFonts w:ascii="Arial" w:hAnsi="Arial" w:cs="Arial"/>
          <w:sz w:val="24"/>
        </w:rPr>
      </w:pPr>
      <w:r w:rsidRPr="004D0BC3">
        <w:rPr>
          <w:rFonts w:ascii="Arial" w:hAnsi="Arial" w:cs="Arial"/>
          <w:sz w:val="24"/>
        </w:rPr>
        <w:t xml:space="preserve">El </w:t>
      </w:r>
      <w:proofErr w:type="spellStart"/>
      <w:r w:rsidRPr="004D0BC3">
        <w:rPr>
          <w:rFonts w:ascii="Arial" w:hAnsi="Arial" w:cs="Arial"/>
          <w:sz w:val="24"/>
        </w:rPr>
        <w:t>clustering</w:t>
      </w:r>
      <w:proofErr w:type="spellEnd"/>
      <w:r w:rsidRPr="004D0BC3">
        <w:rPr>
          <w:rFonts w:ascii="Arial" w:hAnsi="Arial" w:cs="Arial"/>
          <w:sz w:val="24"/>
        </w:rPr>
        <w:t xml:space="preserve"> no solo organiza los datos en grupos manejables, sino que también facilita el descubrimiento de relaciones complejas y patrones en los datos que no son fácilmente visibles. Esto permite una comprensión más profunda y una toma de decisiones más informada en una variedad de campos.</w:t>
      </w:r>
    </w:p>
    <w:p w14:paraId="1851CFD5" w14:textId="614FC61B" w:rsidR="00105AE3" w:rsidRPr="004D0BC3" w:rsidRDefault="00FD4E8F" w:rsidP="009246B5">
      <w:pPr>
        <w:pStyle w:val="Ttulo2"/>
        <w:spacing w:line="360" w:lineRule="auto"/>
        <w:rPr>
          <w:rFonts w:cs="Arial"/>
        </w:rPr>
      </w:pPr>
      <w:bookmarkStart w:id="66" w:name="_Toc178701270"/>
      <w:r w:rsidRPr="004D0BC3">
        <w:rPr>
          <w:rFonts w:cs="Arial"/>
        </w:rPr>
        <w:t>A</w:t>
      </w:r>
      <w:r w:rsidR="00105AE3" w:rsidRPr="004D0BC3">
        <w:rPr>
          <w:rFonts w:cs="Arial"/>
        </w:rPr>
        <w:t>lgoritmos de agrupamiento (</w:t>
      </w:r>
      <w:proofErr w:type="spellStart"/>
      <w:r w:rsidR="00105AE3" w:rsidRPr="004D0BC3">
        <w:rPr>
          <w:rFonts w:cs="Arial"/>
        </w:rPr>
        <w:t>clustering</w:t>
      </w:r>
      <w:proofErr w:type="spellEnd"/>
      <w:r w:rsidR="00105AE3" w:rsidRPr="004D0BC3">
        <w:rPr>
          <w:rFonts w:cs="Arial"/>
        </w:rPr>
        <w:t>)</w:t>
      </w:r>
      <w:bookmarkEnd w:id="66"/>
    </w:p>
    <w:p w14:paraId="4E81D4B6" w14:textId="77777777" w:rsidR="00105AE3" w:rsidRPr="004D0BC3" w:rsidRDefault="00105AE3" w:rsidP="009246B5">
      <w:pPr>
        <w:spacing w:line="360" w:lineRule="auto"/>
        <w:rPr>
          <w:rFonts w:ascii="Arial" w:hAnsi="Arial" w:cs="Arial"/>
        </w:rPr>
      </w:pPr>
    </w:p>
    <w:p w14:paraId="7CF8F6A6" w14:textId="7B9F1E52" w:rsidR="00105AE3" w:rsidRPr="004D0BC3" w:rsidRDefault="00105AE3" w:rsidP="009246B5">
      <w:pPr>
        <w:spacing w:line="360" w:lineRule="auto"/>
        <w:jc w:val="both"/>
        <w:rPr>
          <w:rFonts w:ascii="Arial" w:hAnsi="Arial" w:cs="Arial"/>
          <w:sz w:val="24"/>
        </w:rPr>
      </w:pPr>
      <w:r w:rsidRPr="004D0BC3">
        <w:rPr>
          <w:rFonts w:ascii="Arial" w:hAnsi="Arial" w:cs="Arial"/>
          <w:sz w:val="24"/>
        </w:rPr>
        <w:t xml:space="preserve">Los algoritmos de agrupamiento reciben como entrada al conjunto de datos o la misma base de datos y sin supervisión de ningún tipo y de forma autónoma, agrupan los datos dentro de k grupos o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w:t>
      </w:r>
      <w:proofErr w:type="spellStart"/>
      <w:r w:rsidRPr="004D0BC3">
        <w:rPr>
          <w:rFonts w:ascii="Arial" w:hAnsi="Arial" w:cs="Arial"/>
          <w:sz w:val="24"/>
        </w:rPr>
        <w:t>Clustering</w:t>
      </w:r>
      <w:proofErr w:type="spellEnd"/>
      <w:r w:rsidRPr="004D0BC3">
        <w:rPr>
          <w:rFonts w:ascii="Arial" w:hAnsi="Arial" w:cs="Arial"/>
          <w:sz w:val="24"/>
        </w:rPr>
        <w:t xml:space="preserve"> es útil en ciertas aplicaciones de </w:t>
      </w:r>
      <w:r w:rsidR="00ED1C68" w:rsidRPr="004D0BC3">
        <w:rPr>
          <w:rFonts w:ascii="Arial" w:hAnsi="Arial" w:cs="Arial"/>
          <w:sz w:val="24"/>
        </w:rPr>
        <w:t>biología</w:t>
      </w:r>
      <w:r w:rsidRPr="004D0BC3">
        <w:rPr>
          <w:rFonts w:ascii="Arial" w:hAnsi="Arial" w:cs="Arial"/>
          <w:sz w:val="24"/>
        </w:rPr>
        <w:t xml:space="preserve">, medicina, </w:t>
      </w:r>
      <w:r w:rsidR="00ED1C68" w:rsidRPr="004D0BC3">
        <w:rPr>
          <w:rFonts w:ascii="Arial" w:hAnsi="Arial" w:cs="Arial"/>
          <w:sz w:val="24"/>
        </w:rPr>
        <w:t>sociología</w:t>
      </w:r>
      <w:r w:rsidRPr="004D0BC3">
        <w:rPr>
          <w:rFonts w:ascii="Arial" w:hAnsi="Arial" w:cs="Arial"/>
          <w:sz w:val="24"/>
        </w:rPr>
        <w:t xml:space="preserve"> y otras donde no se encuentran bien definidas las clases. La figura </w:t>
      </w:r>
      <w:r w:rsidR="00ED1C68" w:rsidRPr="004D0BC3">
        <w:rPr>
          <w:rFonts w:ascii="Arial" w:hAnsi="Arial" w:cs="Arial"/>
          <w:sz w:val="24"/>
        </w:rPr>
        <w:t>[</w:t>
      </w:r>
      <w:r w:rsidR="00575EAE" w:rsidRPr="004D0BC3">
        <w:rPr>
          <w:rFonts w:ascii="Arial" w:hAnsi="Arial" w:cs="Arial"/>
          <w:sz w:val="24"/>
        </w:rPr>
        <w:t>1</w:t>
      </w:r>
      <w:r w:rsidR="00ED1C68" w:rsidRPr="004D0BC3">
        <w:rPr>
          <w:rFonts w:ascii="Arial" w:hAnsi="Arial" w:cs="Arial"/>
          <w:sz w:val="24"/>
        </w:rPr>
        <w:t>]</w:t>
      </w:r>
      <w:r w:rsidRPr="004D0BC3">
        <w:rPr>
          <w:rFonts w:ascii="Arial" w:hAnsi="Arial" w:cs="Arial"/>
          <w:sz w:val="24"/>
        </w:rPr>
        <w:t xml:space="preserve"> muestra la representación de un algoritmo de agrupación, la entrada del algoritmo se representa por el conjunto de datos u objetos y dependiendo del algoritmo de agrupamiento se solicita o no el parámetro k; la salida, es una </w:t>
      </w:r>
      <w:r w:rsidRPr="004D0BC3">
        <w:rPr>
          <w:rFonts w:ascii="Arial" w:hAnsi="Arial" w:cs="Arial"/>
          <w:sz w:val="24"/>
        </w:rPr>
        <w:lastRenderedPageBreak/>
        <w:t xml:space="preserve">etiqueta para cada uno de los elementos del conjunto de datos, la cual indica que dicho dato pertenece a cierta clase, grupo o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w:t>
      </w:r>
    </w:p>
    <w:p w14:paraId="2C2EA631" w14:textId="637264F6" w:rsidR="00105AE3" w:rsidRPr="004D0BC3" w:rsidRDefault="00575EAE" w:rsidP="009246B5">
      <w:pPr>
        <w:spacing w:line="360" w:lineRule="auto"/>
        <w:jc w:val="center"/>
        <w:rPr>
          <w:rFonts w:ascii="Arial" w:hAnsi="Arial" w:cs="Arial"/>
          <w:sz w:val="24"/>
        </w:rPr>
      </w:pPr>
      <w:r w:rsidRPr="004D0BC3">
        <w:rPr>
          <w:rFonts w:ascii="Arial" w:hAnsi="Arial" w:cs="Arial"/>
          <w:noProof/>
        </w:rPr>
        <w:drawing>
          <wp:inline distT="0" distB="0" distL="0" distR="0" wp14:anchorId="42A4099C" wp14:editId="35F8B1CB">
            <wp:extent cx="5080835" cy="1566339"/>
            <wp:effectExtent l="0" t="0" r="0" b="0"/>
            <wp:docPr id="1132150803" name="Imagen 8"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0803" name="Imagen 8" descr="Tabla&#10;&#10;Descripción generada automáticamente con confianza baja"/>
                    <pic:cNvPicPr>
                      <a:picLocks noChangeAspect="1" noChangeArrowheads="1"/>
                    </pic:cNvPicPr>
                  </pic:nvPicPr>
                  <pic:blipFill rotWithShape="1">
                    <a:blip r:embed="rId17">
                      <a:extLst>
                        <a:ext uri="{28A0092B-C50C-407E-A947-70E740481C1C}">
                          <a14:useLocalDpi xmlns:a14="http://schemas.microsoft.com/office/drawing/2010/main" val="0"/>
                        </a:ext>
                      </a:extLst>
                    </a:blip>
                    <a:srcRect l="1230" t="10408" r="10987" b="17333"/>
                    <a:stretch/>
                  </pic:blipFill>
                  <pic:spPr bwMode="auto">
                    <a:xfrm>
                      <a:off x="0" y="0"/>
                      <a:ext cx="5084249" cy="1567391"/>
                    </a:xfrm>
                    <a:prstGeom prst="rect">
                      <a:avLst/>
                    </a:prstGeom>
                    <a:noFill/>
                    <a:ln>
                      <a:noFill/>
                    </a:ln>
                    <a:extLst>
                      <a:ext uri="{53640926-AAD7-44D8-BBD7-CCE9431645EC}">
                        <a14:shadowObscured xmlns:a14="http://schemas.microsoft.com/office/drawing/2010/main"/>
                      </a:ext>
                    </a:extLst>
                  </pic:spPr>
                </pic:pic>
              </a:graphicData>
            </a:graphic>
          </wp:inline>
        </w:drawing>
      </w:r>
    </w:p>
    <w:p w14:paraId="716DC620" w14:textId="41DDF08E" w:rsidR="00575EAE" w:rsidRPr="004D0BC3" w:rsidRDefault="00945763" w:rsidP="009246B5">
      <w:pPr>
        <w:pStyle w:val="Descripcin"/>
        <w:spacing w:line="360" w:lineRule="auto"/>
        <w:jc w:val="center"/>
        <w:rPr>
          <w:rFonts w:ascii="Arial" w:hAnsi="Arial" w:cs="Arial"/>
          <w:color w:val="auto"/>
          <w:sz w:val="24"/>
          <w:szCs w:val="24"/>
        </w:rPr>
      </w:pPr>
      <w:bookmarkStart w:id="67" w:name="_Toc17870133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w:t>
      </w:r>
      <w:r w:rsidRPr="004D0BC3">
        <w:rPr>
          <w:rFonts w:ascii="Arial" w:hAnsi="Arial" w:cs="Arial"/>
          <w:color w:val="auto"/>
          <w:sz w:val="24"/>
          <w:szCs w:val="24"/>
        </w:rPr>
        <w:fldChar w:fldCharType="end"/>
      </w:r>
      <w:r w:rsidRPr="004D0BC3">
        <w:rPr>
          <w:rFonts w:ascii="Arial" w:hAnsi="Arial" w:cs="Arial"/>
          <w:color w:val="auto"/>
          <w:sz w:val="24"/>
          <w:szCs w:val="24"/>
        </w:rPr>
        <w:t xml:space="preserve"> Representación de un algoritmo de agrupamiento o </w:t>
      </w:r>
      <w:proofErr w:type="spellStart"/>
      <w:r w:rsidRPr="004D0BC3">
        <w:rPr>
          <w:rFonts w:ascii="Arial" w:hAnsi="Arial" w:cs="Arial"/>
          <w:color w:val="auto"/>
          <w:sz w:val="24"/>
          <w:szCs w:val="24"/>
        </w:rPr>
        <w:t>clustering</w:t>
      </w:r>
      <w:bookmarkEnd w:id="67"/>
      <w:proofErr w:type="spellEnd"/>
    </w:p>
    <w:p w14:paraId="7144D909" w14:textId="77777777" w:rsidR="00575EAE" w:rsidRPr="004D0BC3" w:rsidRDefault="00575EAE" w:rsidP="009246B5">
      <w:pPr>
        <w:spacing w:line="360" w:lineRule="auto"/>
        <w:rPr>
          <w:rFonts w:ascii="Arial" w:hAnsi="Arial" w:cs="Arial"/>
        </w:rPr>
      </w:pPr>
    </w:p>
    <w:p w14:paraId="0C5408E8" w14:textId="5BDFEF02" w:rsidR="00105AE3" w:rsidRPr="004D0BC3" w:rsidRDefault="00105AE3" w:rsidP="009246B5">
      <w:pPr>
        <w:spacing w:line="360" w:lineRule="auto"/>
        <w:jc w:val="both"/>
        <w:rPr>
          <w:rFonts w:ascii="Arial" w:hAnsi="Arial" w:cs="Arial"/>
          <w:sz w:val="24"/>
        </w:rPr>
      </w:pPr>
      <w:r w:rsidRPr="004D0BC3">
        <w:rPr>
          <w:rFonts w:ascii="Arial" w:hAnsi="Arial" w:cs="Arial"/>
          <w:sz w:val="24"/>
        </w:rPr>
        <w:t xml:space="preserve">Los algoritmos de agrupamiento conceptual desarrollados en aprendizaje de máquina agrupan datos con valores categóricos y también producen descripciones conceptuales de los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La descripción conceptual de los grupos es importante en minería de datos, porque ayuda a la interpretación de los resultados del agrupamiento.</w:t>
      </w:r>
    </w:p>
    <w:p w14:paraId="17ACE1B0" w14:textId="19369FC8" w:rsidR="004A2AB1" w:rsidRPr="004D0BC3" w:rsidRDefault="00105AE3" w:rsidP="009246B5">
      <w:pPr>
        <w:spacing w:line="360" w:lineRule="auto"/>
        <w:jc w:val="both"/>
        <w:rPr>
          <w:rFonts w:ascii="Arial" w:hAnsi="Arial" w:cs="Arial"/>
          <w:sz w:val="24"/>
        </w:rPr>
      </w:pPr>
      <w:r w:rsidRPr="004D0BC3">
        <w:rPr>
          <w:rFonts w:ascii="Arial" w:hAnsi="Arial" w:cs="Arial"/>
          <w:sz w:val="24"/>
        </w:rPr>
        <w:t>Los algoritmos de agrupamiento estadístico cuentan con algoritmos basados en la búsqueda de objetos que tengan conceptos iguales o similares y su eficiencia depende de buenas estrategias de búsqueda. Para los problemas de minería de datos que frecuentemente involucran muchos conceptos y espacios muy grandes de objetos, los métodos basados en conceptos pueden ser de potencial desventaja.</w:t>
      </w:r>
    </w:p>
    <w:p w14:paraId="3B874297" w14:textId="77777777" w:rsidR="0069488C" w:rsidRPr="004D0BC3" w:rsidRDefault="0069488C" w:rsidP="009246B5">
      <w:pPr>
        <w:pStyle w:val="Ttulo3"/>
        <w:spacing w:line="360" w:lineRule="auto"/>
        <w:rPr>
          <w:rFonts w:cs="Arial"/>
        </w:rPr>
      </w:pPr>
      <w:bookmarkStart w:id="68" w:name="_Toc178701271"/>
      <w:proofErr w:type="spellStart"/>
      <w:r w:rsidRPr="004D0BC3">
        <w:rPr>
          <w:rFonts w:cs="Arial"/>
        </w:rPr>
        <w:t>Clustering</w:t>
      </w:r>
      <w:proofErr w:type="spellEnd"/>
      <w:r w:rsidRPr="004D0BC3">
        <w:rPr>
          <w:rFonts w:cs="Arial"/>
        </w:rPr>
        <w:t xml:space="preserve"> jerárquico</w:t>
      </w:r>
      <w:bookmarkEnd w:id="68"/>
    </w:p>
    <w:p w14:paraId="02EC6866" w14:textId="77777777" w:rsidR="0069488C" w:rsidRPr="004D0BC3" w:rsidRDefault="0069488C" w:rsidP="009246B5">
      <w:pPr>
        <w:spacing w:line="360" w:lineRule="auto"/>
        <w:rPr>
          <w:rFonts w:ascii="Arial" w:hAnsi="Arial" w:cs="Arial"/>
        </w:rPr>
      </w:pPr>
    </w:p>
    <w:p w14:paraId="190572B0" w14:textId="0F5D5634" w:rsidR="00D43BB2" w:rsidRPr="004D0BC3" w:rsidRDefault="0069488C" w:rsidP="009246B5">
      <w:pPr>
        <w:spacing w:line="360" w:lineRule="auto"/>
        <w:jc w:val="both"/>
        <w:rPr>
          <w:rFonts w:ascii="Arial" w:hAnsi="Arial" w:cs="Arial"/>
          <w:sz w:val="24"/>
        </w:rPr>
      </w:pPr>
      <w:r w:rsidRPr="004D0BC3">
        <w:rPr>
          <w:rFonts w:ascii="Arial" w:hAnsi="Arial" w:cs="Arial"/>
          <w:sz w:val="24"/>
        </w:rPr>
        <w:t xml:space="preserve">Organiza los datos en una secuencia anidada de grupos. Una de sus características es el impacto visual del </w:t>
      </w:r>
      <w:proofErr w:type="spellStart"/>
      <w:r w:rsidRPr="004D0BC3">
        <w:rPr>
          <w:rFonts w:ascii="Arial" w:hAnsi="Arial" w:cs="Arial"/>
          <w:sz w:val="24"/>
        </w:rPr>
        <w:t>dendograma</w:t>
      </w:r>
      <w:proofErr w:type="spellEnd"/>
      <w:r w:rsidRPr="004D0BC3">
        <w:rPr>
          <w:rFonts w:ascii="Arial" w:hAnsi="Arial" w:cs="Arial"/>
          <w:sz w:val="24"/>
        </w:rPr>
        <w:t xml:space="preserve"> que habilita al analista de datos a visualizar los objetos mezclados en grupos o divisiones sucesivas de niveles de proximidad, los métodos de agrupamiento generalmente requieren solo el uso de la matriz de proximidad, estas técnicas son populares en las ciencias biológicas, sociales y de comportamiento por que se necesita construir taxonomías. Los algoritmos de </w:t>
      </w:r>
      <w:proofErr w:type="spellStart"/>
      <w:r w:rsidRPr="004D0BC3">
        <w:rPr>
          <w:rFonts w:ascii="Arial" w:hAnsi="Arial" w:cs="Arial"/>
          <w:sz w:val="24"/>
        </w:rPr>
        <w:lastRenderedPageBreak/>
        <w:t>clustering</w:t>
      </w:r>
      <w:proofErr w:type="spellEnd"/>
      <w:r w:rsidRPr="004D0BC3">
        <w:rPr>
          <w:rFonts w:ascii="Arial" w:hAnsi="Arial" w:cs="Arial"/>
          <w:sz w:val="24"/>
        </w:rPr>
        <w:t xml:space="preserve"> jerárquico tienen como objetivo unir grupos (cada grupo de objetos es manejado como si fuera un sólo objeto) para formar uno nuevo, tendiendo hacia un nivel de generalización mayor (métodos </w:t>
      </w:r>
      <w:proofErr w:type="spellStart"/>
      <w:r w:rsidRPr="004D0BC3">
        <w:rPr>
          <w:rFonts w:ascii="Arial" w:hAnsi="Arial" w:cs="Arial"/>
          <w:sz w:val="24"/>
        </w:rPr>
        <w:t>aglomerativos</w:t>
      </w:r>
      <w:proofErr w:type="spellEnd"/>
      <w:r w:rsidRPr="004D0BC3">
        <w:rPr>
          <w:rFonts w:ascii="Arial" w:hAnsi="Arial" w:cs="Arial"/>
          <w:sz w:val="24"/>
        </w:rPr>
        <w:t xml:space="preserve">) o bien separando grupos formando nuevos </w:t>
      </w:r>
      <w:proofErr w:type="spellStart"/>
      <w:r w:rsidRPr="004D0BC3">
        <w:rPr>
          <w:rFonts w:ascii="Arial" w:hAnsi="Arial" w:cs="Arial"/>
          <w:sz w:val="24"/>
        </w:rPr>
        <w:t>sub-agrupamientos</w:t>
      </w:r>
      <w:proofErr w:type="spellEnd"/>
      <w:r w:rsidRPr="004D0BC3">
        <w:rPr>
          <w:rFonts w:ascii="Arial" w:hAnsi="Arial" w:cs="Arial"/>
          <w:sz w:val="24"/>
        </w:rPr>
        <w:t xml:space="preserve"> de ellos (métodos divisivos), tendiendo hacia un nivel mayor de particularización. Los algoritmos de </w:t>
      </w:r>
      <w:proofErr w:type="spellStart"/>
      <w:r w:rsidRPr="004D0BC3">
        <w:rPr>
          <w:rFonts w:ascii="Arial" w:hAnsi="Arial" w:cs="Arial"/>
          <w:sz w:val="24"/>
        </w:rPr>
        <w:t>clustering</w:t>
      </w:r>
      <w:proofErr w:type="spellEnd"/>
      <w:r w:rsidRPr="004D0BC3">
        <w:rPr>
          <w:rFonts w:ascii="Arial" w:hAnsi="Arial" w:cs="Arial"/>
          <w:sz w:val="24"/>
        </w:rPr>
        <w:t xml:space="preserve"> jerárquico descomponen una base de datos, en varios niveles de </w:t>
      </w:r>
      <w:proofErr w:type="spellStart"/>
      <w:r w:rsidRPr="004D0BC3">
        <w:rPr>
          <w:rFonts w:ascii="Arial" w:hAnsi="Arial" w:cs="Arial"/>
          <w:sz w:val="24"/>
        </w:rPr>
        <w:t>clustering</w:t>
      </w:r>
      <w:proofErr w:type="spellEnd"/>
      <w:r w:rsidRPr="004D0BC3">
        <w:rPr>
          <w:rFonts w:ascii="Arial" w:hAnsi="Arial" w:cs="Arial"/>
          <w:sz w:val="24"/>
        </w:rPr>
        <w:t xml:space="preserve">. La descomposición jerárquica es representada por un </w:t>
      </w:r>
      <w:proofErr w:type="spellStart"/>
      <w:r w:rsidRPr="004D0BC3">
        <w:rPr>
          <w:rFonts w:ascii="Arial" w:hAnsi="Arial" w:cs="Arial"/>
          <w:sz w:val="24"/>
        </w:rPr>
        <w:t>dendograma</w:t>
      </w:r>
      <w:proofErr w:type="spellEnd"/>
      <w:r w:rsidRPr="004D0BC3">
        <w:rPr>
          <w:rFonts w:ascii="Arial" w:hAnsi="Arial" w:cs="Arial"/>
          <w:sz w:val="24"/>
        </w:rPr>
        <w:t xml:space="preserve"> o árbol, que divide iterativamente las bases de datos en subconjuntos más pequeños hasta que cada subconjunto consta de un objeto. En tal jerarquía, cada nodo del árbol representa un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de las bases de datos. </w:t>
      </w:r>
    </w:p>
    <w:p w14:paraId="7D26F31A" w14:textId="1DDD45C5" w:rsidR="003D3886" w:rsidRPr="004D0BC3" w:rsidRDefault="00D43BB2" w:rsidP="009246B5">
      <w:pPr>
        <w:spacing w:line="360" w:lineRule="auto"/>
        <w:jc w:val="center"/>
        <w:rPr>
          <w:rFonts w:ascii="Arial" w:hAnsi="Arial" w:cs="Arial"/>
          <w:sz w:val="24"/>
        </w:rPr>
      </w:pPr>
      <w:r w:rsidRPr="004D0BC3">
        <w:rPr>
          <w:rFonts w:ascii="Arial" w:hAnsi="Arial" w:cs="Arial"/>
          <w:noProof/>
        </w:rPr>
        <w:drawing>
          <wp:inline distT="0" distB="0" distL="0" distR="0" wp14:anchorId="48EC370E" wp14:editId="42BE6E13">
            <wp:extent cx="3914775" cy="2673515"/>
            <wp:effectExtent l="0" t="0" r="0" b="0"/>
            <wp:docPr id="428182567" name="Imagen 9" descr="Tutorial del Algoritmo de Agrupamiento Jerárquico en Python | by Anthony  Barrios | LatinXi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l Algoritmo de Agrupamiento Jerárquico en Python | by Anthony  Barrios | LatinXinAI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147" cy="2685379"/>
                    </a:xfrm>
                    <a:prstGeom prst="rect">
                      <a:avLst/>
                    </a:prstGeom>
                    <a:noFill/>
                    <a:ln>
                      <a:noFill/>
                    </a:ln>
                  </pic:spPr>
                </pic:pic>
              </a:graphicData>
            </a:graphic>
          </wp:inline>
        </w:drawing>
      </w:r>
    </w:p>
    <w:p w14:paraId="54012038" w14:textId="3E7539F5" w:rsidR="00D43BB2" w:rsidRPr="004D0BC3" w:rsidRDefault="00D43BB2" w:rsidP="009246B5">
      <w:pPr>
        <w:pStyle w:val="Descripcin"/>
        <w:spacing w:line="360" w:lineRule="auto"/>
        <w:jc w:val="center"/>
        <w:rPr>
          <w:rFonts w:ascii="Arial" w:hAnsi="Arial" w:cs="Arial"/>
          <w:color w:val="auto"/>
          <w:sz w:val="24"/>
          <w:szCs w:val="24"/>
        </w:rPr>
      </w:pPr>
      <w:bookmarkStart w:id="69" w:name="_Toc178701332"/>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w:t>
      </w:r>
      <w:r w:rsidRPr="004D0BC3">
        <w:rPr>
          <w:rFonts w:ascii="Arial" w:hAnsi="Arial" w:cs="Arial"/>
          <w:color w:val="auto"/>
          <w:sz w:val="24"/>
          <w:szCs w:val="24"/>
        </w:rPr>
        <w:fldChar w:fldCharType="end"/>
      </w:r>
      <w:r w:rsidRPr="004D0BC3">
        <w:rPr>
          <w:rFonts w:ascii="Arial" w:hAnsi="Arial" w:cs="Arial"/>
          <w:color w:val="auto"/>
          <w:sz w:val="24"/>
          <w:szCs w:val="24"/>
        </w:rPr>
        <w:t xml:space="preserve"> Agrupamiento jerár</w:t>
      </w:r>
      <w:r w:rsidR="003D1AFC" w:rsidRPr="004D0BC3">
        <w:rPr>
          <w:rFonts w:ascii="Arial" w:hAnsi="Arial" w:cs="Arial"/>
          <w:color w:val="auto"/>
          <w:sz w:val="24"/>
          <w:szCs w:val="24"/>
        </w:rPr>
        <w:t>quico</w:t>
      </w:r>
      <w:bookmarkEnd w:id="69"/>
    </w:p>
    <w:p w14:paraId="2D45153C" w14:textId="77777777" w:rsidR="003D3886" w:rsidRPr="004D0BC3" w:rsidRDefault="003D3886" w:rsidP="009246B5">
      <w:pPr>
        <w:pStyle w:val="Ttulo3"/>
        <w:spacing w:line="360" w:lineRule="auto"/>
        <w:rPr>
          <w:rFonts w:cs="Arial"/>
        </w:rPr>
      </w:pPr>
      <w:bookmarkStart w:id="70" w:name="_Toc178701272"/>
      <w:proofErr w:type="spellStart"/>
      <w:r w:rsidRPr="004D0BC3">
        <w:rPr>
          <w:rFonts w:cs="Arial"/>
        </w:rPr>
        <w:t>Clustering</w:t>
      </w:r>
      <w:proofErr w:type="spellEnd"/>
      <w:r w:rsidRPr="004D0BC3">
        <w:rPr>
          <w:rFonts w:cs="Arial"/>
        </w:rPr>
        <w:t xml:space="preserve"> particional</w:t>
      </w:r>
      <w:bookmarkEnd w:id="70"/>
    </w:p>
    <w:p w14:paraId="30FAECE5" w14:textId="77777777" w:rsidR="003D3886" w:rsidRPr="004D0BC3" w:rsidRDefault="003D3886" w:rsidP="009246B5">
      <w:pPr>
        <w:spacing w:line="360" w:lineRule="auto"/>
        <w:jc w:val="both"/>
        <w:rPr>
          <w:rFonts w:ascii="Arial" w:hAnsi="Arial" w:cs="Arial"/>
          <w:sz w:val="24"/>
        </w:rPr>
      </w:pPr>
    </w:p>
    <w:p w14:paraId="6430543E" w14:textId="4B6E7B21" w:rsidR="003D3886" w:rsidRPr="004D0BC3" w:rsidRDefault="003D3886" w:rsidP="009246B5">
      <w:pPr>
        <w:spacing w:line="360" w:lineRule="auto"/>
        <w:jc w:val="both"/>
        <w:rPr>
          <w:rFonts w:ascii="Arial" w:hAnsi="Arial" w:cs="Arial"/>
          <w:sz w:val="24"/>
        </w:rPr>
      </w:pPr>
      <w:r w:rsidRPr="004D0BC3">
        <w:rPr>
          <w:rFonts w:ascii="Arial" w:hAnsi="Arial" w:cs="Arial"/>
          <w:sz w:val="24"/>
        </w:rPr>
        <w:t xml:space="preserve">Por su parte el </w:t>
      </w:r>
      <w:proofErr w:type="spellStart"/>
      <w:r w:rsidRPr="004D0BC3">
        <w:rPr>
          <w:rFonts w:ascii="Arial" w:hAnsi="Arial" w:cs="Arial"/>
          <w:sz w:val="24"/>
        </w:rPr>
        <w:t>clustering</w:t>
      </w:r>
      <w:proofErr w:type="spellEnd"/>
      <w:r w:rsidRPr="004D0BC3">
        <w:rPr>
          <w:rFonts w:ascii="Arial" w:hAnsi="Arial" w:cs="Arial"/>
          <w:sz w:val="24"/>
        </w:rPr>
        <w:t xml:space="preserve"> particional genera una simple partición de los datos, en un intento de recuperar los grupos naturales presentes en éstos, para ello cuentan con los datos en forma de matriz de patrones, donde las características han sido medidas en la escala ratio. Las técnicas de partición son usadas para aplicaciones de ingeniería y son apropiadas para una eficiente representación y comprensión de grandes bases de datos. El problema de agrupamiento puede formalizarse de la </w:t>
      </w:r>
      <w:r w:rsidRPr="004D0BC3">
        <w:rPr>
          <w:rFonts w:ascii="Arial" w:hAnsi="Arial" w:cs="Arial"/>
          <w:sz w:val="24"/>
        </w:rPr>
        <w:lastRenderedPageBreak/>
        <w:t xml:space="preserve">siguiente manera: Dados patrones en un espacio métrico de d-dimensiones, determinar una partición de los patrones en k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o grupos, tal que los patrones en un grupo sean más similares entre </w:t>
      </w:r>
      <w:proofErr w:type="spellStart"/>
      <w:r w:rsidRPr="004D0BC3">
        <w:rPr>
          <w:rFonts w:ascii="Arial" w:hAnsi="Arial" w:cs="Arial"/>
          <w:sz w:val="24"/>
        </w:rPr>
        <w:t>si</w:t>
      </w:r>
      <w:proofErr w:type="spellEnd"/>
      <w:r w:rsidRPr="004D0BC3">
        <w:rPr>
          <w:rFonts w:ascii="Arial" w:hAnsi="Arial" w:cs="Arial"/>
          <w:sz w:val="24"/>
        </w:rPr>
        <w:t xml:space="preserve"> que con otros patrones de diferentes grupos.</w:t>
      </w:r>
      <w:r w:rsidR="00746F67" w:rsidRPr="004D0BC3">
        <w:rPr>
          <w:rFonts w:ascii="Arial" w:hAnsi="Arial" w:cs="Arial"/>
          <w:sz w:val="24"/>
        </w:rPr>
        <w:t xml:space="preserve"> </w:t>
      </w:r>
      <w:r w:rsidRPr="004D0BC3">
        <w:rPr>
          <w:rFonts w:ascii="Arial" w:hAnsi="Arial" w:cs="Arial"/>
          <w:sz w:val="24"/>
        </w:rPr>
        <w:t>El valor de k puede o no ser especificado.</w:t>
      </w:r>
    </w:p>
    <w:p w14:paraId="4198D0C2" w14:textId="0E992691" w:rsidR="003D3886" w:rsidRPr="004D0BC3" w:rsidRDefault="003D3886" w:rsidP="009246B5">
      <w:pPr>
        <w:spacing w:line="360" w:lineRule="auto"/>
        <w:jc w:val="both"/>
        <w:rPr>
          <w:rFonts w:ascii="Arial" w:hAnsi="Arial" w:cs="Arial"/>
          <w:sz w:val="24"/>
        </w:rPr>
      </w:pPr>
      <w:r w:rsidRPr="004D0BC3">
        <w:rPr>
          <w:rFonts w:ascii="Arial" w:hAnsi="Arial" w:cs="Arial"/>
          <w:sz w:val="24"/>
        </w:rPr>
        <w:t>Un criterio de agrupamiento como el error cuadrático puede adoptarse, el criterio puede clasificarse como global o local. El criterio global, representa cada grupo por un prototipo y asigna los patrones al grupo de acuerdo con el prototipo más similar. El criterio local, forma grupos utilizando una estructura local en los datos. Por ejemplo, los grupos pueden formarse por la identificación de las regiones de alta densidad en el espacio de patrones o por la asignación de un patrón y los i-</w:t>
      </w:r>
      <w:proofErr w:type="spellStart"/>
      <w:r w:rsidRPr="004D0BC3">
        <w:rPr>
          <w:rFonts w:ascii="Arial" w:hAnsi="Arial" w:cs="Arial"/>
          <w:sz w:val="24"/>
        </w:rPr>
        <w:t>ésimos</w:t>
      </w:r>
      <w:proofErr w:type="spellEnd"/>
      <w:r w:rsidRPr="004D0BC3">
        <w:rPr>
          <w:rFonts w:ascii="Arial" w:hAnsi="Arial" w:cs="Arial"/>
          <w:sz w:val="24"/>
        </w:rPr>
        <w:t xml:space="preserve"> k vecinos más cercanos del mismo grupo. Cada grupo es representado por su centro de gravedad y los objetos restantes son asignados al grupo cuyo objeto representativo sea más cercano.</w:t>
      </w:r>
    </w:p>
    <w:p w14:paraId="63258354" w14:textId="541B6B3F" w:rsidR="003D3886" w:rsidRPr="004D0BC3" w:rsidRDefault="003D3886" w:rsidP="009246B5">
      <w:pPr>
        <w:spacing w:line="360" w:lineRule="auto"/>
        <w:jc w:val="both"/>
        <w:rPr>
          <w:rFonts w:ascii="Arial" w:hAnsi="Arial" w:cs="Arial"/>
          <w:sz w:val="24"/>
        </w:rPr>
      </w:pPr>
      <w:r w:rsidRPr="004D0BC3">
        <w:rPr>
          <w:rFonts w:ascii="Arial" w:hAnsi="Arial" w:cs="Arial"/>
          <w:sz w:val="24"/>
        </w:rPr>
        <w:t xml:space="preserve">Estos algoritmos inician con una partición inicial de las bases de datos y entonces usan una estrategia de control iterativa para mover los objetos de un grupo a otro, tratando de optimizar la calidad de los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durante el agrupamiento. Pero estos algoritmos presentan las siguientes limitaciones: Pueden aplicarse en problemas en los cuales existen objetos descritos por atributos numéricos exclusivamente, no manejan ausencia de información y muchas veces es necesario especificar el número de grupos que formarán el agrupamiento. Estos algoritmos de partición consideran el agrupamiento como un problema de optimización y pueden sufrir de </w:t>
      </w:r>
      <w:r w:rsidR="00FD4E8F" w:rsidRPr="004D0BC3">
        <w:rPr>
          <w:rFonts w:ascii="Arial" w:hAnsi="Arial" w:cs="Arial"/>
          <w:sz w:val="24"/>
        </w:rPr>
        <w:t>mínimos</w:t>
      </w:r>
      <w:r w:rsidRPr="004D0BC3">
        <w:rPr>
          <w:rFonts w:ascii="Arial" w:hAnsi="Arial" w:cs="Arial"/>
          <w:sz w:val="24"/>
        </w:rPr>
        <w:t> locales.</w:t>
      </w:r>
    </w:p>
    <w:p w14:paraId="2E61C8AB" w14:textId="706E2EB5" w:rsidR="00D43BB2" w:rsidRPr="004D0BC3" w:rsidRDefault="003E77E3" w:rsidP="009246B5">
      <w:pPr>
        <w:spacing w:line="360" w:lineRule="auto"/>
        <w:jc w:val="both"/>
        <w:rPr>
          <w:rFonts w:ascii="Arial" w:hAnsi="Arial" w:cs="Arial"/>
          <w:sz w:val="24"/>
        </w:rPr>
      </w:pPr>
      <w:r w:rsidRPr="004D0BC3">
        <w:rPr>
          <w:rFonts w:ascii="Arial" w:hAnsi="Arial" w:cs="Arial"/>
          <w:sz w:val="24"/>
        </w:rPr>
        <w:t>Los algoritmos de partición construyen separan una base de datos en conjuntos de k grupos, donde k puede o no ser un parámetro de entrada. Cada grupo puede ser representado por un centro de gravedad k-</w:t>
      </w:r>
      <w:proofErr w:type="spellStart"/>
      <w:r w:rsidRPr="004D0BC3">
        <w:rPr>
          <w:rFonts w:ascii="Arial" w:hAnsi="Arial" w:cs="Arial"/>
          <w:sz w:val="24"/>
        </w:rPr>
        <w:t>means</w:t>
      </w:r>
      <w:proofErr w:type="spellEnd"/>
      <w:r w:rsidRPr="004D0BC3">
        <w:rPr>
          <w:rFonts w:ascii="Arial" w:hAnsi="Arial" w:cs="Arial"/>
          <w:sz w:val="24"/>
        </w:rPr>
        <w:t>, o por uno de los objetos del grupo localizado cerca de su centro k-</w:t>
      </w:r>
      <w:proofErr w:type="spellStart"/>
      <w:r w:rsidRPr="004D0BC3">
        <w:rPr>
          <w:rFonts w:ascii="Arial" w:hAnsi="Arial" w:cs="Arial"/>
          <w:sz w:val="24"/>
        </w:rPr>
        <w:t>medoid</w:t>
      </w:r>
      <w:r w:rsidR="00FD4E8F" w:rsidRPr="004D0BC3">
        <w:rPr>
          <w:rFonts w:ascii="Arial" w:hAnsi="Arial" w:cs="Arial"/>
          <w:sz w:val="24"/>
        </w:rPr>
        <w:t>e</w:t>
      </w:r>
      <w:proofErr w:type="spellEnd"/>
      <w:r w:rsidRPr="004D0BC3">
        <w:rPr>
          <w:rFonts w:ascii="Arial" w:hAnsi="Arial" w:cs="Arial"/>
          <w:sz w:val="24"/>
        </w:rPr>
        <w:t>, el resto de los objetos son asignados al grupo más cercano. La figura de todos los grupos encontrados por un algoritmo de partición es convexa como en la figura 2.</w:t>
      </w:r>
    </w:p>
    <w:p w14:paraId="257F2CB7" w14:textId="57781037" w:rsidR="003E77E3" w:rsidRPr="004D0BC3" w:rsidRDefault="003E77E3" w:rsidP="009246B5">
      <w:pPr>
        <w:spacing w:line="360" w:lineRule="auto"/>
        <w:jc w:val="center"/>
        <w:rPr>
          <w:rFonts w:ascii="Arial" w:hAnsi="Arial" w:cs="Arial"/>
          <w:sz w:val="24"/>
        </w:rPr>
      </w:pPr>
      <w:r w:rsidRPr="004D0BC3">
        <w:rPr>
          <w:rFonts w:ascii="Arial" w:hAnsi="Arial" w:cs="Arial"/>
          <w:noProof/>
        </w:rPr>
        <w:lastRenderedPageBreak/>
        <w:drawing>
          <wp:inline distT="0" distB="0" distL="0" distR="0" wp14:anchorId="3815E4EB" wp14:editId="3412FA41">
            <wp:extent cx="3705225" cy="2374900"/>
            <wp:effectExtent l="0" t="0" r="9525" b="6350"/>
            <wp:docPr id="85418892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8926" name="Imagen 10" descr="Gráfico, Gráfico de dispers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374900"/>
                    </a:xfrm>
                    <a:prstGeom prst="rect">
                      <a:avLst/>
                    </a:prstGeom>
                    <a:noFill/>
                    <a:ln>
                      <a:noFill/>
                    </a:ln>
                  </pic:spPr>
                </pic:pic>
              </a:graphicData>
            </a:graphic>
          </wp:inline>
        </w:drawing>
      </w:r>
    </w:p>
    <w:p w14:paraId="352A5BDC" w14:textId="0E0F8495" w:rsidR="003E77E3" w:rsidRPr="004D0BC3" w:rsidRDefault="003E77E3" w:rsidP="009246B5">
      <w:pPr>
        <w:pStyle w:val="Descripcin"/>
        <w:spacing w:line="360" w:lineRule="auto"/>
        <w:jc w:val="center"/>
        <w:rPr>
          <w:rFonts w:ascii="Arial" w:hAnsi="Arial" w:cs="Arial"/>
          <w:color w:val="auto"/>
          <w:sz w:val="24"/>
          <w:szCs w:val="24"/>
        </w:rPr>
      </w:pPr>
      <w:bookmarkStart w:id="71" w:name="_Toc17870133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3</w:t>
      </w:r>
      <w:r w:rsidRPr="004D0BC3">
        <w:rPr>
          <w:rFonts w:ascii="Arial" w:hAnsi="Arial" w:cs="Arial"/>
          <w:color w:val="auto"/>
          <w:sz w:val="24"/>
          <w:szCs w:val="24"/>
        </w:rPr>
        <w:fldChar w:fldCharType="end"/>
      </w:r>
      <w:r w:rsidRPr="004D0BC3">
        <w:rPr>
          <w:rFonts w:ascii="Arial" w:hAnsi="Arial" w:cs="Arial"/>
          <w:color w:val="auto"/>
          <w:sz w:val="24"/>
          <w:szCs w:val="24"/>
        </w:rPr>
        <w:t xml:space="preserve"> </w:t>
      </w:r>
      <w:proofErr w:type="spellStart"/>
      <w:r w:rsidRPr="004D0BC3">
        <w:rPr>
          <w:rFonts w:ascii="Arial" w:hAnsi="Arial" w:cs="Arial"/>
          <w:color w:val="auto"/>
          <w:sz w:val="24"/>
          <w:szCs w:val="24"/>
        </w:rPr>
        <w:t>Clustering</w:t>
      </w:r>
      <w:proofErr w:type="spellEnd"/>
      <w:r w:rsidRPr="004D0BC3">
        <w:rPr>
          <w:rFonts w:ascii="Arial" w:hAnsi="Arial" w:cs="Arial"/>
          <w:color w:val="auto"/>
          <w:sz w:val="24"/>
          <w:szCs w:val="24"/>
        </w:rPr>
        <w:t xml:space="preserve"> particional</w:t>
      </w:r>
      <w:bookmarkEnd w:id="71"/>
    </w:p>
    <w:p w14:paraId="4844F2E8" w14:textId="77777777" w:rsidR="003E77E3" w:rsidRPr="004D0BC3" w:rsidRDefault="003E77E3" w:rsidP="009246B5">
      <w:pPr>
        <w:spacing w:line="360" w:lineRule="auto"/>
        <w:rPr>
          <w:rFonts w:ascii="Arial" w:hAnsi="Arial" w:cs="Arial"/>
        </w:rPr>
      </w:pPr>
    </w:p>
    <w:p w14:paraId="376E3595" w14:textId="77777777" w:rsidR="003D3886" w:rsidRPr="004D0BC3" w:rsidRDefault="003D3886" w:rsidP="009246B5">
      <w:pPr>
        <w:pStyle w:val="Ttulo3"/>
        <w:spacing w:line="360" w:lineRule="auto"/>
        <w:rPr>
          <w:rFonts w:cs="Arial"/>
        </w:rPr>
      </w:pPr>
      <w:bookmarkStart w:id="72" w:name="_Toc178701273"/>
      <w:r w:rsidRPr="004D0BC3">
        <w:rPr>
          <w:rFonts w:cs="Arial"/>
        </w:rPr>
        <w:t>Algoritmos de agrupamiento de recorridos simples.</w:t>
      </w:r>
      <w:bookmarkEnd w:id="72"/>
    </w:p>
    <w:p w14:paraId="1A0A669E" w14:textId="77777777" w:rsidR="003D3886" w:rsidRPr="004D0BC3" w:rsidRDefault="003D3886" w:rsidP="009246B5">
      <w:pPr>
        <w:spacing w:line="360" w:lineRule="auto"/>
        <w:jc w:val="both"/>
        <w:rPr>
          <w:rFonts w:ascii="Arial" w:hAnsi="Arial" w:cs="Arial"/>
          <w:sz w:val="24"/>
        </w:rPr>
      </w:pPr>
    </w:p>
    <w:p w14:paraId="2CC21CEB" w14:textId="4E02CE76" w:rsidR="00DB65FB" w:rsidRPr="004D0BC3" w:rsidRDefault="003D3886" w:rsidP="009246B5">
      <w:pPr>
        <w:spacing w:line="360" w:lineRule="auto"/>
        <w:jc w:val="both"/>
        <w:rPr>
          <w:rFonts w:ascii="Arial" w:hAnsi="Arial" w:cs="Arial"/>
          <w:sz w:val="24"/>
        </w:rPr>
      </w:pPr>
      <w:r w:rsidRPr="004D0BC3">
        <w:rPr>
          <w:rFonts w:ascii="Arial" w:hAnsi="Arial" w:cs="Arial"/>
          <w:sz w:val="24"/>
        </w:rPr>
        <w:t>Estos algoritmos agrupan los objetos cercanos del conjunto de objetos utilizando como base una condición local de agrupamiento, recorriendo una sola vez todo el conjunto de objetos. Dentro de esta familia cabe destacar los algoritmos BIRCH y DBSCAN los cuales agrupan conjuntos de datos utilizando criterios locales.</w:t>
      </w:r>
    </w:p>
    <w:p w14:paraId="3D1F1A56" w14:textId="7BB2A6DB" w:rsidR="00F41CF7" w:rsidRPr="004D0BC3" w:rsidRDefault="00F41CF7" w:rsidP="009246B5">
      <w:pPr>
        <w:pStyle w:val="Ttulo2"/>
        <w:spacing w:line="360" w:lineRule="auto"/>
        <w:rPr>
          <w:rFonts w:cs="Arial"/>
        </w:rPr>
      </w:pPr>
      <w:bookmarkStart w:id="73" w:name="_Toc178701274"/>
      <w:proofErr w:type="spellStart"/>
      <w:r w:rsidRPr="004D0BC3">
        <w:rPr>
          <w:rFonts w:cs="Arial"/>
        </w:rPr>
        <w:t>Similaridad</w:t>
      </w:r>
      <w:proofErr w:type="spellEnd"/>
      <w:r w:rsidRPr="004D0BC3">
        <w:rPr>
          <w:rFonts w:cs="Arial"/>
        </w:rPr>
        <w:t xml:space="preserve"> Y </w:t>
      </w:r>
      <w:proofErr w:type="spellStart"/>
      <w:r w:rsidRPr="004D0BC3">
        <w:rPr>
          <w:rFonts w:cs="Arial"/>
        </w:rPr>
        <w:t>Disimilaridad</w:t>
      </w:r>
      <w:bookmarkEnd w:id="73"/>
      <w:proofErr w:type="spellEnd"/>
    </w:p>
    <w:p w14:paraId="3EB8D970" w14:textId="77777777" w:rsidR="00F41CF7" w:rsidRPr="004D0BC3" w:rsidRDefault="00F41CF7" w:rsidP="009246B5">
      <w:pPr>
        <w:spacing w:line="360" w:lineRule="auto"/>
        <w:jc w:val="both"/>
        <w:rPr>
          <w:rFonts w:ascii="Arial" w:hAnsi="Arial" w:cs="Arial"/>
          <w:sz w:val="24"/>
          <w:szCs w:val="24"/>
        </w:rPr>
      </w:pPr>
    </w:p>
    <w:p w14:paraId="5E1F7E2C" w14:textId="6527B0DC" w:rsidR="00F41CF7" w:rsidRPr="004D0BC3" w:rsidRDefault="00F41CF7" w:rsidP="009246B5">
      <w:pPr>
        <w:spacing w:line="360" w:lineRule="auto"/>
        <w:jc w:val="both"/>
        <w:rPr>
          <w:rFonts w:ascii="Arial" w:hAnsi="Arial" w:cs="Arial"/>
          <w:sz w:val="24"/>
        </w:rPr>
      </w:pPr>
      <w:r w:rsidRPr="004D0BC3">
        <w:rPr>
          <w:rFonts w:ascii="Arial" w:hAnsi="Arial" w:cs="Arial"/>
          <w:sz w:val="24"/>
        </w:rPr>
        <w:t>Una vez que se identifican los tipos de características, el siguiente desafío consiste en determinar qué tan cerca o lejos se encuentran los objetos entre sí. Para abordar este problema, se emplean medidas de similitud y disimilitud. En términos generales, cuando dos objetos son muy similares entre ellos, el valor de la similitud es alto, mientras que la disimilitud es baja. La disimilitud a menudo se mide a través de una distancia, y existen diversas medidas de distancia que dependen del tipo de característica que se esté analizando. Por ejemplo, si las características son categóricas, no se pueden utilizar medidas de distancia que operen en un espacio métrico.</w:t>
      </w:r>
    </w:p>
    <w:p w14:paraId="24A1B948" w14:textId="7142722F" w:rsidR="00F41CF7" w:rsidRPr="004D0BC3" w:rsidRDefault="00F41CF7" w:rsidP="009246B5">
      <w:pPr>
        <w:spacing w:line="360" w:lineRule="auto"/>
        <w:jc w:val="both"/>
        <w:rPr>
          <w:rFonts w:ascii="Arial" w:hAnsi="Arial" w:cs="Arial"/>
          <w:sz w:val="24"/>
        </w:rPr>
      </w:pPr>
      <w:r w:rsidRPr="004D0BC3">
        <w:rPr>
          <w:rFonts w:ascii="Arial" w:hAnsi="Arial" w:cs="Arial"/>
          <w:sz w:val="24"/>
        </w:rPr>
        <w:lastRenderedPageBreak/>
        <w:t xml:space="preserve">En la literatura, es común encontrar el término "métrica" para referirse a estas medidas de distancia. En este trabajo, nos referiremos a ellas simplemente como "medidas de distancia". Así, una distancia </w:t>
      </w:r>
      <w:r w:rsidRPr="004D0BC3">
        <w:rPr>
          <w:rFonts w:ascii="Cambria Math" w:hAnsi="Cambria Math" w:cs="Cambria Math"/>
          <w:sz w:val="24"/>
        </w:rPr>
        <w:t>𝑑</w:t>
      </w:r>
      <w:r w:rsidRPr="004D0BC3">
        <w:rPr>
          <w:rFonts w:ascii="Arial" w:hAnsi="Arial" w:cs="Arial"/>
          <w:sz w:val="24"/>
        </w:rPr>
        <w:t>(</w:t>
      </w:r>
      <w:proofErr w:type="gramStart"/>
      <w:r w:rsidRPr="004D0BC3">
        <w:rPr>
          <w:rFonts w:ascii="Cambria Math" w:hAnsi="Cambria Math" w:cs="Cambria Math"/>
          <w:sz w:val="24"/>
        </w:rPr>
        <w:t>𝑥</w:t>
      </w:r>
      <w:r w:rsidRPr="004D0BC3">
        <w:rPr>
          <w:rFonts w:ascii="Arial" w:hAnsi="Arial" w:cs="Arial"/>
          <w:sz w:val="24"/>
        </w:rPr>
        <w:t>,</w:t>
      </w:r>
      <w:r w:rsidRPr="004D0BC3">
        <w:rPr>
          <w:rFonts w:ascii="Cambria Math" w:hAnsi="Cambria Math" w:cs="Cambria Math"/>
          <w:sz w:val="24"/>
        </w:rPr>
        <w:t>𝑦</w:t>
      </w:r>
      <w:proofErr w:type="gramEnd"/>
      <w:r w:rsidRPr="004D0BC3">
        <w:rPr>
          <w:rFonts w:ascii="Arial" w:hAnsi="Arial" w:cs="Arial"/>
          <w:sz w:val="24"/>
        </w:rPr>
        <w:t>)</w:t>
      </w:r>
      <w:r w:rsidRPr="004D0BC3">
        <w:rPr>
          <w:rFonts w:ascii="Arial" w:hAnsi="Arial" w:cs="Arial"/>
          <w:sz w:val="24"/>
        </w:rPr>
        <w:t xml:space="preserve"> </w:t>
      </w:r>
      <w:r w:rsidRPr="004D0BC3">
        <w:rPr>
          <w:rFonts w:ascii="Arial" w:hAnsi="Arial" w:cs="Arial"/>
          <w:sz w:val="24"/>
        </w:rPr>
        <w:t>entre dos objetos</w:t>
      </w:r>
      <w:r w:rsidRPr="004D0BC3">
        <w:rPr>
          <w:rFonts w:ascii="Arial" w:hAnsi="Arial" w:cs="Arial"/>
          <w:sz w:val="24"/>
        </w:rPr>
        <w:t xml:space="preserve"> </w:t>
      </w:r>
      <w:r w:rsidRPr="004D0BC3">
        <w:rPr>
          <w:rFonts w:ascii="Cambria Math" w:hAnsi="Cambria Math" w:cs="Cambria Math"/>
          <w:sz w:val="24"/>
        </w:rPr>
        <w:t>𝑥</w:t>
      </w:r>
      <w:r w:rsidRPr="004D0BC3">
        <w:rPr>
          <w:rFonts w:ascii="Arial" w:hAnsi="Arial" w:cs="Arial"/>
          <w:sz w:val="24"/>
        </w:rPr>
        <w:t xml:space="preserve"> y </w:t>
      </w:r>
      <w:r w:rsidRPr="004D0BC3">
        <w:rPr>
          <w:rFonts w:ascii="Cambria Math" w:hAnsi="Cambria Math" w:cs="Cambria Math"/>
          <w:sz w:val="24"/>
        </w:rPr>
        <w:t>𝑦</w:t>
      </w:r>
      <w:r w:rsidRPr="004D0BC3">
        <w:rPr>
          <w:rFonts w:ascii="Arial" w:hAnsi="Arial" w:cs="Arial"/>
          <w:sz w:val="24"/>
        </w:rPr>
        <w:t xml:space="preserve"> </w:t>
      </w:r>
      <w:r w:rsidRPr="004D0BC3">
        <w:rPr>
          <w:rFonts w:ascii="Arial" w:hAnsi="Arial" w:cs="Arial"/>
          <w:sz w:val="24"/>
        </w:rPr>
        <w:t xml:space="preserve">es una función que cumple con </w:t>
      </w:r>
      <w:r w:rsidR="009A3545" w:rsidRPr="004D0BC3">
        <w:rPr>
          <w:rFonts w:ascii="Arial" w:hAnsi="Arial" w:cs="Arial"/>
          <w:sz w:val="24"/>
        </w:rPr>
        <w:t>las siguientes propiedades</w:t>
      </w:r>
      <w:r w:rsidRPr="004D0BC3">
        <w:rPr>
          <w:rFonts w:ascii="Arial" w:hAnsi="Arial" w:cs="Arial"/>
          <w:sz w:val="24"/>
        </w:rPr>
        <w:t xml:space="preserve"> </w:t>
      </w:r>
      <w:proofErr w:type="spellStart"/>
      <w:r w:rsidRPr="004D0BC3">
        <w:rPr>
          <w:rFonts w:ascii="Arial" w:hAnsi="Arial" w:cs="Arial"/>
          <w:sz w:val="24"/>
        </w:rPr>
        <w:t>propiedades</w:t>
      </w:r>
      <w:proofErr w:type="spellEnd"/>
    </w:p>
    <w:p w14:paraId="3E4CC09B" w14:textId="77777777" w:rsidR="009A3545" w:rsidRPr="004D0BC3" w:rsidRDefault="009A3545" w:rsidP="009246B5">
      <w:pPr>
        <w:spacing w:line="360" w:lineRule="auto"/>
        <w:jc w:val="both"/>
        <w:rPr>
          <w:rFonts w:ascii="Arial" w:hAnsi="Arial" w:cs="Arial"/>
          <w:sz w:val="24"/>
          <w:szCs w:val="24"/>
        </w:rPr>
      </w:pPr>
    </w:p>
    <w:p w14:paraId="59BB1F1C" w14:textId="2878C928"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proofErr w:type="gramStart"/>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proofErr w:type="gramEnd"/>
      <w:r w:rsidRPr="004D0BC3">
        <w:rPr>
          <w:rFonts w:ascii="Arial" w:hAnsi="Arial" w:cs="Arial"/>
          <w:sz w:val="24"/>
          <w:szCs w:val="24"/>
        </w:rPr>
        <w:t>)</w:t>
      </w:r>
      <m:oMath>
        <m:r>
          <w:rPr>
            <w:rFonts w:ascii="Cambria Math" w:hAnsi="Cambria Math" w:cs="Arial"/>
            <w:sz w:val="24"/>
            <w:szCs w:val="24"/>
          </w:rPr>
          <m:t>≥0</m:t>
        </m:r>
      </m:oMath>
      <w:r w:rsidRPr="004D0BC3">
        <w:rPr>
          <w:rFonts w:ascii="Arial" w:eastAsiaTheme="minorEastAsia" w:hAnsi="Arial" w:cs="Arial"/>
          <w:sz w:val="24"/>
          <w:szCs w:val="24"/>
        </w:rPr>
        <w:t xml:space="preserve"> no negativo</w:t>
      </w:r>
    </w:p>
    <w:p w14:paraId="397B1B6D" w14:textId="52023F9F"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proofErr w:type="gramStart"/>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proofErr w:type="gramEnd"/>
      <w:r w:rsidRPr="004D0BC3">
        <w:rPr>
          <w:rFonts w:ascii="Arial" w:hAnsi="Arial" w:cs="Arial"/>
          <w:sz w:val="24"/>
          <w:szCs w:val="24"/>
        </w:rPr>
        <w:t>)</w:t>
      </w:r>
      <m:oMath>
        <m:r>
          <w:rPr>
            <w:rFonts w:ascii="Cambria Math" w:hAnsi="Cambria Math" w:cs="Arial"/>
            <w:sz w:val="24"/>
            <w:szCs w:val="24"/>
          </w:rPr>
          <m:t>≥0</m:t>
        </m:r>
      </m:oMath>
      <w:r w:rsidRPr="004D0BC3">
        <w:rPr>
          <w:rFonts w:ascii="Arial" w:eastAsiaTheme="minorEastAsia" w:hAnsi="Arial" w:cs="Arial"/>
          <w:sz w:val="24"/>
          <w:szCs w:val="24"/>
        </w:rPr>
        <w:t xml:space="preserve"> </w:t>
      </w:r>
      <w:r w:rsidRPr="004D0BC3">
        <w:rPr>
          <w:rFonts w:ascii="Arial" w:eastAsiaTheme="minorEastAsia" w:hAnsi="Arial" w:cs="Arial"/>
          <w:sz w:val="24"/>
          <w:szCs w:val="24"/>
        </w:rPr>
        <w:t>identidad Si x=y</w:t>
      </w:r>
    </w:p>
    <w:p w14:paraId="77FCF776" w14:textId="216181D7" w:rsidR="00F41CF7" w:rsidRPr="004D0BC3" w:rsidRDefault="00F41CF7"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proofErr w:type="gramStart"/>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proofErr w:type="gramEnd"/>
      <w:r w:rsidRPr="004D0BC3">
        <w:rPr>
          <w:rFonts w:ascii="Arial" w:hAnsi="Arial" w:cs="Arial"/>
          <w:sz w:val="24"/>
          <w:szCs w:val="24"/>
        </w:rPr>
        <w:t>)</w:t>
      </w:r>
      <m:oMath>
        <m:r>
          <w:rPr>
            <w:rFonts w:ascii="Cambria Math" w:hAnsi="Cambria Math" w:cs="Arial"/>
            <w:sz w:val="24"/>
            <w:szCs w:val="24"/>
          </w:rPr>
          <m:t>≥</m:t>
        </m:r>
      </m:oMath>
      <w:r w:rsidRPr="004D0BC3">
        <w:rPr>
          <w:rFonts w:ascii="Arial" w:hAnsi="Arial" w:cs="Arial"/>
          <w:sz w:val="24"/>
          <w:szCs w:val="24"/>
        </w:rPr>
        <w:t xml:space="preserve"> </w:t>
      </w: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r w:rsidR="009A3545" w:rsidRPr="004D0BC3">
        <w:rPr>
          <w:rFonts w:ascii="Arial" w:hAnsi="Arial" w:cs="Arial"/>
          <w:sz w:val="24"/>
          <w:szCs w:val="24"/>
        </w:rPr>
        <w:t xml:space="preserve">) simetría </w:t>
      </w:r>
    </w:p>
    <w:p w14:paraId="109C15F6" w14:textId="10ABBE43" w:rsidR="009A3545" w:rsidRPr="004D0BC3" w:rsidRDefault="009A3545" w:rsidP="009246B5">
      <w:pPr>
        <w:pStyle w:val="Prrafodelista"/>
        <w:numPr>
          <w:ilvl w:val="0"/>
          <w:numId w:val="91"/>
        </w:numPr>
        <w:spacing w:line="360" w:lineRule="auto"/>
        <w:jc w:val="both"/>
        <w:rPr>
          <w:rFonts w:ascii="Arial" w:eastAsiaTheme="minorEastAsia" w:hAnsi="Arial" w:cs="Arial"/>
          <w:sz w:val="24"/>
          <w:szCs w:val="24"/>
        </w:rPr>
      </w:pPr>
      <w:r w:rsidRPr="004D0BC3">
        <w:rPr>
          <w:rFonts w:ascii="Cambria Math" w:hAnsi="Cambria Math" w:cs="Cambria Math"/>
          <w:sz w:val="24"/>
          <w:szCs w:val="24"/>
        </w:rPr>
        <w:t>𝑑</w:t>
      </w:r>
      <w:r w:rsidRPr="004D0BC3">
        <w:rPr>
          <w:rFonts w:ascii="Arial" w:hAnsi="Arial" w:cs="Arial"/>
          <w:sz w:val="24"/>
          <w:szCs w:val="24"/>
        </w:rPr>
        <w:t>(</w:t>
      </w:r>
      <w:proofErr w:type="gramStart"/>
      <w:r w:rsidRPr="004D0BC3">
        <w:rPr>
          <w:rFonts w:ascii="Cambria Math" w:hAnsi="Cambria Math" w:cs="Cambria Math"/>
          <w:sz w:val="24"/>
          <w:szCs w:val="24"/>
        </w:rPr>
        <w:t>𝑥</w:t>
      </w:r>
      <w:r w:rsidRPr="004D0BC3">
        <w:rPr>
          <w:rFonts w:ascii="Arial" w:hAnsi="Arial" w:cs="Arial"/>
          <w:sz w:val="24"/>
          <w:szCs w:val="24"/>
        </w:rPr>
        <w:t>,</w:t>
      </w:r>
      <w:r w:rsidRPr="004D0BC3">
        <w:rPr>
          <w:rFonts w:ascii="Cambria Math" w:hAnsi="Cambria Math" w:cs="Cambria Math"/>
          <w:sz w:val="24"/>
          <w:szCs w:val="24"/>
        </w:rPr>
        <w:t>𝑦</w:t>
      </w:r>
      <w:proofErr w:type="gramEnd"/>
      <w:r w:rsidRPr="004D0BC3">
        <w:rPr>
          <w:rFonts w:ascii="Arial" w:hAnsi="Arial" w:cs="Arial"/>
          <w:sz w:val="24"/>
          <w:szCs w:val="24"/>
        </w:rPr>
        <w:t>)</w:t>
      </w:r>
      <m:oMath>
        <m:r>
          <w:rPr>
            <w:rFonts w:ascii="Cambria Math" w:hAnsi="Cambria Math" w:cs="Arial"/>
            <w:sz w:val="24"/>
            <w:szCs w:val="24"/>
          </w:rPr>
          <m:t>≤</m:t>
        </m:r>
      </m:oMath>
      <w:r w:rsidRPr="004D0BC3">
        <w:rPr>
          <w:rFonts w:ascii="Arial" w:hAnsi="Arial" w:cs="Arial"/>
          <w:sz w:val="24"/>
          <w:szCs w:val="24"/>
        </w:rPr>
        <w:t xml:space="preserve"> </w:t>
      </w:r>
      <w:r w:rsidRPr="004D0BC3">
        <w:rPr>
          <w:rFonts w:ascii="Cambria Math" w:hAnsi="Cambria Math" w:cs="Cambria Math"/>
          <w:sz w:val="24"/>
          <w:szCs w:val="24"/>
        </w:rPr>
        <w:t>𝑑</w:t>
      </w:r>
      <w:r w:rsidRPr="004D0BC3">
        <w:rPr>
          <w:rFonts w:ascii="Arial" w:hAnsi="Arial" w:cs="Arial"/>
          <w:sz w:val="24"/>
          <w:szCs w:val="24"/>
        </w:rPr>
        <w:t>(</w:t>
      </w:r>
      <w:r w:rsidRPr="004D0BC3">
        <w:rPr>
          <w:rFonts w:ascii="Cambria Math" w:hAnsi="Cambria Math" w:cs="Cambria Math"/>
          <w:sz w:val="24"/>
          <w:szCs w:val="24"/>
        </w:rPr>
        <w:t>𝑥</w:t>
      </w:r>
      <w:r w:rsidRPr="004D0BC3">
        <w:rPr>
          <w:rFonts w:ascii="Arial" w:hAnsi="Arial" w:cs="Arial"/>
          <w:sz w:val="24"/>
          <w:szCs w:val="24"/>
        </w:rPr>
        <w:t>,</w:t>
      </w:r>
      <w:r w:rsidRPr="004D0BC3">
        <w:rPr>
          <w:rFonts w:ascii="Arial" w:hAnsi="Arial" w:cs="Arial"/>
          <w:sz w:val="24"/>
          <w:szCs w:val="24"/>
        </w:rPr>
        <w:t>z</w:t>
      </w:r>
      <w:r w:rsidRPr="004D0BC3">
        <w:rPr>
          <w:rFonts w:ascii="Arial" w:hAnsi="Arial" w:cs="Arial"/>
          <w:sz w:val="24"/>
          <w:szCs w:val="24"/>
        </w:rPr>
        <w:t xml:space="preserve">) </w:t>
      </w:r>
      <w:r w:rsidRPr="004D0BC3">
        <w:rPr>
          <w:rFonts w:ascii="Arial" w:hAnsi="Arial" w:cs="Arial"/>
          <w:sz w:val="24"/>
          <w:szCs w:val="24"/>
        </w:rPr>
        <w:t xml:space="preserve">+ </w:t>
      </w:r>
      <w:r w:rsidRPr="004D0BC3">
        <w:rPr>
          <w:rFonts w:ascii="Cambria Math" w:hAnsi="Cambria Math" w:cs="Cambria Math"/>
          <w:sz w:val="24"/>
          <w:szCs w:val="24"/>
        </w:rPr>
        <w:t>𝑑</w:t>
      </w:r>
      <w:r w:rsidRPr="004D0BC3">
        <w:rPr>
          <w:rFonts w:ascii="Arial" w:hAnsi="Arial" w:cs="Arial"/>
          <w:sz w:val="24"/>
          <w:szCs w:val="24"/>
        </w:rPr>
        <w:t>(</w:t>
      </w:r>
      <w:proofErr w:type="spellStart"/>
      <w:r w:rsidRPr="004D0BC3">
        <w:rPr>
          <w:rFonts w:ascii="Arial" w:hAnsi="Arial" w:cs="Arial"/>
          <w:sz w:val="24"/>
          <w:szCs w:val="24"/>
        </w:rPr>
        <w:t>z</w:t>
      </w:r>
      <w:r w:rsidRPr="004D0BC3">
        <w:rPr>
          <w:rFonts w:ascii="Arial" w:hAnsi="Arial" w:cs="Arial"/>
          <w:sz w:val="24"/>
          <w:szCs w:val="24"/>
        </w:rPr>
        <w:t>,</w:t>
      </w:r>
      <w:r w:rsidRPr="004D0BC3">
        <w:rPr>
          <w:rFonts w:ascii="Arial" w:hAnsi="Arial" w:cs="Arial"/>
          <w:sz w:val="24"/>
          <w:szCs w:val="24"/>
        </w:rPr>
        <w:t>y</w:t>
      </w:r>
      <w:proofErr w:type="spellEnd"/>
      <w:r w:rsidRPr="004D0BC3">
        <w:rPr>
          <w:rFonts w:ascii="Arial" w:hAnsi="Arial" w:cs="Arial"/>
          <w:sz w:val="24"/>
          <w:szCs w:val="24"/>
        </w:rPr>
        <w:t>)</w:t>
      </w:r>
      <w:r w:rsidRPr="004D0BC3">
        <w:rPr>
          <w:rFonts w:ascii="Arial" w:hAnsi="Arial" w:cs="Arial"/>
          <w:sz w:val="24"/>
          <w:szCs w:val="24"/>
        </w:rPr>
        <w:t xml:space="preserve"> desigualdad triangular</w:t>
      </w:r>
    </w:p>
    <w:p w14:paraId="0A0622FC" w14:textId="77777777" w:rsidR="00F41CF7" w:rsidRPr="004D0BC3" w:rsidRDefault="00F41CF7" w:rsidP="009246B5">
      <w:pPr>
        <w:spacing w:line="360" w:lineRule="auto"/>
        <w:jc w:val="both"/>
        <w:rPr>
          <w:rFonts w:ascii="Arial" w:hAnsi="Arial" w:cs="Arial"/>
          <w:sz w:val="24"/>
        </w:rPr>
      </w:pPr>
    </w:p>
    <w:p w14:paraId="1E28DE68" w14:textId="23A27B6E" w:rsidR="00235BE6" w:rsidRPr="004D0BC3" w:rsidRDefault="003D3886" w:rsidP="009246B5">
      <w:pPr>
        <w:pStyle w:val="Ttulo2"/>
        <w:spacing w:line="360" w:lineRule="auto"/>
        <w:rPr>
          <w:rFonts w:cs="Arial"/>
          <w:sz w:val="24"/>
        </w:rPr>
      </w:pPr>
      <w:r w:rsidRPr="004D0BC3">
        <w:rPr>
          <w:rFonts w:cs="Arial"/>
        </w:rPr>
        <w:t xml:space="preserve"> </w:t>
      </w:r>
      <w:bookmarkStart w:id="74" w:name="_Toc178701275"/>
      <w:r w:rsidR="00B74CC6" w:rsidRPr="004D0BC3">
        <w:rPr>
          <w:rFonts w:cs="Arial"/>
        </w:rPr>
        <w:t xml:space="preserve">Algoritmos de </w:t>
      </w:r>
      <w:proofErr w:type="spellStart"/>
      <w:r w:rsidR="00B74CC6" w:rsidRPr="004D0BC3">
        <w:rPr>
          <w:rFonts w:cs="Arial"/>
        </w:rPr>
        <w:t>Clustering</w:t>
      </w:r>
      <w:bookmarkEnd w:id="74"/>
      <w:proofErr w:type="spellEnd"/>
    </w:p>
    <w:p w14:paraId="106F7E9F" w14:textId="77777777" w:rsidR="003D3886" w:rsidRPr="004D0BC3" w:rsidRDefault="003D3886" w:rsidP="009246B5">
      <w:pPr>
        <w:spacing w:line="360" w:lineRule="auto"/>
        <w:jc w:val="both"/>
        <w:rPr>
          <w:rFonts w:ascii="Arial" w:hAnsi="Arial" w:cs="Arial"/>
          <w:sz w:val="24"/>
        </w:rPr>
      </w:pPr>
    </w:p>
    <w:p w14:paraId="6EC70FBE" w14:textId="77777777" w:rsidR="00DB65FB" w:rsidRPr="004D0BC3" w:rsidRDefault="00DB65FB" w:rsidP="009246B5">
      <w:pPr>
        <w:pStyle w:val="Ttulo3"/>
        <w:spacing w:line="360" w:lineRule="auto"/>
        <w:rPr>
          <w:rFonts w:cs="Arial"/>
        </w:rPr>
      </w:pPr>
      <w:bookmarkStart w:id="75" w:name="_Toc178701276"/>
      <w:r w:rsidRPr="004D0BC3">
        <w:rPr>
          <w:rFonts w:cs="Arial"/>
        </w:rPr>
        <w:t>El algoritmo DBSCAN</w:t>
      </w:r>
      <w:bookmarkEnd w:id="75"/>
    </w:p>
    <w:p w14:paraId="601C8B5C" w14:textId="77777777" w:rsidR="00DB65FB" w:rsidRPr="004D0BC3" w:rsidRDefault="00DB65FB" w:rsidP="009246B5">
      <w:pPr>
        <w:spacing w:line="360" w:lineRule="auto"/>
        <w:rPr>
          <w:rFonts w:ascii="Arial" w:hAnsi="Arial" w:cs="Arial"/>
        </w:rPr>
      </w:pPr>
    </w:p>
    <w:p w14:paraId="65B3DAD7" w14:textId="6C7A4878" w:rsidR="00DB65FB" w:rsidRPr="004D0BC3" w:rsidRDefault="00DB65FB" w:rsidP="009246B5">
      <w:pPr>
        <w:spacing w:line="360" w:lineRule="auto"/>
        <w:jc w:val="both"/>
        <w:rPr>
          <w:rFonts w:ascii="Arial" w:hAnsi="Arial" w:cs="Arial"/>
          <w:sz w:val="24"/>
        </w:rPr>
      </w:pPr>
      <w:r w:rsidRPr="004D0BC3">
        <w:rPr>
          <w:rFonts w:ascii="Arial" w:hAnsi="Arial" w:cs="Arial"/>
          <w:sz w:val="24"/>
        </w:rPr>
        <w:t xml:space="preserve">Este algoritmo trabaja sobre una noción basada en la densidad de los grupos y está diseñado para descubrir grupos de formas arbitrarias e irregulares en bases de datos espaciales con ruido, para ello utiliza estructuras de </w:t>
      </w:r>
      <w:r w:rsidR="00C91780" w:rsidRPr="004D0BC3">
        <w:rPr>
          <w:rFonts w:ascii="Arial" w:hAnsi="Arial" w:cs="Arial"/>
          <w:sz w:val="24"/>
        </w:rPr>
        <w:t>índices</w:t>
      </w:r>
      <w:r w:rsidRPr="004D0BC3">
        <w:rPr>
          <w:rFonts w:ascii="Arial" w:hAnsi="Arial" w:cs="Arial"/>
          <w:sz w:val="24"/>
        </w:rPr>
        <w:t xml:space="preserve"> como árboles R*-</w:t>
      </w:r>
      <w:proofErr w:type="spellStart"/>
      <w:r w:rsidRPr="004D0BC3">
        <w:rPr>
          <w:rFonts w:ascii="Arial" w:hAnsi="Arial" w:cs="Arial"/>
          <w:sz w:val="24"/>
        </w:rPr>
        <w:t>Tree</w:t>
      </w:r>
      <w:proofErr w:type="spellEnd"/>
      <w:r w:rsidRPr="004D0BC3">
        <w:rPr>
          <w:rFonts w:ascii="Arial" w:hAnsi="Arial" w:cs="Arial"/>
          <w:sz w:val="24"/>
        </w:rPr>
        <w:t xml:space="preserve"> y sus variantes. La idea es que cada rama del </w:t>
      </w:r>
      <w:r w:rsidR="003E77E3" w:rsidRPr="004D0BC3">
        <w:rPr>
          <w:rFonts w:ascii="Arial" w:hAnsi="Arial" w:cs="Arial"/>
          <w:sz w:val="24"/>
        </w:rPr>
        <w:t>árbol</w:t>
      </w:r>
      <w:r w:rsidRPr="004D0BC3">
        <w:rPr>
          <w:rFonts w:ascii="Arial" w:hAnsi="Arial" w:cs="Arial"/>
          <w:sz w:val="24"/>
        </w:rPr>
        <w:t xml:space="preserve"> no contenga más puntos de los preestablecidos en el parámetro "</w:t>
      </w:r>
      <w:proofErr w:type="spellStart"/>
      <w:r w:rsidRPr="004D0BC3">
        <w:rPr>
          <w:rFonts w:ascii="Arial" w:hAnsi="Arial" w:cs="Arial"/>
          <w:sz w:val="24"/>
        </w:rPr>
        <w:t>MinPts</w:t>
      </w:r>
      <w:proofErr w:type="spellEnd"/>
      <w:r w:rsidRPr="004D0BC3">
        <w:rPr>
          <w:rFonts w:ascii="Arial" w:hAnsi="Arial" w:cs="Arial"/>
          <w:sz w:val="24"/>
        </w:rPr>
        <w:t>". Una de las limitaciones que presenta este algoritmo es el manejo de datos espaciales exclusivamente. El agrupamiento generado por el algoritmo puede variar si se cambia el orden de entrada de los objetos del conjunto de datos.</w:t>
      </w:r>
      <w:r w:rsidR="000840BA" w:rsidRPr="004D0BC3">
        <w:rPr>
          <w:rFonts w:ascii="Arial" w:hAnsi="Arial" w:cs="Arial"/>
          <w:sz w:val="24"/>
        </w:rPr>
        <w:t xml:space="preserve"> </w:t>
      </w:r>
    </w:p>
    <w:p w14:paraId="3F540442" w14:textId="77777777"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Principio: Agrupa puntos que están densamente conectados.</w:t>
      </w:r>
    </w:p>
    <w:p w14:paraId="153427DA" w14:textId="77777777"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 xml:space="preserve">Ventajas: Detecta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de formas arbitrarias y maneja ruido (</w:t>
      </w:r>
      <w:proofErr w:type="spellStart"/>
      <w:r w:rsidRPr="004D0BC3">
        <w:rPr>
          <w:rFonts w:ascii="Arial" w:hAnsi="Arial" w:cs="Arial"/>
          <w:sz w:val="24"/>
        </w:rPr>
        <w:t>outliers</w:t>
      </w:r>
      <w:proofErr w:type="spellEnd"/>
      <w:r w:rsidRPr="004D0BC3">
        <w:rPr>
          <w:rFonts w:ascii="Arial" w:hAnsi="Arial" w:cs="Arial"/>
          <w:sz w:val="24"/>
        </w:rPr>
        <w:t>).</w:t>
      </w:r>
    </w:p>
    <w:p w14:paraId="66F49909" w14:textId="0CE9A1CD" w:rsidR="003A1720" w:rsidRPr="004D0BC3" w:rsidRDefault="003A1720" w:rsidP="009246B5">
      <w:pPr>
        <w:pStyle w:val="Prrafodelista"/>
        <w:numPr>
          <w:ilvl w:val="0"/>
          <w:numId w:val="38"/>
        </w:numPr>
        <w:spacing w:line="360" w:lineRule="auto"/>
        <w:jc w:val="both"/>
        <w:rPr>
          <w:rFonts w:ascii="Arial" w:hAnsi="Arial" w:cs="Arial"/>
          <w:sz w:val="24"/>
        </w:rPr>
      </w:pPr>
      <w:r w:rsidRPr="004D0BC3">
        <w:rPr>
          <w:rFonts w:ascii="Arial" w:hAnsi="Arial" w:cs="Arial"/>
          <w:sz w:val="24"/>
        </w:rPr>
        <w:t>Limitaciones: Depende del parámetro de densidad y puede variar con el orden de los datos.</w:t>
      </w:r>
    </w:p>
    <w:p w14:paraId="3C178C14" w14:textId="77777777" w:rsidR="004D0BC3" w:rsidRPr="004D0BC3" w:rsidRDefault="004D0BC3" w:rsidP="009246B5">
      <w:pPr>
        <w:pStyle w:val="Prrafodelista"/>
        <w:numPr>
          <w:ilvl w:val="0"/>
          <w:numId w:val="38"/>
        </w:numPr>
        <w:spacing w:line="360" w:lineRule="auto"/>
        <w:jc w:val="both"/>
        <w:rPr>
          <w:rFonts w:ascii="Arial" w:hAnsi="Arial" w:cs="Arial"/>
          <w:sz w:val="24"/>
        </w:rPr>
      </w:pPr>
    </w:p>
    <w:p w14:paraId="3FDF5CD2" w14:textId="7195D5E5" w:rsidR="00DB65FB" w:rsidRPr="004D0BC3" w:rsidRDefault="00DB65FB" w:rsidP="009246B5">
      <w:pPr>
        <w:pStyle w:val="Ttulo3"/>
        <w:spacing w:line="360" w:lineRule="auto"/>
        <w:rPr>
          <w:rFonts w:cs="Arial"/>
        </w:rPr>
      </w:pPr>
      <w:bookmarkStart w:id="76" w:name="_Toc178701277"/>
      <w:r w:rsidRPr="004D0BC3">
        <w:rPr>
          <w:rFonts w:cs="Arial"/>
        </w:rPr>
        <w:lastRenderedPageBreak/>
        <w:t>El algoritmo BIRCH</w:t>
      </w:r>
      <w:bookmarkEnd w:id="76"/>
      <w:r w:rsidRPr="004D0BC3">
        <w:rPr>
          <w:rFonts w:cs="Arial"/>
        </w:rPr>
        <w:t xml:space="preserve"> </w:t>
      </w:r>
    </w:p>
    <w:p w14:paraId="3BC9C49B" w14:textId="77777777" w:rsidR="00DB65FB" w:rsidRPr="004D0BC3" w:rsidRDefault="00DB65FB" w:rsidP="009246B5">
      <w:pPr>
        <w:spacing w:line="360" w:lineRule="auto"/>
        <w:rPr>
          <w:rFonts w:ascii="Arial" w:hAnsi="Arial" w:cs="Arial"/>
        </w:rPr>
      </w:pPr>
    </w:p>
    <w:p w14:paraId="67C0E05E" w14:textId="28435C74" w:rsidR="00DB65FB" w:rsidRPr="004D0BC3" w:rsidRDefault="00DB65FB" w:rsidP="009246B5">
      <w:pPr>
        <w:spacing w:line="360" w:lineRule="auto"/>
        <w:jc w:val="both"/>
        <w:rPr>
          <w:rFonts w:ascii="Arial" w:hAnsi="Arial" w:cs="Arial"/>
          <w:sz w:val="24"/>
        </w:rPr>
      </w:pPr>
      <w:r w:rsidRPr="004D0BC3">
        <w:rPr>
          <w:rFonts w:ascii="Arial" w:hAnsi="Arial" w:cs="Arial"/>
          <w:sz w:val="24"/>
        </w:rPr>
        <w:t>Este algoritmo utiliza una estructura de árbol llamada CF-</w:t>
      </w:r>
      <w:proofErr w:type="spellStart"/>
      <w:r w:rsidRPr="004D0BC3">
        <w:rPr>
          <w:rFonts w:ascii="Arial" w:hAnsi="Arial" w:cs="Arial"/>
          <w:sz w:val="24"/>
        </w:rPr>
        <w:t>tree</w:t>
      </w:r>
      <w:proofErr w:type="spellEnd"/>
      <w:r w:rsidRPr="004D0BC3">
        <w:rPr>
          <w:rFonts w:ascii="Arial" w:hAnsi="Arial" w:cs="Arial"/>
          <w:sz w:val="24"/>
        </w:rPr>
        <w:t xml:space="preserve">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w:t>
      </w:r>
      <w:proofErr w:type="spellStart"/>
      <w:r w:rsidRPr="004D0BC3">
        <w:rPr>
          <w:rFonts w:ascii="Arial" w:hAnsi="Arial" w:cs="Arial"/>
          <w:sz w:val="24"/>
        </w:rPr>
        <w:t>features</w:t>
      </w:r>
      <w:proofErr w:type="spellEnd"/>
      <w:r w:rsidRPr="004D0BC3">
        <w:rPr>
          <w:rFonts w:ascii="Arial" w:hAnsi="Arial" w:cs="Arial"/>
          <w:sz w:val="24"/>
        </w:rPr>
        <w:t xml:space="preserve"> </w:t>
      </w:r>
      <w:proofErr w:type="spellStart"/>
      <w:r w:rsidRPr="004D0BC3">
        <w:rPr>
          <w:rFonts w:ascii="Arial" w:hAnsi="Arial" w:cs="Arial"/>
          <w:sz w:val="24"/>
        </w:rPr>
        <w:t>tree</w:t>
      </w:r>
      <w:proofErr w:type="spellEnd"/>
      <w:r w:rsidRPr="004D0BC3">
        <w:rPr>
          <w:rFonts w:ascii="Arial" w:hAnsi="Arial" w:cs="Arial"/>
          <w:sz w:val="24"/>
        </w:rPr>
        <w:t>), el cual almacena en sus nodos descripciones compactas de subgrupos (</w:t>
      </w:r>
      <w:proofErr w:type="spellStart"/>
      <w:r w:rsidRPr="004D0BC3">
        <w:rPr>
          <w:rFonts w:ascii="Arial" w:hAnsi="Arial" w:cs="Arial"/>
          <w:sz w:val="24"/>
        </w:rPr>
        <w:t>CF's</w:t>
      </w:r>
      <w:proofErr w:type="spellEnd"/>
      <w:r w:rsidRPr="004D0BC3">
        <w:rPr>
          <w:rFonts w:ascii="Arial" w:hAnsi="Arial" w:cs="Arial"/>
          <w:sz w:val="24"/>
        </w:rPr>
        <w:t xml:space="preserve">), donde un CF se define como: número de objetos, suma lineal y suma de los cuadrados de todos los objetos en ese grupo. La </w:t>
      </w:r>
      <w:r w:rsidR="00C91780" w:rsidRPr="004D0BC3">
        <w:rPr>
          <w:rFonts w:ascii="Arial" w:hAnsi="Arial" w:cs="Arial"/>
          <w:sz w:val="24"/>
        </w:rPr>
        <w:t>metodología</w:t>
      </w:r>
      <w:r w:rsidRPr="004D0BC3">
        <w:rPr>
          <w:rFonts w:ascii="Arial" w:hAnsi="Arial" w:cs="Arial"/>
          <w:sz w:val="24"/>
        </w:rPr>
        <w:t xml:space="preserve"> que utiliza este algoritmo es la de generar un árbol de </w:t>
      </w:r>
      <w:proofErr w:type="spellStart"/>
      <w:r w:rsidRPr="004D0BC3">
        <w:rPr>
          <w:rFonts w:ascii="Arial" w:hAnsi="Arial" w:cs="Arial"/>
          <w:sz w:val="24"/>
        </w:rPr>
        <w:t>CF's</w:t>
      </w:r>
      <w:proofErr w:type="spellEnd"/>
      <w:r w:rsidRPr="004D0BC3">
        <w:rPr>
          <w:rFonts w:ascii="Arial" w:hAnsi="Arial" w:cs="Arial"/>
          <w:sz w:val="24"/>
        </w:rPr>
        <w:t xml:space="preserve"> con el conjunto de datos, para obtener las descripciones de los subgrupos y aplicar posteriormente un algoritmo de clasificación no supervisada para agrupar estos subgrupos. Asi, BIRCH transforma el problema de clasificar el conjunto de datos original en clasificar subgrupos de este conjunto de datos. BIRCH fue diseñado para agrupar grandes bases de datos con atributos numéricos, resumiendo la base de datos original hasta ajustarla al tamaño de la memoria principal disponible en el sistema en que se ejecuta, asi minimiza los costos de lectura y escritura de los datos. Las limitaciones que presenta este algoritmo son las siguientes: puede aplicarse en problemas donde se manejan datos numéricos exclusivamente, y no todas las funciones de distancia pueden aplicarse al utilizar este algoritmo, ya que la información manejada por los </w:t>
      </w:r>
      <w:proofErr w:type="spellStart"/>
      <w:r w:rsidRPr="004D0BC3">
        <w:rPr>
          <w:rFonts w:ascii="Arial" w:hAnsi="Arial" w:cs="Arial"/>
          <w:sz w:val="24"/>
        </w:rPr>
        <w:t>CF's</w:t>
      </w:r>
      <w:proofErr w:type="spellEnd"/>
      <w:r w:rsidRPr="004D0BC3">
        <w:rPr>
          <w:rFonts w:ascii="Arial" w:hAnsi="Arial" w:cs="Arial"/>
          <w:sz w:val="24"/>
        </w:rPr>
        <w:t xml:space="preserve"> permite manipular solamente una familia de medidas que puedan expresarse en términos del centroide, radio y diámetro, dependiendo del orden de entrada de los datos.</w:t>
      </w:r>
    </w:p>
    <w:p w14:paraId="5AF7E718" w14:textId="77777777"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Principio: Utiliza un árbol CF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w:t>
      </w:r>
      <w:proofErr w:type="spellStart"/>
      <w:r w:rsidRPr="004D0BC3">
        <w:rPr>
          <w:rFonts w:ascii="Arial" w:hAnsi="Arial" w:cs="Arial"/>
          <w:sz w:val="24"/>
        </w:rPr>
        <w:t>Features</w:t>
      </w:r>
      <w:proofErr w:type="spellEnd"/>
      <w:r w:rsidRPr="004D0BC3">
        <w:rPr>
          <w:rFonts w:ascii="Arial" w:hAnsi="Arial" w:cs="Arial"/>
          <w:sz w:val="24"/>
        </w:rPr>
        <w:t>) para agrupar datos.</w:t>
      </w:r>
    </w:p>
    <w:p w14:paraId="7369765B" w14:textId="77777777"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Ventajas: Eficiente en memoria y adecuado para grandes bases de datos numéricas.</w:t>
      </w:r>
    </w:p>
    <w:p w14:paraId="58A2C1F7" w14:textId="2FEE7DD1" w:rsidR="003A1720" w:rsidRPr="004D0BC3" w:rsidRDefault="003A1720" w:rsidP="009246B5">
      <w:pPr>
        <w:pStyle w:val="Prrafodelista"/>
        <w:numPr>
          <w:ilvl w:val="0"/>
          <w:numId w:val="39"/>
        </w:numPr>
        <w:spacing w:line="360" w:lineRule="auto"/>
        <w:jc w:val="both"/>
        <w:rPr>
          <w:rFonts w:ascii="Arial" w:hAnsi="Arial" w:cs="Arial"/>
          <w:sz w:val="24"/>
        </w:rPr>
      </w:pPr>
      <w:r w:rsidRPr="004D0BC3">
        <w:rPr>
          <w:rFonts w:ascii="Arial" w:hAnsi="Arial" w:cs="Arial"/>
          <w:sz w:val="24"/>
        </w:rPr>
        <w:t>Limitaciones: Solo funciona con datos numéricos y tiene restricciones en las medidas de distancia.</w:t>
      </w:r>
    </w:p>
    <w:p w14:paraId="72562B46" w14:textId="2ED951C7" w:rsidR="00DB65FB" w:rsidRPr="004D0BC3" w:rsidRDefault="00DB65FB" w:rsidP="009246B5">
      <w:pPr>
        <w:pStyle w:val="Ttulo3"/>
        <w:spacing w:line="360" w:lineRule="auto"/>
        <w:rPr>
          <w:rFonts w:cs="Arial"/>
        </w:rPr>
      </w:pPr>
      <w:bookmarkStart w:id="77" w:name="_Toc178701278"/>
      <w:r w:rsidRPr="004D0BC3">
        <w:rPr>
          <w:rFonts w:cs="Arial"/>
        </w:rPr>
        <w:t>El Algoritmo K-</w:t>
      </w:r>
      <w:proofErr w:type="spellStart"/>
      <w:r w:rsidRPr="004D0BC3">
        <w:rPr>
          <w:rFonts w:cs="Arial"/>
        </w:rPr>
        <w:t>Means</w:t>
      </w:r>
      <w:bookmarkEnd w:id="77"/>
      <w:proofErr w:type="spellEnd"/>
    </w:p>
    <w:p w14:paraId="1FE05910" w14:textId="77777777" w:rsidR="00DB65FB" w:rsidRPr="004D0BC3" w:rsidRDefault="00DB65FB" w:rsidP="009246B5">
      <w:pPr>
        <w:spacing w:line="360" w:lineRule="auto"/>
        <w:rPr>
          <w:rFonts w:ascii="Arial" w:hAnsi="Arial" w:cs="Arial"/>
        </w:rPr>
      </w:pPr>
    </w:p>
    <w:p w14:paraId="03165B27" w14:textId="745F596A" w:rsidR="000F3E4E" w:rsidRPr="004D0BC3" w:rsidRDefault="000F3E4E" w:rsidP="009246B5">
      <w:pPr>
        <w:spacing w:line="360" w:lineRule="auto"/>
        <w:jc w:val="both"/>
        <w:rPr>
          <w:rFonts w:ascii="Arial" w:hAnsi="Arial" w:cs="Arial"/>
          <w:sz w:val="24"/>
          <w:szCs w:val="24"/>
        </w:rPr>
      </w:pPr>
      <w:r w:rsidRPr="004D0BC3">
        <w:rPr>
          <w:rFonts w:ascii="Arial" w:hAnsi="Arial" w:cs="Arial"/>
          <w:sz w:val="24"/>
          <w:szCs w:val="24"/>
        </w:rPr>
        <w:t>El algoritmo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fue propuesto hace poco </w:t>
      </w:r>
      <w:r w:rsidR="00533B35" w:rsidRPr="004D0BC3">
        <w:rPr>
          <w:rFonts w:ascii="Arial" w:hAnsi="Arial" w:cs="Arial"/>
          <w:sz w:val="24"/>
          <w:szCs w:val="24"/>
        </w:rPr>
        <w:t>más</w:t>
      </w:r>
      <w:r w:rsidRPr="004D0BC3">
        <w:rPr>
          <w:rFonts w:ascii="Arial" w:hAnsi="Arial" w:cs="Arial"/>
          <w:sz w:val="24"/>
          <w:szCs w:val="24"/>
        </w:rPr>
        <w:t xml:space="preserve"> de tres décadas y es uno de los algoritmos de agrupamiento </w:t>
      </w:r>
      <w:r w:rsidR="00533B35" w:rsidRPr="004D0BC3">
        <w:rPr>
          <w:rFonts w:ascii="Arial" w:hAnsi="Arial" w:cs="Arial"/>
          <w:sz w:val="24"/>
          <w:szCs w:val="24"/>
        </w:rPr>
        <w:t>más</w:t>
      </w:r>
      <w:r w:rsidRPr="004D0BC3">
        <w:rPr>
          <w:rFonts w:ascii="Arial" w:hAnsi="Arial" w:cs="Arial"/>
          <w:sz w:val="24"/>
          <w:szCs w:val="24"/>
        </w:rPr>
        <w:t xml:space="preserve"> usados en una amplia variedad de áreas. k-</w:t>
      </w:r>
      <w:proofErr w:type="spellStart"/>
      <w:proofErr w:type="gramStart"/>
      <w:r w:rsidRPr="004D0BC3">
        <w:rPr>
          <w:rFonts w:ascii="Arial" w:hAnsi="Arial" w:cs="Arial"/>
          <w:sz w:val="24"/>
          <w:szCs w:val="24"/>
        </w:rPr>
        <w:t>Means</w:t>
      </w:r>
      <w:proofErr w:type="spellEnd"/>
      <w:r w:rsidRPr="004D0BC3">
        <w:rPr>
          <w:rFonts w:ascii="Arial" w:hAnsi="Arial" w:cs="Arial"/>
          <w:sz w:val="24"/>
          <w:szCs w:val="24"/>
        </w:rPr>
        <w:t xml:space="preserve">  recibe</w:t>
      </w:r>
      <w:proofErr w:type="gramEnd"/>
      <w:r w:rsidRPr="004D0BC3">
        <w:rPr>
          <w:rFonts w:ascii="Arial" w:hAnsi="Arial" w:cs="Arial"/>
          <w:sz w:val="24"/>
          <w:szCs w:val="24"/>
        </w:rPr>
        <w:t xml:space="preserve"> como parámetros el número de agrupamientos a formar y se encuentra definido sobre datos continuos, es decir, únicamente permite trabajar con objetos </w:t>
      </w:r>
      <w:r w:rsidRPr="004D0BC3">
        <w:rPr>
          <w:rFonts w:ascii="Arial" w:hAnsi="Arial" w:cs="Arial"/>
          <w:sz w:val="24"/>
          <w:szCs w:val="24"/>
        </w:rPr>
        <w:lastRenderedPageBreak/>
        <w:t>descritos por medio de un conjunto de atributos numéricos. Este algoritmo calcula iterativamente los centros de los agrupamientos mientras que al mismo tiempo minimiza una función objetivo.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usa la distancia Euclidiana para comparar objetos y promedios para calcular los centros de los agrupamientos, lo que no le permite trabajar con atributos no numéricos. </w:t>
      </w:r>
    </w:p>
    <w:p w14:paraId="716C3CD5" w14:textId="75B57A14" w:rsidR="001B6E47" w:rsidRPr="004D0BC3" w:rsidRDefault="001B6E47" w:rsidP="009246B5">
      <w:pPr>
        <w:pStyle w:val="Prrafodelista"/>
        <w:numPr>
          <w:ilvl w:val="0"/>
          <w:numId w:val="85"/>
        </w:numPr>
        <w:spacing w:after="0" w:line="360" w:lineRule="auto"/>
        <w:jc w:val="both"/>
        <w:rPr>
          <w:rFonts w:ascii="Arial" w:eastAsia="Times New Roman" w:hAnsi="Arial" w:cs="Arial"/>
          <w:sz w:val="24"/>
          <w:szCs w:val="24"/>
          <w:lang w:eastAsia="es-MX"/>
        </w:rPr>
      </w:pPr>
      <w:r w:rsidRPr="004D0BC3">
        <w:rPr>
          <w:rFonts w:ascii="Arial" w:eastAsia="Times New Roman" w:hAnsi="Arial" w:cs="Arial"/>
          <w:sz w:val="24"/>
          <w:szCs w:val="24"/>
          <w:lang w:eastAsia="es-MX"/>
        </w:rPr>
        <w:t>Inicialización: Selecciona k centros de clúster iniciales aleatoriamente del conjunto de datos.</w:t>
      </w:r>
    </w:p>
    <w:p w14:paraId="1FF9C25D" w14:textId="2738481F" w:rsidR="002C1A1C" w:rsidRPr="004D0BC3" w:rsidRDefault="001B6E47" w:rsidP="009246B5">
      <w:pPr>
        <w:pStyle w:val="Prrafodelista"/>
        <w:numPr>
          <w:ilvl w:val="0"/>
          <w:numId w:val="85"/>
        </w:numPr>
        <w:spacing w:line="360" w:lineRule="auto"/>
        <w:jc w:val="both"/>
        <w:rPr>
          <w:rFonts w:ascii="Arial" w:eastAsia="Times New Roman" w:hAnsi="Arial" w:cs="Arial"/>
          <w:sz w:val="24"/>
          <w:szCs w:val="24"/>
          <w:lang w:eastAsia="es-MX"/>
        </w:rPr>
      </w:pPr>
      <w:r w:rsidRPr="004D0BC3">
        <w:rPr>
          <w:rFonts w:ascii="Arial" w:eastAsia="Times New Roman" w:hAnsi="Arial" w:cs="Arial"/>
          <w:sz w:val="24"/>
          <w:szCs w:val="24"/>
          <w:lang w:eastAsia="es-MX"/>
        </w:rPr>
        <w:t>Asignación de Clústeres: Asigna cada punto de datos al centro de clúster más cercano usando la distancia euclidiana.</w:t>
      </w:r>
    </w:p>
    <w:p w14:paraId="1856B0DD" w14:textId="6DFE5399" w:rsidR="001B6E47" w:rsidRPr="004D0BC3" w:rsidRDefault="00C84071" w:rsidP="009246B5">
      <w:pPr>
        <w:spacing w:line="360" w:lineRule="auto"/>
        <w:jc w:val="center"/>
        <w:rPr>
          <w:rFonts w:ascii="Arial" w:hAnsi="Arial" w:cs="Arial"/>
          <w:sz w:val="24"/>
        </w:rPr>
      </w:pPr>
      <w:r w:rsidRPr="004D0BC3">
        <w:rPr>
          <w:rFonts w:ascii="Arial" w:hAnsi="Arial" w:cs="Arial"/>
          <w:noProof/>
          <w:sz w:val="24"/>
        </w:rPr>
        <w:drawing>
          <wp:inline distT="0" distB="0" distL="0" distR="0" wp14:anchorId="50D9FAB5" wp14:editId="59A9319C">
            <wp:extent cx="2648320" cy="638264"/>
            <wp:effectExtent l="0" t="0" r="0" b="9525"/>
            <wp:docPr id="1653415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5815" name="Imagen 1" descr="Interfaz de usuario gráfica, Aplicación&#10;&#10;Descripción generada automáticamente"/>
                    <pic:cNvPicPr/>
                  </pic:nvPicPr>
                  <pic:blipFill>
                    <a:blip r:embed="rId20"/>
                    <a:stretch>
                      <a:fillRect/>
                    </a:stretch>
                  </pic:blipFill>
                  <pic:spPr>
                    <a:xfrm>
                      <a:off x="0" y="0"/>
                      <a:ext cx="2648320" cy="638264"/>
                    </a:xfrm>
                    <a:prstGeom prst="rect">
                      <a:avLst/>
                    </a:prstGeom>
                  </pic:spPr>
                </pic:pic>
              </a:graphicData>
            </a:graphic>
          </wp:inline>
        </w:drawing>
      </w:r>
    </w:p>
    <w:p w14:paraId="3703B197" w14:textId="45551271" w:rsidR="00C84071" w:rsidRPr="004D0BC3" w:rsidRDefault="00C84071" w:rsidP="009246B5">
      <w:pPr>
        <w:pStyle w:val="Prrafodelista"/>
        <w:numPr>
          <w:ilvl w:val="0"/>
          <w:numId w:val="85"/>
        </w:numPr>
        <w:spacing w:line="360" w:lineRule="auto"/>
        <w:rPr>
          <w:rFonts w:ascii="Arial" w:hAnsi="Arial" w:cs="Arial"/>
          <w:sz w:val="24"/>
        </w:rPr>
      </w:pPr>
      <w:r w:rsidRPr="004D0BC3">
        <w:rPr>
          <w:rFonts w:ascii="Arial" w:hAnsi="Arial" w:cs="Arial"/>
          <w:sz w:val="24"/>
        </w:rPr>
        <w:t>Recalcular Centros: Calcula el nuevo centroide de cada clúster como el promedio de todos los puntos asignados al clúster.</w:t>
      </w:r>
    </w:p>
    <w:p w14:paraId="0D865DD7" w14:textId="17162668" w:rsidR="00C84071" w:rsidRPr="004D0BC3" w:rsidRDefault="00C84071" w:rsidP="009246B5">
      <w:pPr>
        <w:spacing w:line="360" w:lineRule="auto"/>
        <w:jc w:val="center"/>
        <w:rPr>
          <w:rFonts w:ascii="Arial" w:hAnsi="Arial" w:cs="Arial"/>
          <w:sz w:val="24"/>
        </w:rPr>
      </w:pPr>
      <w:r w:rsidRPr="004D0BC3">
        <w:rPr>
          <w:rFonts w:ascii="Arial" w:hAnsi="Arial" w:cs="Arial"/>
          <w:noProof/>
          <w:sz w:val="24"/>
        </w:rPr>
        <w:drawing>
          <wp:inline distT="0" distB="0" distL="0" distR="0" wp14:anchorId="47CC3348" wp14:editId="215B3CCE">
            <wp:extent cx="1219370" cy="552527"/>
            <wp:effectExtent l="0" t="0" r="0" b="0"/>
            <wp:docPr id="1737352192"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2192" name="Imagen 1" descr="Un dibujo de una persona&#10;&#10;Descripción generada automáticamente con confianza media"/>
                    <pic:cNvPicPr/>
                  </pic:nvPicPr>
                  <pic:blipFill>
                    <a:blip r:embed="rId21"/>
                    <a:stretch>
                      <a:fillRect/>
                    </a:stretch>
                  </pic:blipFill>
                  <pic:spPr>
                    <a:xfrm>
                      <a:off x="0" y="0"/>
                      <a:ext cx="1219370" cy="552527"/>
                    </a:xfrm>
                    <a:prstGeom prst="rect">
                      <a:avLst/>
                    </a:prstGeom>
                  </pic:spPr>
                </pic:pic>
              </a:graphicData>
            </a:graphic>
          </wp:inline>
        </w:drawing>
      </w:r>
    </w:p>
    <w:p w14:paraId="777B1A64" w14:textId="2E4D5CF9" w:rsidR="00C84071" w:rsidRPr="004D0BC3" w:rsidRDefault="00C84071" w:rsidP="009246B5">
      <w:pPr>
        <w:pStyle w:val="Prrafodelista"/>
        <w:numPr>
          <w:ilvl w:val="0"/>
          <w:numId w:val="85"/>
        </w:numPr>
        <w:spacing w:line="360" w:lineRule="auto"/>
        <w:jc w:val="both"/>
        <w:rPr>
          <w:rFonts w:ascii="Arial" w:hAnsi="Arial" w:cs="Arial"/>
          <w:sz w:val="24"/>
        </w:rPr>
      </w:pPr>
      <w:r w:rsidRPr="004D0BC3">
        <w:rPr>
          <w:rFonts w:ascii="Arial" w:hAnsi="Arial" w:cs="Arial"/>
          <w:sz w:val="24"/>
        </w:rPr>
        <w:t xml:space="preserve">Iterar: Repite los pasos de asignación y </w:t>
      </w:r>
      <w:proofErr w:type="spellStart"/>
      <w:r w:rsidRPr="004D0BC3">
        <w:rPr>
          <w:rFonts w:ascii="Arial" w:hAnsi="Arial" w:cs="Arial"/>
          <w:sz w:val="24"/>
        </w:rPr>
        <w:t>re</w:t>
      </w:r>
      <w:r w:rsidR="006B6E7E" w:rsidRPr="004D0BC3">
        <w:rPr>
          <w:rFonts w:ascii="Arial" w:hAnsi="Arial" w:cs="Arial"/>
          <w:sz w:val="24"/>
        </w:rPr>
        <w:t>-</w:t>
      </w:r>
      <w:r w:rsidRPr="004D0BC3">
        <w:rPr>
          <w:rFonts w:ascii="Arial" w:hAnsi="Arial" w:cs="Arial"/>
          <w:sz w:val="24"/>
        </w:rPr>
        <w:t>calculación</w:t>
      </w:r>
      <w:proofErr w:type="spellEnd"/>
      <w:r w:rsidRPr="004D0BC3">
        <w:rPr>
          <w:rFonts w:ascii="Arial" w:hAnsi="Arial" w:cs="Arial"/>
          <w:sz w:val="24"/>
        </w:rPr>
        <w:t xml:space="preserve"> hasta que los centros no cambien significativamente entre iteraciones.</w:t>
      </w:r>
    </w:p>
    <w:p w14:paraId="438C5D75" w14:textId="48B0561B" w:rsidR="00C84071" w:rsidRPr="004D0BC3" w:rsidRDefault="00C84071" w:rsidP="009246B5">
      <w:pPr>
        <w:pStyle w:val="Prrafodelista"/>
        <w:numPr>
          <w:ilvl w:val="0"/>
          <w:numId w:val="85"/>
        </w:numPr>
        <w:spacing w:line="360" w:lineRule="auto"/>
        <w:rPr>
          <w:rFonts w:ascii="Arial" w:hAnsi="Arial" w:cs="Arial"/>
          <w:sz w:val="24"/>
        </w:rPr>
      </w:pPr>
      <w:r w:rsidRPr="004D0BC3">
        <w:rPr>
          <w:rFonts w:ascii="Arial" w:hAnsi="Arial" w:cs="Arial"/>
          <w:sz w:val="24"/>
        </w:rPr>
        <w:t>Convergencia: El algoritmo termina cuando los centros de clúster se estabilizan.</w:t>
      </w:r>
    </w:p>
    <w:p w14:paraId="3661F7AD" w14:textId="77777777" w:rsidR="00746F67" w:rsidRPr="004D0BC3" w:rsidRDefault="00746F67" w:rsidP="009246B5">
      <w:pPr>
        <w:pStyle w:val="Ttulo3"/>
        <w:spacing w:line="360" w:lineRule="auto"/>
        <w:rPr>
          <w:rFonts w:cs="Arial"/>
        </w:rPr>
      </w:pPr>
      <w:bookmarkStart w:id="78" w:name="_Toc178701279"/>
      <w:r w:rsidRPr="004D0BC3">
        <w:rPr>
          <w:rFonts w:cs="Arial"/>
        </w:rPr>
        <w:t>El algoritmo k-</w:t>
      </w:r>
      <w:proofErr w:type="spellStart"/>
      <w:r w:rsidRPr="004D0BC3">
        <w:rPr>
          <w:rFonts w:cs="Arial"/>
        </w:rPr>
        <w:t>modes</w:t>
      </w:r>
      <w:bookmarkEnd w:id="78"/>
      <w:proofErr w:type="spellEnd"/>
      <w:r w:rsidRPr="004D0BC3">
        <w:rPr>
          <w:rFonts w:cs="Arial"/>
        </w:rPr>
        <w:t xml:space="preserve"> </w:t>
      </w:r>
    </w:p>
    <w:p w14:paraId="3A70C098" w14:textId="77777777" w:rsidR="00746F67" w:rsidRPr="004D0BC3" w:rsidRDefault="00746F67" w:rsidP="009246B5">
      <w:pPr>
        <w:spacing w:line="360" w:lineRule="auto"/>
        <w:rPr>
          <w:rFonts w:ascii="Arial" w:hAnsi="Arial" w:cs="Arial"/>
        </w:rPr>
      </w:pPr>
    </w:p>
    <w:p w14:paraId="3E1F53FA" w14:textId="11A9F0B9" w:rsidR="00746F67" w:rsidRPr="004D0BC3" w:rsidRDefault="00746F67" w:rsidP="009246B5">
      <w:pPr>
        <w:spacing w:line="360" w:lineRule="auto"/>
        <w:jc w:val="both"/>
        <w:rPr>
          <w:rFonts w:ascii="Arial" w:hAnsi="Arial" w:cs="Arial"/>
          <w:sz w:val="24"/>
        </w:rPr>
      </w:pPr>
      <w:r w:rsidRPr="004D0BC3">
        <w:rPr>
          <w:rFonts w:ascii="Arial" w:hAnsi="Arial" w:cs="Arial"/>
          <w:sz w:val="24"/>
        </w:rPr>
        <w:t>Permite extender k-</w:t>
      </w:r>
      <w:proofErr w:type="spellStart"/>
      <w:r w:rsidRPr="004D0BC3">
        <w:rPr>
          <w:rFonts w:ascii="Arial" w:hAnsi="Arial" w:cs="Arial"/>
          <w:sz w:val="24"/>
        </w:rPr>
        <w:t>means</w:t>
      </w:r>
      <w:proofErr w:type="spellEnd"/>
      <w:r w:rsidRPr="004D0BC3">
        <w:rPr>
          <w:rFonts w:ascii="Arial" w:hAnsi="Arial" w:cs="Arial"/>
          <w:sz w:val="24"/>
        </w:rPr>
        <w:t xml:space="preserve"> para ser utilizado con variables categóricas, a partir del cálculo de una medida de disimilitud que permita comparar observaciones categóricas, y la utilización de modas en lugar de medias para calcular los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Por motivos de eficiencia computacional, el algoritmo k-</w:t>
      </w:r>
      <w:proofErr w:type="spellStart"/>
      <w:r w:rsidRPr="004D0BC3">
        <w:rPr>
          <w:rFonts w:ascii="Arial" w:hAnsi="Arial" w:cs="Arial"/>
          <w:sz w:val="24"/>
        </w:rPr>
        <w:t>modes</w:t>
      </w:r>
      <w:proofErr w:type="spellEnd"/>
      <w:r w:rsidRPr="004D0BC3">
        <w:rPr>
          <w:rFonts w:ascii="Arial" w:hAnsi="Arial" w:cs="Arial"/>
          <w:sz w:val="24"/>
        </w:rPr>
        <w:t xml:space="preserve"> sigue estos pasos para un número prestablecido de k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w:t>
      </w:r>
    </w:p>
    <w:p w14:paraId="52E56E4B" w14:textId="5E562D6A"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Selecciona k modas, una para cada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w:t>
      </w:r>
    </w:p>
    <w:p w14:paraId="147F0988" w14:textId="35CBF1B8"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lastRenderedPageBreak/>
        <w:t xml:space="preserve">Asigna cada observación al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con la moda más cercana según la medida de disimilitud.</w:t>
      </w:r>
    </w:p>
    <w:p w14:paraId="689D6CFD" w14:textId="29982838"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Actualiza la moda de cada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después de cada asignación.</w:t>
      </w:r>
    </w:p>
    <w:p w14:paraId="45C270B8" w14:textId="498ABEAF"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Recalcula la medida de disimilitud después de que todas las observaciones han sido asignadas, y procede a reubicar aquellas más cercanas a otro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que al propio.</w:t>
      </w:r>
    </w:p>
    <w:p w14:paraId="4F6B2560" w14:textId="32DD0E9D" w:rsidR="00746F67"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Recalcula las modas para los </w:t>
      </w:r>
      <w:proofErr w:type="spellStart"/>
      <w:proofErr w:type="gramStart"/>
      <w:r w:rsidRPr="004D0BC3">
        <w:rPr>
          <w:rFonts w:ascii="Arial" w:hAnsi="Arial" w:cs="Arial"/>
          <w:sz w:val="24"/>
        </w:rPr>
        <w:t>clusters</w:t>
      </w:r>
      <w:proofErr w:type="spellEnd"/>
      <w:proofErr w:type="gramEnd"/>
      <w:r w:rsidRPr="004D0BC3">
        <w:rPr>
          <w:rFonts w:ascii="Arial" w:hAnsi="Arial" w:cs="Arial"/>
          <w:sz w:val="24"/>
        </w:rPr>
        <w:t xml:space="preserve"> afectados.</w:t>
      </w:r>
    </w:p>
    <w:p w14:paraId="02AA5905" w14:textId="73FAF44C" w:rsidR="00C24235" w:rsidRPr="004D0BC3" w:rsidRDefault="00746F67" w:rsidP="009246B5">
      <w:pPr>
        <w:pStyle w:val="Prrafodelista"/>
        <w:numPr>
          <w:ilvl w:val="0"/>
          <w:numId w:val="32"/>
        </w:numPr>
        <w:spacing w:line="360" w:lineRule="auto"/>
        <w:jc w:val="both"/>
        <w:rPr>
          <w:rFonts w:ascii="Arial" w:hAnsi="Arial" w:cs="Arial"/>
          <w:sz w:val="24"/>
        </w:rPr>
      </w:pPr>
      <w:r w:rsidRPr="004D0BC3">
        <w:rPr>
          <w:rFonts w:ascii="Arial" w:hAnsi="Arial" w:cs="Arial"/>
          <w:sz w:val="24"/>
        </w:rPr>
        <w:t xml:space="preserve">Repite los dos últimos pasos hasta que ninguna observación cambie de </w:t>
      </w:r>
      <w:proofErr w:type="spellStart"/>
      <w:proofErr w:type="gramStart"/>
      <w:r w:rsidRPr="004D0BC3">
        <w:rPr>
          <w:rFonts w:ascii="Arial" w:hAnsi="Arial" w:cs="Arial"/>
          <w:sz w:val="24"/>
        </w:rPr>
        <w:t>cluster</w:t>
      </w:r>
      <w:proofErr w:type="spellEnd"/>
      <w:proofErr w:type="gramEnd"/>
      <w:r w:rsidRPr="004D0BC3">
        <w:rPr>
          <w:rFonts w:ascii="Arial" w:hAnsi="Arial" w:cs="Arial"/>
          <w:sz w:val="24"/>
        </w:rPr>
        <w:t xml:space="preserve"> después de un ciclo completo para todo el conjunto de datos.</w:t>
      </w:r>
    </w:p>
    <w:p w14:paraId="725DF46D" w14:textId="77777777" w:rsidR="001A7D54" w:rsidRPr="004D0BC3" w:rsidRDefault="001A7D54" w:rsidP="009246B5">
      <w:pPr>
        <w:spacing w:line="360" w:lineRule="auto"/>
        <w:jc w:val="both"/>
        <w:rPr>
          <w:rFonts w:ascii="Arial" w:hAnsi="Arial" w:cs="Arial"/>
          <w:sz w:val="24"/>
        </w:rPr>
      </w:pPr>
    </w:p>
    <w:p w14:paraId="39A11E87" w14:textId="5FF919C1" w:rsidR="00C24235" w:rsidRPr="004D0BC3" w:rsidRDefault="00C24235" w:rsidP="009246B5">
      <w:pPr>
        <w:spacing w:line="360" w:lineRule="auto"/>
        <w:jc w:val="both"/>
        <w:rPr>
          <w:rFonts w:ascii="Arial" w:hAnsi="Arial" w:cs="Arial"/>
          <w:sz w:val="24"/>
        </w:rPr>
      </w:pPr>
      <w:r w:rsidRPr="004D0BC3">
        <w:rPr>
          <w:rFonts w:ascii="Arial" w:hAnsi="Arial" w:cs="Arial"/>
          <w:sz w:val="24"/>
        </w:rPr>
        <w:t>Las principales características del algoritmo K-</w:t>
      </w:r>
      <w:proofErr w:type="spellStart"/>
      <w:r w:rsidRPr="004D0BC3">
        <w:rPr>
          <w:rFonts w:ascii="Arial" w:hAnsi="Arial" w:cs="Arial"/>
          <w:sz w:val="24"/>
        </w:rPr>
        <w:t>Modes</w:t>
      </w:r>
      <w:proofErr w:type="spellEnd"/>
      <w:r w:rsidRPr="004D0BC3">
        <w:rPr>
          <w:rFonts w:ascii="Arial" w:hAnsi="Arial" w:cs="Arial"/>
          <w:sz w:val="24"/>
        </w:rPr>
        <w:t xml:space="preserve"> son:</w:t>
      </w:r>
    </w:p>
    <w:p w14:paraId="71A0FAFD"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Utiliza una medida de disimilitud para comparar objetos categóricos.</w:t>
      </w:r>
    </w:p>
    <w:p w14:paraId="47C9B9B7"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Reemplaza el cálculo de promedios por el de modas.</w:t>
      </w:r>
    </w:p>
    <w:p w14:paraId="20E67A6C" w14:textId="77777777" w:rsidR="00C24235" w:rsidRPr="004D0BC3" w:rsidRDefault="00C24235" w:rsidP="009246B5">
      <w:pPr>
        <w:pStyle w:val="Prrafodelista"/>
        <w:numPr>
          <w:ilvl w:val="0"/>
          <w:numId w:val="33"/>
        </w:numPr>
        <w:spacing w:line="360" w:lineRule="auto"/>
        <w:jc w:val="both"/>
        <w:rPr>
          <w:rFonts w:ascii="Arial" w:hAnsi="Arial" w:cs="Arial"/>
          <w:sz w:val="24"/>
        </w:rPr>
      </w:pPr>
      <w:r w:rsidRPr="004D0BC3">
        <w:rPr>
          <w:rFonts w:ascii="Arial" w:hAnsi="Arial" w:cs="Arial"/>
          <w:sz w:val="24"/>
        </w:rPr>
        <w:t>Usa un método basado en frecuencias para actualizar las modas de los grupos.</w:t>
      </w:r>
    </w:p>
    <w:p w14:paraId="4F2331C5" w14:textId="5C5151A3" w:rsidR="002C1A1C" w:rsidRPr="004D0BC3" w:rsidRDefault="00C24235"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Modes</w:t>
      </w:r>
      <w:proofErr w:type="spellEnd"/>
      <w:r w:rsidRPr="004D0BC3">
        <w:rPr>
          <w:rFonts w:ascii="Arial" w:hAnsi="Arial" w:cs="Arial"/>
          <w:sz w:val="24"/>
        </w:rPr>
        <w:t xml:space="preserve"> sigue una estructura similar al K-</w:t>
      </w:r>
      <w:proofErr w:type="spellStart"/>
      <w:r w:rsidRPr="004D0BC3">
        <w:rPr>
          <w:rFonts w:ascii="Arial" w:hAnsi="Arial" w:cs="Arial"/>
          <w:sz w:val="24"/>
        </w:rPr>
        <w:t>Means</w:t>
      </w:r>
      <w:proofErr w:type="spellEnd"/>
      <w:r w:rsidRPr="004D0BC3">
        <w:rPr>
          <w:rFonts w:ascii="Arial" w:hAnsi="Arial" w:cs="Arial"/>
          <w:sz w:val="24"/>
        </w:rPr>
        <w:t>, pero está adaptado para manejar datos categóricos, lo que lo hace adecuado para aplicaciones donde los datos no son numéricos. La integración de K-</w:t>
      </w:r>
      <w:proofErr w:type="spellStart"/>
      <w:r w:rsidRPr="004D0BC3">
        <w:rPr>
          <w:rFonts w:ascii="Arial" w:hAnsi="Arial" w:cs="Arial"/>
          <w:sz w:val="24"/>
        </w:rPr>
        <w:t>Means</w:t>
      </w:r>
      <w:proofErr w:type="spellEnd"/>
      <w:r w:rsidRPr="004D0BC3">
        <w:rPr>
          <w:rFonts w:ascii="Arial" w:hAnsi="Arial" w:cs="Arial"/>
          <w:sz w:val="24"/>
        </w:rPr>
        <w:t xml:space="preserve"> y K-</w:t>
      </w:r>
      <w:proofErr w:type="spellStart"/>
      <w:r w:rsidRPr="004D0BC3">
        <w:rPr>
          <w:rFonts w:ascii="Arial" w:hAnsi="Arial" w:cs="Arial"/>
          <w:sz w:val="24"/>
        </w:rPr>
        <w:t>Modes</w:t>
      </w:r>
      <w:proofErr w:type="spellEnd"/>
      <w:r w:rsidRPr="004D0BC3">
        <w:rPr>
          <w:rFonts w:ascii="Arial" w:hAnsi="Arial" w:cs="Arial"/>
          <w:sz w:val="24"/>
        </w:rPr>
        <w:t xml:space="preserve"> en el algoritmo K-</w:t>
      </w:r>
      <w:proofErr w:type="spellStart"/>
      <w:r w:rsidRPr="004D0BC3">
        <w:rPr>
          <w:rFonts w:ascii="Arial" w:hAnsi="Arial" w:cs="Arial"/>
          <w:sz w:val="24"/>
        </w:rPr>
        <w:t>Prototypes</w:t>
      </w:r>
      <w:proofErr w:type="spellEnd"/>
      <w:r w:rsidRPr="004D0BC3">
        <w:rPr>
          <w:rFonts w:ascii="Arial" w:hAnsi="Arial" w:cs="Arial"/>
          <w:sz w:val="24"/>
        </w:rPr>
        <w:t xml:space="preserve"> permite trabajar con conjuntos de datos mixtos, combinando la efectividad de ambos métodos.</w:t>
      </w:r>
    </w:p>
    <w:p w14:paraId="53B4138C" w14:textId="77777777" w:rsidR="002C1A1C"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Principio: Extiende K-</w:t>
      </w:r>
      <w:proofErr w:type="spellStart"/>
      <w:r w:rsidRPr="004D0BC3">
        <w:rPr>
          <w:rFonts w:ascii="Arial" w:hAnsi="Arial" w:cs="Arial"/>
          <w:sz w:val="24"/>
        </w:rPr>
        <w:t>Means</w:t>
      </w:r>
      <w:proofErr w:type="spellEnd"/>
      <w:r w:rsidRPr="004D0BC3">
        <w:rPr>
          <w:rFonts w:ascii="Arial" w:hAnsi="Arial" w:cs="Arial"/>
          <w:sz w:val="24"/>
        </w:rPr>
        <w:t xml:space="preserve"> para datos categóricos usando una medida de disimilitud basada en frecuencias.</w:t>
      </w:r>
    </w:p>
    <w:p w14:paraId="3E5ECE35" w14:textId="77777777" w:rsidR="002C1A1C"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Ventajas: Agrupa datos categóricos de manera eficiente.</w:t>
      </w:r>
    </w:p>
    <w:p w14:paraId="5AA855FA" w14:textId="561993C1" w:rsidR="00C24235" w:rsidRPr="004D0BC3" w:rsidRDefault="002C1A1C" w:rsidP="009246B5">
      <w:pPr>
        <w:pStyle w:val="Prrafodelista"/>
        <w:numPr>
          <w:ilvl w:val="0"/>
          <w:numId w:val="41"/>
        </w:numPr>
        <w:spacing w:line="360" w:lineRule="auto"/>
        <w:jc w:val="both"/>
        <w:rPr>
          <w:rFonts w:ascii="Arial" w:hAnsi="Arial" w:cs="Arial"/>
          <w:sz w:val="24"/>
        </w:rPr>
      </w:pPr>
      <w:r w:rsidRPr="004D0BC3">
        <w:rPr>
          <w:rFonts w:ascii="Arial" w:hAnsi="Arial" w:cs="Arial"/>
          <w:sz w:val="24"/>
        </w:rPr>
        <w:t>Limitaciones: Solo trabaja con datos categóricos.</w:t>
      </w:r>
    </w:p>
    <w:p w14:paraId="5020C721" w14:textId="77777777" w:rsidR="004D0BC3" w:rsidRPr="004D0BC3" w:rsidRDefault="004D0BC3" w:rsidP="004D0BC3">
      <w:pPr>
        <w:spacing w:line="360" w:lineRule="auto"/>
        <w:jc w:val="both"/>
        <w:rPr>
          <w:rFonts w:ascii="Arial" w:hAnsi="Arial" w:cs="Arial"/>
          <w:sz w:val="24"/>
        </w:rPr>
      </w:pPr>
    </w:p>
    <w:p w14:paraId="48B54B40" w14:textId="77777777" w:rsidR="004D0BC3" w:rsidRPr="004D0BC3" w:rsidRDefault="004D0BC3" w:rsidP="004D0BC3">
      <w:pPr>
        <w:spacing w:line="360" w:lineRule="auto"/>
        <w:jc w:val="both"/>
        <w:rPr>
          <w:rFonts w:ascii="Arial" w:hAnsi="Arial" w:cs="Arial"/>
          <w:sz w:val="24"/>
        </w:rPr>
      </w:pPr>
    </w:p>
    <w:p w14:paraId="7C95E329" w14:textId="7A4979A1" w:rsidR="00700604" w:rsidRPr="004D0BC3" w:rsidRDefault="00700604" w:rsidP="009246B5">
      <w:pPr>
        <w:pStyle w:val="Ttulo3"/>
        <w:spacing w:line="360" w:lineRule="auto"/>
        <w:rPr>
          <w:rFonts w:cs="Arial"/>
        </w:rPr>
      </w:pPr>
      <w:bookmarkStart w:id="79" w:name="_Toc178701280"/>
      <w:r w:rsidRPr="004D0BC3">
        <w:rPr>
          <w:rFonts w:cs="Arial"/>
        </w:rPr>
        <w:t>Algoritmo k-</w:t>
      </w:r>
      <w:proofErr w:type="spellStart"/>
      <w:r w:rsidRPr="004D0BC3">
        <w:rPr>
          <w:rFonts w:cs="Arial"/>
        </w:rPr>
        <w:t>Prototypes</w:t>
      </w:r>
      <w:bookmarkEnd w:id="79"/>
      <w:proofErr w:type="spellEnd"/>
    </w:p>
    <w:p w14:paraId="1D38925C" w14:textId="77777777" w:rsidR="00700604" w:rsidRPr="004D0BC3" w:rsidRDefault="00700604" w:rsidP="009246B5">
      <w:pPr>
        <w:spacing w:line="360" w:lineRule="auto"/>
        <w:jc w:val="both"/>
        <w:rPr>
          <w:rFonts w:ascii="Arial" w:hAnsi="Arial" w:cs="Arial"/>
          <w:sz w:val="24"/>
        </w:rPr>
      </w:pPr>
    </w:p>
    <w:p w14:paraId="1E51628F"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lastRenderedPageBreak/>
        <w:t xml:space="preserve">En 1997, Joshua </w:t>
      </w:r>
      <w:proofErr w:type="spellStart"/>
      <w:r w:rsidRPr="00F41CF7">
        <w:rPr>
          <w:rFonts w:ascii="Arial" w:hAnsi="Arial" w:cs="Arial"/>
          <w:sz w:val="24"/>
        </w:rPr>
        <w:t>Zhexue</w:t>
      </w:r>
      <w:proofErr w:type="spellEnd"/>
      <w:r w:rsidRPr="00F41CF7">
        <w:rPr>
          <w:rFonts w:ascii="Arial" w:hAnsi="Arial" w:cs="Arial"/>
          <w:sz w:val="24"/>
        </w:rPr>
        <w:t xml:space="preserve"> Huang presentó el algoritmo K-</w:t>
      </w:r>
      <w:proofErr w:type="spellStart"/>
      <w:r w:rsidRPr="00F41CF7">
        <w:rPr>
          <w:rFonts w:ascii="Arial" w:hAnsi="Arial" w:cs="Arial"/>
          <w:sz w:val="24"/>
        </w:rPr>
        <w:t>Prototypes</w:t>
      </w:r>
      <w:proofErr w:type="spellEnd"/>
      <w:r w:rsidRPr="00F41CF7">
        <w:rPr>
          <w:rFonts w:ascii="Arial" w:hAnsi="Arial" w:cs="Arial"/>
          <w:sz w:val="24"/>
        </w:rPr>
        <w:t>, diseñado para el agrupamiento de datos mixtos.</w:t>
      </w:r>
    </w:p>
    <w:p w14:paraId="333ED1D4"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 xml:space="preserve">Uno de los principales desafíos en la minería de datos es cómo particionar grandes conjuntos de datos de manera eficiente en grupos homogéneos, lo que constituye el objetivo central de la tarea descriptiva conocida como </w:t>
      </w:r>
      <w:proofErr w:type="spellStart"/>
      <w:r w:rsidRPr="00F41CF7">
        <w:rPr>
          <w:rFonts w:ascii="Arial" w:hAnsi="Arial" w:cs="Arial"/>
          <w:sz w:val="24"/>
        </w:rPr>
        <w:t>clustering</w:t>
      </w:r>
      <w:proofErr w:type="spellEnd"/>
      <w:r w:rsidRPr="00F41CF7">
        <w:rPr>
          <w:rFonts w:ascii="Arial" w:hAnsi="Arial" w:cs="Arial"/>
          <w:sz w:val="24"/>
        </w:rPr>
        <w:t xml:space="preserve"> o agrupamiento.</w:t>
      </w:r>
    </w:p>
    <w:p w14:paraId="0C048F9B"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Existen métodos de agrupamiento que destacan por su capacidad para manejar grandes volúmenes de datos, pero su aplicación se limita a conjuntos de datos que contienen únicamente atributos numéricos. Sin embargo, muchos conjuntos de datos también incluyen atributos tanto numéricos como categóricos, lo que deja a los métodos tradicionales fuera de consideración para este tipo de datos.</w:t>
      </w:r>
    </w:p>
    <w:p w14:paraId="2605DBC4" w14:textId="77777777" w:rsidR="00F41CF7" w:rsidRPr="00F41CF7" w:rsidRDefault="00F41CF7" w:rsidP="009246B5">
      <w:pPr>
        <w:spacing w:line="360" w:lineRule="auto"/>
        <w:jc w:val="both"/>
        <w:rPr>
          <w:rFonts w:ascii="Arial" w:hAnsi="Arial" w:cs="Arial"/>
          <w:sz w:val="24"/>
        </w:rPr>
      </w:pPr>
      <w:r w:rsidRPr="00F41CF7">
        <w:rPr>
          <w:rFonts w:ascii="Arial" w:hAnsi="Arial" w:cs="Arial"/>
          <w:sz w:val="24"/>
        </w:rPr>
        <w:t>El algoritmo K-</w:t>
      </w:r>
      <w:proofErr w:type="spellStart"/>
      <w:r w:rsidRPr="00F41CF7">
        <w:rPr>
          <w:rFonts w:ascii="Arial" w:hAnsi="Arial" w:cs="Arial"/>
          <w:sz w:val="24"/>
        </w:rPr>
        <w:t>Prototypes</w:t>
      </w:r>
      <w:proofErr w:type="spellEnd"/>
      <w:r w:rsidRPr="00F41CF7">
        <w:rPr>
          <w:rFonts w:ascii="Arial" w:hAnsi="Arial" w:cs="Arial"/>
          <w:sz w:val="24"/>
        </w:rPr>
        <w:t xml:space="preserve"> se basa en el modelo del K-</w:t>
      </w:r>
      <w:proofErr w:type="spellStart"/>
      <w:r w:rsidRPr="00F41CF7">
        <w:rPr>
          <w:rFonts w:ascii="Arial" w:hAnsi="Arial" w:cs="Arial"/>
          <w:sz w:val="24"/>
        </w:rPr>
        <w:t>Means</w:t>
      </w:r>
      <w:proofErr w:type="spellEnd"/>
      <w:r w:rsidRPr="00F41CF7">
        <w:rPr>
          <w:rFonts w:ascii="Arial" w:hAnsi="Arial" w:cs="Arial"/>
          <w:sz w:val="24"/>
        </w:rPr>
        <w:t>, pero supera la limitación de solo trabajar con datos numéricos, ya que está diseñado específicamente para datos mixtos (numéricos y categóricos). Se introduce el concepto de centroide para representar el prototipo de un grupo con atributos mixtos; para los atributos categóricos se utiliza una medida de similitud, mientras que para los atributos numéricos se aplica una ecuación específica para calcular la distancia entre los objetos y los centroides de los grupos. Ambos componentes se combinan para determinar el centroide que representa el prototipo del grupo con atributos mixtos.</w:t>
      </w:r>
    </w:p>
    <w:p w14:paraId="27C20FB2" w14:textId="2B0516DD" w:rsidR="00F41CF7" w:rsidRPr="004D0BC3" w:rsidRDefault="00F41CF7" w:rsidP="009246B5">
      <w:pPr>
        <w:spacing w:line="360" w:lineRule="auto"/>
        <w:jc w:val="both"/>
        <w:rPr>
          <w:rFonts w:ascii="Arial" w:hAnsi="Arial" w:cs="Arial"/>
          <w:sz w:val="24"/>
        </w:rPr>
      </w:pPr>
      <w:r w:rsidRPr="00F41CF7">
        <w:rPr>
          <w:rFonts w:ascii="Arial" w:hAnsi="Arial" w:cs="Arial"/>
          <w:sz w:val="24"/>
        </w:rPr>
        <w:t>Este algoritmo está optimizado para trabajar con grandes conjuntos de datos mixtos, y su principal objetivo es reducir el costo computacional asociado con el agrupamiento de este tipo de datos.</w:t>
      </w:r>
    </w:p>
    <w:p w14:paraId="1E538DA5" w14:textId="5D232151" w:rsidR="00700604" w:rsidRPr="004D0BC3" w:rsidRDefault="00700604"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Prototypes</w:t>
      </w:r>
      <w:proofErr w:type="spellEnd"/>
      <w:r w:rsidRPr="004D0BC3">
        <w:rPr>
          <w:rFonts w:ascii="Arial" w:hAnsi="Arial" w:cs="Arial"/>
          <w:sz w:val="24"/>
        </w:rPr>
        <w:t xml:space="preserve"> es un algoritmo de agrupamiento restringido que permite agrupar grandes conjuntos de datos mixtos. Constituye una integración de los algoritmos k-</w:t>
      </w:r>
      <w:proofErr w:type="spellStart"/>
      <w:r w:rsidRPr="004D0BC3">
        <w:rPr>
          <w:rFonts w:ascii="Arial" w:hAnsi="Arial" w:cs="Arial"/>
          <w:sz w:val="24"/>
        </w:rPr>
        <w:t>Modes</w:t>
      </w:r>
      <w:proofErr w:type="spellEnd"/>
      <w:r w:rsidRPr="004D0BC3">
        <w:rPr>
          <w:rFonts w:ascii="Arial" w:hAnsi="Arial" w:cs="Arial"/>
          <w:sz w:val="24"/>
        </w:rPr>
        <w:t xml:space="preserve"> y k-</w:t>
      </w:r>
      <w:proofErr w:type="spellStart"/>
      <w:r w:rsidRPr="004D0BC3">
        <w:rPr>
          <w:rFonts w:ascii="Arial" w:hAnsi="Arial" w:cs="Arial"/>
          <w:sz w:val="24"/>
        </w:rPr>
        <w:t>Means</w:t>
      </w:r>
      <w:proofErr w:type="spellEnd"/>
      <w:r w:rsidRPr="004D0BC3">
        <w:rPr>
          <w:rFonts w:ascii="Arial" w:hAnsi="Arial" w:cs="Arial"/>
          <w:sz w:val="24"/>
        </w:rPr>
        <w:t>.</w:t>
      </w:r>
      <w:r w:rsidR="002F0212" w:rsidRPr="004D0BC3">
        <w:rPr>
          <w:rFonts w:ascii="Arial" w:hAnsi="Arial" w:cs="Arial"/>
          <w:sz w:val="24"/>
        </w:rPr>
        <w:t xml:space="preserve"> Este algoritmo se basa en el paradigma del algoritmo k-</w:t>
      </w:r>
      <w:proofErr w:type="spellStart"/>
      <w:r w:rsidR="002F0212" w:rsidRPr="004D0BC3">
        <w:rPr>
          <w:rFonts w:ascii="Arial" w:hAnsi="Arial" w:cs="Arial"/>
          <w:sz w:val="24"/>
        </w:rPr>
        <w:t>means</w:t>
      </w:r>
      <w:proofErr w:type="spellEnd"/>
      <w:r w:rsidR="002F0212" w:rsidRPr="004D0BC3">
        <w:rPr>
          <w:rFonts w:ascii="Arial" w:hAnsi="Arial" w:cs="Arial"/>
          <w:sz w:val="24"/>
        </w:rPr>
        <w:t>, preservando su eficiencia, pero eliminando la limitación de trabajar con únicamente datos de tipo numérico.</w:t>
      </w:r>
    </w:p>
    <w:p w14:paraId="385C7F9F" w14:textId="77777777" w:rsidR="00700604" w:rsidRPr="004D0BC3" w:rsidRDefault="00700604"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Modes</w:t>
      </w:r>
      <w:proofErr w:type="spellEnd"/>
      <w:r w:rsidRPr="004D0BC3">
        <w:rPr>
          <w:rFonts w:ascii="Arial" w:hAnsi="Arial" w:cs="Arial"/>
          <w:sz w:val="24"/>
        </w:rPr>
        <w:t xml:space="preserve"> fue la primera extensión del algoritmo k-</w:t>
      </w:r>
      <w:proofErr w:type="spellStart"/>
      <w:r w:rsidRPr="004D0BC3">
        <w:rPr>
          <w:rFonts w:ascii="Arial" w:hAnsi="Arial" w:cs="Arial"/>
          <w:sz w:val="24"/>
        </w:rPr>
        <w:t>Means</w:t>
      </w:r>
      <w:proofErr w:type="spellEnd"/>
      <w:r w:rsidRPr="004D0BC3">
        <w:rPr>
          <w:rFonts w:ascii="Arial" w:hAnsi="Arial" w:cs="Arial"/>
          <w:sz w:val="24"/>
        </w:rPr>
        <w:t xml:space="preserve"> orientada al agrupamiento de datos categóricos. Sigue la misma idea que el k-</w:t>
      </w:r>
      <w:proofErr w:type="spellStart"/>
      <w:r w:rsidRPr="004D0BC3">
        <w:rPr>
          <w:rFonts w:ascii="Arial" w:hAnsi="Arial" w:cs="Arial"/>
          <w:sz w:val="24"/>
        </w:rPr>
        <w:t>Means</w:t>
      </w:r>
      <w:proofErr w:type="spellEnd"/>
      <w:r w:rsidRPr="004D0BC3">
        <w:rPr>
          <w:rFonts w:ascii="Arial" w:hAnsi="Arial" w:cs="Arial"/>
          <w:sz w:val="24"/>
        </w:rPr>
        <w:t xml:space="preserve">, pero con la </w:t>
      </w:r>
      <w:r w:rsidRPr="004D0BC3">
        <w:rPr>
          <w:rFonts w:ascii="Arial" w:hAnsi="Arial" w:cs="Arial"/>
          <w:sz w:val="24"/>
        </w:rPr>
        <w:lastRenderedPageBreak/>
        <w:t xml:space="preserve">principal diferencia en la medida de similitud utilizada para comparar objetos. Sus características principales incluyen el uso de una medida de </w:t>
      </w:r>
      <w:proofErr w:type="spellStart"/>
      <w:r w:rsidRPr="004D0BC3">
        <w:rPr>
          <w:rFonts w:ascii="Arial" w:hAnsi="Arial" w:cs="Arial"/>
          <w:sz w:val="24"/>
        </w:rPr>
        <w:t>disimilaridad</w:t>
      </w:r>
      <w:proofErr w:type="spellEnd"/>
      <w:r w:rsidRPr="004D0BC3">
        <w:rPr>
          <w:rFonts w:ascii="Arial" w:hAnsi="Arial" w:cs="Arial"/>
          <w:sz w:val="24"/>
        </w:rPr>
        <w:t xml:space="preserve"> para comparar objetos, el reemplazo del uso de promedios por el de modas, y un método basado en frecuencias para actualizar las modas. Este algoritmo fue diseñado exclusivamente para agrupar grandes conjuntos de datos categóricos.</w:t>
      </w:r>
    </w:p>
    <w:p w14:paraId="28FD36C5" w14:textId="77777777" w:rsidR="00C56FFA" w:rsidRPr="004D0BC3" w:rsidRDefault="00700604" w:rsidP="009246B5">
      <w:pPr>
        <w:spacing w:line="360" w:lineRule="auto"/>
        <w:jc w:val="both"/>
        <w:rPr>
          <w:rFonts w:ascii="Arial" w:hAnsi="Arial" w:cs="Arial"/>
          <w:sz w:val="24"/>
        </w:rPr>
      </w:pPr>
      <w:r w:rsidRPr="004D0BC3">
        <w:rPr>
          <w:rFonts w:ascii="Arial" w:hAnsi="Arial" w:cs="Arial"/>
          <w:sz w:val="24"/>
        </w:rPr>
        <w:t>El algoritmo k-</w:t>
      </w:r>
      <w:proofErr w:type="spellStart"/>
      <w:r w:rsidRPr="004D0BC3">
        <w:rPr>
          <w:rFonts w:ascii="Arial" w:hAnsi="Arial" w:cs="Arial"/>
          <w:sz w:val="24"/>
        </w:rPr>
        <w:t>Prototypes</w:t>
      </w:r>
      <w:proofErr w:type="spellEnd"/>
      <w:r w:rsidRPr="004D0BC3">
        <w:rPr>
          <w:rFonts w:ascii="Arial" w:hAnsi="Arial" w:cs="Arial"/>
          <w:sz w:val="24"/>
        </w:rPr>
        <w:t xml:space="preserve"> integra tanto al k-</w:t>
      </w:r>
      <w:proofErr w:type="spellStart"/>
      <w:r w:rsidRPr="004D0BC3">
        <w:rPr>
          <w:rFonts w:ascii="Arial" w:hAnsi="Arial" w:cs="Arial"/>
          <w:sz w:val="24"/>
        </w:rPr>
        <w:t>Means</w:t>
      </w:r>
      <w:proofErr w:type="spellEnd"/>
      <w:r w:rsidRPr="004D0BC3">
        <w:rPr>
          <w:rFonts w:ascii="Arial" w:hAnsi="Arial" w:cs="Arial"/>
          <w:sz w:val="24"/>
        </w:rPr>
        <w:t xml:space="preserve"> como al k-</w:t>
      </w:r>
      <w:proofErr w:type="spellStart"/>
      <w:r w:rsidRPr="004D0BC3">
        <w:rPr>
          <w:rFonts w:ascii="Arial" w:hAnsi="Arial" w:cs="Arial"/>
          <w:sz w:val="24"/>
        </w:rPr>
        <w:t>Modes</w:t>
      </w:r>
      <w:proofErr w:type="spellEnd"/>
      <w:r w:rsidRPr="004D0BC3">
        <w:rPr>
          <w:rFonts w:ascii="Arial" w:hAnsi="Arial" w:cs="Arial"/>
          <w:sz w:val="24"/>
        </w:rPr>
        <w:t xml:space="preserve"> para eliminar la limitación de trabajar únicamente con un solo tipo de datos. Asume que la medida de </w:t>
      </w:r>
      <w:proofErr w:type="spellStart"/>
      <w:r w:rsidRPr="004D0BC3">
        <w:rPr>
          <w:rFonts w:ascii="Arial" w:hAnsi="Arial" w:cs="Arial"/>
          <w:sz w:val="24"/>
        </w:rPr>
        <w:t>disimilaridad</w:t>
      </w:r>
      <w:proofErr w:type="spellEnd"/>
      <w:r w:rsidRPr="004D0BC3">
        <w:rPr>
          <w:rFonts w:ascii="Arial" w:hAnsi="Arial" w:cs="Arial"/>
          <w:sz w:val="24"/>
        </w:rPr>
        <w:t xml:space="preserve"> entre atributos numéricos se define por el cuadrado de la distancia Euclidiana y la medida de </w:t>
      </w:r>
      <w:proofErr w:type="spellStart"/>
      <w:r w:rsidRPr="004D0BC3">
        <w:rPr>
          <w:rFonts w:ascii="Arial" w:hAnsi="Arial" w:cs="Arial"/>
          <w:sz w:val="24"/>
        </w:rPr>
        <w:t>disimilaridad</w:t>
      </w:r>
      <w:proofErr w:type="spellEnd"/>
      <w:r w:rsidRPr="004D0BC3">
        <w:rPr>
          <w:rFonts w:ascii="Arial" w:hAnsi="Arial" w:cs="Arial"/>
          <w:sz w:val="24"/>
        </w:rPr>
        <w:t xml:space="preserve"> entre atributos categóricos se define por el número de </w:t>
      </w:r>
      <w:proofErr w:type="spellStart"/>
      <w:r w:rsidRPr="004D0BC3">
        <w:rPr>
          <w:rFonts w:ascii="Arial" w:hAnsi="Arial" w:cs="Arial"/>
          <w:sz w:val="24"/>
        </w:rPr>
        <w:t>incoincidencias</w:t>
      </w:r>
      <w:proofErr w:type="spellEnd"/>
      <w:r w:rsidRPr="004D0BC3">
        <w:rPr>
          <w:rFonts w:ascii="Arial" w:hAnsi="Arial" w:cs="Arial"/>
          <w:sz w:val="24"/>
        </w:rPr>
        <w:t xml:space="preserve"> de categorías entre objetos. </w:t>
      </w:r>
    </w:p>
    <w:p w14:paraId="29C6E25D" w14:textId="4CAB2136" w:rsidR="009A3545" w:rsidRPr="004D0BC3" w:rsidRDefault="009A3545" w:rsidP="009246B5">
      <w:pPr>
        <w:spacing w:line="360" w:lineRule="auto"/>
        <w:jc w:val="both"/>
        <w:rPr>
          <w:rFonts w:ascii="Arial" w:hAnsi="Arial" w:cs="Arial"/>
          <w:b/>
          <w:bCs/>
          <w:sz w:val="24"/>
        </w:rPr>
      </w:pPr>
      <w:r w:rsidRPr="004D0BC3">
        <w:rPr>
          <w:rFonts w:ascii="Arial" w:hAnsi="Arial" w:cs="Arial"/>
          <w:b/>
          <w:bCs/>
          <w:sz w:val="24"/>
        </w:rPr>
        <w:t>Funciones de distancia para K-</w:t>
      </w:r>
      <w:proofErr w:type="spellStart"/>
      <w:r w:rsidRPr="004D0BC3">
        <w:rPr>
          <w:rFonts w:ascii="Arial" w:hAnsi="Arial" w:cs="Arial"/>
          <w:b/>
          <w:bCs/>
          <w:sz w:val="24"/>
        </w:rPr>
        <w:t>Prototype</w:t>
      </w:r>
      <w:proofErr w:type="spellEnd"/>
    </w:p>
    <w:p w14:paraId="3608F260" w14:textId="41AD2376" w:rsidR="009A3545" w:rsidRPr="004D0BC3" w:rsidRDefault="009A3545" w:rsidP="009246B5">
      <w:pPr>
        <w:pStyle w:val="Prrafodelista"/>
        <w:numPr>
          <w:ilvl w:val="0"/>
          <w:numId w:val="92"/>
        </w:numPr>
        <w:spacing w:line="360" w:lineRule="auto"/>
        <w:jc w:val="both"/>
        <w:rPr>
          <w:rFonts w:ascii="Arial" w:hAnsi="Arial" w:cs="Arial"/>
          <w:b/>
          <w:bCs/>
          <w:sz w:val="24"/>
        </w:rPr>
      </w:pPr>
      <w:r w:rsidRPr="004D0BC3">
        <w:rPr>
          <w:rFonts w:ascii="Arial" w:hAnsi="Arial" w:cs="Arial"/>
          <w:b/>
          <w:bCs/>
          <w:sz w:val="24"/>
        </w:rPr>
        <w:t>Distancia para atributos numéricos o distancia Euclidiana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4D0BC3">
        <w:rPr>
          <w:rFonts w:ascii="Arial" w:hAnsi="Arial" w:cs="Arial"/>
          <w:b/>
          <w:bCs/>
          <w:sz w:val="24"/>
        </w:rPr>
        <w:t>):</w:t>
      </w:r>
    </w:p>
    <w:p w14:paraId="052F6114" w14:textId="70C3458B" w:rsidR="009A3545" w:rsidRPr="004D0BC3" w:rsidRDefault="009A3545" w:rsidP="009246B5">
      <w:pPr>
        <w:pStyle w:val="Prrafodelista"/>
        <w:spacing w:line="360" w:lineRule="auto"/>
        <w:jc w:val="both"/>
        <w:rPr>
          <w:rFonts w:ascii="Arial" w:hAnsi="Arial" w:cs="Arial"/>
          <w:sz w:val="24"/>
        </w:rPr>
      </w:pPr>
      <w:r w:rsidRPr="004D0BC3">
        <w:rPr>
          <w:rFonts w:ascii="Arial" w:hAnsi="Arial" w:cs="Arial"/>
          <w:sz w:val="24"/>
        </w:rPr>
        <w:t>Sean x, y objetos con atributos numéricos (x</w:t>
      </w:r>
      <w:r w:rsidR="00FB7CD3" w:rsidRPr="004D0BC3">
        <w:rPr>
          <w:rFonts w:ascii="Arial" w:hAnsi="Arial" w:cs="Arial"/>
          <w:sz w:val="24"/>
        </w:rPr>
        <w:t>1</w:t>
      </w:r>
      <w:r w:rsidRPr="004D0BC3">
        <w:rPr>
          <w:rFonts w:ascii="Arial" w:hAnsi="Arial" w:cs="Arial"/>
          <w:sz w:val="24"/>
        </w:rPr>
        <w:t xml:space="preserve">, </w:t>
      </w:r>
      <w:r w:rsidR="00FB7CD3" w:rsidRPr="004D0BC3">
        <w:rPr>
          <w:rFonts w:ascii="Arial" w:hAnsi="Arial" w:cs="Arial"/>
          <w:sz w:val="24"/>
        </w:rPr>
        <w:t>x2</w:t>
      </w:r>
      <w:proofErr w:type="gramStart"/>
      <w:r w:rsidRPr="004D0BC3">
        <w:rPr>
          <w:rFonts w:ascii="Arial" w:hAnsi="Arial" w:cs="Arial"/>
          <w:sz w:val="24"/>
        </w:rPr>
        <w:t xml:space="preserve"> ,...</w:t>
      </w:r>
      <w:proofErr w:type="gramEnd"/>
      <w:r w:rsidRPr="004D0BC3">
        <w:rPr>
          <w:rFonts w:ascii="Arial" w:hAnsi="Arial" w:cs="Arial"/>
          <w:sz w:val="24"/>
        </w:rPr>
        <w:t>,</w:t>
      </w:r>
      <w:proofErr w:type="spellStart"/>
      <w:r w:rsidRPr="004D0BC3">
        <w:rPr>
          <w:rFonts w:ascii="Arial" w:hAnsi="Arial" w:cs="Arial"/>
          <w:sz w:val="24"/>
        </w:rPr>
        <w:t>x</w:t>
      </w:r>
      <w:r w:rsidR="00FB7CD3" w:rsidRPr="004D0BC3">
        <w:rPr>
          <w:rFonts w:ascii="Arial" w:hAnsi="Arial" w:cs="Arial"/>
          <w:sz w:val="24"/>
        </w:rPr>
        <w:t>n</w:t>
      </w:r>
      <w:proofErr w:type="spellEnd"/>
      <w:r w:rsidRPr="004D0BC3">
        <w:rPr>
          <w:rFonts w:ascii="Arial" w:hAnsi="Arial" w:cs="Arial"/>
          <w:sz w:val="24"/>
        </w:rPr>
        <w:t xml:space="preserve"> )</w:t>
      </w:r>
      <w:r w:rsidR="00FB7CD3" w:rsidRPr="004D0BC3">
        <w:rPr>
          <w:rFonts w:ascii="Arial" w:hAnsi="Arial" w:cs="Arial"/>
          <w:sz w:val="24"/>
        </w:rPr>
        <w:t xml:space="preserve"> </w:t>
      </w:r>
      <w:r w:rsidRPr="004D0BC3">
        <w:rPr>
          <w:rFonts w:ascii="Arial" w:hAnsi="Arial" w:cs="Arial"/>
          <w:sz w:val="24"/>
        </w:rPr>
        <w:t>y</w:t>
      </w:r>
      <w:r w:rsidR="00FB7CD3" w:rsidRPr="004D0BC3">
        <w:rPr>
          <w:rFonts w:ascii="Arial" w:hAnsi="Arial" w:cs="Arial"/>
          <w:sz w:val="24"/>
        </w:rPr>
        <w:t xml:space="preserve"> </w:t>
      </w:r>
      <w:r w:rsidRPr="004D0BC3">
        <w:rPr>
          <w:rFonts w:ascii="Arial" w:hAnsi="Arial" w:cs="Arial"/>
          <w:sz w:val="24"/>
        </w:rPr>
        <w:t>(y1,</w:t>
      </w:r>
      <w:r w:rsidR="00FB7CD3" w:rsidRPr="004D0BC3">
        <w:rPr>
          <w:rFonts w:ascii="Arial" w:hAnsi="Arial" w:cs="Arial"/>
          <w:sz w:val="24"/>
        </w:rPr>
        <w:t xml:space="preserve"> </w:t>
      </w:r>
      <w:r w:rsidRPr="004D0BC3">
        <w:rPr>
          <w:rFonts w:ascii="Arial" w:hAnsi="Arial" w:cs="Arial"/>
          <w:sz w:val="24"/>
        </w:rPr>
        <w:t>y2,...,</w:t>
      </w:r>
      <w:proofErr w:type="spellStart"/>
      <w:r w:rsidRPr="004D0BC3">
        <w:rPr>
          <w:rFonts w:ascii="Arial" w:hAnsi="Arial" w:cs="Arial"/>
          <w:sz w:val="24"/>
        </w:rPr>
        <w:t>yn</w:t>
      </w:r>
      <w:proofErr w:type="spellEnd"/>
      <w:r w:rsidRPr="004D0BC3">
        <w:rPr>
          <w:rFonts w:ascii="Arial" w:hAnsi="Arial" w:cs="Arial"/>
          <w:sz w:val="24"/>
        </w:rPr>
        <w:t xml:space="preserve">) respectivamente, la distancia Euclidiana se calcula con la </w:t>
      </w:r>
      <w:proofErr w:type="spellStart"/>
      <w:r w:rsidR="00FB7CD3" w:rsidRPr="004D0BC3">
        <w:rPr>
          <w:rFonts w:ascii="Arial" w:hAnsi="Arial" w:cs="Arial"/>
          <w:sz w:val="24"/>
        </w:rPr>
        <w:t>la</w:t>
      </w:r>
      <w:proofErr w:type="spellEnd"/>
      <w:r w:rsidR="00FB7CD3" w:rsidRPr="004D0BC3">
        <w:rPr>
          <w:rFonts w:ascii="Arial" w:hAnsi="Arial" w:cs="Arial"/>
          <w:sz w:val="24"/>
        </w:rPr>
        <w:t xml:space="preserve"> siguiente ecuación:</w:t>
      </w:r>
    </w:p>
    <w:p w14:paraId="0181E2C5" w14:textId="7153DEE8" w:rsidR="00FB7CD3" w:rsidRPr="004D0BC3" w:rsidRDefault="00FB7CD3" w:rsidP="009246B5">
      <w:pPr>
        <w:pStyle w:val="Prrafodelista"/>
        <w:spacing w:line="360" w:lineRule="auto"/>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d>
            <m:dPr>
              <m:ctrlPr>
                <w:rPr>
                  <w:rFonts w:ascii="Cambria Math" w:hAnsi="Cambria Math" w:cs="Arial"/>
                  <w:i/>
                  <w:sz w:val="24"/>
                </w:rPr>
              </m:ctrlPr>
            </m:dPr>
            <m:e>
              <m:r>
                <w:rPr>
                  <w:rFonts w:ascii="Cambria Math" w:hAnsi="Cambria Math" w:cs="Arial"/>
                  <w:sz w:val="24"/>
                </w:rPr>
                <m:t>x,y</m:t>
              </m:r>
            </m:e>
          </m:d>
          <m:r>
            <w:rPr>
              <w:rFonts w:ascii="Cambria Math" w:hAnsi="Cambria Math" w:cs="Arial"/>
              <w:sz w:val="24"/>
            </w:rPr>
            <m:t>=</m:t>
          </m:r>
          <w:bookmarkStart w:id="80" w:name="_Hlk174014335"/>
          <m:rad>
            <m:radPr>
              <m:degHide m:val="1"/>
              <m:ctrlPr>
                <w:rPr>
                  <w:rFonts w:ascii="Cambria Math" w:hAnsi="Cambria Math" w:cs="Arial"/>
                  <w:i/>
                  <w:sz w:val="24"/>
                </w:rPr>
              </m:ctrlPr>
            </m:radPr>
            <m:deg/>
            <m:e>
              <m:nary>
                <m:naryPr>
                  <m:chr m:val="∑"/>
                  <m:limLoc m:val="undOvr"/>
                  <m:grow m:val="1"/>
                  <m:ctrlPr>
                    <w:rPr>
                      <w:rFonts w:ascii="Cambria Math" w:hAnsi="Cambria Math" w:cs="Arial"/>
                      <w:i/>
                      <w:sz w:val="24"/>
                    </w:rPr>
                  </m:ctrlPr>
                </m:naryPr>
                <m:sub>
                  <m:r>
                    <w:rPr>
                      <w:rFonts w:ascii="Cambria Math" w:hAnsi="Cambria Math" w:cs="Arial"/>
                      <w:sz w:val="24"/>
                    </w:rPr>
                    <m:t>i=1</m:t>
                  </m:r>
                </m:sub>
                <m:sup>
                  <m:r>
                    <w:rPr>
                      <w:rFonts w:ascii="Cambria Math" w:hAnsi="Cambria Math" w:cs="Arial"/>
                      <w:sz w:val="24"/>
                    </w:rPr>
                    <m:t>n</m:t>
                  </m:r>
                </m:sup>
                <m:e>
                  <m:sSup>
                    <m:sSupPr>
                      <m:ctrlPr>
                        <w:rPr>
                          <w:rFonts w:ascii="Cambria Math" w:hAnsi="Cambria Math" w:cs="Arial"/>
                          <w:i/>
                          <w:sz w:val="24"/>
                        </w:rPr>
                      </m:ctrlPr>
                    </m:sSupPr>
                    <m:e>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i</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y</m:t>
                              </m:r>
                            </m:e>
                            <m:sub>
                              <m:r>
                                <w:rPr>
                                  <w:rFonts w:ascii="Cambria Math" w:hAnsi="Cambria Math" w:cs="Arial"/>
                                  <w:sz w:val="24"/>
                                </w:rPr>
                                <m:t>i</m:t>
                              </m:r>
                            </m:sub>
                          </m:sSub>
                        </m:e>
                      </m:d>
                    </m:e>
                    <m:sup>
                      <m:r>
                        <w:rPr>
                          <w:rFonts w:ascii="Cambria Math" w:hAnsi="Cambria Math" w:cs="Arial"/>
                          <w:sz w:val="24"/>
                        </w:rPr>
                        <m:t>2</m:t>
                      </m:r>
                    </m:sup>
                  </m:sSup>
                </m:e>
              </m:nary>
            </m:e>
          </m:rad>
        </m:oMath>
      </m:oMathPara>
      <w:bookmarkEnd w:id="80"/>
    </w:p>
    <w:p w14:paraId="755AF3F8" w14:textId="70D58C81" w:rsidR="00FB7CD3" w:rsidRPr="004D0BC3" w:rsidRDefault="00FB7CD3" w:rsidP="009246B5">
      <w:pPr>
        <w:pStyle w:val="Prrafodelista"/>
        <w:numPr>
          <w:ilvl w:val="0"/>
          <w:numId w:val="92"/>
        </w:numPr>
        <w:spacing w:line="360" w:lineRule="auto"/>
        <w:rPr>
          <w:rFonts w:ascii="Arial" w:hAnsi="Arial" w:cs="Arial"/>
          <w:b/>
          <w:bCs/>
          <w:sz w:val="24"/>
        </w:rPr>
      </w:pPr>
      <w:r w:rsidRPr="004D0BC3">
        <w:rPr>
          <w:rFonts w:ascii="Arial" w:hAnsi="Arial" w:cs="Arial"/>
          <w:b/>
          <w:bCs/>
          <w:sz w:val="24"/>
        </w:rPr>
        <w:t>Distancia para atributos categóricos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4D0BC3">
        <w:rPr>
          <w:rFonts w:ascii="Arial" w:hAnsi="Arial" w:cs="Arial"/>
          <w:b/>
          <w:bCs/>
          <w:sz w:val="24"/>
        </w:rPr>
        <w:t>)</w:t>
      </w:r>
      <w:r w:rsidR="00203B84" w:rsidRPr="004D0BC3">
        <w:rPr>
          <w:rFonts w:ascii="Arial" w:hAnsi="Arial" w:cs="Arial"/>
          <w:b/>
          <w:bCs/>
          <w:sz w:val="24"/>
        </w:rPr>
        <w:t>:</w:t>
      </w:r>
    </w:p>
    <w:p w14:paraId="7B347715" w14:textId="623990F6" w:rsidR="00FB7CD3" w:rsidRPr="004D0BC3" w:rsidRDefault="00FB7CD3" w:rsidP="009246B5">
      <w:pPr>
        <w:spacing w:line="360" w:lineRule="auto"/>
        <w:ind w:left="708"/>
        <w:rPr>
          <w:rFonts w:ascii="Arial" w:hAnsi="Arial" w:cs="Arial"/>
          <w:sz w:val="24"/>
        </w:rPr>
      </w:pPr>
      <w:r w:rsidRPr="004D0BC3">
        <w:rPr>
          <w:rFonts w:ascii="Arial" w:hAnsi="Arial" w:cs="Arial"/>
          <w:sz w:val="24"/>
        </w:rPr>
        <w:t>Para datos categóricos, sean b</w:t>
      </w:r>
      <w:r w:rsidRPr="004D0BC3">
        <w:rPr>
          <w:rFonts w:ascii="Arial" w:hAnsi="Arial" w:cs="Arial"/>
          <w:sz w:val="24"/>
        </w:rPr>
        <w:t xml:space="preserve"> </w:t>
      </w:r>
      <w:r w:rsidRPr="004D0BC3">
        <w:rPr>
          <w:rFonts w:ascii="Arial" w:hAnsi="Arial" w:cs="Arial"/>
          <w:sz w:val="24"/>
        </w:rPr>
        <w:t>y c, objetos con atributos categóricos (b</w:t>
      </w:r>
      <w:r w:rsidRPr="004D0BC3">
        <w:rPr>
          <w:rFonts w:ascii="Arial" w:hAnsi="Arial" w:cs="Arial"/>
          <w:sz w:val="24"/>
        </w:rPr>
        <w:t>1, b</w:t>
      </w:r>
      <w:proofErr w:type="gramStart"/>
      <w:r w:rsidRPr="004D0BC3">
        <w:rPr>
          <w:rFonts w:ascii="Arial" w:hAnsi="Arial" w:cs="Arial"/>
          <w:sz w:val="24"/>
        </w:rPr>
        <w:t>2,</w:t>
      </w:r>
      <w:r w:rsidRPr="004D0BC3">
        <w:rPr>
          <w:rFonts w:ascii="Arial" w:hAnsi="Arial" w:cs="Arial"/>
          <w:sz w:val="24"/>
        </w:rPr>
        <w:t xml:space="preserve"> ,...</w:t>
      </w:r>
      <w:proofErr w:type="gramEnd"/>
      <w:r w:rsidRPr="004D0BC3">
        <w:rPr>
          <w:rFonts w:ascii="Arial" w:hAnsi="Arial" w:cs="Arial"/>
          <w:sz w:val="24"/>
        </w:rPr>
        <w:t>,</w:t>
      </w:r>
      <w:proofErr w:type="spellStart"/>
      <w:r w:rsidRPr="004D0BC3">
        <w:rPr>
          <w:rFonts w:ascii="Arial" w:hAnsi="Arial" w:cs="Arial"/>
          <w:sz w:val="24"/>
        </w:rPr>
        <w:t>bn</w:t>
      </w:r>
      <w:proofErr w:type="spellEnd"/>
      <w:r w:rsidRPr="004D0BC3">
        <w:rPr>
          <w:rFonts w:ascii="Arial" w:hAnsi="Arial" w:cs="Arial"/>
          <w:sz w:val="24"/>
        </w:rPr>
        <w:t xml:space="preserve"> ) </w:t>
      </w:r>
      <w:r w:rsidRPr="004D0BC3">
        <w:rPr>
          <w:rFonts w:ascii="Arial" w:hAnsi="Arial" w:cs="Arial"/>
          <w:sz w:val="24"/>
        </w:rPr>
        <w:t xml:space="preserve">y </w:t>
      </w:r>
      <w:r w:rsidRPr="004D0BC3">
        <w:rPr>
          <w:rFonts w:ascii="Arial" w:hAnsi="Arial" w:cs="Arial"/>
          <w:sz w:val="24"/>
        </w:rPr>
        <w:t>(c1 ,c2 ,..,</w:t>
      </w:r>
      <w:proofErr w:type="spellStart"/>
      <w:r w:rsidRPr="004D0BC3">
        <w:rPr>
          <w:rFonts w:ascii="Arial" w:hAnsi="Arial" w:cs="Arial"/>
          <w:sz w:val="24"/>
        </w:rPr>
        <w:t>cn</w:t>
      </w:r>
      <w:proofErr w:type="spellEnd"/>
      <w:r w:rsidRPr="004D0BC3">
        <w:rPr>
          <w:rFonts w:ascii="Arial" w:hAnsi="Arial" w:cs="Arial"/>
          <w:sz w:val="24"/>
        </w:rPr>
        <w:t xml:space="preserve"> ) respectivamente, la distancia se calcula con la</w:t>
      </w:r>
      <w:r w:rsidRPr="004D0BC3">
        <w:rPr>
          <w:rFonts w:ascii="Arial" w:hAnsi="Arial" w:cs="Arial"/>
          <w:sz w:val="24"/>
        </w:rPr>
        <w:t xml:space="preserve"> e</w:t>
      </w:r>
      <w:r w:rsidRPr="004D0BC3">
        <w:rPr>
          <w:rFonts w:ascii="Arial" w:hAnsi="Arial" w:cs="Arial"/>
          <w:sz w:val="24"/>
        </w:rPr>
        <w:t>cuación</w:t>
      </w:r>
      <w:r w:rsidRPr="004D0BC3">
        <w:rPr>
          <w:rFonts w:ascii="Arial" w:hAnsi="Arial" w:cs="Arial"/>
          <w:sz w:val="24"/>
        </w:rPr>
        <w:t>:</w:t>
      </w:r>
    </w:p>
    <w:p w14:paraId="085CA742" w14:textId="5FA34121" w:rsidR="00FB7CD3" w:rsidRPr="004D0BC3" w:rsidRDefault="00FB7CD3" w:rsidP="009246B5">
      <w:pPr>
        <w:spacing w:line="360" w:lineRule="auto"/>
        <w:ind w:left="708"/>
        <w:jc w:val="center"/>
        <w:rPr>
          <w:rFonts w:ascii="Arial" w:eastAsiaTheme="minorEastAsia" w:hAnsi="Arial" w:cs="Arial"/>
          <w:sz w:val="24"/>
        </w:rPr>
      </w:pPr>
      <m:oMathPara>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6AF52331" w14:textId="13A50E5A" w:rsidR="00FB7CD3" w:rsidRPr="004D0BC3" w:rsidRDefault="00203B84" w:rsidP="009246B5">
      <w:pPr>
        <w:spacing w:line="360" w:lineRule="auto"/>
        <w:ind w:left="708"/>
        <w:rPr>
          <w:rFonts w:ascii="Arial" w:hAnsi="Arial" w:cs="Arial"/>
          <w:sz w:val="24"/>
        </w:rPr>
      </w:pPr>
      <w:r w:rsidRPr="004D0BC3">
        <w:rPr>
          <w:rFonts w:ascii="Arial" w:hAnsi="Arial" w:cs="Arial"/>
          <w:sz w:val="24"/>
        </w:rPr>
        <w:t>Donde y es un peso para los atributos categóricos en el prototipo j, en este</w:t>
      </w:r>
      <w:r w:rsidRPr="004D0BC3">
        <w:rPr>
          <w:rFonts w:ascii="Arial" w:hAnsi="Arial" w:cs="Arial"/>
          <w:sz w:val="24"/>
        </w:rPr>
        <w:t xml:space="preserve"> </w:t>
      </w:r>
      <w:r w:rsidRPr="004D0BC3">
        <w:rPr>
          <w:rFonts w:ascii="Arial" w:hAnsi="Arial" w:cs="Arial"/>
          <w:sz w:val="24"/>
        </w:rPr>
        <w:t>caso es igual a uno, y...</w:t>
      </w:r>
    </w:p>
    <w:p w14:paraId="267B7C55" w14:textId="2443B30C" w:rsidR="00203B84" w:rsidRPr="004D0BC3" w:rsidRDefault="00203B84" w:rsidP="009246B5">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m:t>
        </m:r>
        <m:r>
          <w:rPr>
            <w:rFonts w:ascii="Cambria Math" w:hAnsi="Cambria Math" w:cs="Arial"/>
            <w:sz w:val="24"/>
          </w:rPr>
          <m:t>0</m:t>
        </m:r>
        <m:r>
          <w:rPr>
            <w:rFonts w:ascii="Cambria Math" w:hAnsi="Cambria Math" w:cs="Arial"/>
            <w:sz w:val="24"/>
          </w:rPr>
          <m:t xml:space="preserve">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60E6216" w14:textId="46075269" w:rsidR="00203B84" w:rsidRPr="004D0BC3" w:rsidRDefault="00203B84" w:rsidP="009246B5">
      <w:pPr>
        <w:pStyle w:val="Prrafodelista"/>
        <w:numPr>
          <w:ilvl w:val="0"/>
          <w:numId w:val="93"/>
        </w:numPr>
        <w:spacing w:line="360" w:lineRule="auto"/>
        <w:jc w:val="center"/>
        <w:rPr>
          <w:rFonts w:ascii="Arial" w:hAnsi="Arial" w:cs="Arial"/>
          <w:sz w:val="24"/>
        </w:rPr>
      </w:pPr>
      <m:oMath>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r>
          <w:rPr>
            <w:rFonts w:ascii="Cambria Math" w:hAnsi="Cambria Math" w:cs="Arial"/>
            <w:sz w:val="24"/>
          </w:rPr>
          <m:t xml:space="preserve">=1 para </m:t>
        </m:r>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oMath>
    </w:p>
    <w:p w14:paraId="045B091B" w14:textId="14E8CD0E" w:rsidR="00203B84" w:rsidRPr="004D0BC3" w:rsidRDefault="00203B84" w:rsidP="009246B5">
      <w:pPr>
        <w:pStyle w:val="Prrafodelista"/>
        <w:numPr>
          <w:ilvl w:val="0"/>
          <w:numId w:val="92"/>
        </w:numPr>
        <w:spacing w:line="360" w:lineRule="auto"/>
        <w:rPr>
          <w:rFonts w:ascii="Arial" w:hAnsi="Arial" w:cs="Arial"/>
          <w:b/>
          <w:bCs/>
          <w:sz w:val="24"/>
        </w:rPr>
      </w:pPr>
      <w:r w:rsidRPr="004D0BC3">
        <w:rPr>
          <w:rFonts w:ascii="Arial" w:hAnsi="Arial" w:cs="Arial"/>
          <w:b/>
          <w:bCs/>
          <w:sz w:val="24"/>
        </w:rPr>
        <w:lastRenderedPageBreak/>
        <w:t>Distancia para atributos mezclados ():</w:t>
      </w:r>
    </w:p>
    <w:p w14:paraId="2570D42F" w14:textId="77777777" w:rsidR="00A61D70" w:rsidRPr="004D0BC3" w:rsidRDefault="00203B84" w:rsidP="009246B5">
      <w:pPr>
        <w:spacing w:line="360" w:lineRule="auto"/>
        <w:ind w:left="708"/>
        <w:jc w:val="both"/>
        <w:rPr>
          <w:rFonts w:ascii="Arial" w:hAnsi="Arial" w:cs="Arial"/>
          <w:sz w:val="24"/>
        </w:rPr>
      </w:pPr>
      <w:r w:rsidRPr="004D0BC3">
        <w:rPr>
          <w:rFonts w:ascii="Arial" w:hAnsi="Arial" w:cs="Arial"/>
          <w:sz w:val="24"/>
        </w:rPr>
        <w:t>Sean b</w:t>
      </w:r>
      <w:r w:rsidRPr="004D0BC3">
        <w:rPr>
          <w:rFonts w:ascii="Arial" w:hAnsi="Arial" w:cs="Arial"/>
          <w:sz w:val="24"/>
        </w:rPr>
        <w:t xml:space="preserve"> </w:t>
      </w:r>
      <w:r w:rsidRPr="004D0BC3">
        <w:rPr>
          <w:rFonts w:ascii="Arial" w:hAnsi="Arial" w:cs="Arial"/>
          <w:sz w:val="24"/>
        </w:rPr>
        <w:t>y c. dos objetos (b1, b</w:t>
      </w:r>
      <w:proofErr w:type="gramStart"/>
      <w:r w:rsidRPr="004D0BC3">
        <w:rPr>
          <w:rFonts w:ascii="Arial" w:hAnsi="Arial" w:cs="Arial"/>
          <w:sz w:val="24"/>
        </w:rPr>
        <w:t>2,...</w:t>
      </w:r>
      <w:proofErr w:type="gramEnd"/>
      <w:r w:rsidRPr="004D0BC3">
        <w:rPr>
          <w:rFonts w:ascii="Arial" w:hAnsi="Arial" w:cs="Arial"/>
          <w:sz w:val="24"/>
        </w:rPr>
        <w:t>,</w:t>
      </w:r>
      <w:proofErr w:type="spellStart"/>
      <w:r w:rsidRPr="004D0BC3">
        <w:rPr>
          <w:rFonts w:ascii="Arial" w:hAnsi="Arial" w:cs="Arial"/>
          <w:sz w:val="24"/>
        </w:rPr>
        <w:t>bn</w:t>
      </w:r>
      <w:proofErr w:type="spellEnd"/>
      <w:r w:rsidRPr="004D0BC3">
        <w:rPr>
          <w:rFonts w:ascii="Arial" w:hAnsi="Arial" w:cs="Arial"/>
          <w:sz w:val="24"/>
        </w:rPr>
        <w:t>) y (c1 ,c2 ,..,</w:t>
      </w:r>
      <w:proofErr w:type="spellStart"/>
      <w:r w:rsidRPr="004D0BC3">
        <w:rPr>
          <w:rFonts w:ascii="Arial" w:hAnsi="Arial" w:cs="Arial"/>
          <w:sz w:val="24"/>
        </w:rPr>
        <w:t>cn</w:t>
      </w:r>
      <w:proofErr w:type="spellEnd"/>
      <w:r w:rsidRPr="004D0BC3">
        <w:rPr>
          <w:rFonts w:ascii="Arial" w:hAnsi="Arial" w:cs="Arial"/>
          <w:sz w:val="24"/>
        </w:rPr>
        <w:t xml:space="preserve"> ), donde los atributos tienen valores tanto numéricos como categóricos. Para el algoritmo K-</w:t>
      </w:r>
      <w:proofErr w:type="spellStart"/>
      <w:r w:rsidRPr="004D0BC3">
        <w:rPr>
          <w:rFonts w:ascii="Arial" w:hAnsi="Arial" w:cs="Arial"/>
          <w:sz w:val="24"/>
        </w:rPr>
        <w:t>Prototypes</w:t>
      </w:r>
      <w:proofErr w:type="spellEnd"/>
      <w:r w:rsidRPr="004D0BC3">
        <w:rPr>
          <w:rFonts w:ascii="Arial" w:hAnsi="Arial" w:cs="Arial"/>
          <w:sz w:val="24"/>
        </w:rPr>
        <w:t xml:space="preserve"> la distancia que existe entre los objetos b</w:t>
      </w:r>
      <w:r w:rsidRPr="004D0BC3">
        <w:rPr>
          <w:rFonts w:ascii="Arial" w:hAnsi="Arial" w:cs="Arial"/>
          <w:sz w:val="24"/>
        </w:rPr>
        <w:t xml:space="preserve"> </w:t>
      </w:r>
      <w:r w:rsidRPr="004D0BC3">
        <w:rPr>
          <w:rFonts w:ascii="Arial" w:hAnsi="Arial" w:cs="Arial"/>
          <w:sz w:val="24"/>
        </w:rPr>
        <w:t xml:space="preserve">y c, se calcula como la suma de la </w:t>
      </w:r>
      <m:oMath>
        <m:sSub>
          <m:sSubPr>
            <m:ctrlPr>
              <w:rPr>
                <w:rFonts w:ascii="Cambria Math" w:hAnsi="Cambria Math" w:cs="Arial"/>
                <w:i/>
                <w:sz w:val="24"/>
              </w:rPr>
            </m:ctrlPr>
          </m:sSubPr>
          <m:e>
            <m:r>
              <w:rPr>
                <w:rFonts w:ascii="Cambria Math" w:hAnsi="Cambria Math" w:cs="Arial"/>
                <w:sz w:val="24"/>
              </w:rPr>
              <m:t>d</m:t>
            </m:r>
          </m:e>
          <m:sub>
            <m:r>
              <w:rPr>
                <w:rFonts w:ascii="Cambria Math" w:hAnsi="Cambria Math" w:cs="Arial"/>
                <w:sz w:val="24"/>
              </w:rPr>
              <m:t>e</m:t>
            </m:r>
          </m:sub>
        </m:sSub>
      </m:oMath>
      <w:r w:rsidRPr="004D0BC3">
        <w:rPr>
          <w:rFonts w:ascii="Arial" w:hAnsi="Arial" w:cs="Arial"/>
          <w:sz w:val="24"/>
        </w:rPr>
        <w:t xml:space="preserve">, más </w:t>
      </w:r>
      <m:oMath>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c</m:t>
            </m:r>
          </m:sub>
        </m:sSub>
      </m:oMath>
      <w:r w:rsidRPr="004D0BC3">
        <w:rPr>
          <w:rFonts w:ascii="Arial" w:hAnsi="Arial" w:cs="Arial"/>
          <w:sz w:val="24"/>
        </w:rPr>
        <w:t xml:space="preserve"> </w:t>
      </w:r>
      <w:proofErr w:type="spellStart"/>
      <w:r w:rsidRPr="004D0BC3">
        <w:rPr>
          <w:rFonts w:ascii="Arial" w:hAnsi="Arial" w:cs="Arial"/>
          <w:sz w:val="24"/>
        </w:rPr>
        <w:t>se</w:t>
      </w:r>
      <w:proofErr w:type="spellEnd"/>
      <w:r w:rsidRPr="004D0BC3">
        <w:rPr>
          <w:rFonts w:ascii="Arial" w:hAnsi="Arial" w:cs="Arial"/>
          <w:sz w:val="24"/>
        </w:rPr>
        <w:t xml:space="preserve"> </w:t>
      </w:r>
      <w:r w:rsidRPr="004D0BC3">
        <w:rPr>
          <w:rFonts w:ascii="Arial" w:hAnsi="Arial" w:cs="Arial"/>
          <w:sz w:val="24"/>
        </w:rPr>
        <w:t xml:space="preserve">y </w:t>
      </w:r>
      <w:r w:rsidRPr="004D0BC3">
        <w:rPr>
          <w:rFonts w:ascii="Arial" w:hAnsi="Arial" w:cs="Arial"/>
          <w:sz w:val="24"/>
        </w:rPr>
        <w:t xml:space="preserve">denota con la </w:t>
      </w:r>
      <w:r w:rsidRPr="004D0BC3">
        <w:rPr>
          <w:rFonts w:ascii="Arial" w:hAnsi="Arial" w:cs="Arial"/>
          <w:sz w:val="24"/>
        </w:rPr>
        <w:t>e</w:t>
      </w:r>
      <w:r w:rsidRPr="004D0BC3">
        <w:rPr>
          <w:rFonts w:ascii="Arial" w:hAnsi="Arial" w:cs="Arial"/>
          <w:sz w:val="24"/>
        </w:rPr>
        <w:t>cuación</w:t>
      </w:r>
      <w:r w:rsidRPr="004D0BC3">
        <w:rPr>
          <w:rFonts w:ascii="Arial" w:hAnsi="Arial" w:cs="Arial"/>
          <w:sz w:val="24"/>
        </w:rPr>
        <w:t>:</w:t>
      </w:r>
    </w:p>
    <w:p w14:paraId="5A624339" w14:textId="042F8648" w:rsidR="00203B84" w:rsidRPr="004D0BC3" w:rsidRDefault="00203B84" w:rsidP="009246B5">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m:t>
            </m:r>
            <m:r>
              <w:rPr>
                <w:rFonts w:ascii="Cambria Math" w:hAnsi="Cambria Math" w:cs="Arial"/>
                <w:sz w:val="24"/>
              </w:rPr>
              <m:t>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m:t>
            </m:r>
            <m:r>
              <w:rPr>
                <w:rFonts w:ascii="Cambria Math" w:hAnsi="Cambria Math" w:cs="Arial"/>
                <w:sz w:val="24"/>
              </w:rPr>
              <m:t>ⅆ</m:t>
            </m:r>
          </m:e>
          <m:sub>
            <m:r>
              <w:rPr>
                <w:rFonts w:ascii="Cambria Math" w:hAnsi="Cambria Math" w:cs="Arial"/>
                <w:sz w:val="24"/>
              </w:rPr>
              <m:t>c</m:t>
            </m:r>
          </m:sub>
        </m:sSub>
      </m:oMath>
      <w:r w:rsidRPr="004D0BC3">
        <w:rPr>
          <w:rFonts w:ascii="Arial" w:eastAsiaTheme="minorEastAsia" w:hAnsi="Arial" w:cs="Arial"/>
          <w:sz w:val="24"/>
        </w:rPr>
        <w:t xml:space="preserve">= </w:t>
      </w:r>
      <w:r w:rsidR="00A61D70" w:rsidRPr="004D0BC3">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CFA776C" w14:textId="4FD14167" w:rsidR="00840FF7" w:rsidRPr="004D0BC3" w:rsidRDefault="00840FF7" w:rsidP="009246B5">
      <w:pPr>
        <w:spacing w:line="360" w:lineRule="auto"/>
        <w:jc w:val="both"/>
        <w:rPr>
          <w:rFonts w:ascii="Arial" w:hAnsi="Arial" w:cs="Arial"/>
          <w:b/>
          <w:bCs/>
          <w:sz w:val="24"/>
        </w:rPr>
      </w:pPr>
      <w:r w:rsidRPr="004D0BC3">
        <w:rPr>
          <w:rFonts w:ascii="Arial" w:hAnsi="Arial" w:cs="Arial"/>
          <w:b/>
          <w:bCs/>
          <w:sz w:val="24"/>
        </w:rPr>
        <w:t>Funcionamiento</w:t>
      </w:r>
    </w:p>
    <w:p w14:paraId="0FC45ADB" w14:textId="77777777" w:rsidR="00840FF7" w:rsidRPr="004D0BC3" w:rsidRDefault="00840FF7" w:rsidP="009246B5">
      <w:pPr>
        <w:spacing w:line="360" w:lineRule="auto"/>
        <w:jc w:val="both"/>
        <w:rPr>
          <w:rFonts w:ascii="Arial" w:hAnsi="Arial" w:cs="Arial"/>
          <w:sz w:val="24"/>
        </w:rPr>
      </w:pPr>
      <w:r w:rsidRPr="004D0BC3">
        <w:rPr>
          <w:rFonts w:ascii="Arial" w:hAnsi="Arial" w:cs="Arial"/>
          <w:sz w:val="24"/>
        </w:rPr>
        <w:t>Integración de K-</w:t>
      </w:r>
      <w:proofErr w:type="spellStart"/>
      <w:r w:rsidRPr="004D0BC3">
        <w:rPr>
          <w:rFonts w:ascii="Arial" w:hAnsi="Arial" w:cs="Arial"/>
          <w:sz w:val="24"/>
        </w:rPr>
        <w:t>Means</w:t>
      </w:r>
      <w:proofErr w:type="spellEnd"/>
      <w:r w:rsidRPr="004D0BC3">
        <w:rPr>
          <w:rFonts w:ascii="Arial" w:hAnsi="Arial" w:cs="Arial"/>
          <w:sz w:val="24"/>
        </w:rPr>
        <w:t xml:space="preserve"> y K-</w:t>
      </w:r>
      <w:proofErr w:type="spellStart"/>
      <w:r w:rsidRPr="004D0BC3">
        <w:rPr>
          <w:rFonts w:ascii="Arial" w:hAnsi="Arial" w:cs="Arial"/>
          <w:sz w:val="24"/>
        </w:rPr>
        <w:t>Modes</w:t>
      </w:r>
      <w:proofErr w:type="spellEnd"/>
      <w:r w:rsidRPr="004D0BC3">
        <w:rPr>
          <w:rFonts w:ascii="Arial" w:hAnsi="Arial" w:cs="Arial"/>
          <w:sz w:val="24"/>
        </w:rPr>
        <w:t>:</w:t>
      </w:r>
    </w:p>
    <w:p w14:paraId="39FAC58E" w14:textId="77777777" w:rsidR="00840FF7" w:rsidRPr="004D0BC3" w:rsidRDefault="00840FF7" w:rsidP="009246B5">
      <w:pPr>
        <w:pStyle w:val="Prrafodelista"/>
        <w:numPr>
          <w:ilvl w:val="0"/>
          <w:numId w:val="34"/>
        </w:numPr>
        <w:spacing w:line="360" w:lineRule="auto"/>
        <w:jc w:val="both"/>
        <w:rPr>
          <w:rFonts w:ascii="Arial" w:hAnsi="Arial" w:cs="Arial"/>
          <w:sz w:val="24"/>
        </w:rPr>
      </w:pPr>
      <w:r w:rsidRPr="004D0BC3">
        <w:rPr>
          <w:rFonts w:ascii="Arial" w:hAnsi="Arial" w:cs="Arial"/>
          <w:sz w:val="24"/>
        </w:rPr>
        <w:t>K-</w:t>
      </w:r>
      <w:proofErr w:type="spellStart"/>
      <w:r w:rsidRPr="004D0BC3">
        <w:rPr>
          <w:rFonts w:ascii="Arial" w:hAnsi="Arial" w:cs="Arial"/>
          <w:sz w:val="24"/>
        </w:rPr>
        <w:t>Means</w:t>
      </w:r>
      <w:proofErr w:type="spellEnd"/>
      <w:r w:rsidRPr="004D0BC3">
        <w:rPr>
          <w:rFonts w:ascii="Arial" w:hAnsi="Arial" w:cs="Arial"/>
          <w:sz w:val="24"/>
        </w:rPr>
        <w:t>: Utiliza la distancia euclidiana para medir la similitud entre objetos numéricos.</w:t>
      </w:r>
    </w:p>
    <w:p w14:paraId="6479A5AF" w14:textId="77777777" w:rsidR="00840FF7" w:rsidRPr="004D0BC3" w:rsidRDefault="00840FF7" w:rsidP="009246B5">
      <w:pPr>
        <w:pStyle w:val="Prrafodelista"/>
        <w:numPr>
          <w:ilvl w:val="0"/>
          <w:numId w:val="34"/>
        </w:numPr>
        <w:spacing w:line="360" w:lineRule="auto"/>
        <w:jc w:val="both"/>
        <w:rPr>
          <w:rFonts w:ascii="Arial" w:hAnsi="Arial" w:cs="Arial"/>
          <w:sz w:val="24"/>
        </w:rPr>
      </w:pPr>
      <w:r w:rsidRPr="004D0BC3">
        <w:rPr>
          <w:rFonts w:ascii="Arial" w:hAnsi="Arial" w:cs="Arial"/>
          <w:sz w:val="24"/>
        </w:rPr>
        <w:t>K-</w:t>
      </w:r>
      <w:proofErr w:type="spellStart"/>
      <w:r w:rsidRPr="004D0BC3">
        <w:rPr>
          <w:rFonts w:ascii="Arial" w:hAnsi="Arial" w:cs="Arial"/>
          <w:sz w:val="24"/>
        </w:rPr>
        <w:t>Modes</w:t>
      </w:r>
      <w:proofErr w:type="spellEnd"/>
      <w:r w:rsidRPr="004D0BC3">
        <w:rPr>
          <w:rFonts w:ascii="Arial" w:hAnsi="Arial" w:cs="Arial"/>
          <w:sz w:val="24"/>
        </w:rPr>
        <w:t>: Utiliza la disimilitud de coincidencia para datos categóricos, basándose en la frecuencia de las categorías.</w:t>
      </w:r>
    </w:p>
    <w:p w14:paraId="7BCD9404" w14:textId="77777777" w:rsidR="00B55C96" w:rsidRPr="004D0BC3" w:rsidRDefault="00B55C96" w:rsidP="009246B5">
      <w:pPr>
        <w:spacing w:line="360" w:lineRule="auto"/>
        <w:jc w:val="both"/>
        <w:rPr>
          <w:rFonts w:ascii="Arial" w:hAnsi="Arial" w:cs="Arial"/>
          <w:b/>
          <w:bCs/>
          <w:sz w:val="24"/>
        </w:rPr>
      </w:pPr>
      <w:r w:rsidRPr="004D0BC3">
        <w:rPr>
          <w:rFonts w:ascii="Arial" w:hAnsi="Arial" w:cs="Arial"/>
          <w:b/>
          <w:bCs/>
          <w:sz w:val="24"/>
        </w:rPr>
        <w:t xml:space="preserve">Parámetro </w:t>
      </w:r>
      <w:r w:rsidRPr="004D0BC3">
        <w:rPr>
          <w:rFonts w:ascii="Cambria Math" w:hAnsi="Cambria Math" w:cs="Cambria Math"/>
          <w:b/>
          <w:bCs/>
          <w:sz w:val="24"/>
        </w:rPr>
        <w:t>𝛾</w:t>
      </w:r>
      <w:r w:rsidRPr="004D0BC3">
        <w:rPr>
          <w:rFonts w:ascii="Arial" w:hAnsi="Arial" w:cs="Arial"/>
          <w:b/>
          <w:bCs/>
          <w:sz w:val="24"/>
        </w:rPr>
        <w:t>:</w:t>
      </w:r>
    </w:p>
    <w:p w14:paraId="18B4587D" w14:textId="77777777" w:rsidR="00B55C96" w:rsidRPr="004D0BC3" w:rsidRDefault="00B55C96" w:rsidP="009246B5">
      <w:pPr>
        <w:pStyle w:val="Prrafodelista"/>
        <w:numPr>
          <w:ilvl w:val="0"/>
          <w:numId w:val="36"/>
        </w:numPr>
        <w:spacing w:line="360" w:lineRule="auto"/>
        <w:jc w:val="both"/>
        <w:rPr>
          <w:rFonts w:ascii="Arial" w:hAnsi="Arial" w:cs="Arial"/>
          <w:sz w:val="24"/>
        </w:rPr>
      </w:pPr>
      <w:r w:rsidRPr="004D0BC3">
        <w:rPr>
          <w:rFonts w:ascii="Arial" w:hAnsi="Arial" w:cs="Arial"/>
          <w:sz w:val="24"/>
        </w:rPr>
        <w:t>Controla el balance entre atributos numéricos y categóricos.</w:t>
      </w:r>
    </w:p>
    <w:p w14:paraId="4EE24667" w14:textId="12FCD4E1" w:rsidR="00B55C96" w:rsidRPr="004D0BC3" w:rsidRDefault="00B55C96" w:rsidP="009246B5">
      <w:pPr>
        <w:pStyle w:val="Prrafodelista"/>
        <w:numPr>
          <w:ilvl w:val="0"/>
          <w:numId w:val="36"/>
        </w:numPr>
        <w:spacing w:line="360" w:lineRule="auto"/>
        <w:jc w:val="both"/>
        <w:rPr>
          <w:rFonts w:ascii="Arial" w:hAnsi="Arial" w:cs="Arial"/>
          <w:sz w:val="24"/>
        </w:rPr>
      </w:pPr>
      <w:r w:rsidRPr="004D0BC3">
        <w:rPr>
          <w:rFonts w:ascii="Arial" w:hAnsi="Arial" w:cs="Arial"/>
          <w:sz w:val="24"/>
        </w:rPr>
        <w:t xml:space="preserve">Un valor bajo de </w:t>
      </w:r>
      <w:r w:rsidRPr="004D0BC3">
        <w:rPr>
          <w:rFonts w:ascii="Cambria Math" w:hAnsi="Cambria Math" w:cs="Cambria Math"/>
          <w:sz w:val="24"/>
        </w:rPr>
        <w:t>𝛾</w:t>
      </w:r>
      <w:r w:rsidRPr="004D0BC3">
        <w:rPr>
          <w:rFonts w:ascii="Arial" w:hAnsi="Arial" w:cs="Arial"/>
          <w:sz w:val="24"/>
        </w:rPr>
        <w:t xml:space="preserve"> da más peso a los atributos numéricos, mientras que un valor alto prioriza los categóricos.</w:t>
      </w:r>
    </w:p>
    <w:p w14:paraId="6C9DCC51" w14:textId="114C465B" w:rsidR="00840FF7" w:rsidRPr="004D0BC3" w:rsidRDefault="00840FF7" w:rsidP="009246B5">
      <w:pPr>
        <w:spacing w:line="360" w:lineRule="auto"/>
        <w:jc w:val="both"/>
        <w:rPr>
          <w:rFonts w:ascii="Arial" w:hAnsi="Arial" w:cs="Arial"/>
          <w:sz w:val="24"/>
        </w:rPr>
      </w:pPr>
      <w:r w:rsidRPr="004D0BC3">
        <w:rPr>
          <w:rFonts w:ascii="Arial" w:hAnsi="Arial" w:cs="Arial"/>
          <w:sz w:val="24"/>
        </w:rPr>
        <w:t>​</w:t>
      </w:r>
      <w:r w:rsidRPr="004D0BC3">
        <w:rPr>
          <w:rFonts w:ascii="Arial" w:hAnsi="Arial" w:cs="Arial"/>
          <w:b/>
          <w:bCs/>
          <w:sz w:val="24"/>
        </w:rPr>
        <w:t xml:space="preserve">Proceso de </w:t>
      </w:r>
      <w:proofErr w:type="spellStart"/>
      <w:r w:rsidRPr="004D0BC3">
        <w:rPr>
          <w:rFonts w:ascii="Arial" w:hAnsi="Arial" w:cs="Arial"/>
          <w:b/>
          <w:bCs/>
          <w:sz w:val="24"/>
        </w:rPr>
        <w:t>Clustering</w:t>
      </w:r>
      <w:proofErr w:type="spellEnd"/>
      <w:r w:rsidRPr="004D0BC3">
        <w:rPr>
          <w:rFonts w:ascii="Arial" w:hAnsi="Arial" w:cs="Arial"/>
          <w:b/>
          <w:bCs/>
          <w:sz w:val="24"/>
        </w:rPr>
        <w:t>:</w:t>
      </w:r>
    </w:p>
    <w:p w14:paraId="27CACD1B"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1: Elegir k centros iniciales.</w:t>
      </w:r>
    </w:p>
    <w:p w14:paraId="588829C4"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2: Se eligen k-prototipos aleatoriamente.</w:t>
      </w:r>
    </w:p>
    <w:p w14:paraId="3331D846" w14:textId="600526C7" w:rsidR="00B55C96" w:rsidRPr="004D0BC3" w:rsidRDefault="00B55C96" w:rsidP="009246B5">
      <w:pPr>
        <w:spacing w:line="360" w:lineRule="auto"/>
        <w:jc w:val="both"/>
        <w:rPr>
          <w:rFonts w:ascii="Arial" w:hAnsi="Arial" w:cs="Arial"/>
          <w:sz w:val="24"/>
        </w:rPr>
      </w:pPr>
      <w:r w:rsidRPr="004D0BC3">
        <w:rPr>
          <w:rFonts w:ascii="Arial" w:hAnsi="Arial" w:cs="Arial"/>
          <w:sz w:val="24"/>
        </w:rPr>
        <w:t>Paso 3: Para cada objeto de la base de datos se calcula la distancia (</w:t>
      </w:r>
      <w:proofErr w:type="gramStart"/>
      <w:r w:rsidRPr="004D0BC3">
        <w:rPr>
          <w:rFonts w:ascii="Arial" w:hAnsi="Arial" w:cs="Arial"/>
          <w:sz w:val="24"/>
        </w:rPr>
        <w:t>D...</w:t>
      </w:r>
      <w:proofErr w:type="gramEnd"/>
      <w:r w:rsidRPr="004D0BC3">
        <w:rPr>
          <w:rFonts w:ascii="Arial" w:hAnsi="Arial" w:cs="Arial"/>
          <w:sz w:val="24"/>
        </w:rPr>
        <w:t>) existente entre el objeto y los k-prototipos.</w:t>
      </w:r>
    </w:p>
    <w:p w14:paraId="75811FAB"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lastRenderedPageBreak/>
        <w:t>Paso 4: El objeto es asignado al prototipo que presente la menor distancia. En caso de empate seleccione un prototipo al azar, en este caso se toma el primero. (El paso 3 y 4 se efectúa para cada uno de los objetos).</w:t>
      </w:r>
    </w:p>
    <w:p w14:paraId="69AA49F8"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5: Cuando todos los objetos son asignados a un prototipo los k-prototipos son recalculados.</w:t>
      </w:r>
    </w:p>
    <w:p w14:paraId="106B7338"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6: Los nuevos prototipos son asignados calculando un promedio entre los objetos asignados a ese prototipo</w:t>
      </w:r>
    </w:p>
    <w:p w14:paraId="1C4404C5"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7: Se recalcula la distancia entre los objetos y los nuevos prototipos, si el objeto presenta una menor distancia entonces el objeto se mueve del prototipo asignado originalmente al prototipo que presente la menor distancia</w:t>
      </w:r>
    </w:p>
    <w:p w14:paraId="3828B38A" w14:textId="1D0748C1" w:rsidR="00B55C96" w:rsidRPr="004D0BC3" w:rsidRDefault="00B55C96" w:rsidP="009246B5">
      <w:pPr>
        <w:spacing w:line="360" w:lineRule="auto"/>
        <w:jc w:val="both"/>
        <w:rPr>
          <w:rFonts w:ascii="Arial" w:hAnsi="Arial" w:cs="Arial"/>
          <w:sz w:val="24"/>
        </w:rPr>
      </w:pPr>
      <w:r w:rsidRPr="004D0BC3">
        <w:rPr>
          <w:rFonts w:ascii="Arial" w:hAnsi="Arial" w:cs="Arial"/>
          <w:sz w:val="24"/>
        </w:rPr>
        <w:t>Paso 8: Se repiten los pasos del 5 al 8 si algún objeto cambió de prototipo en caso contrario terminar. Si después de un número determinado de interacciones el algoritmo no converge termine el algoritmo con las asignaciones actuales. (El paso 7 y 8 se efectúa para cada uno de los objetos)</w:t>
      </w:r>
    </w:p>
    <w:p w14:paraId="0C7C7FEA" w14:textId="77777777" w:rsidR="00B55C96" w:rsidRPr="004D0BC3" w:rsidRDefault="00B55C96" w:rsidP="009246B5">
      <w:pPr>
        <w:spacing w:line="360" w:lineRule="auto"/>
        <w:jc w:val="both"/>
        <w:rPr>
          <w:rFonts w:ascii="Arial" w:hAnsi="Arial" w:cs="Arial"/>
          <w:sz w:val="24"/>
        </w:rPr>
      </w:pPr>
      <w:r w:rsidRPr="004D0BC3">
        <w:rPr>
          <w:rFonts w:ascii="Arial" w:hAnsi="Arial" w:cs="Arial"/>
          <w:sz w:val="24"/>
        </w:rPr>
        <w:t>Paso 9. Fin del algoritmo</w:t>
      </w:r>
    </w:p>
    <w:p w14:paraId="28396F98" w14:textId="062179FF" w:rsidR="00B55C96" w:rsidRPr="004D0BC3" w:rsidRDefault="00B55C96" w:rsidP="009246B5">
      <w:pPr>
        <w:spacing w:line="360" w:lineRule="auto"/>
        <w:jc w:val="both"/>
        <w:rPr>
          <w:rFonts w:ascii="Arial" w:hAnsi="Arial" w:cs="Arial"/>
          <w:sz w:val="24"/>
        </w:rPr>
      </w:pPr>
      <w:r w:rsidRPr="004D0BC3">
        <w:rPr>
          <w:rFonts w:ascii="Arial" w:hAnsi="Arial" w:cs="Arial"/>
          <w:sz w:val="24"/>
        </w:rPr>
        <w:t>Para la prueba de escritorio de este algoritmo el fin del algoritmo será cuando se logre la estabilización de grupos, es decir, cuando no existan movimientos de objetos entre grupos (</w:t>
      </w:r>
      <w:proofErr w:type="spellStart"/>
      <w:r w:rsidRPr="004D0BC3">
        <w:rPr>
          <w:rFonts w:ascii="Arial" w:hAnsi="Arial" w:cs="Arial"/>
          <w:sz w:val="24"/>
        </w:rPr>
        <w:t>movimientas</w:t>
      </w:r>
      <w:proofErr w:type="spellEnd"/>
      <w:r w:rsidRPr="004D0BC3">
        <w:rPr>
          <w:rFonts w:ascii="Arial" w:hAnsi="Arial" w:cs="Arial"/>
          <w:sz w:val="24"/>
        </w:rPr>
        <w:t>=0</w:t>
      </w:r>
    </w:p>
    <w:p w14:paraId="52B69F68" w14:textId="77777777" w:rsidR="001B6C42" w:rsidRPr="004D0BC3" w:rsidRDefault="001B6C42" w:rsidP="009246B5">
      <w:pPr>
        <w:spacing w:line="360" w:lineRule="auto"/>
        <w:jc w:val="both"/>
        <w:rPr>
          <w:rFonts w:ascii="Arial" w:hAnsi="Arial" w:cs="Arial"/>
          <w:sz w:val="24"/>
        </w:rPr>
      </w:pPr>
    </w:p>
    <w:p w14:paraId="156D9045" w14:textId="77777777" w:rsidR="001B6C42" w:rsidRPr="004D0BC3" w:rsidRDefault="001B6C42" w:rsidP="009246B5">
      <w:pPr>
        <w:spacing w:line="360" w:lineRule="auto"/>
        <w:jc w:val="both"/>
        <w:rPr>
          <w:rFonts w:ascii="Arial" w:hAnsi="Arial" w:cs="Arial"/>
          <w:sz w:val="24"/>
        </w:rPr>
      </w:pPr>
    </w:p>
    <w:p w14:paraId="207B0F00" w14:textId="77777777" w:rsidR="001B6C42" w:rsidRPr="004D0BC3" w:rsidRDefault="001B6C42" w:rsidP="009246B5">
      <w:pPr>
        <w:spacing w:line="360" w:lineRule="auto"/>
        <w:jc w:val="both"/>
        <w:rPr>
          <w:rFonts w:ascii="Arial" w:hAnsi="Arial" w:cs="Arial"/>
          <w:sz w:val="24"/>
        </w:rPr>
      </w:pPr>
    </w:p>
    <w:p w14:paraId="5ABBBC9A" w14:textId="77777777" w:rsidR="00A44E83" w:rsidRPr="004D0BC3" w:rsidRDefault="00A44E83" w:rsidP="009246B5">
      <w:pPr>
        <w:spacing w:line="360" w:lineRule="auto"/>
        <w:jc w:val="both"/>
        <w:rPr>
          <w:rFonts w:ascii="Arial" w:hAnsi="Arial" w:cs="Arial"/>
          <w:sz w:val="24"/>
        </w:rPr>
      </w:pPr>
    </w:p>
    <w:p w14:paraId="6739C9F5" w14:textId="77777777" w:rsidR="00A44E83" w:rsidRPr="004D0BC3" w:rsidRDefault="00A44E83" w:rsidP="009246B5">
      <w:pPr>
        <w:spacing w:line="360" w:lineRule="auto"/>
        <w:jc w:val="both"/>
        <w:rPr>
          <w:rFonts w:ascii="Arial" w:hAnsi="Arial" w:cs="Arial"/>
          <w:sz w:val="24"/>
        </w:rPr>
      </w:pPr>
    </w:p>
    <w:p w14:paraId="0765EDB6" w14:textId="77777777" w:rsidR="00A44E83" w:rsidRPr="004D0BC3" w:rsidRDefault="00A44E83" w:rsidP="009246B5">
      <w:pPr>
        <w:spacing w:line="360" w:lineRule="auto"/>
        <w:jc w:val="both"/>
        <w:rPr>
          <w:rFonts w:ascii="Arial" w:hAnsi="Arial" w:cs="Arial"/>
          <w:sz w:val="24"/>
        </w:rPr>
      </w:pPr>
    </w:p>
    <w:p w14:paraId="470FC060" w14:textId="77777777" w:rsidR="00A44E83" w:rsidRPr="004D0BC3" w:rsidRDefault="00A44E83" w:rsidP="009246B5">
      <w:pPr>
        <w:spacing w:line="360" w:lineRule="auto"/>
        <w:jc w:val="both"/>
        <w:rPr>
          <w:rFonts w:ascii="Arial" w:hAnsi="Arial" w:cs="Arial"/>
          <w:sz w:val="24"/>
        </w:rPr>
      </w:pPr>
    </w:p>
    <w:p w14:paraId="51261F38" w14:textId="77777777" w:rsidR="00A44E83" w:rsidRPr="004D0BC3" w:rsidRDefault="00A44E83" w:rsidP="009246B5">
      <w:pPr>
        <w:spacing w:line="360" w:lineRule="auto"/>
        <w:jc w:val="both"/>
        <w:rPr>
          <w:rFonts w:ascii="Arial" w:hAnsi="Arial" w:cs="Arial"/>
          <w:sz w:val="24"/>
        </w:rPr>
      </w:pPr>
    </w:p>
    <w:p w14:paraId="20B4B961" w14:textId="1FB4B947" w:rsidR="00A44E83" w:rsidRPr="004D0BC3" w:rsidRDefault="00A44E83" w:rsidP="009246B5">
      <w:pPr>
        <w:pStyle w:val="Ttulo2"/>
        <w:spacing w:line="360" w:lineRule="auto"/>
        <w:rPr>
          <w:rFonts w:cs="Arial"/>
        </w:rPr>
      </w:pPr>
      <w:bookmarkStart w:id="81" w:name="_Toc178701281"/>
      <w:r w:rsidRPr="004D0BC3">
        <w:rPr>
          <w:rFonts w:cs="Arial"/>
        </w:rPr>
        <w:lastRenderedPageBreak/>
        <w:t>Diagrama de flujo</w:t>
      </w:r>
      <w:r w:rsidRPr="004D0BC3">
        <w:rPr>
          <w:rFonts w:cs="Arial"/>
        </w:rPr>
        <w:t xml:space="preserve"> K-</w:t>
      </w:r>
      <w:proofErr w:type="spellStart"/>
      <w:r w:rsidRPr="004D0BC3">
        <w:rPr>
          <w:rFonts w:cs="Arial"/>
        </w:rPr>
        <w:t>Prototype</w:t>
      </w:r>
      <w:bookmarkEnd w:id="81"/>
      <w:proofErr w:type="spellEnd"/>
    </w:p>
    <w:p w14:paraId="32223715" w14:textId="12554000" w:rsidR="00A44E83" w:rsidRPr="004D0BC3" w:rsidRDefault="004E4C2C" w:rsidP="009246B5">
      <w:pPr>
        <w:keepNext/>
        <w:spacing w:line="360" w:lineRule="auto"/>
        <w:jc w:val="center"/>
        <w:rPr>
          <w:rFonts w:ascii="Arial" w:hAnsi="Arial" w:cs="Arial"/>
        </w:rPr>
      </w:pPr>
      <w:r w:rsidRPr="004D0BC3">
        <w:rPr>
          <w:rFonts w:ascii="Arial" w:hAnsi="Arial" w:cs="Arial"/>
          <w:noProof/>
        </w:rPr>
        <w:drawing>
          <wp:inline distT="0" distB="0" distL="0" distR="0" wp14:anchorId="23E2C8F8" wp14:editId="5DA5AECA">
            <wp:extent cx="5791835" cy="6040755"/>
            <wp:effectExtent l="0" t="0" r="0" b="0"/>
            <wp:docPr id="1021276799"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6799" name="Imagen 45"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040755"/>
                    </a:xfrm>
                    <a:prstGeom prst="rect">
                      <a:avLst/>
                    </a:prstGeom>
                    <a:noFill/>
                    <a:ln>
                      <a:noFill/>
                    </a:ln>
                  </pic:spPr>
                </pic:pic>
              </a:graphicData>
            </a:graphic>
          </wp:inline>
        </w:drawing>
      </w:r>
    </w:p>
    <w:p w14:paraId="58DBDFB1" w14:textId="46592155" w:rsidR="00B55C96" w:rsidRPr="004D0BC3" w:rsidRDefault="00A44E83" w:rsidP="009246B5">
      <w:pPr>
        <w:pStyle w:val="Descripcin"/>
        <w:spacing w:line="360" w:lineRule="auto"/>
        <w:jc w:val="center"/>
        <w:rPr>
          <w:rFonts w:ascii="Arial" w:hAnsi="Arial" w:cs="Arial"/>
          <w:color w:val="auto"/>
          <w:sz w:val="24"/>
          <w:szCs w:val="24"/>
        </w:rPr>
      </w:pPr>
      <w:bookmarkStart w:id="82" w:name="_Toc17870133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4</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flujo k-</w:t>
      </w:r>
      <w:proofErr w:type="spellStart"/>
      <w:r w:rsidRPr="004D0BC3">
        <w:rPr>
          <w:rFonts w:ascii="Arial" w:hAnsi="Arial" w:cs="Arial"/>
          <w:color w:val="auto"/>
          <w:sz w:val="24"/>
          <w:szCs w:val="24"/>
        </w:rPr>
        <w:t>prototype</w:t>
      </w:r>
      <w:bookmarkEnd w:id="82"/>
      <w:proofErr w:type="spellEnd"/>
    </w:p>
    <w:p w14:paraId="0ADF7DA4" w14:textId="77777777" w:rsidR="004E4C2C" w:rsidRPr="004D0BC3" w:rsidRDefault="004E4C2C" w:rsidP="009246B5">
      <w:pPr>
        <w:spacing w:line="360" w:lineRule="auto"/>
        <w:rPr>
          <w:rFonts w:ascii="Arial" w:hAnsi="Arial" w:cs="Arial"/>
        </w:rPr>
      </w:pPr>
    </w:p>
    <w:p w14:paraId="4D10CD4F" w14:textId="77777777" w:rsidR="004E4C2C" w:rsidRPr="004D0BC3" w:rsidRDefault="004E4C2C" w:rsidP="009246B5">
      <w:pPr>
        <w:spacing w:line="360" w:lineRule="auto"/>
        <w:rPr>
          <w:rFonts w:ascii="Arial" w:hAnsi="Arial" w:cs="Arial"/>
        </w:rPr>
      </w:pPr>
    </w:p>
    <w:p w14:paraId="0AD1898D" w14:textId="77777777" w:rsidR="004E4C2C" w:rsidRPr="004D0BC3" w:rsidRDefault="004E4C2C" w:rsidP="009246B5">
      <w:pPr>
        <w:spacing w:line="360" w:lineRule="auto"/>
        <w:rPr>
          <w:rFonts w:ascii="Arial" w:hAnsi="Arial" w:cs="Arial"/>
        </w:rPr>
      </w:pPr>
    </w:p>
    <w:p w14:paraId="604738AC" w14:textId="77777777" w:rsidR="004E4C2C" w:rsidRPr="004D0BC3" w:rsidRDefault="004E4C2C" w:rsidP="009246B5">
      <w:pPr>
        <w:spacing w:line="360" w:lineRule="auto"/>
        <w:rPr>
          <w:rFonts w:ascii="Arial" w:hAnsi="Arial" w:cs="Arial"/>
        </w:rPr>
      </w:pPr>
    </w:p>
    <w:p w14:paraId="2D3D2BA6" w14:textId="77777777" w:rsidR="004E4C2C" w:rsidRPr="004D0BC3" w:rsidRDefault="004E4C2C" w:rsidP="009246B5">
      <w:pPr>
        <w:spacing w:line="360" w:lineRule="auto"/>
        <w:rPr>
          <w:rFonts w:ascii="Arial" w:hAnsi="Arial" w:cs="Arial"/>
        </w:rPr>
      </w:pPr>
    </w:p>
    <w:p w14:paraId="0BAF5CF7" w14:textId="7F750260" w:rsidR="006A052E" w:rsidRPr="004D0BC3" w:rsidRDefault="008070A6" w:rsidP="009246B5">
      <w:pPr>
        <w:pStyle w:val="Ttulo2"/>
        <w:spacing w:line="360" w:lineRule="auto"/>
        <w:rPr>
          <w:rFonts w:cs="Arial"/>
        </w:rPr>
      </w:pPr>
      <w:bookmarkStart w:id="83" w:name="_Toc178701282"/>
      <w:r w:rsidRPr="004D0BC3">
        <w:rPr>
          <w:rFonts w:cs="Arial"/>
        </w:rPr>
        <w:t>Prueba de escritorio</w:t>
      </w:r>
      <w:bookmarkEnd w:id="83"/>
    </w:p>
    <w:p w14:paraId="73D04D23" w14:textId="77777777" w:rsidR="003C64ED" w:rsidRPr="004D0BC3" w:rsidRDefault="003C64ED" w:rsidP="009246B5">
      <w:pPr>
        <w:spacing w:line="360" w:lineRule="auto"/>
        <w:jc w:val="both"/>
        <w:rPr>
          <w:rFonts w:ascii="Arial" w:hAnsi="Arial" w:cs="Arial"/>
          <w:b/>
          <w:bCs/>
          <w:sz w:val="24"/>
          <w:szCs w:val="24"/>
        </w:rPr>
      </w:pPr>
    </w:p>
    <w:p w14:paraId="1A80DCC8" w14:textId="7F774567" w:rsidR="006A052E" w:rsidRPr="004D0BC3" w:rsidRDefault="006A052E" w:rsidP="009246B5">
      <w:pPr>
        <w:spacing w:line="360" w:lineRule="auto"/>
        <w:jc w:val="both"/>
        <w:rPr>
          <w:rFonts w:ascii="Arial" w:hAnsi="Arial" w:cs="Arial"/>
          <w:sz w:val="24"/>
          <w:szCs w:val="24"/>
        </w:rPr>
      </w:pPr>
      <w:r w:rsidRPr="004D0BC3">
        <w:rPr>
          <w:rFonts w:ascii="Arial" w:hAnsi="Arial" w:cs="Arial"/>
          <w:sz w:val="24"/>
          <w:szCs w:val="24"/>
        </w:rPr>
        <w:t xml:space="preserve">Tenemos un conjunto de datos con información sobre clientes de una tienda en línea. Cada cliente tiene </w:t>
      </w:r>
      <w:r w:rsidR="00AE1B30" w:rsidRPr="004D0BC3">
        <w:rPr>
          <w:rFonts w:ascii="Arial" w:hAnsi="Arial" w:cs="Arial"/>
          <w:sz w:val="24"/>
          <w:szCs w:val="24"/>
        </w:rPr>
        <w:t>4</w:t>
      </w:r>
      <w:r w:rsidRPr="004D0BC3">
        <w:rPr>
          <w:rFonts w:ascii="Arial" w:hAnsi="Arial" w:cs="Arial"/>
          <w:sz w:val="24"/>
          <w:szCs w:val="24"/>
        </w:rPr>
        <w:t xml:space="preserve"> atributos:</w:t>
      </w:r>
    </w:p>
    <w:p w14:paraId="7FEF4788" w14:textId="7777777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Edad (numérico)</w:t>
      </w:r>
    </w:p>
    <w:p w14:paraId="19981B4E" w14:textId="7777777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Ingresos anuales (numérico)</w:t>
      </w:r>
    </w:p>
    <w:p w14:paraId="2E8EF968" w14:textId="7B5C2C37" w:rsidR="00B81696" w:rsidRPr="004D0BC3" w:rsidRDefault="00B81696"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Categoría de producto favorito (categórico: Electrónica, Ropa, Comida, Libros)</w:t>
      </w:r>
    </w:p>
    <w:p w14:paraId="4C1E7333" w14:textId="5B51244C" w:rsidR="00AE1B30" w:rsidRPr="004D0BC3" w:rsidRDefault="00AE1B30" w:rsidP="009246B5">
      <w:pPr>
        <w:pStyle w:val="Prrafodelista"/>
        <w:numPr>
          <w:ilvl w:val="0"/>
          <w:numId w:val="42"/>
        </w:numPr>
        <w:spacing w:line="360" w:lineRule="auto"/>
        <w:jc w:val="both"/>
        <w:rPr>
          <w:rFonts w:ascii="Arial" w:hAnsi="Arial" w:cs="Arial"/>
          <w:sz w:val="24"/>
          <w:szCs w:val="24"/>
        </w:rPr>
      </w:pPr>
      <w:r w:rsidRPr="004D0BC3">
        <w:rPr>
          <w:rFonts w:ascii="Arial" w:hAnsi="Arial" w:cs="Arial"/>
          <w:sz w:val="24"/>
          <w:szCs w:val="24"/>
        </w:rPr>
        <w:t xml:space="preserve">Estado del cliente: (nuevo, regular, fiel) </w:t>
      </w:r>
    </w:p>
    <w:p w14:paraId="13DE57B5" w14:textId="653E83B8" w:rsidR="00470C7A" w:rsidRPr="004D0BC3" w:rsidRDefault="00470C7A" w:rsidP="009246B5">
      <w:pPr>
        <w:pStyle w:val="Descripcin"/>
        <w:spacing w:line="360" w:lineRule="auto"/>
        <w:jc w:val="center"/>
        <w:rPr>
          <w:rFonts w:ascii="Arial" w:hAnsi="Arial" w:cs="Arial"/>
          <w:color w:val="auto"/>
          <w:sz w:val="36"/>
          <w:szCs w:val="36"/>
        </w:rPr>
      </w:pPr>
      <w:bookmarkStart w:id="84" w:name="_Toc17870139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w:t>
      </w:r>
      <w:r w:rsidRPr="004D0BC3">
        <w:rPr>
          <w:rFonts w:ascii="Arial" w:hAnsi="Arial" w:cs="Arial"/>
          <w:color w:val="auto"/>
          <w:sz w:val="24"/>
          <w:szCs w:val="24"/>
        </w:rPr>
        <w:fldChar w:fldCharType="end"/>
      </w:r>
      <w:r w:rsidRPr="004D0BC3">
        <w:rPr>
          <w:rFonts w:ascii="Arial" w:hAnsi="Arial" w:cs="Arial"/>
          <w:color w:val="auto"/>
          <w:sz w:val="24"/>
          <w:szCs w:val="24"/>
        </w:rPr>
        <w:t xml:space="preserve"> Categoría de producto</w:t>
      </w:r>
      <w:r w:rsidR="00747763" w:rsidRPr="004D0BC3">
        <w:rPr>
          <w:rFonts w:ascii="Arial" w:hAnsi="Arial" w:cs="Arial"/>
          <w:color w:val="auto"/>
          <w:sz w:val="24"/>
          <w:szCs w:val="24"/>
        </w:rPr>
        <w:t>s</w:t>
      </w:r>
      <w:bookmarkEnd w:id="84"/>
    </w:p>
    <w:tbl>
      <w:tblPr>
        <w:tblW w:w="0" w:type="auto"/>
        <w:tblInd w:w="80" w:type="dxa"/>
        <w:tblCellMar>
          <w:left w:w="70" w:type="dxa"/>
          <w:right w:w="70" w:type="dxa"/>
        </w:tblCellMar>
        <w:tblLook w:val="04A0" w:firstRow="1" w:lastRow="0" w:firstColumn="1" w:lastColumn="0" w:noHBand="0" w:noVBand="1"/>
      </w:tblPr>
      <w:tblGrid>
        <w:gridCol w:w="889"/>
        <w:gridCol w:w="701"/>
        <w:gridCol w:w="2274"/>
        <w:gridCol w:w="3354"/>
        <w:gridCol w:w="1963"/>
      </w:tblGrid>
      <w:tr w:rsidR="007D6BFA" w:rsidRPr="007D6BFA" w14:paraId="796F8254"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B6EBED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9CFCC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B9A25A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A241F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C98E9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r>
      <w:tr w:rsidR="007D6BFA" w:rsidRPr="007D6BFA" w14:paraId="290ED2E6"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5E7C40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7592A8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2C11D8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2597F0B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50FA2FF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417FE97D"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8BD95E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5C2D6CC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55B3EE2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2C44DC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6FE8653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r>
      <w:tr w:rsidR="007D6BFA" w:rsidRPr="007D6BFA" w14:paraId="794FCB00"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32D39A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59097BF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BE539F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3EEDD3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7DA9E1F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r w:rsidR="007D6BFA" w:rsidRPr="007D6BFA" w14:paraId="6A40A506"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52BB76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79280D1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08AEBF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3C8A6C9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573E5B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r>
      <w:tr w:rsidR="007D6BFA" w:rsidRPr="007D6BFA" w14:paraId="0A1D2D7A"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07C79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E80179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5314BBE3"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D78E5B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021210D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r>
    </w:tbl>
    <w:p w14:paraId="4069DE3D" w14:textId="77777777" w:rsidR="006A052E" w:rsidRPr="004D0BC3" w:rsidRDefault="006A052E" w:rsidP="009246B5">
      <w:pPr>
        <w:spacing w:line="360" w:lineRule="auto"/>
        <w:jc w:val="both"/>
        <w:rPr>
          <w:rFonts w:ascii="Arial" w:hAnsi="Arial" w:cs="Arial"/>
          <w:sz w:val="24"/>
          <w:szCs w:val="24"/>
        </w:rPr>
      </w:pPr>
    </w:p>
    <w:p w14:paraId="612B1342" w14:textId="77777777" w:rsidR="00B81696" w:rsidRPr="004D0BC3" w:rsidRDefault="00B81696" w:rsidP="009246B5">
      <w:pPr>
        <w:spacing w:line="360" w:lineRule="auto"/>
        <w:jc w:val="both"/>
        <w:rPr>
          <w:rFonts w:ascii="Arial" w:hAnsi="Arial" w:cs="Arial"/>
          <w:sz w:val="24"/>
          <w:szCs w:val="24"/>
        </w:rPr>
      </w:pPr>
      <w:r w:rsidRPr="004D0BC3">
        <w:rPr>
          <w:rFonts w:ascii="Arial" w:hAnsi="Arial" w:cs="Arial"/>
          <w:sz w:val="24"/>
          <w:szCs w:val="24"/>
        </w:rPr>
        <w:t>Aplicación del Algoritmo K-</w:t>
      </w:r>
      <w:proofErr w:type="spellStart"/>
      <w:r w:rsidRPr="004D0BC3">
        <w:rPr>
          <w:rFonts w:ascii="Arial" w:hAnsi="Arial" w:cs="Arial"/>
          <w:sz w:val="24"/>
          <w:szCs w:val="24"/>
        </w:rPr>
        <w:t>Prototypes</w:t>
      </w:r>
      <w:proofErr w:type="spellEnd"/>
    </w:p>
    <w:p w14:paraId="271B3BDD" w14:textId="47B44708" w:rsidR="00470C7A" w:rsidRPr="004D0BC3" w:rsidRDefault="00470C7A" w:rsidP="009246B5">
      <w:pPr>
        <w:spacing w:line="360" w:lineRule="auto"/>
        <w:jc w:val="both"/>
        <w:rPr>
          <w:rFonts w:ascii="Arial" w:hAnsi="Arial" w:cs="Arial"/>
          <w:sz w:val="24"/>
          <w:szCs w:val="24"/>
        </w:rPr>
      </w:pPr>
      <w:r w:rsidRPr="004D0BC3">
        <w:rPr>
          <w:rFonts w:ascii="Arial" w:hAnsi="Arial" w:cs="Arial"/>
          <w:sz w:val="24"/>
          <w:szCs w:val="24"/>
        </w:rPr>
        <w:t xml:space="preserve">Para datos mixtos (numéricos y categóricos), la disimilitud total entre un cliente </w:t>
      </w:r>
      <w:r w:rsidRPr="004D0BC3">
        <w:rPr>
          <w:rFonts w:ascii="Cambria Math" w:hAnsi="Cambria Math" w:cs="Cambria Math"/>
          <w:sz w:val="24"/>
          <w:szCs w:val="24"/>
        </w:rPr>
        <w:t>𝑖</w:t>
      </w:r>
      <w:r w:rsidRPr="004D0BC3">
        <w:rPr>
          <w:rFonts w:ascii="Arial" w:hAnsi="Arial" w:cs="Arial"/>
          <w:sz w:val="24"/>
          <w:szCs w:val="24"/>
        </w:rPr>
        <w:t xml:space="preserve"> y un prototipo </w:t>
      </w:r>
      <w:r w:rsidRPr="004D0BC3">
        <w:rPr>
          <w:rFonts w:ascii="Cambria Math" w:hAnsi="Cambria Math" w:cs="Cambria Math"/>
          <w:sz w:val="24"/>
          <w:szCs w:val="24"/>
        </w:rPr>
        <w:t>𝑦</w:t>
      </w:r>
      <w:r w:rsidRPr="004D0BC3">
        <w:rPr>
          <w:rFonts w:ascii="Arial" w:hAnsi="Arial" w:cs="Arial"/>
          <w:sz w:val="24"/>
          <w:szCs w:val="24"/>
        </w:rPr>
        <w:t xml:space="preserve"> se calcula </w:t>
      </w:r>
      <w:r w:rsidR="001B6C42" w:rsidRPr="004D0BC3">
        <w:rPr>
          <w:rFonts w:ascii="Arial" w:hAnsi="Arial" w:cs="Arial"/>
          <w:sz w:val="24"/>
          <w:szCs w:val="24"/>
        </w:rPr>
        <w:t>con:</w:t>
      </w:r>
    </w:p>
    <w:p w14:paraId="09CF2C74" w14:textId="7E60861A" w:rsidR="00B55C96" w:rsidRPr="004D0BC3" w:rsidRDefault="001B6C42" w:rsidP="009246B5">
      <w:pPr>
        <w:spacing w:line="360" w:lineRule="auto"/>
        <w:ind w:left="708"/>
        <w:jc w:val="center"/>
        <w:rPr>
          <w:rFonts w:ascii="Arial" w:eastAsiaTheme="minorEastAsia" w:hAnsi="Arial" w:cs="Arial"/>
          <w:sz w:val="24"/>
        </w:rPr>
      </w:pPr>
      <m:oMath>
        <m:sSub>
          <m:sSubPr>
            <m:ctrlPr>
              <w:rPr>
                <w:rFonts w:ascii="Cambria Math" w:hAnsi="Cambria Math" w:cs="Arial"/>
                <w:i/>
                <w:sz w:val="24"/>
              </w:rPr>
            </m:ctrlPr>
          </m:sSubPr>
          <m:e>
            <m:r>
              <w:rPr>
                <w:rFonts w:ascii="Cambria Math" w:hAnsi="Cambria Math" w:cs="Arial"/>
                <w:sz w:val="24"/>
              </w:rPr>
              <m:t xml:space="preserve"> ⅆ</m:t>
            </m:r>
          </m:e>
          <m:sub>
            <m:r>
              <w:rPr>
                <w:rFonts w:ascii="Cambria Math" w:hAnsi="Cambria Math" w:cs="Arial"/>
                <w:sz w:val="24"/>
              </w:rPr>
              <m:t>m</m:t>
            </m:r>
          </m:sub>
        </m:sSub>
        <m:r>
          <w:rPr>
            <w:rFonts w:ascii="Cambria Math" w:hAnsi="Cambria Math" w:cs="Arial"/>
            <w:sz w:val="24"/>
          </w:rPr>
          <m:t>=</m:t>
        </m:r>
        <m:sSub>
          <m:sSubPr>
            <m:ctrlPr>
              <w:rPr>
                <w:rFonts w:ascii="Cambria Math" w:hAnsi="Cambria Math" w:cs="Arial"/>
                <w:i/>
                <w:sz w:val="24"/>
              </w:rPr>
            </m:ctrlPr>
          </m:sSubPr>
          <m:e>
            <m:sSub>
              <m:sSubPr>
                <m:ctrlPr>
                  <w:rPr>
                    <w:rFonts w:ascii="Cambria Math" w:hAnsi="Cambria Math" w:cs="Arial"/>
                    <w:i/>
                    <w:sz w:val="24"/>
                  </w:rPr>
                </m:ctrlPr>
              </m:sSubPr>
              <m:e>
                <m:r>
                  <w:rPr>
                    <w:rFonts w:ascii="Cambria Math" w:hAnsi="Cambria Math" w:cs="Arial"/>
                    <w:sz w:val="24"/>
                  </w:rPr>
                  <m:t>ⅆ</m:t>
                </m:r>
              </m:e>
              <m:sub>
                <m:r>
                  <w:rPr>
                    <w:rFonts w:ascii="Cambria Math" w:hAnsi="Cambria Math" w:cs="Arial"/>
                    <w:sz w:val="24"/>
                  </w:rPr>
                  <m:t>e</m:t>
                </m:r>
              </m:sub>
            </m:sSub>
            <m:r>
              <w:rPr>
                <w:rFonts w:ascii="Cambria Math" w:hAnsi="Cambria Math" w:cs="Arial"/>
                <w:sz w:val="24"/>
              </w:rPr>
              <m:t>+ⅆ</m:t>
            </m:r>
          </m:e>
          <m:sub>
            <m:r>
              <w:rPr>
                <w:rFonts w:ascii="Cambria Math" w:hAnsi="Cambria Math" w:cs="Arial"/>
                <w:sz w:val="24"/>
              </w:rPr>
              <m:t>c</m:t>
            </m:r>
          </m:sub>
        </m:sSub>
      </m:oMath>
      <w:r w:rsidRPr="004D0BC3">
        <w:rPr>
          <w:rFonts w:ascii="Arial" w:eastAsiaTheme="minorEastAsia" w:hAnsi="Arial" w:cs="Arial"/>
          <w:sz w:val="24"/>
        </w:rPr>
        <w:t xml:space="preserve">= </w:t>
      </w:r>
      <w:r w:rsidRPr="004D0BC3">
        <w:rPr>
          <w:rFonts w:ascii="Arial" w:eastAsiaTheme="minorEastAsia" w:hAnsi="Arial" w:cs="Arial"/>
          <w:sz w:val="24"/>
        </w:rPr>
        <w:br/>
      </w:r>
      <m:oMathPara>
        <m:oMath>
          <m:rad>
            <m:radPr>
              <m:degHide m:val="1"/>
              <m:ctrlPr>
                <w:rPr>
                  <w:rFonts w:ascii="Cambria Math" w:eastAsiaTheme="minorEastAsia" w:hAnsi="Cambria Math" w:cs="Arial"/>
                  <w:i/>
                  <w:sz w:val="24"/>
                </w:rPr>
              </m:ctrlPr>
            </m:radPr>
            <m:deg/>
            <m:e>
              <m:nary>
                <m:naryPr>
                  <m:chr m:val="∑"/>
                  <m:limLoc m:val="undOvr"/>
                  <m:grow m:val="1"/>
                  <m:ctrlPr>
                    <w:rPr>
                      <w:rFonts w:ascii="Cambria Math" w:eastAsiaTheme="minorEastAsia" w:hAnsi="Cambria Math" w:cs="Arial"/>
                      <w:i/>
                      <w:sz w:val="24"/>
                    </w:rPr>
                  </m:ctrlPr>
                </m:naryPr>
                <m:sub>
                  <m:r>
                    <w:rPr>
                      <w:rFonts w:ascii="Cambria Math" w:eastAsiaTheme="minorEastAsia" w:hAnsi="Cambria Math" w:cs="Arial"/>
                      <w:sz w:val="24"/>
                    </w:rPr>
                    <m:t>i=1</m:t>
                  </m:r>
                </m:sub>
                <m:sup>
                  <m:r>
                    <w:rPr>
                      <w:rFonts w:ascii="Cambria Math" w:eastAsiaTheme="minorEastAsia" w:hAnsi="Cambria Math" w:cs="Arial"/>
                      <w:sz w:val="24"/>
                    </w:rPr>
                    <m:t>n</m:t>
                  </m:r>
                </m:sup>
                <m:e>
                  <m:sSup>
                    <m:sSupPr>
                      <m:ctrlPr>
                        <w:rPr>
                          <w:rFonts w:ascii="Cambria Math" w:eastAsiaTheme="minorEastAsia" w:hAnsi="Cambria Math" w:cs="Arial"/>
                          <w:i/>
                          <w:sz w:val="24"/>
                        </w:rPr>
                      </m:ctrlPr>
                    </m:sSupPr>
                    <m:e>
                      <m:d>
                        <m:dPr>
                          <m:ctrlPr>
                            <w:rPr>
                              <w:rFonts w:ascii="Cambria Math" w:eastAsiaTheme="minorEastAsia" w:hAnsi="Cambria Math" w:cs="Arial"/>
                              <w:i/>
                              <w:sz w:val="24"/>
                            </w:rPr>
                          </m:ctrlPr>
                        </m:dPr>
                        <m:e>
                          <m:sSub>
                            <m:sSubPr>
                              <m:ctrlPr>
                                <w:rPr>
                                  <w:rFonts w:ascii="Cambria Math" w:eastAsiaTheme="minorEastAsia" w:hAnsi="Cambria Math" w:cs="Arial"/>
                                  <w:i/>
                                  <w:sz w:val="24"/>
                                </w:rPr>
                              </m:ctrlPr>
                            </m:sSubPr>
                            <m:e>
                              <m:r>
                                <w:rPr>
                                  <w:rFonts w:ascii="Cambria Math" w:eastAsiaTheme="minorEastAsia" w:hAnsi="Cambria Math" w:cs="Arial"/>
                                  <w:sz w:val="24"/>
                                </w:rPr>
                                <m:t>b</m:t>
                              </m:r>
                            </m:e>
                            <m:sub>
                              <m:r>
                                <w:rPr>
                                  <w:rFonts w:ascii="Cambria Math" w:eastAsiaTheme="minorEastAsia" w:hAnsi="Cambria Math" w:cs="Arial"/>
                                  <w:sz w:val="24"/>
                                </w:rPr>
                                <m:t>i</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i</m:t>
                              </m:r>
                            </m:sub>
                          </m:sSub>
                        </m:e>
                      </m:d>
                    </m:e>
                    <m:sup>
                      <m:r>
                        <w:rPr>
                          <w:rFonts w:ascii="Cambria Math" w:eastAsiaTheme="minorEastAsia" w:hAnsi="Cambria Math" w:cs="Arial"/>
                          <w:sz w:val="24"/>
                        </w:rPr>
                        <m:t>2</m:t>
                      </m:r>
                    </m:sup>
                  </m:sSup>
                </m:e>
              </m:nary>
            </m:e>
          </m:rad>
          <m:r>
            <w:rPr>
              <w:rFonts w:ascii="Cambria Math" w:eastAsiaTheme="minorEastAsia" w:hAnsi="Cambria Math" w:cs="Arial"/>
              <w:sz w:val="24"/>
            </w:rPr>
            <m:t xml:space="preserve">+ </m:t>
          </m:r>
          <m:r>
            <w:rPr>
              <w:rFonts w:ascii="Cambria Math" w:hAnsi="Cambria Math" w:cs="Arial"/>
              <w:sz w:val="24"/>
            </w:rPr>
            <m:t>γ</m:t>
          </m:r>
          <m:nary>
            <m:naryPr>
              <m:chr m:val="∑"/>
              <m:limLoc m:val="undOvr"/>
              <m:grow m:val="1"/>
              <m:ctrlPr>
                <w:rPr>
                  <w:rFonts w:ascii="Cambria Math" w:hAnsi="Cambria Math" w:cs="Arial"/>
                  <w:i/>
                  <w:sz w:val="24"/>
                </w:rPr>
              </m:ctrlPr>
            </m:naryPr>
            <m:sub>
              <m:r>
                <w:rPr>
                  <w:rFonts w:ascii="Cambria Math" w:hAnsi="Cambria Math" w:cs="Arial"/>
                  <w:sz w:val="24"/>
                </w:rPr>
                <m:t>j=1</m:t>
              </m:r>
            </m:sub>
            <m:sup>
              <m:r>
                <w:rPr>
                  <w:rFonts w:ascii="Cambria Math" w:hAnsi="Cambria Math" w:cs="Arial"/>
                  <w:sz w:val="24"/>
                </w:rPr>
                <m:t>n</m:t>
              </m:r>
            </m:sup>
            <m:e>
              <m:r>
                <w:rPr>
                  <w:rFonts w:ascii="Cambria Math" w:hAnsi="Cambria Math" w:cs="Arial"/>
                  <w:sz w:val="24"/>
                </w:rPr>
                <m:t>δ</m:t>
              </m:r>
              <m:d>
                <m:dPr>
                  <m:ctrlPr>
                    <w:rPr>
                      <w:rFonts w:ascii="Cambria Math" w:hAnsi="Cambria Math" w:cs="Arial"/>
                      <w:i/>
                      <w:sz w:val="24"/>
                    </w:rPr>
                  </m:ctrlPr>
                </m:dPr>
                <m:e>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j</m:t>
                      </m:r>
                    </m:sub>
                  </m:sSub>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j</m:t>
                      </m:r>
                    </m:sub>
                  </m:sSub>
                </m:e>
              </m:d>
            </m:e>
          </m:nary>
        </m:oMath>
      </m:oMathPara>
    </w:p>
    <w:p w14:paraId="5A2F5F6A" w14:textId="26A4E303" w:rsidR="006C56A6" w:rsidRPr="004D0BC3" w:rsidRDefault="00B8169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lastRenderedPageBreak/>
        <w:t>Inicialización: Seleccionamos aleatoriamente</w:t>
      </w:r>
      <w:r w:rsidR="006C56A6" w:rsidRPr="004D0BC3">
        <w:rPr>
          <w:rFonts w:ascii="Arial" w:hAnsi="Arial" w:cs="Arial"/>
          <w:sz w:val="24"/>
          <w:szCs w:val="24"/>
        </w:rPr>
        <w:t xml:space="preserve"> k centros iniciales,</w:t>
      </w:r>
      <w:r w:rsidRPr="004D0BC3">
        <w:rPr>
          <w:rFonts w:ascii="Arial" w:hAnsi="Arial" w:cs="Arial"/>
          <w:sz w:val="24"/>
          <w:szCs w:val="24"/>
        </w:rPr>
        <w:t xml:space="preserve"> </w:t>
      </w:r>
      <w:r w:rsidRPr="004D0BC3">
        <w:rPr>
          <w:rFonts w:ascii="Cambria Math" w:hAnsi="Cambria Math" w:cs="Cambria Math"/>
          <w:sz w:val="24"/>
          <w:szCs w:val="24"/>
        </w:rPr>
        <w:t>𝑘</w:t>
      </w:r>
      <w:r w:rsidRPr="004D0BC3">
        <w:rPr>
          <w:rFonts w:ascii="Arial" w:hAnsi="Arial" w:cs="Arial"/>
          <w:sz w:val="24"/>
          <w:szCs w:val="24"/>
        </w:rPr>
        <w:t>=</w:t>
      </w:r>
      <w:r w:rsidR="006C56A6" w:rsidRPr="004D0BC3">
        <w:rPr>
          <w:rFonts w:ascii="Arial" w:hAnsi="Arial" w:cs="Arial"/>
          <w:sz w:val="24"/>
          <w:szCs w:val="24"/>
        </w:rPr>
        <w:t>2</w:t>
      </w:r>
    </w:p>
    <w:p w14:paraId="0F2907C8" w14:textId="3908DF7C" w:rsidR="00B81696" w:rsidRPr="004D0BC3" w:rsidRDefault="006C56A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t xml:space="preserve">Se eligen k-prototipos aleatoriamente, objetos 1 y </w:t>
      </w:r>
      <w:r w:rsidR="00DC65F8" w:rsidRPr="004D0BC3">
        <w:rPr>
          <w:rFonts w:ascii="Arial" w:hAnsi="Arial" w:cs="Arial"/>
          <w:sz w:val="24"/>
          <w:szCs w:val="24"/>
        </w:rPr>
        <w:t>3</w:t>
      </w:r>
    </w:p>
    <w:p w14:paraId="6AEB6F9D" w14:textId="77777777" w:rsidR="006C56A6" w:rsidRPr="004D0BC3" w:rsidRDefault="006C56A6" w:rsidP="009246B5">
      <w:pPr>
        <w:pStyle w:val="Prrafodelista"/>
        <w:spacing w:line="360" w:lineRule="auto"/>
        <w:rPr>
          <w:rFonts w:ascii="Arial" w:hAnsi="Arial" w:cs="Arial"/>
          <w:sz w:val="24"/>
          <w:szCs w:val="24"/>
        </w:rPr>
      </w:pPr>
    </w:p>
    <w:p w14:paraId="67884887" w14:textId="3C48CD26" w:rsidR="006C56A6" w:rsidRPr="004D0BC3" w:rsidRDefault="006C56A6" w:rsidP="009246B5">
      <w:pPr>
        <w:pStyle w:val="Prrafodelista"/>
        <w:spacing w:line="360" w:lineRule="auto"/>
        <w:jc w:val="both"/>
        <w:rPr>
          <w:rFonts w:ascii="Arial" w:hAnsi="Arial" w:cs="Arial"/>
          <w:sz w:val="24"/>
          <w:szCs w:val="24"/>
        </w:rPr>
      </w:pPr>
      <w:r w:rsidRPr="004D0BC3">
        <w:rPr>
          <w:rFonts w:ascii="Arial" w:hAnsi="Arial" w:cs="Arial"/>
          <w:sz w:val="24"/>
          <w:szCs w:val="24"/>
        </w:rPr>
        <w:t>k=</w:t>
      </w:r>
      <w:r w:rsidR="00DC65F8" w:rsidRPr="004D0BC3">
        <w:rPr>
          <w:rFonts w:ascii="Arial" w:hAnsi="Arial" w:cs="Arial"/>
          <w:sz w:val="24"/>
          <w:szCs w:val="24"/>
        </w:rPr>
        <w:t>2</w:t>
      </w:r>
      <w:r w:rsidRPr="004D0BC3">
        <w:rPr>
          <w:rFonts w:ascii="Arial" w:hAnsi="Arial" w:cs="Arial"/>
          <w:sz w:val="24"/>
          <w:szCs w:val="24"/>
        </w:rPr>
        <w:t xml:space="preserve"> prototipos iniciales.</w:t>
      </w:r>
    </w:p>
    <w:p w14:paraId="1B59F655" w14:textId="61804BCE" w:rsidR="006C56A6" w:rsidRPr="004D0BC3" w:rsidRDefault="00F021BE" w:rsidP="009246B5">
      <w:pPr>
        <w:pStyle w:val="Descripcin"/>
        <w:spacing w:line="360" w:lineRule="auto"/>
        <w:jc w:val="center"/>
        <w:rPr>
          <w:rFonts w:ascii="Arial" w:hAnsi="Arial" w:cs="Arial"/>
          <w:color w:val="auto"/>
          <w:sz w:val="24"/>
          <w:szCs w:val="24"/>
        </w:rPr>
      </w:pPr>
      <w:bookmarkStart w:id="85" w:name="_Toc17870139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w:t>
      </w:r>
      <w:r w:rsidRPr="004D0BC3">
        <w:rPr>
          <w:rFonts w:ascii="Arial" w:hAnsi="Arial" w:cs="Arial"/>
          <w:color w:val="auto"/>
          <w:sz w:val="24"/>
          <w:szCs w:val="24"/>
        </w:rPr>
        <w:fldChar w:fldCharType="end"/>
      </w:r>
      <w:r w:rsidRPr="004D0BC3">
        <w:rPr>
          <w:rFonts w:ascii="Arial" w:hAnsi="Arial" w:cs="Arial"/>
          <w:color w:val="auto"/>
          <w:sz w:val="24"/>
          <w:szCs w:val="24"/>
        </w:rPr>
        <w:t xml:space="preserve"> Centros iniciales</w:t>
      </w:r>
      <w:bookmarkEnd w:id="85"/>
    </w:p>
    <w:tbl>
      <w:tblPr>
        <w:tblW w:w="0" w:type="auto"/>
        <w:tblCellMar>
          <w:left w:w="70" w:type="dxa"/>
          <w:right w:w="70" w:type="dxa"/>
        </w:tblCellMar>
        <w:tblLook w:val="04A0" w:firstRow="1" w:lastRow="0" w:firstColumn="1" w:lastColumn="0" w:noHBand="0" w:noVBand="1"/>
      </w:tblPr>
      <w:tblGrid>
        <w:gridCol w:w="888"/>
        <w:gridCol w:w="701"/>
        <w:gridCol w:w="1987"/>
        <w:gridCol w:w="2875"/>
        <w:gridCol w:w="1709"/>
        <w:gridCol w:w="1101"/>
      </w:tblGrid>
      <w:tr w:rsidR="00150345" w:rsidRPr="004D0BC3" w14:paraId="02DF5C69" w14:textId="5038BCA5" w:rsidTr="00150345">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3E801F4C"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43D6FF7"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FD29E6"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23D4E39"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4EEA93C"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tcPr>
          <w:p w14:paraId="2BA9F6A3" w14:textId="43E7098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Prototipo</w:t>
            </w:r>
          </w:p>
        </w:tc>
      </w:tr>
      <w:tr w:rsidR="00150345" w:rsidRPr="004D0BC3" w14:paraId="50DC16F5" w14:textId="326785E3"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E8D420"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781EC15E"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EED19A6"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78FDE1B9"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EC9700A" w14:textId="77777777" w:rsidR="00150345" w:rsidRPr="007D6BFA"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000000" w:fill="FFFFFF"/>
            <w:vAlign w:val="center"/>
          </w:tcPr>
          <w:p w14:paraId="4888118F" w14:textId="1165F656"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K1</w:t>
            </w:r>
          </w:p>
        </w:tc>
      </w:tr>
      <w:tr w:rsidR="00150345" w:rsidRPr="004D0BC3" w14:paraId="171003BF" w14:textId="77777777" w:rsidTr="00150345">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571E1C46" w14:textId="4EB8784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tcPr>
          <w:p w14:paraId="392F95A0" w14:textId="15EBA220"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tcPr>
          <w:p w14:paraId="718C000D" w14:textId="0BB7670A"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tcPr>
          <w:p w14:paraId="22EAE644" w14:textId="15F8B411"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89075C7" w14:textId="0120A3F5"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000000" w:fill="FFFFFF"/>
            <w:vAlign w:val="center"/>
          </w:tcPr>
          <w:p w14:paraId="49031A2D" w14:textId="5C6C703B" w:rsidR="00150345" w:rsidRPr="004D0BC3" w:rsidRDefault="00150345" w:rsidP="009246B5">
            <w:pPr>
              <w:spacing w:after="0" w:line="360" w:lineRule="auto"/>
              <w:jc w:val="both"/>
              <w:rPr>
                <w:rFonts w:ascii="Arial" w:eastAsia="Times New Roman" w:hAnsi="Arial" w:cs="Arial"/>
                <w:color w:val="000000"/>
                <w:sz w:val="24"/>
                <w:szCs w:val="24"/>
                <w:lang w:eastAsia="es-MX"/>
              </w:rPr>
            </w:pPr>
            <w:r w:rsidRPr="00DC65F8">
              <w:rPr>
                <w:rFonts w:ascii="Arial" w:eastAsia="Times New Roman" w:hAnsi="Arial" w:cs="Arial"/>
                <w:color w:val="000000"/>
                <w:sz w:val="24"/>
                <w:szCs w:val="24"/>
                <w:lang w:eastAsia="es-MX"/>
              </w:rPr>
              <w:t>K2</w:t>
            </w:r>
          </w:p>
        </w:tc>
      </w:tr>
    </w:tbl>
    <w:p w14:paraId="589C9C3C" w14:textId="77777777" w:rsidR="00150345" w:rsidRPr="004D0BC3" w:rsidRDefault="00150345" w:rsidP="009246B5">
      <w:pPr>
        <w:spacing w:line="360" w:lineRule="auto"/>
        <w:jc w:val="both"/>
        <w:rPr>
          <w:rFonts w:ascii="Arial" w:hAnsi="Arial" w:cs="Arial"/>
          <w:sz w:val="24"/>
          <w:szCs w:val="24"/>
        </w:rPr>
      </w:pPr>
    </w:p>
    <w:p w14:paraId="624E24EC" w14:textId="4EAA39DB" w:rsidR="006C56A6" w:rsidRPr="004D0BC3" w:rsidRDefault="006C56A6" w:rsidP="009246B5">
      <w:pPr>
        <w:pStyle w:val="Prrafodelista"/>
        <w:numPr>
          <w:ilvl w:val="0"/>
          <w:numId w:val="43"/>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15F92DBD" w14:textId="12E0932A" w:rsidR="00747763" w:rsidRPr="004D0BC3" w:rsidRDefault="00747763" w:rsidP="009246B5">
      <w:pPr>
        <w:pStyle w:val="Descripcin"/>
        <w:spacing w:line="360" w:lineRule="auto"/>
        <w:jc w:val="center"/>
        <w:rPr>
          <w:rFonts w:ascii="Arial" w:hAnsi="Arial" w:cs="Arial"/>
          <w:color w:val="auto"/>
          <w:sz w:val="24"/>
          <w:szCs w:val="24"/>
        </w:rPr>
      </w:pPr>
      <w:bookmarkStart w:id="86" w:name="_Toc17870139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1</w:t>
      </w:r>
      <w:bookmarkEnd w:id="86"/>
    </w:p>
    <w:tbl>
      <w:tblPr>
        <w:tblW w:w="0" w:type="auto"/>
        <w:jc w:val="center"/>
        <w:tblCellMar>
          <w:left w:w="70" w:type="dxa"/>
          <w:right w:w="70" w:type="dxa"/>
        </w:tblCellMar>
        <w:tblLook w:val="04A0" w:firstRow="1" w:lastRow="0" w:firstColumn="1" w:lastColumn="0" w:noHBand="0" w:noVBand="1"/>
      </w:tblPr>
      <w:tblGrid>
        <w:gridCol w:w="2208"/>
        <w:gridCol w:w="1863"/>
        <w:gridCol w:w="3476"/>
        <w:gridCol w:w="1639"/>
      </w:tblGrid>
      <w:tr w:rsidR="00A60250" w:rsidRPr="00A60250" w14:paraId="34476632"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746449" w14:textId="77777777"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6382DF3" w14:textId="77777777"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objeto 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76A0DF5B" w14:textId="77777777" w:rsidTr="00A60250">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228585E"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(25-25)^2-(40000-40000)^2)^(1/2)=0</w:t>
            </w:r>
          </w:p>
        </w:tc>
        <w:tc>
          <w:tcPr>
            <w:tcW w:w="0" w:type="auto"/>
            <w:tcBorders>
              <w:top w:val="nil"/>
              <w:left w:val="nil"/>
              <w:bottom w:val="single" w:sz="4" w:space="0" w:color="auto"/>
              <w:right w:val="single" w:sz="4" w:space="0" w:color="auto"/>
            </w:tcBorders>
            <w:shd w:val="clear" w:color="auto" w:fill="auto"/>
            <w:hideMark/>
          </w:tcPr>
          <w:p w14:paraId="50D2DD92"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A60250">
              <w:rPr>
                <w:rFonts w:ascii="Arial" w:eastAsia="Times New Roman" w:hAnsi="Arial" w:cs="Arial"/>
                <w:color w:val="000000"/>
                <w:sz w:val="24"/>
                <w:szCs w:val="24"/>
                <w:lang w:eastAsia="es-MX"/>
              </w:rPr>
              <w:t>Electrónica, Electrónica)=0 + (nuevo, nuevo)=0 Total=0</w:t>
            </w:r>
          </w:p>
        </w:tc>
        <w:tc>
          <w:tcPr>
            <w:tcW w:w="0" w:type="auto"/>
            <w:tcBorders>
              <w:top w:val="nil"/>
              <w:left w:val="nil"/>
              <w:bottom w:val="single" w:sz="4" w:space="0" w:color="auto"/>
              <w:right w:val="single" w:sz="4" w:space="0" w:color="auto"/>
            </w:tcBorders>
            <w:shd w:val="clear" w:color="auto" w:fill="auto"/>
            <w:hideMark/>
          </w:tcPr>
          <w:p w14:paraId="448B188F"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(22-25)^2-(40000-30000)^2)^(1/2)=10000.00045</w:t>
            </w:r>
          </w:p>
        </w:tc>
        <w:tc>
          <w:tcPr>
            <w:tcW w:w="0" w:type="auto"/>
            <w:tcBorders>
              <w:top w:val="nil"/>
              <w:left w:val="nil"/>
              <w:bottom w:val="single" w:sz="4" w:space="0" w:color="auto"/>
              <w:right w:val="single" w:sz="4" w:space="0" w:color="auto"/>
            </w:tcBorders>
            <w:shd w:val="clear" w:color="auto" w:fill="auto"/>
            <w:hideMark/>
          </w:tcPr>
          <w:p w14:paraId="2739FCB8"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categóricos: (Electrónica, </w:t>
            </w:r>
            <w:proofErr w:type="gramStart"/>
            <w:r w:rsidRPr="00A60250">
              <w:rPr>
                <w:rFonts w:ascii="Arial" w:eastAsia="Times New Roman" w:hAnsi="Arial" w:cs="Arial"/>
                <w:color w:val="000000"/>
                <w:sz w:val="24"/>
                <w:szCs w:val="24"/>
                <w:lang w:eastAsia="es-MX"/>
              </w:rPr>
              <w:t>comida)=</w:t>
            </w:r>
            <w:proofErr w:type="gramEnd"/>
            <w:r w:rsidRPr="00A60250">
              <w:rPr>
                <w:rFonts w:ascii="Arial" w:eastAsia="Times New Roman" w:hAnsi="Arial" w:cs="Arial"/>
                <w:color w:val="000000"/>
                <w:sz w:val="24"/>
                <w:szCs w:val="24"/>
                <w:lang w:eastAsia="es-MX"/>
              </w:rPr>
              <w:t>1 + (nuevo, fiel)=1 Total=2</w:t>
            </w:r>
          </w:p>
        </w:tc>
      </w:tr>
      <w:tr w:rsidR="00A60250" w:rsidRPr="00A60250" w14:paraId="3B15EA7C" w14:textId="77777777" w:rsidTr="00A60250">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4A58EF6" w14:textId="77777777"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Distancia total: 0</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E6A323C" w14:textId="197BAD0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B2404" w:rsidRPr="00A60250">
              <w:rPr>
                <w:rFonts w:ascii="Arial" w:eastAsia="Times New Roman" w:hAnsi="Arial" w:cs="Arial"/>
                <w:color w:val="000000"/>
                <w:sz w:val="24"/>
                <w:szCs w:val="24"/>
                <w:lang w:eastAsia="es-MX"/>
              </w:rPr>
              <w:t>1000</w:t>
            </w:r>
            <w:r w:rsidR="001B2404" w:rsidRPr="004D0BC3">
              <w:rPr>
                <w:rFonts w:ascii="Arial" w:eastAsia="Times New Roman" w:hAnsi="Arial" w:cs="Arial"/>
                <w:color w:val="000000"/>
                <w:sz w:val="24"/>
                <w:szCs w:val="24"/>
                <w:lang w:eastAsia="es-MX"/>
              </w:rPr>
              <w:t>2</w:t>
            </w:r>
            <w:r w:rsidR="001B2404" w:rsidRPr="00A60250">
              <w:rPr>
                <w:rFonts w:ascii="Arial" w:eastAsia="Times New Roman" w:hAnsi="Arial" w:cs="Arial"/>
                <w:color w:val="000000"/>
                <w:sz w:val="24"/>
                <w:szCs w:val="24"/>
                <w:lang w:eastAsia="es-MX"/>
              </w:rPr>
              <w:t>.00045</w:t>
            </w:r>
          </w:p>
        </w:tc>
      </w:tr>
    </w:tbl>
    <w:p w14:paraId="6FD31CA3" w14:textId="77777777" w:rsidR="006C56A6" w:rsidRPr="004D0BC3" w:rsidRDefault="006C56A6" w:rsidP="009246B5">
      <w:pPr>
        <w:spacing w:line="360" w:lineRule="auto"/>
        <w:rPr>
          <w:rFonts w:ascii="Arial" w:hAnsi="Arial" w:cs="Arial"/>
          <w:b/>
          <w:bCs/>
          <w:sz w:val="24"/>
          <w:szCs w:val="24"/>
        </w:rPr>
      </w:pPr>
    </w:p>
    <w:p w14:paraId="678FEB12" w14:textId="1F5E43EC" w:rsidR="00747763" w:rsidRPr="004D0BC3" w:rsidRDefault="00A60250" w:rsidP="009246B5">
      <w:pPr>
        <w:pStyle w:val="Prrafodelista"/>
        <w:numPr>
          <w:ilvl w:val="0"/>
          <w:numId w:val="43"/>
        </w:numPr>
        <w:spacing w:line="360" w:lineRule="auto"/>
        <w:rPr>
          <w:rFonts w:ascii="Arial" w:hAnsi="Arial" w:cs="Arial"/>
          <w:sz w:val="24"/>
          <w:szCs w:val="24"/>
        </w:rPr>
      </w:pPr>
      <w:r w:rsidRPr="004D0BC3">
        <w:rPr>
          <w:rFonts w:ascii="Arial" w:hAnsi="Arial" w:cs="Arial"/>
          <w:sz w:val="24"/>
          <w:szCs w:val="24"/>
        </w:rPr>
        <w:t xml:space="preserve">Al objeto 1 se le asigna el valor de </w:t>
      </w:r>
      <w:r w:rsidRPr="004D0BC3">
        <w:rPr>
          <w:rFonts w:ascii="Arial" w:hAnsi="Arial" w:cs="Arial"/>
          <w:b/>
          <w:bCs/>
          <w:sz w:val="24"/>
          <w:szCs w:val="24"/>
        </w:rPr>
        <w:t>K1</w:t>
      </w:r>
    </w:p>
    <w:p w14:paraId="77D6DCD6" w14:textId="77777777" w:rsidR="00A60250" w:rsidRPr="004D0BC3" w:rsidRDefault="00A60250" w:rsidP="009246B5">
      <w:pPr>
        <w:pStyle w:val="Prrafodelista"/>
        <w:numPr>
          <w:ilvl w:val="0"/>
          <w:numId w:val="94"/>
        </w:numPr>
        <w:spacing w:line="360" w:lineRule="auto"/>
        <w:jc w:val="both"/>
        <w:rPr>
          <w:rFonts w:ascii="Arial" w:hAnsi="Arial" w:cs="Arial"/>
          <w:sz w:val="24"/>
          <w:szCs w:val="24"/>
        </w:rPr>
      </w:pPr>
      <w:r w:rsidRPr="004D0BC3">
        <w:rPr>
          <w:rFonts w:ascii="Arial" w:hAnsi="Arial" w:cs="Arial"/>
          <w:sz w:val="24"/>
          <w:szCs w:val="24"/>
        </w:rPr>
        <w:lastRenderedPageBreak/>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066116A5" w14:textId="713F5DE9" w:rsidR="00747763" w:rsidRPr="004D0BC3" w:rsidRDefault="00747763" w:rsidP="009246B5">
      <w:pPr>
        <w:pStyle w:val="Descripcin"/>
        <w:spacing w:line="360" w:lineRule="auto"/>
        <w:jc w:val="center"/>
        <w:rPr>
          <w:rFonts w:ascii="Arial" w:hAnsi="Arial" w:cs="Arial"/>
          <w:color w:val="auto"/>
          <w:sz w:val="24"/>
          <w:szCs w:val="24"/>
        </w:rPr>
      </w:pPr>
      <w:bookmarkStart w:id="87" w:name="_Toc17870139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4</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2</w:t>
      </w:r>
      <w:bookmarkEnd w:id="87"/>
    </w:p>
    <w:tbl>
      <w:tblPr>
        <w:tblW w:w="0" w:type="auto"/>
        <w:jc w:val="center"/>
        <w:tblCellMar>
          <w:left w:w="70" w:type="dxa"/>
          <w:right w:w="70" w:type="dxa"/>
        </w:tblCellMar>
        <w:tblLook w:val="04A0" w:firstRow="1" w:lastRow="0" w:firstColumn="1" w:lastColumn="0" w:noHBand="0" w:noVBand="1"/>
      </w:tblPr>
      <w:tblGrid>
        <w:gridCol w:w="2244"/>
        <w:gridCol w:w="1794"/>
        <w:gridCol w:w="3437"/>
        <w:gridCol w:w="1711"/>
      </w:tblGrid>
      <w:tr w:rsidR="005F7038" w:rsidRPr="004D0BC3" w14:paraId="090F8EA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E3084A" w14:textId="526B8A7B"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8C1ACD1" w14:textId="2ADE6F98" w:rsidR="00A60250" w:rsidRPr="00A60250" w:rsidRDefault="00A60250"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4D0BC3" w14:paraId="4D74A7CD"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4E0E733" w14:textId="04253D1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E2C51"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-25)^2-(40000-40000)^2)^(1/2)=</w:t>
            </w:r>
            <w:r w:rsidRPr="004D0BC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Pr="004D0BC3">
              <w:rPr>
                <w:rFonts w:ascii="Arial" w:eastAsia="Times New Roman" w:hAnsi="Arial" w:cs="Arial"/>
                <w:color w:val="000000"/>
                <w:sz w:val="24"/>
                <w:szCs w:val="24"/>
                <w:lang w:eastAsia="es-MX"/>
              </w:rPr>
              <w:t>40</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5A77F54D" w14:textId="7FA6091C" w:rsidR="005F7038" w:rsidRPr="004D0BC3"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4D0BC3">
              <w:rPr>
                <w:rFonts w:ascii="Arial" w:eastAsia="Times New Roman" w:hAnsi="Arial" w:cs="Arial"/>
                <w:color w:val="000000"/>
                <w:sz w:val="24"/>
                <w:szCs w:val="24"/>
                <w:lang w:eastAsia="es-MX"/>
              </w:rPr>
              <w:t>ropa, electrónica</w:t>
            </w:r>
            <w:r w:rsidRPr="00A60250">
              <w:rPr>
                <w:rFonts w:ascii="Arial" w:eastAsia="Times New Roman" w:hAnsi="Arial" w:cs="Arial"/>
                <w:color w:val="000000"/>
                <w:sz w:val="24"/>
                <w:szCs w:val="24"/>
                <w:lang w:eastAsia="es-MX"/>
              </w:rPr>
              <w:t xml:space="preserve">)= </w:t>
            </w:r>
            <w:r w:rsidR="00AE2C51" w:rsidRPr="004D0BC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regular, nuevo</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p>
          <w:p w14:paraId="33126865" w14:textId="742398BB"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 xml:space="preserve"> 2</w:t>
            </w:r>
          </w:p>
        </w:tc>
        <w:tc>
          <w:tcPr>
            <w:tcW w:w="0" w:type="auto"/>
            <w:tcBorders>
              <w:top w:val="nil"/>
              <w:left w:val="nil"/>
              <w:bottom w:val="single" w:sz="4" w:space="0" w:color="auto"/>
              <w:right w:val="single" w:sz="4" w:space="0" w:color="auto"/>
            </w:tcBorders>
            <w:shd w:val="clear" w:color="auto" w:fill="auto"/>
            <w:hideMark/>
          </w:tcPr>
          <w:p w14:paraId="643BAE80" w14:textId="4E4E93B8"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E2C51"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AE2C51"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AE2C51"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0000-30000)^2)^(1/2)=</w:t>
            </w:r>
            <w:r w:rsidR="00AE2C51" w:rsidRPr="004D0BC3">
              <w:rPr>
                <w:rFonts w:ascii="Arial" w:eastAsia="Times New Roman" w:hAnsi="Arial" w:cs="Arial"/>
                <w:color w:val="000000"/>
                <w:sz w:val="24"/>
                <w:szCs w:val="24"/>
                <w:lang w:eastAsia="es-MX"/>
              </w:rPr>
              <w:t>20000.0036</w:t>
            </w:r>
          </w:p>
        </w:tc>
        <w:tc>
          <w:tcPr>
            <w:tcW w:w="0" w:type="auto"/>
            <w:tcBorders>
              <w:top w:val="nil"/>
              <w:left w:val="nil"/>
              <w:bottom w:val="single" w:sz="4" w:space="0" w:color="auto"/>
              <w:right w:val="single" w:sz="4" w:space="0" w:color="auto"/>
            </w:tcBorders>
            <w:shd w:val="clear" w:color="auto" w:fill="auto"/>
            <w:hideMark/>
          </w:tcPr>
          <w:p w14:paraId="60A24D19" w14:textId="5561C52C"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ropa,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 xml:space="preserve">1 </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Total=</w:t>
            </w:r>
            <w:r w:rsidR="005F7038" w:rsidRPr="004D0BC3">
              <w:rPr>
                <w:rFonts w:ascii="Arial" w:eastAsia="Times New Roman" w:hAnsi="Arial" w:cs="Arial"/>
                <w:color w:val="000000"/>
                <w:sz w:val="24"/>
                <w:szCs w:val="24"/>
                <w:lang w:eastAsia="es-MX"/>
              </w:rPr>
              <w:t>2</w:t>
            </w:r>
          </w:p>
        </w:tc>
      </w:tr>
      <w:tr w:rsidR="005F7038" w:rsidRPr="004D0BC3" w14:paraId="0403F06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0F5636A5" w14:textId="4E6E678B"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4D0BC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4D0BC3">
              <w:rPr>
                <w:rFonts w:ascii="Arial" w:eastAsia="Times New Roman" w:hAnsi="Arial" w:cs="Arial"/>
                <w:color w:val="000000"/>
                <w:sz w:val="24"/>
                <w:szCs w:val="24"/>
                <w:lang w:eastAsia="es-MX"/>
              </w:rPr>
              <w:t>40</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7B233E" w14:textId="1C1D844F" w:rsidR="00A60250" w:rsidRPr="00A60250" w:rsidRDefault="00A60250"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4D0BC3">
              <w:rPr>
                <w:rFonts w:ascii="Arial" w:eastAsia="Times New Roman" w:hAnsi="Arial" w:cs="Arial"/>
                <w:color w:val="000000"/>
                <w:sz w:val="24"/>
                <w:szCs w:val="24"/>
                <w:lang w:eastAsia="es-MX"/>
              </w:rPr>
              <w:t>2000</w:t>
            </w:r>
            <w:r w:rsidR="005F7038" w:rsidRPr="004D0BC3">
              <w:rPr>
                <w:rFonts w:ascii="Arial" w:eastAsia="Times New Roman" w:hAnsi="Arial" w:cs="Arial"/>
                <w:color w:val="000000"/>
                <w:sz w:val="24"/>
                <w:szCs w:val="24"/>
                <w:lang w:eastAsia="es-MX"/>
              </w:rPr>
              <w:t>2</w:t>
            </w:r>
            <w:r w:rsidR="005F7038" w:rsidRPr="004D0BC3">
              <w:rPr>
                <w:rFonts w:ascii="Arial" w:eastAsia="Times New Roman" w:hAnsi="Arial" w:cs="Arial"/>
                <w:color w:val="000000"/>
                <w:sz w:val="24"/>
                <w:szCs w:val="24"/>
                <w:lang w:eastAsia="es-MX"/>
              </w:rPr>
              <w:t>.0036</w:t>
            </w:r>
          </w:p>
        </w:tc>
      </w:tr>
    </w:tbl>
    <w:p w14:paraId="262B0C1E" w14:textId="77777777" w:rsidR="00A60250" w:rsidRPr="004D0BC3" w:rsidRDefault="00A60250" w:rsidP="009246B5">
      <w:pPr>
        <w:spacing w:line="360" w:lineRule="auto"/>
        <w:rPr>
          <w:rFonts w:ascii="Arial" w:hAnsi="Arial" w:cs="Arial"/>
          <w:b/>
          <w:bCs/>
          <w:sz w:val="24"/>
          <w:szCs w:val="24"/>
        </w:rPr>
      </w:pPr>
    </w:p>
    <w:p w14:paraId="1F3F2DFD" w14:textId="37F0D7CD" w:rsidR="001B2404" w:rsidRPr="004D0BC3" w:rsidRDefault="00A60250" w:rsidP="009246B5">
      <w:pPr>
        <w:pStyle w:val="Prrafodelista"/>
        <w:numPr>
          <w:ilvl w:val="0"/>
          <w:numId w:val="94"/>
        </w:numPr>
        <w:spacing w:line="360" w:lineRule="auto"/>
        <w:rPr>
          <w:rFonts w:ascii="Arial" w:hAnsi="Arial" w:cs="Arial"/>
          <w:sz w:val="24"/>
          <w:szCs w:val="24"/>
        </w:rPr>
      </w:pPr>
      <w:r w:rsidRPr="004D0BC3">
        <w:rPr>
          <w:rFonts w:ascii="Arial" w:hAnsi="Arial" w:cs="Arial"/>
          <w:sz w:val="24"/>
          <w:szCs w:val="24"/>
        </w:rPr>
        <w:t xml:space="preserve">Al objeto </w:t>
      </w:r>
      <w:r w:rsidR="001B2404" w:rsidRPr="004D0BC3">
        <w:rPr>
          <w:rFonts w:ascii="Arial" w:hAnsi="Arial" w:cs="Arial"/>
          <w:sz w:val="24"/>
          <w:szCs w:val="24"/>
        </w:rPr>
        <w:t>2</w:t>
      </w:r>
      <w:r w:rsidRPr="004D0BC3">
        <w:rPr>
          <w:rFonts w:ascii="Arial" w:hAnsi="Arial" w:cs="Arial"/>
          <w:sz w:val="24"/>
          <w:szCs w:val="24"/>
        </w:rPr>
        <w:t xml:space="preserve"> se le asigna el valor de </w:t>
      </w:r>
      <w:r w:rsidRPr="004D0BC3">
        <w:rPr>
          <w:rFonts w:ascii="Arial" w:hAnsi="Arial" w:cs="Arial"/>
          <w:b/>
          <w:bCs/>
          <w:sz w:val="24"/>
          <w:szCs w:val="24"/>
        </w:rPr>
        <w:t>K1</w:t>
      </w:r>
    </w:p>
    <w:p w14:paraId="55D3FC61" w14:textId="77777777" w:rsidR="001B2404" w:rsidRPr="004D0BC3" w:rsidRDefault="001B2404" w:rsidP="009246B5">
      <w:pPr>
        <w:pStyle w:val="Prrafodelista"/>
        <w:numPr>
          <w:ilvl w:val="0"/>
          <w:numId w:val="95"/>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114D1230" w14:textId="2FB023B7" w:rsidR="00747763" w:rsidRPr="004D0BC3" w:rsidRDefault="00747763" w:rsidP="009246B5">
      <w:pPr>
        <w:pStyle w:val="Descripcin"/>
        <w:spacing w:line="360" w:lineRule="auto"/>
        <w:jc w:val="center"/>
        <w:rPr>
          <w:rFonts w:ascii="Arial" w:hAnsi="Arial" w:cs="Arial"/>
          <w:color w:val="auto"/>
          <w:sz w:val="24"/>
          <w:szCs w:val="24"/>
        </w:rPr>
      </w:pPr>
      <w:bookmarkStart w:id="88" w:name="_Toc178701398"/>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5</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3</w:t>
      </w:r>
      <w:bookmarkEnd w:id="88"/>
      <w:r w:rsidRPr="004D0BC3">
        <w:rPr>
          <w:rFonts w:ascii="Arial" w:hAnsi="Arial" w:cs="Arial"/>
          <w:color w:val="auto"/>
          <w:sz w:val="24"/>
          <w:szCs w:val="24"/>
        </w:rPr>
        <w:t xml:space="preserve"> </w:t>
      </w:r>
    </w:p>
    <w:tbl>
      <w:tblPr>
        <w:tblW w:w="0" w:type="auto"/>
        <w:jc w:val="center"/>
        <w:tblCellMar>
          <w:left w:w="70" w:type="dxa"/>
          <w:right w:w="70" w:type="dxa"/>
        </w:tblCellMar>
        <w:tblLook w:val="04A0" w:firstRow="1" w:lastRow="0" w:firstColumn="1" w:lastColumn="0" w:noHBand="0" w:noVBand="1"/>
      </w:tblPr>
      <w:tblGrid>
        <w:gridCol w:w="2594"/>
        <w:gridCol w:w="2104"/>
        <w:gridCol w:w="2560"/>
        <w:gridCol w:w="1928"/>
      </w:tblGrid>
      <w:tr w:rsidR="00B55C96" w:rsidRPr="004D0BC3" w14:paraId="5B4073C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85FB4A" w14:textId="73B9F8AF"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F062EDB" w14:textId="7B6C5781"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B55C96" w:rsidRPr="004D0BC3" w14:paraId="02AF1084"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52A5980A" w14:textId="32D605DA"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(2</w:t>
            </w:r>
            <w:r w:rsidR="005F7038" w:rsidRPr="004D0BC3">
              <w:rPr>
                <w:rFonts w:ascii="Arial" w:eastAsia="Times New Roman" w:hAnsi="Arial" w:cs="Arial"/>
                <w:color w:val="000000"/>
                <w:sz w:val="24"/>
                <w:szCs w:val="24"/>
                <w:lang w:eastAsia="es-MX"/>
              </w:rPr>
              <w:t>2</w:t>
            </w:r>
            <w:r w:rsidRPr="00A60250">
              <w:rPr>
                <w:rFonts w:ascii="Arial" w:eastAsia="Times New Roman" w:hAnsi="Arial" w:cs="Arial"/>
                <w:color w:val="000000"/>
                <w:sz w:val="24"/>
                <w:szCs w:val="24"/>
                <w:lang w:eastAsia="es-MX"/>
              </w:rPr>
              <w:t>-25)^2-(</w:t>
            </w:r>
            <w:r w:rsidR="005F7038"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0000-40000)^2)^(1/2)=</w:t>
            </w:r>
            <w:r w:rsidRPr="004D0BC3">
              <w:rPr>
                <w:rFonts w:ascii="Arial" w:eastAsia="Times New Roman" w:hAnsi="Arial" w:cs="Arial"/>
                <w:color w:val="000000"/>
                <w:sz w:val="24"/>
                <w:szCs w:val="24"/>
                <w:lang w:eastAsia="es-MX"/>
              </w:rPr>
              <w:t xml:space="preserve"> </w:t>
            </w:r>
            <w:r w:rsidRPr="00A60250">
              <w:rPr>
                <w:rFonts w:ascii="Arial" w:eastAsia="Times New Roman" w:hAnsi="Arial" w:cs="Arial"/>
                <w:color w:val="000000"/>
                <w:sz w:val="24"/>
                <w:szCs w:val="24"/>
                <w:lang w:eastAsia="es-MX"/>
              </w:rPr>
              <w:t>10000.00</w:t>
            </w:r>
            <w:r w:rsidR="005F7038" w:rsidRPr="004D0BC3">
              <w:rPr>
                <w:rFonts w:ascii="Arial" w:eastAsia="Times New Roman" w:hAnsi="Arial" w:cs="Arial"/>
                <w:color w:val="000000"/>
                <w:sz w:val="24"/>
                <w:szCs w:val="24"/>
                <w:lang w:eastAsia="es-MX"/>
              </w:rPr>
              <w:t>04</w:t>
            </w:r>
            <w:r w:rsidRPr="00A60250">
              <w:rPr>
                <w:rFonts w:ascii="Arial" w:eastAsia="Times New Roman" w:hAnsi="Arial" w:cs="Arial"/>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hideMark/>
          </w:tcPr>
          <w:p w14:paraId="166B6F3F" w14:textId="08B56C3A" w:rsidR="005F7038"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4D0BC3">
              <w:rPr>
                <w:rFonts w:ascii="Arial" w:eastAsia="Times New Roman" w:hAnsi="Arial" w:cs="Arial"/>
                <w:color w:val="000000"/>
                <w:sz w:val="24"/>
                <w:szCs w:val="24"/>
                <w:lang w:eastAsia="es-MX"/>
              </w:rPr>
              <w:t>comida, electrónica</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B55C96" w:rsidRPr="004D0BC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 xml:space="preserve">)= </w:t>
            </w:r>
            <w:r w:rsidR="005F7038" w:rsidRPr="004D0BC3">
              <w:rPr>
                <w:rFonts w:ascii="Arial" w:eastAsia="Times New Roman" w:hAnsi="Arial" w:cs="Arial"/>
                <w:color w:val="000000"/>
                <w:sz w:val="24"/>
                <w:szCs w:val="24"/>
                <w:lang w:eastAsia="es-MX"/>
              </w:rPr>
              <w:t>1</w:t>
            </w:r>
          </w:p>
          <w:p w14:paraId="35C6AB2C" w14:textId="32978992"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1A19446" w14:textId="046D7D4E"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5F7038"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0000-30000)^2)^(1/2)=</w:t>
            </w:r>
            <w:r w:rsidR="005F7038" w:rsidRPr="004D0BC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6622CD77" w14:textId="57820061" w:rsidR="005F7038"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comida,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5F7038"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5F7038"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4EC1FA60" w14:textId="60312E83"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5F7038" w:rsidRPr="004D0BC3">
              <w:rPr>
                <w:rFonts w:ascii="Arial" w:eastAsia="Times New Roman" w:hAnsi="Arial" w:cs="Arial"/>
                <w:color w:val="000000"/>
                <w:sz w:val="24"/>
                <w:szCs w:val="24"/>
                <w:lang w:eastAsia="es-MX"/>
              </w:rPr>
              <w:t>0</w:t>
            </w:r>
          </w:p>
        </w:tc>
      </w:tr>
      <w:tr w:rsidR="00B55C96" w:rsidRPr="004D0BC3" w14:paraId="2B14190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119510D" w14:textId="0FE30FE8"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A60250">
              <w:rPr>
                <w:rFonts w:ascii="Arial" w:eastAsia="Times New Roman" w:hAnsi="Arial" w:cs="Arial"/>
                <w:color w:val="000000"/>
                <w:sz w:val="24"/>
                <w:szCs w:val="24"/>
                <w:lang w:eastAsia="es-MX"/>
              </w:rPr>
              <w:t>1000</w:t>
            </w:r>
            <w:r w:rsidR="005F7038" w:rsidRPr="004D0BC3">
              <w:rPr>
                <w:rFonts w:ascii="Arial" w:eastAsia="Times New Roman" w:hAnsi="Arial" w:cs="Arial"/>
                <w:color w:val="000000"/>
                <w:sz w:val="24"/>
                <w:szCs w:val="24"/>
                <w:lang w:eastAsia="es-MX"/>
              </w:rPr>
              <w:t>2</w:t>
            </w:r>
            <w:r w:rsidR="005F7038" w:rsidRPr="00A60250">
              <w:rPr>
                <w:rFonts w:ascii="Arial" w:eastAsia="Times New Roman" w:hAnsi="Arial" w:cs="Arial"/>
                <w:color w:val="000000"/>
                <w:sz w:val="24"/>
                <w:szCs w:val="24"/>
                <w:lang w:eastAsia="es-MX"/>
              </w:rPr>
              <w:t>.00</w:t>
            </w:r>
            <w:r w:rsidR="005F7038" w:rsidRPr="004D0BC3">
              <w:rPr>
                <w:rFonts w:ascii="Arial" w:eastAsia="Times New Roman" w:hAnsi="Arial" w:cs="Arial"/>
                <w:color w:val="000000"/>
                <w:sz w:val="24"/>
                <w:szCs w:val="24"/>
                <w:lang w:eastAsia="es-MX"/>
              </w:rPr>
              <w:t>04</w:t>
            </w:r>
            <w:r w:rsidR="005F7038" w:rsidRPr="00A60250">
              <w:rPr>
                <w:rFonts w:ascii="Arial" w:eastAsia="Times New Roman" w:hAnsi="Arial" w:cs="Arial"/>
                <w:color w:val="000000"/>
                <w:sz w:val="24"/>
                <w:szCs w:val="24"/>
                <w:lang w:eastAsia="es-MX"/>
              </w:rPr>
              <w:t>5</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134722F0" w14:textId="59D24116"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5F7038" w:rsidRPr="004D0BC3">
              <w:rPr>
                <w:rFonts w:ascii="Arial" w:eastAsia="Times New Roman" w:hAnsi="Arial" w:cs="Arial"/>
                <w:color w:val="000000"/>
                <w:sz w:val="24"/>
                <w:szCs w:val="24"/>
                <w:lang w:eastAsia="es-MX"/>
              </w:rPr>
              <w:t>0</w:t>
            </w:r>
          </w:p>
        </w:tc>
      </w:tr>
    </w:tbl>
    <w:p w14:paraId="3D119C41" w14:textId="77777777" w:rsidR="001B2404" w:rsidRPr="004D0BC3" w:rsidRDefault="001B2404" w:rsidP="009246B5">
      <w:pPr>
        <w:spacing w:line="360" w:lineRule="auto"/>
        <w:rPr>
          <w:rFonts w:ascii="Arial" w:hAnsi="Arial" w:cs="Arial"/>
          <w:b/>
          <w:bCs/>
          <w:sz w:val="24"/>
          <w:szCs w:val="24"/>
        </w:rPr>
      </w:pPr>
    </w:p>
    <w:p w14:paraId="11CD6BE8" w14:textId="51DFCDAB" w:rsidR="00747763" w:rsidRPr="004D0BC3" w:rsidRDefault="001B2404" w:rsidP="009246B5">
      <w:pPr>
        <w:pStyle w:val="Prrafodelista"/>
        <w:numPr>
          <w:ilvl w:val="0"/>
          <w:numId w:val="95"/>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3</w:t>
      </w:r>
      <w:r w:rsidRPr="004D0BC3">
        <w:rPr>
          <w:rFonts w:ascii="Arial" w:hAnsi="Arial" w:cs="Arial"/>
          <w:sz w:val="24"/>
          <w:szCs w:val="24"/>
        </w:rPr>
        <w:t xml:space="preserve"> se le asigna el valor de </w:t>
      </w:r>
      <w:r w:rsidRPr="004D0BC3">
        <w:rPr>
          <w:rFonts w:ascii="Arial" w:hAnsi="Arial" w:cs="Arial"/>
          <w:b/>
          <w:bCs/>
          <w:sz w:val="24"/>
          <w:szCs w:val="24"/>
        </w:rPr>
        <w:t>K</w:t>
      </w:r>
      <w:r w:rsidR="005F7038" w:rsidRPr="004D0BC3">
        <w:rPr>
          <w:rFonts w:ascii="Arial" w:hAnsi="Arial" w:cs="Arial"/>
          <w:b/>
          <w:bCs/>
          <w:sz w:val="24"/>
          <w:szCs w:val="24"/>
        </w:rPr>
        <w:t>2</w:t>
      </w:r>
    </w:p>
    <w:p w14:paraId="3CAD9448" w14:textId="77777777" w:rsidR="001B2404" w:rsidRPr="004D0BC3" w:rsidRDefault="001B2404" w:rsidP="009246B5">
      <w:pPr>
        <w:pStyle w:val="Prrafodelista"/>
        <w:numPr>
          <w:ilvl w:val="0"/>
          <w:numId w:val="96"/>
        </w:numPr>
        <w:spacing w:line="360" w:lineRule="auto"/>
        <w:jc w:val="both"/>
        <w:rPr>
          <w:rFonts w:ascii="Arial" w:hAnsi="Arial" w:cs="Arial"/>
          <w:sz w:val="24"/>
          <w:szCs w:val="24"/>
        </w:rPr>
      </w:pPr>
      <w:r w:rsidRPr="004D0BC3">
        <w:rPr>
          <w:rFonts w:ascii="Arial" w:hAnsi="Arial" w:cs="Arial"/>
          <w:sz w:val="24"/>
          <w:szCs w:val="24"/>
        </w:rPr>
        <w:lastRenderedPageBreak/>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588E02FD" w14:textId="73A5B06E" w:rsidR="00747763" w:rsidRPr="004D0BC3" w:rsidRDefault="00747763" w:rsidP="009246B5">
      <w:pPr>
        <w:pStyle w:val="Descripcin"/>
        <w:spacing w:line="360" w:lineRule="auto"/>
        <w:jc w:val="center"/>
        <w:rPr>
          <w:rFonts w:ascii="Arial" w:hAnsi="Arial" w:cs="Arial"/>
          <w:color w:val="auto"/>
          <w:sz w:val="24"/>
          <w:szCs w:val="24"/>
        </w:rPr>
      </w:pPr>
      <w:bookmarkStart w:id="89" w:name="_Toc178701399"/>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6</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4</w:t>
      </w:r>
      <w:bookmarkEnd w:id="89"/>
    </w:p>
    <w:tbl>
      <w:tblPr>
        <w:tblW w:w="0" w:type="auto"/>
        <w:jc w:val="center"/>
        <w:tblCellMar>
          <w:left w:w="70" w:type="dxa"/>
          <w:right w:w="70" w:type="dxa"/>
        </w:tblCellMar>
        <w:tblLook w:val="04A0" w:firstRow="1" w:lastRow="0" w:firstColumn="1" w:lastColumn="0" w:noHBand="0" w:noVBand="1"/>
      </w:tblPr>
      <w:tblGrid>
        <w:gridCol w:w="2220"/>
        <w:gridCol w:w="1768"/>
        <w:gridCol w:w="3554"/>
        <w:gridCol w:w="1644"/>
      </w:tblGrid>
      <w:tr w:rsidR="001F2589" w:rsidRPr="004D0BC3" w14:paraId="679DE59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1E6FDC" w14:textId="366D85A0"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2CB645BB" w14:textId="3FE7F6DA"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9246B5" w:rsidRPr="004D0BC3" w14:paraId="10745341"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2F7E60DF" w14:textId="3A339454"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-25)^2-(</w:t>
            </w:r>
            <w:r w:rsidR="001F2589" w:rsidRPr="004D0BC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0000-40000)^2)^(1/2)=</w:t>
            </w:r>
            <w:r w:rsidRPr="004D0BC3">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0000.00</w:t>
            </w:r>
            <w:r w:rsidR="001F2589" w:rsidRPr="004D0BC3">
              <w:rPr>
                <w:rFonts w:ascii="Arial" w:eastAsia="Times New Roman" w:hAnsi="Arial" w:cs="Arial"/>
                <w:color w:val="000000"/>
                <w:sz w:val="24"/>
                <w:szCs w:val="24"/>
                <w:lang w:eastAsia="es-MX"/>
              </w:rPr>
              <w:t>667</w:t>
            </w:r>
          </w:p>
        </w:tc>
        <w:tc>
          <w:tcPr>
            <w:tcW w:w="0" w:type="auto"/>
            <w:tcBorders>
              <w:top w:val="nil"/>
              <w:left w:val="nil"/>
              <w:bottom w:val="single" w:sz="4" w:space="0" w:color="auto"/>
              <w:right w:val="single" w:sz="4" w:space="0" w:color="auto"/>
            </w:tcBorders>
            <w:shd w:val="clear" w:color="auto" w:fill="auto"/>
            <w:hideMark/>
          </w:tcPr>
          <w:p w14:paraId="302295B3" w14:textId="77777777"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1F2589" w:rsidRPr="004D0BC3">
              <w:rPr>
                <w:rFonts w:ascii="Arial" w:eastAsia="Times New Roman" w:hAnsi="Arial" w:cs="Arial"/>
                <w:color w:val="000000"/>
                <w:sz w:val="24"/>
                <w:szCs w:val="24"/>
                <w:lang w:eastAsia="es-MX"/>
              </w:rPr>
              <w:t>libros, electrónica</w:t>
            </w:r>
            <w:r w:rsidRPr="00A60250">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1F2589" w:rsidRPr="004D0BC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1E5724A1" w14:textId="39D5B2BE"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1024F142" w14:textId="056D52DC"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4D0BC3">
              <w:rPr>
                <w:rFonts w:ascii="Arial" w:eastAsia="Times New Roman" w:hAnsi="Arial" w:cs="Arial"/>
                <w:color w:val="000000"/>
                <w:sz w:val="24"/>
                <w:szCs w:val="24"/>
                <w:lang w:eastAsia="es-MX"/>
              </w:rPr>
              <w:t>7</w:t>
            </w:r>
            <w:r w:rsidRPr="00A60250">
              <w:rPr>
                <w:rFonts w:ascii="Arial" w:eastAsia="Times New Roman" w:hAnsi="Arial" w:cs="Arial"/>
                <w:color w:val="000000"/>
                <w:sz w:val="24"/>
                <w:szCs w:val="24"/>
                <w:lang w:eastAsia="es-MX"/>
              </w:rPr>
              <w:t>0000-30000)^2)^(1/2)=</w:t>
            </w:r>
            <w:r w:rsidR="001F2589" w:rsidRPr="004D0BC3">
              <w:rPr>
                <w:rFonts w:ascii="Arial" w:eastAsia="Times New Roman" w:hAnsi="Arial" w:cs="Arial"/>
                <w:color w:val="000000"/>
                <w:sz w:val="24"/>
                <w:szCs w:val="24"/>
                <w:lang w:eastAsia="es-MX"/>
              </w:rPr>
              <w:t>40000.00661</w:t>
            </w:r>
          </w:p>
        </w:tc>
        <w:tc>
          <w:tcPr>
            <w:tcW w:w="0" w:type="auto"/>
            <w:tcBorders>
              <w:top w:val="nil"/>
              <w:left w:val="nil"/>
              <w:bottom w:val="single" w:sz="4" w:space="0" w:color="auto"/>
              <w:right w:val="single" w:sz="4" w:space="0" w:color="auto"/>
            </w:tcBorders>
            <w:shd w:val="clear" w:color="auto" w:fill="auto"/>
            <w:hideMark/>
          </w:tcPr>
          <w:p w14:paraId="5D9D095B" w14:textId="252C0007"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libros,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7448305D" w14:textId="6C7CC0D9"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2</w:t>
            </w:r>
          </w:p>
        </w:tc>
      </w:tr>
      <w:tr w:rsidR="001F2589" w:rsidRPr="004D0BC3" w14:paraId="4A90EAF6"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9AA94A4" w14:textId="50F34D20"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3</w:t>
            </w:r>
            <w:r w:rsidR="001F2589" w:rsidRPr="00A60250">
              <w:rPr>
                <w:rFonts w:ascii="Arial" w:eastAsia="Times New Roman" w:hAnsi="Arial" w:cs="Arial"/>
                <w:color w:val="000000"/>
                <w:sz w:val="24"/>
                <w:szCs w:val="24"/>
                <w:lang w:eastAsia="es-MX"/>
              </w:rPr>
              <w:t>000</w:t>
            </w:r>
            <w:r w:rsidR="001F2589" w:rsidRPr="004D0BC3">
              <w:rPr>
                <w:rFonts w:ascii="Arial" w:eastAsia="Times New Roman" w:hAnsi="Arial" w:cs="Arial"/>
                <w:color w:val="000000"/>
                <w:sz w:val="24"/>
                <w:szCs w:val="24"/>
                <w:lang w:eastAsia="es-MX"/>
              </w:rPr>
              <w:t>1</w:t>
            </w:r>
            <w:r w:rsidR="001F2589" w:rsidRPr="00A60250">
              <w:rPr>
                <w:rFonts w:ascii="Arial" w:eastAsia="Times New Roman" w:hAnsi="Arial" w:cs="Arial"/>
                <w:color w:val="000000"/>
                <w:sz w:val="24"/>
                <w:szCs w:val="24"/>
                <w:lang w:eastAsia="es-MX"/>
              </w:rPr>
              <w:t>.00</w:t>
            </w:r>
            <w:r w:rsidR="001F2589" w:rsidRPr="004D0BC3">
              <w:rPr>
                <w:rFonts w:ascii="Arial" w:eastAsia="Times New Roman" w:hAnsi="Arial" w:cs="Arial"/>
                <w:color w:val="000000"/>
                <w:sz w:val="24"/>
                <w:szCs w:val="24"/>
                <w:lang w:eastAsia="es-MX"/>
              </w:rPr>
              <w:t>667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01541FB" w14:textId="25FCB63F"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4000</w:t>
            </w:r>
            <w:r w:rsidR="001F2589" w:rsidRPr="004D0BC3">
              <w:rPr>
                <w:rFonts w:ascii="Arial" w:eastAsia="Times New Roman" w:hAnsi="Arial" w:cs="Arial"/>
                <w:color w:val="000000"/>
                <w:sz w:val="24"/>
                <w:szCs w:val="24"/>
                <w:lang w:eastAsia="es-MX"/>
              </w:rPr>
              <w:t>2</w:t>
            </w:r>
            <w:r w:rsidR="001F2589" w:rsidRPr="004D0BC3">
              <w:rPr>
                <w:rFonts w:ascii="Arial" w:eastAsia="Times New Roman" w:hAnsi="Arial" w:cs="Arial"/>
                <w:color w:val="000000"/>
                <w:sz w:val="24"/>
                <w:szCs w:val="24"/>
                <w:lang w:eastAsia="es-MX"/>
              </w:rPr>
              <w:t>.00661</w:t>
            </w:r>
          </w:p>
        </w:tc>
      </w:tr>
    </w:tbl>
    <w:p w14:paraId="3492C2B9" w14:textId="77777777" w:rsidR="001B2404" w:rsidRPr="004D0BC3" w:rsidRDefault="001B2404" w:rsidP="009246B5">
      <w:pPr>
        <w:spacing w:line="360" w:lineRule="auto"/>
        <w:rPr>
          <w:rFonts w:ascii="Arial" w:hAnsi="Arial" w:cs="Arial"/>
          <w:b/>
          <w:bCs/>
          <w:sz w:val="24"/>
          <w:szCs w:val="24"/>
        </w:rPr>
      </w:pPr>
    </w:p>
    <w:p w14:paraId="0AAD87CC" w14:textId="5693CFE5" w:rsidR="001F2589" w:rsidRPr="004D0BC3" w:rsidRDefault="001B2404" w:rsidP="009246B5">
      <w:pPr>
        <w:pStyle w:val="Prrafodelista"/>
        <w:numPr>
          <w:ilvl w:val="0"/>
          <w:numId w:val="96"/>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4</w:t>
      </w:r>
      <w:r w:rsidRPr="004D0BC3">
        <w:rPr>
          <w:rFonts w:ascii="Arial" w:hAnsi="Arial" w:cs="Arial"/>
          <w:sz w:val="24"/>
          <w:szCs w:val="24"/>
        </w:rPr>
        <w:t xml:space="preserve"> se le asigna el valor de </w:t>
      </w:r>
      <w:r w:rsidRPr="004D0BC3">
        <w:rPr>
          <w:rFonts w:ascii="Arial" w:hAnsi="Arial" w:cs="Arial"/>
          <w:b/>
          <w:bCs/>
          <w:sz w:val="24"/>
          <w:szCs w:val="24"/>
        </w:rPr>
        <w:t>K</w:t>
      </w:r>
      <w:r w:rsidR="001F2589" w:rsidRPr="004D0BC3">
        <w:rPr>
          <w:rFonts w:ascii="Arial" w:hAnsi="Arial" w:cs="Arial"/>
          <w:b/>
          <w:bCs/>
          <w:sz w:val="24"/>
          <w:szCs w:val="24"/>
        </w:rPr>
        <w:t>1</w:t>
      </w:r>
    </w:p>
    <w:p w14:paraId="6A7F47B8" w14:textId="77777777" w:rsidR="008070A6" w:rsidRPr="004D0BC3" w:rsidRDefault="008070A6" w:rsidP="009246B5">
      <w:pPr>
        <w:spacing w:line="360" w:lineRule="auto"/>
        <w:rPr>
          <w:rFonts w:ascii="Arial" w:hAnsi="Arial" w:cs="Arial"/>
          <w:sz w:val="24"/>
          <w:szCs w:val="24"/>
        </w:rPr>
      </w:pPr>
    </w:p>
    <w:p w14:paraId="6090CA2D" w14:textId="77777777" w:rsidR="008070A6" w:rsidRPr="004D0BC3" w:rsidRDefault="008070A6" w:rsidP="009246B5">
      <w:pPr>
        <w:spacing w:line="360" w:lineRule="auto"/>
        <w:rPr>
          <w:rFonts w:ascii="Arial" w:hAnsi="Arial" w:cs="Arial"/>
          <w:sz w:val="24"/>
          <w:szCs w:val="24"/>
        </w:rPr>
      </w:pPr>
    </w:p>
    <w:p w14:paraId="4B331FD4" w14:textId="77777777" w:rsidR="008070A6" w:rsidRPr="004D0BC3" w:rsidRDefault="008070A6" w:rsidP="009246B5">
      <w:pPr>
        <w:spacing w:line="360" w:lineRule="auto"/>
        <w:rPr>
          <w:rFonts w:ascii="Arial" w:hAnsi="Arial" w:cs="Arial"/>
          <w:sz w:val="24"/>
          <w:szCs w:val="24"/>
        </w:rPr>
      </w:pPr>
    </w:p>
    <w:p w14:paraId="4F366367" w14:textId="77777777" w:rsidR="001B2404" w:rsidRPr="004D0BC3" w:rsidRDefault="001B2404"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Para cada objeto de la bdd se calcula la distancia (</w:t>
      </w:r>
      <m:oMath>
        <m:sSub>
          <m:sSubPr>
            <m:ctrlPr>
              <w:rPr>
                <w:rFonts w:ascii="Cambria Math" w:hAnsi="Cambria Math" w:cs="Arial"/>
                <w:i/>
                <w:sz w:val="24"/>
                <w:szCs w:val="24"/>
              </w:rPr>
            </m:ctrlPr>
          </m:sSubPr>
          <m:e>
            <m:r>
              <w:rPr>
                <w:rFonts w:ascii="Cambria Math" w:hAnsi="Cambria Math" w:cs="Arial"/>
                <w:sz w:val="24"/>
                <w:szCs w:val="24"/>
              </w:rPr>
              <m:t xml:space="preserve"> ⅆ</m:t>
            </m:r>
          </m:e>
          <m:sub>
            <m:r>
              <w:rPr>
                <w:rFonts w:ascii="Cambria Math" w:hAnsi="Cambria Math" w:cs="Arial"/>
                <w:sz w:val="24"/>
                <w:szCs w:val="24"/>
              </w:rPr>
              <m:t>m</m:t>
            </m:r>
          </m:sub>
        </m:sSub>
      </m:oMath>
      <w:r w:rsidRPr="004D0BC3">
        <w:rPr>
          <w:rFonts w:ascii="Arial" w:hAnsi="Arial" w:cs="Arial"/>
          <w:sz w:val="24"/>
          <w:szCs w:val="24"/>
        </w:rPr>
        <w:t>) existente entre el objeto y los k-prototipos</w:t>
      </w:r>
    </w:p>
    <w:p w14:paraId="054B17E7" w14:textId="29788512" w:rsidR="00747763" w:rsidRPr="004D0BC3" w:rsidRDefault="00747763" w:rsidP="009246B5">
      <w:pPr>
        <w:pStyle w:val="Descripcin"/>
        <w:spacing w:line="360" w:lineRule="auto"/>
        <w:jc w:val="center"/>
        <w:rPr>
          <w:rFonts w:ascii="Arial" w:hAnsi="Arial" w:cs="Arial"/>
          <w:color w:val="auto"/>
          <w:sz w:val="24"/>
          <w:szCs w:val="24"/>
        </w:rPr>
      </w:pPr>
      <w:bookmarkStart w:id="90" w:name="_Toc178701400"/>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7</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1 distancia objeto 5</w:t>
      </w:r>
      <w:bookmarkEnd w:id="90"/>
    </w:p>
    <w:tbl>
      <w:tblPr>
        <w:tblW w:w="0" w:type="auto"/>
        <w:jc w:val="center"/>
        <w:tblCellMar>
          <w:left w:w="70" w:type="dxa"/>
          <w:right w:w="70" w:type="dxa"/>
        </w:tblCellMar>
        <w:tblLook w:val="04A0" w:firstRow="1" w:lastRow="0" w:firstColumn="1" w:lastColumn="0" w:noHBand="0" w:noVBand="1"/>
      </w:tblPr>
      <w:tblGrid>
        <w:gridCol w:w="2240"/>
        <w:gridCol w:w="1936"/>
        <w:gridCol w:w="3312"/>
        <w:gridCol w:w="1698"/>
      </w:tblGrid>
      <w:tr w:rsidR="001F2589" w:rsidRPr="004D0BC3" w14:paraId="58A010CA"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90444D" w14:textId="30D8A93B"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D992EAA" w14:textId="0ED89BD9" w:rsidR="001B2404" w:rsidRPr="00A60250" w:rsidRDefault="001B2404"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75E84AA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FB0F7D8" w14:textId="2D04FA85"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-25)^2-(</w:t>
            </w:r>
            <w:r w:rsidR="001F2589" w:rsidRPr="004D0BC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000-40000)^2)^(1/2)=</w:t>
            </w:r>
            <w:r w:rsidRPr="004D0BC3">
              <w:rPr>
                <w:rFonts w:ascii="Arial" w:eastAsia="Times New Roman" w:hAnsi="Arial" w:cs="Arial"/>
                <w:color w:val="000000"/>
                <w:sz w:val="24"/>
                <w:szCs w:val="24"/>
                <w:lang w:eastAsia="es-MX"/>
              </w:rPr>
              <w:t xml:space="preserve"> </w:t>
            </w:r>
            <w:r w:rsidR="001F2589" w:rsidRPr="004D0BC3">
              <w:rPr>
                <w:rFonts w:ascii="Arial" w:eastAsia="Times New Roman" w:hAnsi="Arial" w:cs="Arial"/>
                <w:color w:val="000000"/>
                <w:sz w:val="24"/>
                <w:szCs w:val="24"/>
                <w:lang w:eastAsia="es-MX"/>
              </w:rPr>
              <w:lastRenderedPageBreak/>
              <w:t>5000.0004</w:t>
            </w:r>
          </w:p>
        </w:tc>
        <w:tc>
          <w:tcPr>
            <w:tcW w:w="0" w:type="auto"/>
            <w:tcBorders>
              <w:top w:val="nil"/>
              <w:left w:val="nil"/>
              <w:bottom w:val="single" w:sz="4" w:space="0" w:color="auto"/>
              <w:right w:val="single" w:sz="4" w:space="0" w:color="auto"/>
            </w:tcBorders>
            <w:shd w:val="clear" w:color="auto" w:fill="auto"/>
            <w:hideMark/>
          </w:tcPr>
          <w:p w14:paraId="5773F083" w14:textId="67D0C999"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Datos categóricos</w:t>
            </w:r>
            <w:proofErr w:type="gramStart"/>
            <w:r w:rsidRPr="00A60250">
              <w:rPr>
                <w:rFonts w:ascii="Arial" w:eastAsia="Times New Roman" w:hAnsi="Arial" w:cs="Arial"/>
                <w:color w:val="000000"/>
                <w:sz w:val="24"/>
                <w:szCs w:val="24"/>
                <w:lang w:eastAsia="es-MX"/>
              </w:rPr>
              <w:t>:  (</w:t>
            </w:r>
            <w:proofErr w:type="gramEnd"/>
            <w:r w:rsidR="00B55C96" w:rsidRPr="004D0BC3">
              <w:rPr>
                <w:rFonts w:ascii="Arial" w:eastAsia="Times New Roman" w:hAnsi="Arial" w:cs="Arial"/>
                <w:color w:val="000000"/>
                <w:sz w:val="24"/>
                <w:szCs w:val="24"/>
                <w:lang w:eastAsia="es-MX"/>
              </w:rPr>
              <w:t>electrónica, electrónica</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Pr="00A60250">
              <w:rPr>
                <w:rFonts w:ascii="Arial" w:eastAsia="Times New Roman" w:hAnsi="Arial" w:cs="Arial"/>
                <w:color w:val="000000"/>
                <w:sz w:val="24"/>
                <w:szCs w:val="24"/>
                <w:lang w:eastAsia="es-MX"/>
              </w:rPr>
              <w:lastRenderedPageBreak/>
              <w:t>(</w:t>
            </w:r>
            <w:r w:rsidR="00B55C96" w:rsidRPr="004D0BC3">
              <w:rPr>
                <w:rFonts w:ascii="Arial" w:eastAsia="Times New Roman" w:hAnsi="Arial" w:cs="Arial"/>
                <w:color w:val="000000"/>
                <w:sz w:val="24"/>
                <w:szCs w:val="24"/>
                <w:lang w:eastAsia="es-MX"/>
              </w:rPr>
              <w:t>fiel, nuevo</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1320C082" w14:textId="15DEA909"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6A86070D" w14:textId="6855D67F"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)^2-(</w:t>
            </w:r>
            <w:r w:rsidR="001F2589" w:rsidRPr="004D0BC3">
              <w:rPr>
                <w:rFonts w:ascii="Arial" w:eastAsia="Times New Roman" w:hAnsi="Arial" w:cs="Arial"/>
                <w:color w:val="000000"/>
                <w:sz w:val="24"/>
                <w:szCs w:val="24"/>
                <w:lang w:eastAsia="es-MX"/>
              </w:rPr>
              <w:t>35</w:t>
            </w:r>
            <w:r w:rsidRPr="00A60250">
              <w:rPr>
                <w:rFonts w:ascii="Arial" w:eastAsia="Times New Roman" w:hAnsi="Arial" w:cs="Arial"/>
                <w:color w:val="000000"/>
                <w:sz w:val="24"/>
                <w:szCs w:val="24"/>
                <w:lang w:eastAsia="es-MX"/>
              </w:rPr>
              <w:t>000-3</w:t>
            </w:r>
            <w:r w:rsidR="001F2589"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000)^2)^(1/2)=</w:t>
            </w:r>
            <w:r w:rsidR="001F2589" w:rsidRPr="004D0BC3">
              <w:rPr>
                <w:rFonts w:ascii="Arial" w:eastAsia="Times New Roman" w:hAnsi="Arial" w:cs="Arial"/>
                <w:color w:val="000000"/>
                <w:sz w:val="24"/>
                <w:szCs w:val="24"/>
                <w:lang w:eastAsia="es-MX"/>
              </w:rPr>
              <w:t>5000.0001</w:t>
            </w:r>
          </w:p>
        </w:tc>
        <w:tc>
          <w:tcPr>
            <w:tcW w:w="0" w:type="auto"/>
            <w:tcBorders>
              <w:top w:val="nil"/>
              <w:left w:val="nil"/>
              <w:bottom w:val="single" w:sz="4" w:space="0" w:color="auto"/>
              <w:right w:val="single" w:sz="4" w:space="0" w:color="auto"/>
            </w:tcBorders>
            <w:shd w:val="clear" w:color="auto" w:fill="auto"/>
            <w:hideMark/>
          </w:tcPr>
          <w:p w14:paraId="762F2BC3" w14:textId="49307D84" w:rsidR="001F2589" w:rsidRPr="004D0BC3"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electrónica,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1F2589"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A60250">
              <w:rPr>
                <w:rFonts w:ascii="Arial" w:eastAsia="Times New Roman" w:hAnsi="Arial" w:cs="Arial"/>
                <w:color w:val="000000"/>
                <w:sz w:val="24"/>
                <w:szCs w:val="24"/>
                <w:lang w:eastAsia="es-MX"/>
              </w:rPr>
              <w:lastRenderedPageBreak/>
              <w:t>(</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1F2589" w:rsidRPr="004D0BC3">
              <w:rPr>
                <w:rFonts w:ascii="Arial" w:eastAsia="Times New Roman" w:hAnsi="Arial" w:cs="Arial"/>
                <w:color w:val="000000"/>
                <w:sz w:val="24"/>
                <w:szCs w:val="24"/>
                <w:lang w:eastAsia="es-MX"/>
              </w:rPr>
              <w:t>0</w:t>
            </w:r>
          </w:p>
          <w:p w14:paraId="32C97708" w14:textId="6E2543C6"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1F2589" w:rsidRPr="004D0BC3">
              <w:rPr>
                <w:rFonts w:ascii="Arial" w:eastAsia="Times New Roman" w:hAnsi="Arial" w:cs="Arial"/>
                <w:color w:val="000000"/>
                <w:sz w:val="24"/>
                <w:szCs w:val="24"/>
                <w:lang w:eastAsia="es-MX"/>
              </w:rPr>
              <w:t>1</w:t>
            </w:r>
          </w:p>
        </w:tc>
      </w:tr>
      <w:tr w:rsidR="001F2589" w:rsidRPr="004D0BC3" w14:paraId="32D3F22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B855703" w14:textId="70D92171"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7D6BFA" w:rsidRPr="004D0BC3">
              <w:rPr>
                <w:rFonts w:ascii="Arial" w:eastAsia="Times New Roman" w:hAnsi="Arial" w:cs="Arial"/>
                <w:color w:val="000000"/>
                <w:sz w:val="24"/>
                <w:szCs w:val="24"/>
                <w:lang w:eastAsia="es-MX"/>
              </w:rPr>
              <w:t>500</w:t>
            </w:r>
            <w:r w:rsidR="007D6BFA" w:rsidRPr="004D0BC3">
              <w:rPr>
                <w:rFonts w:ascii="Arial" w:eastAsia="Times New Roman" w:hAnsi="Arial" w:cs="Arial"/>
                <w:color w:val="000000"/>
                <w:sz w:val="24"/>
                <w:szCs w:val="24"/>
                <w:lang w:eastAsia="es-MX"/>
              </w:rPr>
              <w:t>1</w:t>
            </w:r>
            <w:r w:rsidR="007D6BFA" w:rsidRPr="004D0BC3">
              <w:rPr>
                <w:rFonts w:ascii="Arial" w:eastAsia="Times New Roman" w:hAnsi="Arial" w:cs="Arial"/>
                <w:color w:val="000000"/>
                <w:sz w:val="24"/>
                <w:szCs w:val="24"/>
                <w:lang w:eastAsia="es-MX"/>
              </w:rPr>
              <w:t>.0004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56806A6" w14:textId="4AD9D708" w:rsidR="001B2404" w:rsidRPr="00A60250" w:rsidRDefault="001B2404"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1F2589" w:rsidRPr="004D0BC3">
              <w:rPr>
                <w:rFonts w:ascii="Arial" w:eastAsia="Times New Roman" w:hAnsi="Arial" w:cs="Arial"/>
                <w:color w:val="000000"/>
                <w:sz w:val="24"/>
                <w:szCs w:val="24"/>
                <w:lang w:eastAsia="es-MX"/>
              </w:rPr>
              <w:t>500</w:t>
            </w:r>
            <w:r w:rsidR="007D6BFA" w:rsidRPr="004D0BC3">
              <w:rPr>
                <w:rFonts w:ascii="Arial" w:eastAsia="Times New Roman" w:hAnsi="Arial" w:cs="Arial"/>
                <w:color w:val="000000"/>
                <w:sz w:val="24"/>
                <w:szCs w:val="24"/>
                <w:lang w:eastAsia="es-MX"/>
              </w:rPr>
              <w:t>1</w:t>
            </w:r>
            <w:r w:rsidR="001F2589" w:rsidRPr="004D0BC3">
              <w:rPr>
                <w:rFonts w:ascii="Arial" w:eastAsia="Times New Roman" w:hAnsi="Arial" w:cs="Arial"/>
                <w:color w:val="000000"/>
                <w:sz w:val="24"/>
                <w:szCs w:val="24"/>
                <w:lang w:eastAsia="es-MX"/>
              </w:rPr>
              <w:t>.0001</w:t>
            </w:r>
          </w:p>
        </w:tc>
      </w:tr>
    </w:tbl>
    <w:p w14:paraId="07FED3DD" w14:textId="77777777" w:rsidR="001B2404" w:rsidRPr="004D0BC3" w:rsidRDefault="001B2404" w:rsidP="009246B5">
      <w:pPr>
        <w:spacing w:line="360" w:lineRule="auto"/>
        <w:rPr>
          <w:rFonts w:ascii="Arial" w:hAnsi="Arial" w:cs="Arial"/>
          <w:b/>
          <w:bCs/>
          <w:sz w:val="24"/>
          <w:szCs w:val="24"/>
        </w:rPr>
      </w:pPr>
    </w:p>
    <w:p w14:paraId="0FCFB808" w14:textId="77ABCC7D" w:rsidR="00747763" w:rsidRPr="004D0BC3" w:rsidRDefault="001B2404"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5</w:t>
      </w:r>
      <w:r w:rsidRPr="004D0BC3">
        <w:rPr>
          <w:rFonts w:ascii="Arial" w:hAnsi="Arial" w:cs="Arial"/>
          <w:sz w:val="24"/>
          <w:szCs w:val="24"/>
        </w:rPr>
        <w:t xml:space="preserve"> se le asigna el valor de </w:t>
      </w:r>
      <w:r w:rsidRPr="004D0BC3">
        <w:rPr>
          <w:rFonts w:ascii="Arial" w:hAnsi="Arial" w:cs="Arial"/>
          <w:b/>
          <w:bCs/>
          <w:sz w:val="24"/>
          <w:szCs w:val="24"/>
        </w:rPr>
        <w:t>K</w:t>
      </w:r>
      <w:r w:rsidR="001F2589" w:rsidRPr="004D0BC3">
        <w:rPr>
          <w:rFonts w:ascii="Arial" w:hAnsi="Arial" w:cs="Arial"/>
          <w:b/>
          <w:bCs/>
          <w:sz w:val="24"/>
          <w:szCs w:val="24"/>
        </w:rPr>
        <w:t>2</w:t>
      </w:r>
    </w:p>
    <w:p w14:paraId="6A402E47" w14:textId="20B87C09" w:rsidR="007D6BFA" w:rsidRPr="004D0BC3" w:rsidRDefault="007D6BFA"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t>Todos los objetos han sido asignados en un prototipo como se aprecia</w:t>
      </w:r>
      <w:r w:rsidR="00F021BE" w:rsidRPr="004D0BC3">
        <w:rPr>
          <w:rFonts w:ascii="Arial" w:hAnsi="Arial" w:cs="Arial"/>
          <w:sz w:val="24"/>
          <w:szCs w:val="24"/>
        </w:rPr>
        <w:t xml:space="preserve"> en la tabla </w:t>
      </w:r>
      <w:r w:rsidR="00B55C96" w:rsidRPr="004D0BC3">
        <w:rPr>
          <w:rFonts w:ascii="Arial" w:hAnsi="Arial" w:cs="Arial"/>
          <w:sz w:val="24"/>
          <w:szCs w:val="24"/>
        </w:rPr>
        <w:t>8</w:t>
      </w:r>
    </w:p>
    <w:p w14:paraId="758CE481" w14:textId="16047548" w:rsidR="00F021BE" w:rsidRPr="004D0BC3" w:rsidRDefault="00F021BE" w:rsidP="009246B5">
      <w:pPr>
        <w:pStyle w:val="Descripcin"/>
        <w:spacing w:line="360" w:lineRule="auto"/>
        <w:jc w:val="center"/>
        <w:rPr>
          <w:rFonts w:ascii="Arial" w:hAnsi="Arial" w:cs="Arial"/>
          <w:color w:val="auto"/>
          <w:sz w:val="24"/>
          <w:szCs w:val="24"/>
        </w:rPr>
      </w:pPr>
      <w:bookmarkStart w:id="91" w:name="_Toc178701401"/>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8</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w:t>
      </w:r>
      <w:bookmarkEnd w:id="91"/>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7D6BFA" w:rsidRPr="004D0BC3" w14:paraId="71E809C7" w14:textId="77777777" w:rsidTr="007D6BFA">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419FE0D7"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D81795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B19B5C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45FA11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2896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34DFCC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7D6BFA" w:rsidRPr="007D6BFA" w14:paraId="7B2F1C67"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DCC182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49C813A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1BA67BAF"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CE39AC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2B5929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2AC5A3F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5A80A9C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61A30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1B887C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6F3DD2A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1C65590"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0CD3E8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7CE4398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6EC39154"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FDB26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63B2BA7D"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AA944C5"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2AC020F8"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7BD970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2F586FB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7D6BFA" w:rsidRPr="007D6BFA" w14:paraId="4CE4E6AE" w14:textId="77777777" w:rsidTr="007D6BFA">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FAB446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86B9A5A"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630D495B"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FC4200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720D323C"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F4D2081"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7D6BFA" w:rsidRPr="007D6BFA" w14:paraId="412B95B8" w14:textId="77777777" w:rsidTr="007D6BFA">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47277C2"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668F916"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74288FE4"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32501EE"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4DC7FB13"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BF7EC29" w14:textId="77777777" w:rsidR="007D6BFA" w:rsidRPr="007D6BFA" w:rsidRDefault="007D6BFA"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B8FB6E7" w14:textId="639E62D2" w:rsidR="003C64ED" w:rsidRPr="004D0BC3" w:rsidRDefault="003C64ED" w:rsidP="009246B5">
      <w:pPr>
        <w:spacing w:line="360" w:lineRule="auto"/>
        <w:jc w:val="both"/>
        <w:rPr>
          <w:rFonts w:ascii="Arial" w:hAnsi="Arial" w:cs="Arial"/>
          <w:sz w:val="24"/>
          <w:szCs w:val="24"/>
        </w:rPr>
      </w:pPr>
    </w:p>
    <w:p w14:paraId="46A1CB6C" w14:textId="773E53DA" w:rsidR="00F021BE" w:rsidRPr="004D0BC3" w:rsidRDefault="00B82F41"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 xml:space="preserve">Se asignan los nuevos prototipos, para cada prototipo se calcula el promedio de los atributos numéricos y a través de la medida de </w:t>
      </w:r>
      <w:proofErr w:type="spellStart"/>
      <w:r w:rsidRPr="004D0BC3">
        <w:rPr>
          <w:rFonts w:ascii="Arial" w:hAnsi="Arial" w:cs="Arial"/>
          <w:sz w:val="24"/>
          <w:szCs w:val="24"/>
        </w:rPr>
        <w:t>similaridad</w:t>
      </w:r>
      <w:proofErr w:type="spellEnd"/>
      <w:r w:rsidRPr="004D0BC3">
        <w:rPr>
          <w:rFonts w:ascii="Arial" w:hAnsi="Arial" w:cs="Arial"/>
          <w:sz w:val="24"/>
          <w:szCs w:val="24"/>
        </w:rPr>
        <w:t xml:space="preserve"> </w:t>
      </w:r>
      <w:r w:rsidR="00F021BE" w:rsidRPr="004D0BC3">
        <w:rPr>
          <w:rFonts w:ascii="Arial" w:hAnsi="Arial" w:cs="Arial"/>
          <w:sz w:val="24"/>
          <w:szCs w:val="24"/>
        </w:rPr>
        <w:t>y la moda para los atributos categóricos como se muestra en las tablas</w:t>
      </w:r>
      <w:r w:rsidR="00B55C96" w:rsidRPr="004D0BC3">
        <w:rPr>
          <w:rFonts w:ascii="Arial" w:hAnsi="Arial" w:cs="Arial"/>
          <w:sz w:val="24"/>
          <w:szCs w:val="24"/>
        </w:rPr>
        <w:t xml:space="preserve"> 9 y 10</w:t>
      </w:r>
    </w:p>
    <w:p w14:paraId="0250B215" w14:textId="77777777" w:rsidR="008070A6" w:rsidRPr="004D0BC3" w:rsidRDefault="008070A6" w:rsidP="009246B5">
      <w:pPr>
        <w:spacing w:line="360" w:lineRule="auto"/>
        <w:jc w:val="both"/>
        <w:rPr>
          <w:rFonts w:ascii="Arial" w:hAnsi="Arial" w:cs="Arial"/>
          <w:sz w:val="24"/>
          <w:szCs w:val="24"/>
        </w:rPr>
      </w:pPr>
    </w:p>
    <w:p w14:paraId="3F74C1B5" w14:textId="77777777" w:rsidR="008070A6" w:rsidRPr="004D0BC3" w:rsidRDefault="008070A6" w:rsidP="009246B5">
      <w:pPr>
        <w:spacing w:line="360" w:lineRule="auto"/>
        <w:jc w:val="both"/>
        <w:rPr>
          <w:rFonts w:ascii="Arial" w:hAnsi="Arial" w:cs="Arial"/>
          <w:sz w:val="24"/>
          <w:szCs w:val="24"/>
        </w:rPr>
      </w:pPr>
    </w:p>
    <w:p w14:paraId="374C0C32" w14:textId="36F59B7E" w:rsidR="00F021BE" w:rsidRPr="004D0BC3" w:rsidRDefault="00F021BE" w:rsidP="009246B5">
      <w:pPr>
        <w:pStyle w:val="Descripcin"/>
        <w:spacing w:line="360" w:lineRule="auto"/>
        <w:jc w:val="center"/>
        <w:rPr>
          <w:rFonts w:ascii="Arial" w:hAnsi="Arial" w:cs="Arial"/>
          <w:color w:val="auto"/>
          <w:sz w:val="24"/>
          <w:szCs w:val="24"/>
        </w:rPr>
      </w:pPr>
      <w:bookmarkStart w:id="92" w:name="_Toc178701402"/>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9</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1</w:t>
      </w:r>
      <w:bookmarkEnd w:id="92"/>
    </w:p>
    <w:tbl>
      <w:tblPr>
        <w:tblW w:w="0" w:type="auto"/>
        <w:tblInd w:w="80" w:type="dxa"/>
        <w:tblCellMar>
          <w:left w:w="70" w:type="dxa"/>
          <w:right w:w="70" w:type="dxa"/>
        </w:tblCellMar>
        <w:tblLook w:val="04A0" w:firstRow="1" w:lastRow="0" w:firstColumn="1" w:lastColumn="0" w:noHBand="0" w:noVBand="1"/>
      </w:tblPr>
      <w:tblGrid>
        <w:gridCol w:w="1168"/>
        <w:gridCol w:w="741"/>
        <w:gridCol w:w="1896"/>
        <w:gridCol w:w="2673"/>
        <w:gridCol w:w="1602"/>
        <w:gridCol w:w="1101"/>
      </w:tblGrid>
      <w:tr w:rsidR="00F021BE" w:rsidRPr="004D0BC3" w14:paraId="53CF29F0"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F4B582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lastRenderedPageBreak/>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82C28A"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B6DFC4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57408F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F887EB1"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270FE0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4D0BC3" w14:paraId="73C1E34C"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4D88C7A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135F7DD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516AD7A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0AE0E16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0336F2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03B0881"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1E7B8A89"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039E1C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797919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0CB94944"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B3C6F79"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188D508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056D6D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3009270A"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95234A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1BB9D4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058D81C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20B792F5"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3D8D87E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9A452C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E5682" w:rsidRPr="004D0BC3" w14:paraId="27630591" w14:textId="77777777" w:rsidTr="00FE5682">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07291974" w14:textId="083C915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4EC22CCA" w14:textId="373E402B"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34.67</w:t>
            </w:r>
          </w:p>
        </w:tc>
        <w:tc>
          <w:tcPr>
            <w:tcW w:w="0" w:type="auto"/>
            <w:tcBorders>
              <w:top w:val="nil"/>
              <w:left w:val="nil"/>
              <w:bottom w:val="single" w:sz="8" w:space="0" w:color="auto"/>
              <w:right w:val="single" w:sz="8" w:space="0" w:color="auto"/>
            </w:tcBorders>
            <w:shd w:val="clear" w:color="auto" w:fill="auto"/>
            <w:vAlign w:val="center"/>
          </w:tcPr>
          <w:p w14:paraId="0A3D1D53" w14:textId="536A1B7F"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53333.33</w:t>
            </w:r>
          </w:p>
        </w:tc>
        <w:tc>
          <w:tcPr>
            <w:tcW w:w="0" w:type="auto"/>
            <w:tcBorders>
              <w:top w:val="nil"/>
              <w:left w:val="nil"/>
              <w:bottom w:val="single" w:sz="8" w:space="0" w:color="auto"/>
              <w:right w:val="single" w:sz="8" w:space="0" w:color="auto"/>
            </w:tcBorders>
            <w:shd w:val="clear" w:color="auto" w:fill="auto"/>
            <w:vAlign w:val="center"/>
          </w:tcPr>
          <w:p w14:paraId="659AA7C1" w14:textId="4D8EAA5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79229690" w14:textId="6843A7E1"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tcPr>
          <w:p w14:paraId="3EF71164" w14:textId="67511BE8"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K1</w:t>
            </w:r>
          </w:p>
        </w:tc>
      </w:tr>
    </w:tbl>
    <w:p w14:paraId="3D1D338C" w14:textId="77777777" w:rsidR="00B55C96" w:rsidRPr="004D0BC3" w:rsidRDefault="00B55C96" w:rsidP="009246B5">
      <w:pPr>
        <w:spacing w:line="360" w:lineRule="auto"/>
        <w:jc w:val="both"/>
        <w:rPr>
          <w:rFonts w:ascii="Arial" w:hAnsi="Arial" w:cs="Arial"/>
          <w:sz w:val="24"/>
          <w:szCs w:val="24"/>
        </w:rPr>
      </w:pPr>
    </w:p>
    <w:p w14:paraId="15EA8D9D" w14:textId="62266335" w:rsidR="00F021BE" w:rsidRPr="004D0BC3" w:rsidRDefault="00F021BE" w:rsidP="009246B5">
      <w:pPr>
        <w:pStyle w:val="Descripcin"/>
        <w:spacing w:line="360" w:lineRule="auto"/>
        <w:jc w:val="center"/>
        <w:rPr>
          <w:rFonts w:ascii="Arial" w:hAnsi="Arial" w:cs="Arial"/>
          <w:color w:val="auto"/>
          <w:sz w:val="24"/>
          <w:szCs w:val="24"/>
        </w:rPr>
      </w:pPr>
      <w:bookmarkStart w:id="93" w:name="_Toc17870140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10</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2</w:t>
      </w:r>
      <w:bookmarkEnd w:id="93"/>
    </w:p>
    <w:tbl>
      <w:tblPr>
        <w:tblW w:w="0" w:type="auto"/>
        <w:tblInd w:w="80" w:type="dxa"/>
        <w:tblCellMar>
          <w:left w:w="70" w:type="dxa"/>
          <w:right w:w="70" w:type="dxa"/>
        </w:tblCellMar>
        <w:tblLook w:val="04A0" w:firstRow="1" w:lastRow="0" w:firstColumn="1" w:lastColumn="0" w:noHBand="0" w:noVBand="1"/>
      </w:tblPr>
      <w:tblGrid>
        <w:gridCol w:w="1168"/>
        <w:gridCol w:w="701"/>
        <w:gridCol w:w="1886"/>
        <w:gridCol w:w="2706"/>
        <w:gridCol w:w="1619"/>
        <w:gridCol w:w="1101"/>
      </w:tblGrid>
      <w:tr w:rsidR="00F021BE" w:rsidRPr="004D0BC3" w14:paraId="58323373"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73C1CD5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CF04206"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821C6E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2D88D52"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8B250D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BD5127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E5682" w:rsidRPr="004D0BC3" w14:paraId="148A482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AEE3068"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EC3E59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3C4C9E1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62599B1D"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22A0A1AC"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766F9D0"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4D0BC3" w14:paraId="513985B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5A67C6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3F00683F"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DABFC07"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19F0426E"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1313E0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4925FBCB" w14:textId="77777777" w:rsidR="00F021BE" w:rsidRPr="007D6BFA" w:rsidRDefault="00F021B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E5682" w:rsidRPr="004D0BC3" w14:paraId="6BC89C3B" w14:textId="77777777" w:rsidTr="00FE5682">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1CD95628" w14:textId="24DBC9CD"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58CB0523" w14:textId="17C51A36"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22.5</w:t>
            </w:r>
          </w:p>
        </w:tc>
        <w:tc>
          <w:tcPr>
            <w:tcW w:w="0" w:type="auto"/>
            <w:tcBorders>
              <w:top w:val="nil"/>
              <w:left w:val="nil"/>
              <w:bottom w:val="single" w:sz="8" w:space="0" w:color="auto"/>
              <w:right w:val="single" w:sz="8" w:space="0" w:color="auto"/>
            </w:tcBorders>
            <w:shd w:val="clear" w:color="auto" w:fill="auto"/>
            <w:vAlign w:val="center"/>
          </w:tcPr>
          <w:p w14:paraId="7F90E9ED" w14:textId="6F9E8897" w:rsidR="00FE5682" w:rsidRPr="007D6BFA" w:rsidRDefault="00BD0639"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32500</w:t>
            </w:r>
          </w:p>
        </w:tc>
        <w:tc>
          <w:tcPr>
            <w:tcW w:w="0" w:type="auto"/>
            <w:tcBorders>
              <w:top w:val="nil"/>
              <w:left w:val="nil"/>
              <w:bottom w:val="single" w:sz="8" w:space="0" w:color="auto"/>
              <w:right w:val="single" w:sz="8" w:space="0" w:color="auto"/>
            </w:tcBorders>
            <w:shd w:val="clear" w:color="auto" w:fill="auto"/>
            <w:vAlign w:val="center"/>
          </w:tcPr>
          <w:p w14:paraId="756B1D9C" w14:textId="51FD2740"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tcPr>
          <w:p w14:paraId="295BD4E5" w14:textId="125E735F"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43032C55" w14:textId="36BBD2E5" w:rsidR="00FE5682" w:rsidRPr="007D6BFA" w:rsidRDefault="00FE5682"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bl>
    <w:p w14:paraId="63401235" w14:textId="77777777" w:rsidR="00F021BE" w:rsidRPr="004D0BC3" w:rsidRDefault="00F021BE" w:rsidP="009246B5">
      <w:pPr>
        <w:spacing w:line="360" w:lineRule="auto"/>
        <w:jc w:val="both"/>
        <w:rPr>
          <w:rFonts w:ascii="Arial" w:hAnsi="Arial" w:cs="Arial"/>
          <w:sz w:val="24"/>
          <w:szCs w:val="24"/>
        </w:rPr>
      </w:pPr>
    </w:p>
    <w:p w14:paraId="7117BDF8" w14:textId="2610341D" w:rsidR="00F021BE" w:rsidRPr="004D0BC3" w:rsidRDefault="00F021BE" w:rsidP="009246B5">
      <w:pPr>
        <w:pStyle w:val="Prrafodelista"/>
        <w:numPr>
          <w:ilvl w:val="0"/>
          <w:numId w:val="97"/>
        </w:numPr>
        <w:spacing w:line="360" w:lineRule="auto"/>
        <w:jc w:val="both"/>
        <w:rPr>
          <w:rFonts w:ascii="Arial" w:hAnsi="Arial" w:cs="Arial"/>
          <w:sz w:val="24"/>
          <w:szCs w:val="24"/>
        </w:rPr>
      </w:pPr>
      <w:r w:rsidRPr="004D0BC3">
        <w:rPr>
          <w:rFonts w:ascii="Arial" w:hAnsi="Arial" w:cs="Arial"/>
          <w:sz w:val="24"/>
          <w:szCs w:val="24"/>
        </w:rPr>
        <w:t xml:space="preserve">Se recalcula la distancia entre los objetos y los nuevos prototipos, si el objeto presenta una menor distancia el objeto se mueve del prototipo asignado </w:t>
      </w:r>
      <w:r w:rsidR="00FE5682" w:rsidRPr="004D0BC3">
        <w:rPr>
          <w:rFonts w:ascii="Arial" w:hAnsi="Arial" w:cs="Arial"/>
          <w:sz w:val="24"/>
          <w:szCs w:val="24"/>
        </w:rPr>
        <w:t>originalmente al prototipo que presente la menor distancia</w:t>
      </w:r>
    </w:p>
    <w:p w14:paraId="39025CF2" w14:textId="3F635F07" w:rsidR="00747763" w:rsidRPr="004D0BC3" w:rsidRDefault="00747763" w:rsidP="009246B5">
      <w:pPr>
        <w:pStyle w:val="Descripcin"/>
        <w:spacing w:line="360" w:lineRule="auto"/>
        <w:jc w:val="center"/>
        <w:rPr>
          <w:rFonts w:ascii="Arial" w:hAnsi="Arial" w:cs="Arial"/>
          <w:color w:val="auto"/>
          <w:sz w:val="24"/>
          <w:szCs w:val="24"/>
        </w:rPr>
      </w:pPr>
      <w:bookmarkStart w:id="94" w:name="_Toc17870140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11</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1</w:t>
      </w:r>
      <w:bookmarkEnd w:id="94"/>
    </w:p>
    <w:tbl>
      <w:tblPr>
        <w:tblW w:w="0" w:type="auto"/>
        <w:jc w:val="center"/>
        <w:tblCellMar>
          <w:left w:w="70" w:type="dxa"/>
          <w:right w:w="70" w:type="dxa"/>
        </w:tblCellMar>
        <w:tblLook w:val="04A0" w:firstRow="1" w:lastRow="0" w:firstColumn="1" w:lastColumn="0" w:noHBand="0" w:noVBand="1"/>
      </w:tblPr>
      <w:tblGrid>
        <w:gridCol w:w="2476"/>
        <w:gridCol w:w="1610"/>
        <w:gridCol w:w="3495"/>
        <w:gridCol w:w="1605"/>
      </w:tblGrid>
      <w:tr w:rsidR="00D325CB" w:rsidRPr="004D0BC3" w14:paraId="55B71CE1"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542A21" w14:textId="6CBAF329"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6AE1062F" w14:textId="7925F33D"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4D0BC3" w14:paraId="5C3455F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6CDBBB7A" w14:textId="47F88F89"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13333.33351</w:t>
            </w:r>
          </w:p>
        </w:tc>
        <w:tc>
          <w:tcPr>
            <w:tcW w:w="0" w:type="auto"/>
            <w:tcBorders>
              <w:top w:val="nil"/>
              <w:left w:val="nil"/>
              <w:bottom w:val="single" w:sz="4" w:space="0" w:color="auto"/>
              <w:right w:val="single" w:sz="4" w:space="0" w:color="auto"/>
            </w:tcBorders>
            <w:shd w:val="clear" w:color="auto" w:fill="auto"/>
            <w:hideMark/>
          </w:tcPr>
          <w:p w14:paraId="44B42C0F" w14:textId="3D8E9AB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nuevo, </w:t>
            </w:r>
            <w:r w:rsidRPr="004D0BC3">
              <w:rPr>
                <w:rFonts w:ascii="Arial" w:eastAsia="Times New Roman" w:hAnsi="Arial" w:cs="Arial"/>
                <w:color w:val="000000"/>
                <w:sz w:val="24"/>
                <w:szCs w:val="24"/>
                <w:lang w:eastAsia="es-MX"/>
              </w:rPr>
              <w:lastRenderedPageBreak/>
              <w:t>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4F0B154A"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773C898D" w14:textId="30B221BD"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4D0BC3">
              <w:rPr>
                <w:rFonts w:ascii="Arial" w:eastAsia="Times New Roman" w:hAnsi="Arial" w:cs="Arial"/>
                <w:color w:val="000000"/>
                <w:sz w:val="24"/>
                <w:szCs w:val="24"/>
                <w:lang w:eastAsia="es-MX"/>
              </w:rPr>
              <w:t>7500.000417</w:t>
            </w:r>
          </w:p>
        </w:tc>
        <w:tc>
          <w:tcPr>
            <w:tcW w:w="0" w:type="auto"/>
            <w:tcBorders>
              <w:top w:val="nil"/>
              <w:left w:val="nil"/>
              <w:bottom w:val="single" w:sz="4" w:space="0" w:color="auto"/>
              <w:right w:val="single" w:sz="4" w:space="0" w:color="auto"/>
            </w:tcBorders>
            <w:shd w:val="clear" w:color="auto" w:fill="auto"/>
            <w:hideMark/>
          </w:tcPr>
          <w:p w14:paraId="6875E5F9" w14:textId="0905C7DD"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electrónica,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 xml:space="preserve">nuevo, </w:t>
            </w:r>
            <w:r w:rsidR="00B55C96" w:rsidRPr="004D0BC3">
              <w:rPr>
                <w:rFonts w:ascii="Arial" w:eastAsia="Times New Roman" w:hAnsi="Arial" w:cs="Arial"/>
                <w:color w:val="000000"/>
                <w:sz w:val="24"/>
                <w:szCs w:val="24"/>
                <w:lang w:eastAsia="es-MX"/>
              </w:rPr>
              <w:lastRenderedPageBreak/>
              <w:t>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E047620"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D325CB" w:rsidRPr="004D0BC3" w14:paraId="470B99D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ED36C67" w14:textId="25A758F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Distancia total: </w:t>
            </w:r>
            <w:r w:rsidR="00D325CB" w:rsidRPr="004D0BC3">
              <w:rPr>
                <w:rFonts w:ascii="Arial" w:eastAsia="Times New Roman" w:hAnsi="Arial" w:cs="Arial"/>
                <w:color w:val="000000"/>
                <w:sz w:val="24"/>
                <w:szCs w:val="24"/>
                <w:lang w:eastAsia="es-MX"/>
              </w:rPr>
              <w:t>1333</w:t>
            </w:r>
            <w:r w:rsidR="00D325CB" w:rsidRPr="004D0BC3">
              <w:rPr>
                <w:rFonts w:ascii="Arial" w:eastAsia="Times New Roman" w:hAnsi="Arial" w:cs="Arial"/>
                <w:color w:val="000000"/>
                <w:sz w:val="24"/>
                <w:szCs w:val="24"/>
                <w:lang w:eastAsia="es-MX"/>
              </w:rPr>
              <w:t>4</w:t>
            </w:r>
            <w:r w:rsidR="00D325CB" w:rsidRPr="004D0BC3">
              <w:rPr>
                <w:rFonts w:ascii="Arial" w:eastAsia="Times New Roman" w:hAnsi="Arial" w:cs="Arial"/>
                <w:color w:val="000000"/>
                <w:sz w:val="24"/>
                <w:szCs w:val="24"/>
                <w:lang w:eastAsia="es-MX"/>
              </w:rPr>
              <w:t>.33351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6FF28CAC" w14:textId="470C01E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750</w:t>
            </w:r>
            <w:r w:rsidR="00D325CB" w:rsidRPr="004D0BC3">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.000417</w:t>
            </w:r>
          </w:p>
        </w:tc>
      </w:tr>
    </w:tbl>
    <w:p w14:paraId="21060804" w14:textId="77777777" w:rsidR="00FE5682" w:rsidRPr="004D0BC3" w:rsidRDefault="00FE5682" w:rsidP="009246B5">
      <w:pPr>
        <w:spacing w:line="360" w:lineRule="auto"/>
        <w:jc w:val="both"/>
        <w:rPr>
          <w:rFonts w:ascii="Arial" w:hAnsi="Arial" w:cs="Arial"/>
          <w:sz w:val="24"/>
          <w:szCs w:val="24"/>
        </w:rPr>
      </w:pPr>
    </w:p>
    <w:p w14:paraId="46B9760C" w14:textId="27AF3E27" w:rsidR="00B55C96" w:rsidRPr="004D0BC3" w:rsidRDefault="00BD0639" w:rsidP="009246B5">
      <w:pPr>
        <w:pStyle w:val="Prrafodelista"/>
        <w:numPr>
          <w:ilvl w:val="0"/>
          <w:numId w:val="97"/>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1</w:t>
      </w:r>
      <w:r w:rsidRPr="004D0BC3">
        <w:rPr>
          <w:rFonts w:ascii="Arial" w:hAnsi="Arial" w:cs="Arial"/>
          <w:sz w:val="24"/>
          <w:szCs w:val="24"/>
        </w:rPr>
        <w:t xml:space="preserve"> se le asigna el valor de </w:t>
      </w:r>
      <w:r w:rsidRPr="004D0BC3">
        <w:rPr>
          <w:rFonts w:ascii="Arial" w:hAnsi="Arial" w:cs="Arial"/>
          <w:b/>
          <w:bCs/>
          <w:sz w:val="24"/>
          <w:szCs w:val="24"/>
        </w:rPr>
        <w:t>K</w:t>
      </w:r>
      <w:r w:rsidR="00D325CB" w:rsidRPr="004D0BC3">
        <w:rPr>
          <w:rFonts w:ascii="Arial" w:hAnsi="Arial" w:cs="Arial"/>
          <w:b/>
          <w:bCs/>
          <w:sz w:val="24"/>
          <w:szCs w:val="24"/>
        </w:rPr>
        <w:t>1</w:t>
      </w:r>
    </w:p>
    <w:p w14:paraId="415A9E04" w14:textId="77777777" w:rsidR="00BD0639" w:rsidRPr="004D0BC3" w:rsidRDefault="00BD0639" w:rsidP="009246B5">
      <w:pPr>
        <w:pStyle w:val="Prrafodelista"/>
        <w:numPr>
          <w:ilvl w:val="0"/>
          <w:numId w:val="98"/>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53DDCD5A" w14:textId="0453DDC4" w:rsidR="00747763" w:rsidRPr="004D0BC3" w:rsidRDefault="00747763" w:rsidP="009246B5">
      <w:pPr>
        <w:pStyle w:val="Descripcin"/>
        <w:spacing w:line="360" w:lineRule="auto"/>
        <w:jc w:val="center"/>
        <w:rPr>
          <w:rFonts w:ascii="Arial" w:hAnsi="Arial" w:cs="Arial"/>
          <w:color w:val="auto"/>
          <w:sz w:val="24"/>
          <w:szCs w:val="24"/>
        </w:rPr>
      </w:pPr>
      <w:bookmarkStart w:id="95" w:name="_Toc17870140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12</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2</w:t>
      </w:r>
      <w:bookmarkEnd w:id="95"/>
    </w:p>
    <w:tbl>
      <w:tblPr>
        <w:tblW w:w="0" w:type="auto"/>
        <w:jc w:val="center"/>
        <w:tblCellMar>
          <w:left w:w="70" w:type="dxa"/>
          <w:right w:w="70" w:type="dxa"/>
        </w:tblCellMar>
        <w:tblLook w:val="04A0" w:firstRow="1" w:lastRow="0" w:firstColumn="1" w:lastColumn="0" w:noHBand="0" w:noVBand="1"/>
      </w:tblPr>
      <w:tblGrid>
        <w:gridCol w:w="2495"/>
        <w:gridCol w:w="1594"/>
        <w:gridCol w:w="3509"/>
        <w:gridCol w:w="1588"/>
      </w:tblGrid>
      <w:tr w:rsidR="00D325CB" w:rsidRPr="004D0BC3" w14:paraId="1A538EB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6CDCBD" w14:textId="297A5A16"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75D1DF9" w14:textId="5E3F1840"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747763" w:rsidRPr="004D0BC3" w14:paraId="1340B42B"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2977B65" w14:textId="74A68678"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00D325CB"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3333.330067</w:t>
            </w:r>
          </w:p>
        </w:tc>
        <w:tc>
          <w:tcPr>
            <w:tcW w:w="0" w:type="auto"/>
            <w:tcBorders>
              <w:top w:val="nil"/>
              <w:left w:val="nil"/>
              <w:bottom w:val="single" w:sz="4" w:space="0" w:color="auto"/>
              <w:right w:val="single" w:sz="4" w:space="0" w:color="auto"/>
            </w:tcBorders>
            <w:shd w:val="clear" w:color="auto" w:fill="auto"/>
            <w:hideMark/>
          </w:tcPr>
          <w:p w14:paraId="586594E7" w14:textId="1D2E8E61"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D325CB" w:rsidRPr="004D0BC3">
              <w:rPr>
                <w:rFonts w:ascii="Arial" w:eastAsia="Times New Roman" w:hAnsi="Arial" w:cs="Arial"/>
                <w:color w:val="000000"/>
                <w:sz w:val="24"/>
                <w:szCs w:val="24"/>
                <w:lang w:eastAsia="es-MX"/>
              </w:rPr>
              <w:t>ropa</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00D325CB" w:rsidRPr="004D0BC3">
              <w:rPr>
                <w:rFonts w:ascii="Arial" w:eastAsia="Times New Roman" w:hAnsi="Arial" w:cs="Arial"/>
                <w:color w:val="000000"/>
                <w:sz w:val="24"/>
                <w:szCs w:val="24"/>
                <w:lang w:eastAsia="es-MX"/>
              </w:rPr>
              <w:t>regular</w:t>
            </w:r>
            <w:r w:rsidRPr="004D0BC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1</w:t>
            </w:r>
          </w:p>
          <w:p w14:paraId="4C0E3922"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58B2B7AC" w14:textId="3467DD8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00D325CB" w:rsidRPr="004D0BC3">
              <w:rPr>
                <w:rFonts w:ascii="Arial" w:eastAsia="Times New Roman" w:hAnsi="Arial" w:cs="Arial"/>
                <w:color w:val="000000"/>
                <w:sz w:val="24"/>
                <w:szCs w:val="24"/>
                <w:lang w:eastAsia="es-MX"/>
              </w:rPr>
              <w:t>17500.00378</w:t>
            </w:r>
          </w:p>
        </w:tc>
        <w:tc>
          <w:tcPr>
            <w:tcW w:w="0" w:type="auto"/>
            <w:tcBorders>
              <w:top w:val="nil"/>
              <w:left w:val="nil"/>
              <w:bottom w:val="single" w:sz="4" w:space="0" w:color="auto"/>
              <w:right w:val="single" w:sz="4" w:space="0" w:color="auto"/>
            </w:tcBorders>
            <w:shd w:val="clear" w:color="auto" w:fill="auto"/>
            <w:hideMark/>
          </w:tcPr>
          <w:p w14:paraId="5B3D3805" w14:textId="2364C97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ropa,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569AFF4B"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D325CB" w:rsidRPr="004D0BC3" w14:paraId="2B674E0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44C99E2" w14:textId="372FD7D2"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333</w:t>
            </w:r>
            <w:r w:rsidR="00D325CB" w:rsidRPr="004D0BC3">
              <w:rPr>
                <w:rFonts w:ascii="Arial" w:eastAsia="Times New Roman" w:hAnsi="Arial" w:cs="Arial"/>
                <w:color w:val="000000"/>
                <w:sz w:val="24"/>
                <w:szCs w:val="24"/>
                <w:lang w:eastAsia="es-MX"/>
              </w:rPr>
              <w:t>4</w:t>
            </w:r>
            <w:r w:rsidR="00D325CB" w:rsidRPr="004D0BC3">
              <w:rPr>
                <w:rFonts w:ascii="Arial" w:eastAsia="Times New Roman" w:hAnsi="Arial" w:cs="Arial"/>
                <w:color w:val="000000"/>
                <w:sz w:val="24"/>
                <w:szCs w:val="24"/>
                <w:lang w:eastAsia="es-MX"/>
              </w:rPr>
              <w:t>.330067</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79B838C8" w14:textId="414CC806"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1750</w:t>
            </w:r>
            <w:r w:rsidR="00D325CB" w:rsidRPr="004D0BC3">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.00378</w:t>
            </w:r>
          </w:p>
        </w:tc>
      </w:tr>
    </w:tbl>
    <w:p w14:paraId="35289E96" w14:textId="77777777" w:rsidR="00BD0639" w:rsidRPr="004D0BC3" w:rsidRDefault="00BD0639" w:rsidP="009246B5">
      <w:pPr>
        <w:spacing w:line="360" w:lineRule="auto"/>
        <w:jc w:val="both"/>
        <w:rPr>
          <w:rFonts w:ascii="Arial" w:hAnsi="Arial" w:cs="Arial"/>
          <w:sz w:val="24"/>
          <w:szCs w:val="24"/>
        </w:rPr>
      </w:pPr>
    </w:p>
    <w:p w14:paraId="72589DA2" w14:textId="39A26685" w:rsidR="00BD0639" w:rsidRPr="004D0BC3" w:rsidRDefault="00BD0639" w:rsidP="009246B5">
      <w:pPr>
        <w:pStyle w:val="Prrafodelista"/>
        <w:numPr>
          <w:ilvl w:val="0"/>
          <w:numId w:val="98"/>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2</w:t>
      </w:r>
      <w:r w:rsidRPr="004D0BC3">
        <w:rPr>
          <w:rFonts w:ascii="Arial" w:hAnsi="Arial" w:cs="Arial"/>
          <w:sz w:val="24"/>
          <w:szCs w:val="24"/>
        </w:rPr>
        <w:t xml:space="preserve"> se le asigna el valor de </w:t>
      </w:r>
      <w:r w:rsidRPr="004D0BC3">
        <w:rPr>
          <w:rFonts w:ascii="Arial" w:hAnsi="Arial" w:cs="Arial"/>
          <w:b/>
          <w:bCs/>
          <w:sz w:val="24"/>
          <w:szCs w:val="24"/>
        </w:rPr>
        <w:t>K</w:t>
      </w:r>
      <w:r w:rsidR="00D325CB" w:rsidRPr="004D0BC3">
        <w:rPr>
          <w:rFonts w:ascii="Arial" w:hAnsi="Arial" w:cs="Arial"/>
          <w:b/>
          <w:bCs/>
          <w:sz w:val="24"/>
          <w:szCs w:val="24"/>
        </w:rPr>
        <w:t>1</w:t>
      </w:r>
    </w:p>
    <w:p w14:paraId="35924557" w14:textId="77777777" w:rsidR="00BD0639" w:rsidRPr="004D0BC3" w:rsidRDefault="00BD0639" w:rsidP="009246B5">
      <w:pPr>
        <w:pStyle w:val="Prrafodelista"/>
        <w:numPr>
          <w:ilvl w:val="0"/>
          <w:numId w:val="99"/>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3F0E573" w14:textId="21520D77" w:rsidR="00747763" w:rsidRPr="004D0BC3" w:rsidRDefault="00747763" w:rsidP="009246B5">
      <w:pPr>
        <w:pStyle w:val="Descripcin"/>
        <w:spacing w:line="360" w:lineRule="auto"/>
        <w:jc w:val="center"/>
        <w:rPr>
          <w:rFonts w:ascii="Arial" w:hAnsi="Arial" w:cs="Arial"/>
          <w:color w:val="auto"/>
          <w:sz w:val="24"/>
          <w:szCs w:val="24"/>
        </w:rPr>
      </w:pPr>
      <w:bookmarkStart w:id="96" w:name="_Toc17870140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3</w:t>
      </w:r>
      <w:bookmarkEnd w:id="96"/>
    </w:p>
    <w:tbl>
      <w:tblPr>
        <w:tblW w:w="0" w:type="auto"/>
        <w:jc w:val="center"/>
        <w:tblCellMar>
          <w:left w:w="70" w:type="dxa"/>
          <w:right w:w="70" w:type="dxa"/>
        </w:tblCellMar>
        <w:tblLook w:val="04A0" w:firstRow="1" w:lastRow="0" w:firstColumn="1" w:lastColumn="0" w:noHBand="0" w:noVBand="1"/>
      </w:tblPr>
      <w:tblGrid>
        <w:gridCol w:w="2315"/>
        <w:gridCol w:w="1698"/>
        <w:gridCol w:w="3472"/>
        <w:gridCol w:w="1701"/>
      </w:tblGrid>
      <w:tr w:rsidR="00D325CB" w:rsidRPr="004D0BC3" w14:paraId="5F791D7E"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7AD845" w14:textId="42BEA644"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4EC7BBB6" w14:textId="611AD414"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D325CB" w:rsidRPr="004D0BC3" w14:paraId="23DD0D9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46D4596" w14:textId="245E00C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lastRenderedPageBreak/>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23333.33344</w:t>
            </w:r>
          </w:p>
        </w:tc>
        <w:tc>
          <w:tcPr>
            <w:tcW w:w="0" w:type="auto"/>
            <w:tcBorders>
              <w:top w:val="nil"/>
              <w:left w:val="nil"/>
              <w:bottom w:val="single" w:sz="4" w:space="0" w:color="auto"/>
              <w:right w:val="single" w:sz="4" w:space="0" w:color="auto"/>
            </w:tcBorders>
            <w:shd w:val="clear" w:color="auto" w:fill="auto"/>
            <w:hideMark/>
          </w:tcPr>
          <w:p w14:paraId="2F136B07" w14:textId="4174553C"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D325CB" w:rsidRPr="004D0BC3">
              <w:rPr>
                <w:rFonts w:ascii="Arial" w:eastAsia="Times New Roman" w:hAnsi="Arial" w:cs="Arial"/>
                <w:color w:val="000000"/>
                <w:sz w:val="24"/>
                <w:szCs w:val="24"/>
                <w:lang w:eastAsia="es-MX"/>
              </w:rPr>
              <w:t>comida</w:t>
            </w:r>
            <w:r w:rsidRPr="004D0BC3">
              <w:rPr>
                <w:rFonts w:ascii="Arial" w:eastAsia="Times New Roman" w:hAnsi="Arial" w:cs="Arial"/>
                <w:color w:val="000000"/>
                <w:sz w:val="24"/>
                <w:szCs w:val="24"/>
                <w:lang w:eastAsia="es-MX"/>
              </w:rPr>
              <w:t xml:space="preserve">s, </w:t>
            </w:r>
            <w:r w:rsidR="00D325CB"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D325CB" w:rsidRPr="004D0BC3">
              <w:rPr>
                <w:rFonts w:ascii="Arial" w:eastAsia="Times New Roman" w:hAnsi="Arial" w:cs="Arial"/>
                <w:color w:val="000000"/>
                <w:sz w:val="24"/>
                <w:szCs w:val="24"/>
                <w:lang w:eastAsia="es-MX"/>
              </w:rPr>
              <w:t>fiel</w:t>
            </w:r>
            <w:r w:rsidRPr="004D0BC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D325CB" w:rsidRPr="004D0BC3">
              <w:rPr>
                <w:rFonts w:ascii="Arial" w:eastAsia="Times New Roman" w:hAnsi="Arial" w:cs="Arial"/>
                <w:color w:val="000000"/>
                <w:sz w:val="24"/>
                <w:szCs w:val="24"/>
                <w:lang w:eastAsia="es-MX"/>
              </w:rPr>
              <w:t>2</w:t>
            </w:r>
          </w:p>
          <w:p w14:paraId="16FDB5BA" w14:textId="5EF9DAB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D325CB"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E314D4E" w14:textId="7FA24339"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00D325CB"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D325CB"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00D325CB"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D325CB" w:rsidRPr="004D0BC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46F6DAB" w14:textId="7A5B1C78"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comida,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00AD258E"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1CF2C23" w14:textId="3D5D0F80"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1</w:t>
            </w:r>
          </w:p>
        </w:tc>
      </w:tr>
      <w:tr w:rsidR="00D325CB" w:rsidRPr="004D0BC3" w14:paraId="27DE6F8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25F0948" w14:textId="63B1841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D325CB" w:rsidRPr="004D0BC3">
              <w:rPr>
                <w:rFonts w:ascii="Arial" w:eastAsia="Times New Roman" w:hAnsi="Arial" w:cs="Arial"/>
                <w:color w:val="000000"/>
                <w:sz w:val="24"/>
                <w:szCs w:val="24"/>
                <w:lang w:eastAsia="es-MX"/>
              </w:rPr>
              <w:t>2333</w:t>
            </w:r>
            <w:r w:rsidR="00D325CB" w:rsidRPr="004D0BC3">
              <w:rPr>
                <w:rFonts w:ascii="Arial" w:eastAsia="Times New Roman" w:hAnsi="Arial" w:cs="Arial"/>
                <w:color w:val="000000"/>
                <w:sz w:val="24"/>
                <w:szCs w:val="24"/>
                <w:lang w:eastAsia="es-MX"/>
              </w:rPr>
              <w:t>5</w:t>
            </w:r>
            <w:r w:rsidR="00D325CB" w:rsidRPr="004D0BC3">
              <w:rPr>
                <w:rFonts w:ascii="Arial" w:eastAsia="Times New Roman" w:hAnsi="Arial" w:cs="Arial"/>
                <w:color w:val="000000"/>
                <w:sz w:val="24"/>
                <w:szCs w:val="24"/>
                <w:lang w:eastAsia="es-MX"/>
              </w:rPr>
              <w:t>.33344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F40E89" w14:textId="5C519FC2"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250</w:t>
            </w:r>
            <w:r w:rsidR="00AD258E" w:rsidRPr="004D0BC3">
              <w:rPr>
                <w:rFonts w:ascii="Arial" w:eastAsia="Times New Roman" w:hAnsi="Arial" w:cs="Arial"/>
                <w:color w:val="000000"/>
                <w:sz w:val="24"/>
                <w:szCs w:val="24"/>
                <w:lang w:eastAsia="es-MX"/>
              </w:rPr>
              <w:t>1</w:t>
            </w:r>
            <w:r w:rsidR="00AD258E" w:rsidRPr="004D0BC3">
              <w:rPr>
                <w:rFonts w:ascii="Arial" w:eastAsia="Times New Roman" w:hAnsi="Arial" w:cs="Arial"/>
                <w:color w:val="000000"/>
                <w:sz w:val="24"/>
                <w:szCs w:val="24"/>
                <w:lang w:eastAsia="es-MX"/>
              </w:rPr>
              <w:t>.00005</w:t>
            </w:r>
          </w:p>
        </w:tc>
      </w:tr>
    </w:tbl>
    <w:p w14:paraId="1B68FB50" w14:textId="77777777" w:rsidR="00BD0639" w:rsidRPr="004D0BC3" w:rsidRDefault="00BD0639" w:rsidP="009246B5">
      <w:pPr>
        <w:spacing w:line="360" w:lineRule="auto"/>
        <w:jc w:val="both"/>
        <w:rPr>
          <w:rFonts w:ascii="Arial" w:hAnsi="Arial" w:cs="Arial"/>
          <w:sz w:val="24"/>
          <w:szCs w:val="24"/>
        </w:rPr>
      </w:pPr>
    </w:p>
    <w:p w14:paraId="257DF62B" w14:textId="426AABA5" w:rsidR="00BD0639" w:rsidRPr="004D0BC3" w:rsidRDefault="00BD0639" w:rsidP="009246B5">
      <w:pPr>
        <w:pStyle w:val="Prrafodelista"/>
        <w:numPr>
          <w:ilvl w:val="0"/>
          <w:numId w:val="99"/>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3</w:t>
      </w:r>
      <w:r w:rsidRPr="004D0BC3">
        <w:rPr>
          <w:rFonts w:ascii="Arial" w:hAnsi="Arial" w:cs="Arial"/>
          <w:sz w:val="24"/>
          <w:szCs w:val="24"/>
        </w:rPr>
        <w:t xml:space="preserve"> se le asigna el valor de </w:t>
      </w:r>
      <w:r w:rsidRPr="004D0BC3">
        <w:rPr>
          <w:rFonts w:ascii="Arial" w:hAnsi="Arial" w:cs="Arial"/>
          <w:b/>
          <w:bCs/>
          <w:sz w:val="24"/>
          <w:szCs w:val="24"/>
        </w:rPr>
        <w:t>K</w:t>
      </w:r>
      <w:r w:rsidR="00AD258E" w:rsidRPr="004D0BC3">
        <w:rPr>
          <w:rFonts w:ascii="Arial" w:hAnsi="Arial" w:cs="Arial"/>
          <w:b/>
          <w:bCs/>
          <w:sz w:val="24"/>
          <w:szCs w:val="24"/>
        </w:rPr>
        <w:t>2</w:t>
      </w:r>
    </w:p>
    <w:p w14:paraId="3FB5C013" w14:textId="77777777" w:rsidR="00BD0639" w:rsidRPr="004D0BC3" w:rsidRDefault="00BD0639" w:rsidP="009246B5">
      <w:pPr>
        <w:pStyle w:val="Prrafodelista"/>
        <w:numPr>
          <w:ilvl w:val="0"/>
          <w:numId w:val="100"/>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5EDBAA28" w14:textId="1AF4A8FD" w:rsidR="00747763" w:rsidRPr="004D0BC3" w:rsidRDefault="00747763" w:rsidP="009246B5">
      <w:pPr>
        <w:pStyle w:val="Descripcin"/>
        <w:spacing w:line="360" w:lineRule="auto"/>
        <w:jc w:val="center"/>
        <w:rPr>
          <w:rFonts w:ascii="Arial" w:hAnsi="Arial" w:cs="Arial"/>
          <w:color w:val="auto"/>
          <w:sz w:val="24"/>
          <w:szCs w:val="24"/>
        </w:rPr>
      </w:pPr>
      <w:bookmarkStart w:id="97" w:name="_Toc17870140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14</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4</w:t>
      </w:r>
      <w:bookmarkEnd w:id="97"/>
    </w:p>
    <w:tbl>
      <w:tblPr>
        <w:tblW w:w="0" w:type="auto"/>
        <w:jc w:val="center"/>
        <w:tblCellMar>
          <w:left w:w="70" w:type="dxa"/>
          <w:right w:w="70" w:type="dxa"/>
        </w:tblCellMar>
        <w:tblLook w:val="04A0" w:firstRow="1" w:lastRow="0" w:firstColumn="1" w:lastColumn="0" w:noHBand="0" w:noVBand="1"/>
      </w:tblPr>
      <w:tblGrid>
        <w:gridCol w:w="2492"/>
        <w:gridCol w:w="1595"/>
        <w:gridCol w:w="3510"/>
        <w:gridCol w:w="1589"/>
      </w:tblGrid>
      <w:tr w:rsidR="00AD258E" w:rsidRPr="004D0BC3" w14:paraId="584A8730"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9665A1" w14:textId="5457BE9F"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6C5AB54" w14:textId="77777777"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4D0BC3" w14:paraId="686ACB75"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E3115D4" w14:textId="1932159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53333.33</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16666.6732</w:t>
            </w:r>
          </w:p>
        </w:tc>
        <w:tc>
          <w:tcPr>
            <w:tcW w:w="0" w:type="auto"/>
            <w:tcBorders>
              <w:top w:val="nil"/>
              <w:left w:val="nil"/>
              <w:bottom w:val="single" w:sz="4" w:space="0" w:color="auto"/>
              <w:right w:val="single" w:sz="4" w:space="0" w:color="auto"/>
            </w:tcBorders>
            <w:shd w:val="clear" w:color="auto" w:fill="auto"/>
            <w:hideMark/>
          </w:tcPr>
          <w:p w14:paraId="7C1F343D" w14:textId="4832677A"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 xml:space="preserve">libros, </w:t>
            </w:r>
            <w:r w:rsidR="00AD258E"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0</w:t>
            </w:r>
            <w:r w:rsidRPr="00A60250">
              <w:rPr>
                <w:rFonts w:ascii="Arial" w:eastAsia="Times New Roman" w:hAnsi="Arial" w:cs="Arial"/>
                <w:color w:val="000000"/>
                <w:sz w:val="24"/>
                <w:szCs w:val="24"/>
                <w:lang w:eastAsia="es-MX"/>
              </w:rPr>
              <w:t xml:space="preserve"> </w:t>
            </w:r>
          </w:p>
          <w:p w14:paraId="5423FA46"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hideMark/>
          </w:tcPr>
          <w:p w14:paraId="034541D9" w14:textId="1337BB43"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22.5</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00AD258E" w:rsidRPr="004D0BC3">
              <w:rPr>
                <w:rFonts w:ascii="Arial" w:eastAsia="Times New Roman" w:hAnsi="Arial" w:cs="Arial"/>
                <w:color w:val="000000"/>
                <w:sz w:val="24"/>
                <w:szCs w:val="24"/>
                <w:lang w:eastAsia="es-MX"/>
              </w:rPr>
              <w:t>325</w:t>
            </w:r>
            <w:r w:rsidRPr="00A60250">
              <w:rPr>
                <w:rFonts w:ascii="Arial" w:eastAsia="Times New Roman" w:hAnsi="Arial" w:cs="Arial"/>
                <w:color w:val="000000"/>
                <w:sz w:val="24"/>
                <w:szCs w:val="24"/>
                <w:lang w:eastAsia="es-MX"/>
              </w:rPr>
              <w:t>00)^2)^(1/2)=</w:t>
            </w:r>
            <w:r w:rsidR="00AD258E" w:rsidRPr="004D0BC3">
              <w:rPr>
                <w:rFonts w:ascii="Arial" w:eastAsia="Times New Roman" w:hAnsi="Arial" w:cs="Arial"/>
                <w:color w:val="000000"/>
                <w:sz w:val="24"/>
                <w:szCs w:val="24"/>
                <w:lang w:eastAsia="es-MX"/>
              </w:rPr>
              <w:t>37500.00675</w:t>
            </w:r>
          </w:p>
        </w:tc>
        <w:tc>
          <w:tcPr>
            <w:tcW w:w="0" w:type="auto"/>
            <w:tcBorders>
              <w:top w:val="nil"/>
              <w:left w:val="nil"/>
              <w:bottom w:val="single" w:sz="4" w:space="0" w:color="auto"/>
              <w:right w:val="single" w:sz="4" w:space="0" w:color="auto"/>
            </w:tcBorders>
            <w:shd w:val="clear" w:color="auto" w:fill="auto"/>
            <w:hideMark/>
          </w:tcPr>
          <w:p w14:paraId="12FBE353" w14:textId="3813748D"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libros,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644C9130" w14:textId="77777777"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AD258E" w:rsidRPr="004D0BC3" w14:paraId="430F80E5"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40C2C5B" w14:textId="3803A8EB"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1666</w:t>
            </w:r>
            <w:r w:rsidR="00AD258E" w:rsidRPr="004D0BC3">
              <w:rPr>
                <w:rFonts w:ascii="Arial" w:eastAsia="Times New Roman" w:hAnsi="Arial" w:cs="Arial"/>
                <w:color w:val="000000"/>
                <w:sz w:val="24"/>
                <w:szCs w:val="24"/>
                <w:lang w:eastAsia="es-MX"/>
              </w:rPr>
              <w:t>7</w:t>
            </w:r>
            <w:r w:rsidR="00AD258E" w:rsidRPr="004D0BC3">
              <w:rPr>
                <w:rFonts w:ascii="Arial" w:eastAsia="Times New Roman" w:hAnsi="Arial" w:cs="Arial"/>
                <w:color w:val="000000"/>
                <w:sz w:val="24"/>
                <w:szCs w:val="24"/>
                <w:lang w:eastAsia="es-MX"/>
              </w:rPr>
              <w:t>.6732</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420E8BA1" w14:textId="12EAE338"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3750</w:t>
            </w:r>
            <w:r w:rsidR="00AD258E" w:rsidRPr="004D0BC3">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.00675</w:t>
            </w:r>
          </w:p>
        </w:tc>
      </w:tr>
    </w:tbl>
    <w:p w14:paraId="44D0B020" w14:textId="77777777" w:rsidR="00BD0639" w:rsidRPr="004D0BC3" w:rsidRDefault="00BD0639" w:rsidP="009246B5">
      <w:pPr>
        <w:spacing w:line="360" w:lineRule="auto"/>
        <w:jc w:val="both"/>
        <w:rPr>
          <w:rFonts w:ascii="Arial" w:hAnsi="Arial" w:cs="Arial"/>
          <w:sz w:val="24"/>
          <w:szCs w:val="24"/>
        </w:rPr>
      </w:pPr>
    </w:p>
    <w:p w14:paraId="15019AC9" w14:textId="581BA3CC" w:rsidR="00BD0639" w:rsidRPr="004D0BC3" w:rsidRDefault="00BD0639" w:rsidP="009246B5">
      <w:pPr>
        <w:pStyle w:val="Prrafodelista"/>
        <w:numPr>
          <w:ilvl w:val="0"/>
          <w:numId w:val="100"/>
        </w:numPr>
        <w:spacing w:line="360" w:lineRule="auto"/>
        <w:rPr>
          <w:rFonts w:ascii="Arial" w:hAnsi="Arial" w:cs="Arial"/>
          <w:sz w:val="24"/>
          <w:szCs w:val="24"/>
        </w:rPr>
      </w:pPr>
      <w:r w:rsidRPr="004D0BC3">
        <w:rPr>
          <w:rFonts w:ascii="Arial" w:hAnsi="Arial" w:cs="Arial"/>
          <w:sz w:val="24"/>
          <w:szCs w:val="24"/>
        </w:rPr>
        <w:t xml:space="preserve">Al objeto </w:t>
      </w:r>
      <w:r w:rsidRPr="004D0BC3">
        <w:rPr>
          <w:rFonts w:ascii="Arial" w:hAnsi="Arial" w:cs="Arial"/>
          <w:sz w:val="24"/>
          <w:szCs w:val="24"/>
        </w:rPr>
        <w:t>4</w:t>
      </w:r>
      <w:r w:rsidRPr="004D0BC3">
        <w:rPr>
          <w:rFonts w:ascii="Arial" w:hAnsi="Arial" w:cs="Arial"/>
          <w:sz w:val="24"/>
          <w:szCs w:val="24"/>
        </w:rPr>
        <w:t xml:space="preserve"> se le asigna el valor de </w:t>
      </w:r>
      <w:r w:rsidRPr="004D0BC3">
        <w:rPr>
          <w:rFonts w:ascii="Arial" w:hAnsi="Arial" w:cs="Arial"/>
          <w:b/>
          <w:bCs/>
          <w:sz w:val="24"/>
          <w:szCs w:val="24"/>
        </w:rPr>
        <w:t>K</w:t>
      </w:r>
      <w:r w:rsidR="00AD258E" w:rsidRPr="004D0BC3">
        <w:rPr>
          <w:rFonts w:ascii="Arial" w:hAnsi="Arial" w:cs="Arial"/>
          <w:b/>
          <w:bCs/>
          <w:sz w:val="24"/>
          <w:szCs w:val="24"/>
        </w:rPr>
        <w:t>1</w:t>
      </w:r>
    </w:p>
    <w:p w14:paraId="4EBA71E9" w14:textId="77777777" w:rsidR="00BD0639" w:rsidRPr="004D0BC3" w:rsidRDefault="00BD0639" w:rsidP="009246B5">
      <w:pPr>
        <w:pStyle w:val="Prrafodelista"/>
        <w:numPr>
          <w:ilvl w:val="0"/>
          <w:numId w:val="101"/>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1B08AE26" w14:textId="2F34BE50" w:rsidR="00747763" w:rsidRPr="004D0BC3" w:rsidRDefault="00747763" w:rsidP="009246B5">
      <w:pPr>
        <w:pStyle w:val="Descripcin"/>
        <w:spacing w:line="360" w:lineRule="auto"/>
        <w:jc w:val="center"/>
        <w:rPr>
          <w:rFonts w:ascii="Arial" w:hAnsi="Arial" w:cs="Arial"/>
          <w:color w:val="auto"/>
          <w:sz w:val="24"/>
          <w:szCs w:val="24"/>
        </w:rPr>
      </w:pPr>
      <w:bookmarkStart w:id="98" w:name="_Toc178701408"/>
      <w:r w:rsidRPr="004D0BC3">
        <w:rPr>
          <w:rFonts w:ascii="Arial" w:hAnsi="Arial" w:cs="Arial"/>
          <w:color w:val="auto"/>
          <w:sz w:val="24"/>
          <w:szCs w:val="24"/>
        </w:rPr>
        <w:lastRenderedPageBreak/>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15</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2 distancia objeto 5</w:t>
      </w:r>
      <w:bookmarkEnd w:id="98"/>
    </w:p>
    <w:tbl>
      <w:tblPr>
        <w:tblW w:w="0" w:type="auto"/>
        <w:jc w:val="center"/>
        <w:tblCellMar>
          <w:left w:w="70" w:type="dxa"/>
          <w:right w:w="70" w:type="dxa"/>
        </w:tblCellMar>
        <w:tblLook w:val="04A0" w:firstRow="1" w:lastRow="0" w:firstColumn="1" w:lastColumn="0" w:noHBand="0" w:noVBand="1"/>
      </w:tblPr>
      <w:tblGrid>
        <w:gridCol w:w="2288"/>
        <w:gridCol w:w="1721"/>
        <w:gridCol w:w="3467"/>
        <w:gridCol w:w="1710"/>
      </w:tblGrid>
      <w:tr w:rsidR="00AD258E" w:rsidRPr="004D0BC3" w14:paraId="14A2CFB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B0D3E1" w14:textId="47174C3E"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57BD4F94" w14:textId="761AC7FA" w:rsidR="00BD0639" w:rsidRPr="00A60250" w:rsidRDefault="00BD0639"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AD258E" w:rsidRPr="004D0BC3" w14:paraId="12A3CD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5083983" w14:textId="0FBF656C"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34.67</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32500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18333.33371</w:t>
            </w:r>
          </w:p>
        </w:tc>
        <w:tc>
          <w:tcPr>
            <w:tcW w:w="0" w:type="auto"/>
            <w:tcBorders>
              <w:top w:val="nil"/>
              <w:left w:val="nil"/>
              <w:bottom w:val="single" w:sz="4" w:space="0" w:color="auto"/>
              <w:right w:val="single" w:sz="4" w:space="0" w:color="auto"/>
            </w:tcBorders>
            <w:shd w:val="clear" w:color="auto" w:fill="auto"/>
            <w:hideMark/>
          </w:tcPr>
          <w:p w14:paraId="679324BD" w14:textId="7228F3C2"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00B55C96" w:rsidRPr="004D0BC3">
              <w:rPr>
                <w:rFonts w:ascii="Arial" w:eastAsia="Times New Roman" w:hAnsi="Arial" w:cs="Arial"/>
                <w:color w:val="000000"/>
                <w:sz w:val="24"/>
                <w:szCs w:val="24"/>
                <w:lang w:eastAsia="es-MX"/>
              </w:rPr>
              <w:t>electrónica</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00AD258E" w:rsidRPr="004D0BC3">
              <w:rPr>
                <w:rFonts w:ascii="Arial" w:eastAsia="Times New Roman" w:hAnsi="Arial" w:cs="Arial"/>
                <w:color w:val="000000"/>
                <w:sz w:val="24"/>
                <w:szCs w:val="24"/>
                <w:lang w:eastAsia="es-MX"/>
              </w:rPr>
              <w:t>fiel</w:t>
            </w:r>
            <w:r w:rsidRPr="004D0BC3">
              <w:rPr>
                <w:rFonts w:ascii="Arial" w:eastAsia="Times New Roman" w:hAnsi="Arial" w:cs="Arial"/>
                <w:color w:val="000000"/>
                <w:sz w:val="24"/>
                <w:szCs w:val="24"/>
                <w:lang w:eastAsia="es-MX"/>
              </w:rPr>
              <w:t>, nuevo</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00AD258E" w:rsidRPr="004D0BC3">
              <w:rPr>
                <w:rFonts w:ascii="Arial" w:eastAsia="Times New Roman" w:hAnsi="Arial" w:cs="Arial"/>
                <w:color w:val="000000"/>
                <w:sz w:val="24"/>
                <w:szCs w:val="24"/>
                <w:lang w:eastAsia="es-MX"/>
              </w:rPr>
              <w:t>1</w:t>
            </w:r>
          </w:p>
          <w:p w14:paraId="12F551D0" w14:textId="40D9164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6850424C" w14:textId="300EB761"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00AD258E"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00AD258E" w:rsidRPr="004D0BC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00AD258E"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00AD258E" w:rsidRPr="004D0BC3">
              <w:rPr>
                <w:rFonts w:ascii="Arial" w:eastAsia="Times New Roman" w:hAnsi="Arial" w:cs="Arial"/>
                <w:color w:val="000000"/>
                <w:sz w:val="24"/>
                <w:szCs w:val="24"/>
                <w:lang w:eastAsia="es-MX"/>
              </w:rPr>
              <w:t>2500.00005</w:t>
            </w:r>
          </w:p>
        </w:tc>
        <w:tc>
          <w:tcPr>
            <w:tcW w:w="0" w:type="auto"/>
            <w:tcBorders>
              <w:top w:val="nil"/>
              <w:left w:val="nil"/>
              <w:bottom w:val="single" w:sz="4" w:space="0" w:color="auto"/>
              <w:right w:val="single" w:sz="4" w:space="0" w:color="auto"/>
            </w:tcBorders>
            <w:shd w:val="clear" w:color="auto" w:fill="auto"/>
            <w:hideMark/>
          </w:tcPr>
          <w:p w14:paraId="6A0C3E1D" w14:textId="18D8A8A4" w:rsidR="00BD0639" w:rsidRPr="004D0BC3"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00B55C96" w:rsidRPr="004D0BC3">
              <w:rPr>
                <w:rFonts w:ascii="Arial" w:eastAsia="Times New Roman" w:hAnsi="Arial" w:cs="Arial"/>
                <w:color w:val="000000"/>
                <w:sz w:val="24"/>
                <w:szCs w:val="24"/>
                <w:lang w:eastAsia="es-MX"/>
              </w:rPr>
              <w:t xml:space="preserve">electrónica, </w:t>
            </w:r>
            <w:proofErr w:type="gramStart"/>
            <w:r w:rsidR="00B55C96" w:rsidRPr="004D0BC3">
              <w:rPr>
                <w:rFonts w:ascii="Arial" w:eastAsia="Times New Roman" w:hAnsi="Arial" w:cs="Arial"/>
                <w:color w:val="000000"/>
                <w:sz w:val="24"/>
                <w:szCs w:val="24"/>
                <w:lang w:eastAsia="es-MX"/>
              </w:rPr>
              <w:t>comida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00B55C96" w:rsidRPr="004D0BC3">
              <w:rPr>
                <w:rFonts w:ascii="Arial" w:eastAsia="Times New Roman" w:hAnsi="Arial" w:cs="Arial"/>
                <w:color w:val="000000"/>
                <w:sz w:val="24"/>
                <w:szCs w:val="24"/>
                <w:lang w:eastAsia="es-MX"/>
              </w:rPr>
              <w:t>fiel, fiel</w:t>
            </w:r>
            <w:r w:rsidRPr="00A60250">
              <w:rPr>
                <w:rFonts w:ascii="Arial" w:eastAsia="Times New Roman" w:hAnsi="Arial" w:cs="Arial"/>
                <w:color w:val="000000"/>
                <w:sz w:val="24"/>
                <w:szCs w:val="24"/>
                <w:lang w:eastAsia="es-MX"/>
              </w:rPr>
              <w:t>)=</w:t>
            </w:r>
            <w:r w:rsidR="00AD258E" w:rsidRPr="004D0BC3">
              <w:rPr>
                <w:rFonts w:ascii="Arial" w:eastAsia="Times New Roman" w:hAnsi="Arial" w:cs="Arial"/>
                <w:color w:val="000000"/>
                <w:sz w:val="24"/>
                <w:szCs w:val="24"/>
                <w:lang w:eastAsia="es-MX"/>
              </w:rPr>
              <w:t>0</w:t>
            </w:r>
          </w:p>
          <w:p w14:paraId="72B7DCF0" w14:textId="59F4E265"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00AD258E" w:rsidRPr="004D0BC3">
              <w:rPr>
                <w:rFonts w:ascii="Arial" w:eastAsia="Times New Roman" w:hAnsi="Arial" w:cs="Arial"/>
                <w:color w:val="000000"/>
                <w:sz w:val="24"/>
                <w:szCs w:val="24"/>
                <w:lang w:eastAsia="es-MX"/>
              </w:rPr>
              <w:t>1</w:t>
            </w:r>
          </w:p>
        </w:tc>
      </w:tr>
      <w:tr w:rsidR="00AD258E" w:rsidRPr="004D0BC3" w14:paraId="6EA7D4EC"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10D0B0B" w14:textId="69CFC7D6"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1833</w:t>
            </w:r>
            <w:r w:rsidR="00AD258E" w:rsidRPr="004D0BC3">
              <w:rPr>
                <w:rFonts w:ascii="Arial" w:eastAsia="Times New Roman" w:hAnsi="Arial" w:cs="Arial"/>
                <w:color w:val="000000"/>
                <w:sz w:val="24"/>
                <w:szCs w:val="24"/>
                <w:lang w:eastAsia="es-MX"/>
              </w:rPr>
              <w:t>5</w:t>
            </w:r>
            <w:r w:rsidR="00AD258E" w:rsidRPr="004D0BC3">
              <w:rPr>
                <w:rFonts w:ascii="Arial" w:eastAsia="Times New Roman" w:hAnsi="Arial" w:cs="Arial"/>
                <w:color w:val="000000"/>
                <w:sz w:val="24"/>
                <w:szCs w:val="24"/>
                <w:lang w:eastAsia="es-MX"/>
              </w:rPr>
              <w:t>.33371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C6D782A" w14:textId="63BEA76F" w:rsidR="00BD0639" w:rsidRPr="00A60250" w:rsidRDefault="00BD0639"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00AD258E" w:rsidRPr="004D0BC3">
              <w:rPr>
                <w:rFonts w:ascii="Arial" w:eastAsia="Times New Roman" w:hAnsi="Arial" w:cs="Arial"/>
                <w:color w:val="000000"/>
                <w:sz w:val="24"/>
                <w:szCs w:val="24"/>
                <w:lang w:eastAsia="es-MX"/>
              </w:rPr>
              <w:t>250</w:t>
            </w:r>
            <w:r w:rsidR="00AD258E" w:rsidRPr="004D0BC3">
              <w:rPr>
                <w:rFonts w:ascii="Arial" w:eastAsia="Times New Roman" w:hAnsi="Arial" w:cs="Arial"/>
                <w:color w:val="000000"/>
                <w:sz w:val="24"/>
                <w:szCs w:val="24"/>
                <w:lang w:eastAsia="es-MX"/>
              </w:rPr>
              <w:t>1</w:t>
            </w:r>
            <w:r w:rsidR="00AD258E" w:rsidRPr="004D0BC3">
              <w:rPr>
                <w:rFonts w:ascii="Arial" w:eastAsia="Times New Roman" w:hAnsi="Arial" w:cs="Arial"/>
                <w:color w:val="000000"/>
                <w:sz w:val="24"/>
                <w:szCs w:val="24"/>
                <w:lang w:eastAsia="es-MX"/>
              </w:rPr>
              <w:t>.00005</w:t>
            </w:r>
          </w:p>
        </w:tc>
      </w:tr>
    </w:tbl>
    <w:p w14:paraId="37A050A1" w14:textId="77777777" w:rsidR="00BD0639" w:rsidRPr="004D0BC3" w:rsidRDefault="00BD0639" w:rsidP="009246B5">
      <w:pPr>
        <w:spacing w:line="360" w:lineRule="auto"/>
        <w:jc w:val="both"/>
        <w:rPr>
          <w:rFonts w:ascii="Arial" w:hAnsi="Arial" w:cs="Arial"/>
          <w:sz w:val="24"/>
          <w:szCs w:val="24"/>
        </w:rPr>
      </w:pPr>
    </w:p>
    <w:p w14:paraId="1C4203BC" w14:textId="242A273D" w:rsidR="00BD0639" w:rsidRPr="004D0BC3" w:rsidRDefault="00BD0639" w:rsidP="009246B5">
      <w:pPr>
        <w:pStyle w:val="Prrafodelista"/>
        <w:numPr>
          <w:ilvl w:val="0"/>
          <w:numId w:val="101"/>
        </w:numPr>
        <w:spacing w:line="360" w:lineRule="auto"/>
        <w:rPr>
          <w:rFonts w:ascii="Arial" w:hAnsi="Arial" w:cs="Arial"/>
          <w:sz w:val="24"/>
          <w:szCs w:val="24"/>
        </w:rPr>
      </w:pPr>
      <w:r w:rsidRPr="004D0BC3">
        <w:rPr>
          <w:rFonts w:ascii="Arial" w:hAnsi="Arial" w:cs="Arial"/>
          <w:sz w:val="24"/>
          <w:szCs w:val="24"/>
        </w:rPr>
        <w:t xml:space="preserve">Al objeto 5 se le asigna el valor de </w:t>
      </w:r>
      <w:r w:rsidRPr="004D0BC3">
        <w:rPr>
          <w:rFonts w:ascii="Arial" w:hAnsi="Arial" w:cs="Arial"/>
          <w:b/>
          <w:bCs/>
          <w:sz w:val="24"/>
          <w:szCs w:val="24"/>
        </w:rPr>
        <w:t>K</w:t>
      </w:r>
      <w:r w:rsidR="00AD258E" w:rsidRPr="004D0BC3">
        <w:rPr>
          <w:rFonts w:ascii="Arial" w:hAnsi="Arial" w:cs="Arial"/>
          <w:b/>
          <w:bCs/>
          <w:sz w:val="24"/>
          <w:szCs w:val="24"/>
        </w:rPr>
        <w:t>2</w:t>
      </w:r>
    </w:p>
    <w:p w14:paraId="70354A26" w14:textId="0738BF7F" w:rsidR="00AD258E" w:rsidRPr="004D0BC3" w:rsidRDefault="00AD258E" w:rsidP="009246B5">
      <w:pPr>
        <w:pStyle w:val="Prrafodelista"/>
        <w:numPr>
          <w:ilvl w:val="0"/>
          <w:numId w:val="101"/>
        </w:numPr>
        <w:spacing w:line="360" w:lineRule="auto"/>
        <w:rPr>
          <w:rFonts w:ascii="Arial" w:hAnsi="Arial" w:cs="Arial"/>
          <w:sz w:val="24"/>
          <w:szCs w:val="24"/>
        </w:rPr>
      </w:pPr>
      <w:r w:rsidRPr="004D0BC3">
        <w:rPr>
          <w:rFonts w:ascii="Arial" w:hAnsi="Arial" w:cs="Arial"/>
          <w:sz w:val="24"/>
          <w:szCs w:val="24"/>
        </w:rPr>
        <w:t xml:space="preserve">Todos los objetos han sido asignados en un prototipo como se aprecia en la tabla </w:t>
      </w:r>
      <w:r w:rsidR="008070A6" w:rsidRPr="004D0BC3">
        <w:rPr>
          <w:rFonts w:ascii="Arial" w:hAnsi="Arial" w:cs="Arial"/>
          <w:sz w:val="24"/>
          <w:szCs w:val="24"/>
        </w:rPr>
        <w:t>16</w:t>
      </w:r>
    </w:p>
    <w:p w14:paraId="5140B709" w14:textId="77777777" w:rsidR="00B55C96" w:rsidRPr="004D0BC3" w:rsidRDefault="00B55C96" w:rsidP="009246B5">
      <w:pPr>
        <w:spacing w:line="360" w:lineRule="auto"/>
        <w:rPr>
          <w:rFonts w:ascii="Arial" w:hAnsi="Arial" w:cs="Arial"/>
          <w:sz w:val="24"/>
          <w:szCs w:val="24"/>
        </w:rPr>
      </w:pPr>
    </w:p>
    <w:p w14:paraId="476A91E9" w14:textId="14E041AE" w:rsidR="00AD258E" w:rsidRPr="004D0BC3" w:rsidRDefault="00F66339" w:rsidP="009246B5">
      <w:pPr>
        <w:pStyle w:val="Descripcin"/>
        <w:spacing w:line="360" w:lineRule="auto"/>
        <w:jc w:val="center"/>
        <w:rPr>
          <w:rFonts w:ascii="Arial" w:hAnsi="Arial" w:cs="Arial"/>
          <w:color w:val="auto"/>
          <w:sz w:val="24"/>
          <w:szCs w:val="24"/>
        </w:rPr>
      </w:pPr>
      <w:bookmarkStart w:id="99" w:name="_Toc178701409"/>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16</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 segunda iteración</w:t>
      </w:r>
      <w:bookmarkEnd w:id="99"/>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AD258E" w:rsidRPr="004D0BC3" w14:paraId="35051628"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5E6C6618"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F95875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67753DB"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AD8B44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688D8B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AEEC4E9"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AD258E" w:rsidRPr="007D6BFA" w14:paraId="6D5B116E"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F2FCB9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07A1DEC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7ED703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1AF6864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7E89661E"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781F8C6C" w14:textId="2599274F"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00F227DE" w:rsidRPr="004D0BC3">
              <w:rPr>
                <w:rFonts w:ascii="Arial" w:eastAsia="Times New Roman" w:hAnsi="Arial" w:cs="Arial"/>
                <w:color w:val="000000"/>
                <w:sz w:val="24"/>
                <w:szCs w:val="24"/>
                <w:lang w:eastAsia="es-MX"/>
              </w:rPr>
              <w:t>2</w:t>
            </w:r>
          </w:p>
        </w:tc>
      </w:tr>
      <w:tr w:rsidR="00AD258E" w:rsidRPr="007D6BFA" w14:paraId="4B50BA8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9B88F1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18562F0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3D564EC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3318BCC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570DDBC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9B54CD1"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31EC50E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30FB2C3"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3C49E31E"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799ACE89"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2F25967"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665C932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0886AECB"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AD258E" w:rsidRPr="007D6BFA" w14:paraId="1C92948B"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1E784E1"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39E18DF8"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D1041F5"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13BF05D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224F8E34"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610F21D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AD258E" w:rsidRPr="007D6BFA" w14:paraId="49B5772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E59650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068475F0"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2AD2FDD"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911E32F"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6E45813A"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7B7B7146" w14:textId="77777777" w:rsidR="00AD258E" w:rsidRPr="007D6BFA" w:rsidRDefault="00AD258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34BF5967" w14:textId="77777777" w:rsidR="00F227DE" w:rsidRPr="004D0BC3" w:rsidRDefault="00F227DE" w:rsidP="009246B5">
      <w:pPr>
        <w:spacing w:line="360" w:lineRule="auto"/>
        <w:jc w:val="both"/>
        <w:rPr>
          <w:rFonts w:ascii="Arial" w:hAnsi="Arial" w:cs="Arial"/>
          <w:sz w:val="24"/>
          <w:szCs w:val="24"/>
        </w:rPr>
      </w:pPr>
    </w:p>
    <w:p w14:paraId="32E81AF1" w14:textId="77777777" w:rsidR="00F227DE" w:rsidRPr="004D0BC3" w:rsidRDefault="00F227DE" w:rsidP="009246B5">
      <w:pPr>
        <w:spacing w:line="360" w:lineRule="auto"/>
        <w:jc w:val="both"/>
        <w:rPr>
          <w:rFonts w:ascii="Arial" w:hAnsi="Arial" w:cs="Arial"/>
          <w:sz w:val="24"/>
          <w:szCs w:val="24"/>
        </w:rPr>
      </w:pPr>
    </w:p>
    <w:p w14:paraId="0D5E5769" w14:textId="77777777" w:rsidR="00F227DE" w:rsidRPr="004D0BC3" w:rsidRDefault="00F227DE" w:rsidP="009246B5">
      <w:pPr>
        <w:pStyle w:val="Prrafodelista"/>
        <w:numPr>
          <w:ilvl w:val="0"/>
          <w:numId w:val="107"/>
        </w:numPr>
        <w:spacing w:line="360" w:lineRule="auto"/>
        <w:jc w:val="both"/>
        <w:rPr>
          <w:rFonts w:ascii="Arial" w:hAnsi="Arial" w:cs="Arial"/>
          <w:sz w:val="24"/>
          <w:szCs w:val="24"/>
        </w:rPr>
      </w:pPr>
      <w:r w:rsidRPr="004D0BC3">
        <w:rPr>
          <w:rFonts w:ascii="Arial" w:hAnsi="Arial" w:cs="Arial"/>
          <w:sz w:val="24"/>
          <w:szCs w:val="24"/>
        </w:rPr>
        <w:lastRenderedPageBreak/>
        <w:t xml:space="preserve">Se asignan los nuevos prototipos, para cada prototipo se calcula el promedio de los atributos numéricos y a través de la medida de </w:t>
      </w:r>
      <w:proofErr w:type="spellStart"/>
      <w:r w:rsidRPr="004D0BC3">
        <w:rPr>
          <w:rFonts w:ascii="Arial" w:hAnsi="Arial" w:cs="Arial"/>
          <w:sz w:val="24"/>
          <w:szCs w:val="24"/>
        </w:rPr>
        <w:t>similaridad</w:t>
      </w:r>
      <w:proofErr w:type="spellEnd"/>
      <w:r w:rsidRPr="004D0BC3">
        <w:rPr>
          <w:rFonts w:ascii="Arial" w:hAnsi="Arial" w:cs="Arial"/>
          <w:sz w:val="24"/>
          <w:szCs w:val="24"/>
        </w:rPr>
        <w:t xml:space="preserve"> y la moda para los atributos categóricos como se muestra en las tablas 9 y 10</w:t>
      </w:r>
    </w:p>
    <w:p w14:paraId="3C5CDAA1" w14:textId="77777777" w:rsidR="00F227DE" w:rsidRPr="004D0BC3" w:rsidRDefault="00F227DE" w:rsidP="009246B5">
      <w:pPr>
        <w:spacing w:line="360" w:lineRule="auto"/>
        <w:jc w:val="both"/>
        <w:rPr>
          <w:rFonts w:ascii="Arial" w:hAnsi="Arial" w:cs="Arial"/>
          <w:sz w:val="24"/>
          <w:szCs w:val="24"/>
        </w:rPr>
      </w:pPr>
    </w:p>
    <w:p w14:paraId="513C39F7" w14:textId="69903A04" w:rsidR="00F227DE" w:rsidRPr="004D0BC3" w:rsidRDefault="00F227DE" w:rsidP="009246B5">
      <w:pPr>
        <w:pStyle w:val="Descripcin"/>
        <w:spacing w:line="360" w:lineRule="auto"/>
        <w:jc w:val="center"/>
        <w:rPr>
          <w:rFonts w:ascii="Arial" w:hAnsi="Arial" w:cs="Arial"/>
          <w:color w:val="auto"/>
          <w:sz w:val="24"/>
          <w:szCs w:val="24"/>
        </w:rPr>
      </w:pPr>
      <w:bookmarkStart w:id="100" w:name="_Toc178701410"/>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17</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1</w:t>
      </w:r>
      <w:bookmarkEnd w:id="100"/>
    </w:p>
    <w:tbl>
      <w:tblPr>
        <w:tblW w:w="0" w:type="auto"/>
        <w:tblInd w:w="80" w:type="dxa"/>
        <w:tblCellMar>
          <w:left w:w="70" w:type="dxa"/>
          <w:right w:w="70" w:type="dxa"/>
        </w:tblCellMar>
        <w:tblLook w:val="04A0" w:firstRow="1" w:lastRow="0" w:firstColumn="1" w:lastColumn="0" w:noHBand="0" w:noVBand="1"/>
      </w:tblPr>
      <w:tblGrid>
        <w:gridCol w:w="1168"/>
        <w:gridCol w:w="741"/>
        <w:gridCol w:w="1875"/>
        <w:gridCol w:w="2687"/>
        <w:gridCol w:w="1609"/>
        <w:gridCol w:w="1101"/>
      </w:tblGrid>
      <w:tr w:rsidR="00F227DE" w:rsidRPr="004D0BC3" w14:paraId="10B2AC4E"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0E888CA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788A6E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4078BE2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323686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06A3FB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71C388F"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4D0BC3" w14:paraId="07963DA6"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3188E49C" w14:textId="07E8DD68"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6BB6F7F5" w14:textId="2DCCA1A5"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65535030" w14:textId="338C55E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483827B7" w14:textId="302E766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2D586F00" w14:textId="4FFD40F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4A70C79" w14:textId="11C92EE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Pr="004D0BC3">
              <w:rPr>
                <w:rFonts w:ascii="Arial" w:eastAsia="Times New Roman" w:hAnsi="Arial" w:cs="Arial"/>
                <w:color w:val="000000"/>
                <w:sz w:val="24"/>
                <w:szCs w:val="24"/>
                <w:lang w:eastAsia="es-MX"/>
              </w:rPr>
              <w:t>2</w:t>
            </w:r>
          </w:p>
        </w:tc>
      </w:tr>
      <w:tr w:rsidR="00F227DE" w:rsidRPr="004D0BC3" w14:paraId="1F4AE72F"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9C7CBEB" w14:textId="3E69398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0E6BC34" w14:textId="27CF261D"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5ECEFBD1" w14:textId="049C610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459F748A" w14:textId="7BDA77B8"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1146B664" w14:textId="5136E62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60CFCF27" w14:textId="084B3B15"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r w:rsidR="00F227DE" w:rsidRPr="004D0BC3" w14:paraId="5B872B57"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793ABA7" w14:textId="05DA779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72CD447" w14:textId="7B9CAC9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2DD85A85" w14:textId="4A33E4D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60157908" w14:textId="3AA645F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32D10425" w14:textId="2AB39269"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1798C9EC" w14:textId="3ABC753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4D0BC3" w14:paraId="02C7DD65"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tcPr>
          <w:p w14:paraId="6B9682D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8258071" w14:textId="1968B3FD"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23.33</w:t>
            </w:r>
          </w:p>
        </w:tc>
        <w:tc>
          <w:tcPr>
            <w:tcW w:w="0" w:type="auto"/>
            <w:tcBorders>
              <w:top w:val="nil"/>
              <w:left w:val="nil"/>
              <w:bottom w:val="single" w:sz="8" w:space="0" w:color="auto"/>
              <w:right w:val="single" w:sz="8" w:space="0" w:color="auto"/>
            </w:tcBorders>
            <w:shd w:val="clear" w:color="auto" w:fill="auto"/>
            <w:vAlign w:val="center"/>
          </w:tcPr>
          <w:p w14:paraId="21BD33E9" w14:textId="7E9CC626"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tcPr>
          <w:p w14:paraId="727D48B5" w14:textId="7CE54B2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tcPr>
          <w:p w14:paraId="4B5B4A81" w14:textId="1D54E9D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tcPr>
          <w:p w14:paraId="08460F5B" w14:textId="2287FF4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K2</w:t>
            </w:r>
          </w:p>
        </w:tc>
      </w:tr>
    </w:tbl>
    <w:p w14:paraId="48851C2B" w14:textId="77777777" w:rsidR="00F227DE" w:rsidRPr="004D0BC3" w:rsidRDefault="00F227DE" w:rsidP="009246B5">
      <w:pPr>
        <w:spacing w:line="360" w:lineRule="auto"/>
        <w:jc w:val="both"/>
        <w:rPr>
          <w:rFonts w:ascii="Arial" w:hAnsi="Arial" w:cs="Arial"/>
          <w:sz w:val="24"/>
          <w:szCs w:val="24"/>
        </w:rPr>
      </w:pPr>
    </w:p>
    <w:p w14:paraId="5CAA8442" w14:textId="77777777" w:rsidR="00150345" w:rsidRPr="004D0BC3" w:rsidRDefault="00150345" w:rsidP="009246B5">
      <w:pPr>
        <w:spacing w:line="360" w:lineRule="auto"/>
        <w:jc w:val="both"/>
        <w:rPr>
          <w:rFonts w:ascii="Arial" w:hAnsi="Arial" w:cs="Arial"/>
          <w:sz w:val="24"/>
          <w:szCs w:val="24"/>
        </w:rPr>
      </w:pPr>
    </w:p>
    <w:p w14:paraId="35968B78" w14:textId="54222BBE" w:rsidR="00F227DE" w:rsidRPr="004D0BC3" w:rsidRDefault="00F227DE" w:rsidP="009246B5">
      <w:pPr>
        <w:pStyle w:val="Descripcin"/>
        <w:spacing w:line="360" w:lineRule="auto"/>
        <w:jc w:val="center"/>
        <w:rPr>
          <w:rFonts w:ascii="Arial" w:hAnsi="Arial" w:cs="Arial"/>
          <w:color w:val="auto"/>
          <w:sz w:val="24"/>
          <w:szCs w:val="24"/>
        </w:rPr>
      </w:pPr>
      <w:bookmarkStart w:id="101" w:name="_Toc178701411"/>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18</w:t>
      </w:r>
      <w:r w:rsidRPr="004D0BC3">
        <w:rPr>
          <w:rFonts w:ascii="Arial" w:hAnsi="Arial" w:cs="Arial"/>
          <w:color w:val="auto"/>
          <w:sz w:val="24"/>
          <w:szCs w:val="24"/>
        </w:rPr>
        <w:fldChar w:fldCharType="end"/>
      </w:r>
      <w:r w:rsidRPr="004D0BC3">
        <w:rPr>
          <w:rFonts w:ascii="Arial" w:hAnsi="Arial" w:cs="Arial"/>
          <w:color w:val="auto"/>
          <w:sz w:val="24"/>
          <w:szCs w:val="24"/>
        </w:rPr>
        <w:t xml:space="preserve"> Reasignación de objetos, grupo 2</w:t>
      </w:r>
      <w:bookmarkEnd w:id="101"/>
    </w:p>
    <w:tbl>
      <w:tblPr>
        <w:tblW w:w="0" w:type="auto"/>
        <w:tblInd w:w="80" w:type="dxa"/>
        <w:tblCellMar>
          <w:left w:w="70" w:type="dxa"/>
          <w:right w:w="70" w:type="dxa"/>
        </w:tblCellMar>
        <w:tblLook w:val="04A0" w:firstRow="1" w:lastRow="0" w:firstColumn="1" w:lastColumn="0" w:noHBand="0" w:noVBand="1"/>
      </w:tblPr>
      <w:tblGrid>
        <w:gridCol w:w="1168"/>
        <w:gridCol w:w="701"/>
        <w:gridCol w:w="1856"/>
        <w:gridCol w:w="2603"/>
        <w:gridCol w:w="1752"/>
        <w:gridCol w:w="1101"/>
      </w:tblGrid>
      <w:tr w:rsidR="00F227DE" w:rsidRPr="004D0BC3" w14:paraId="3C4E6C8A"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6B71500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75175FA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CBC638E"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243FDC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056A8D5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63BBF261"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4D0BC3" w14:paraId="725961D1"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27A6B79C" w14:textId="7F8C7A0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41DEAE78" w14:textId="48B3AD5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16D8006C" w14:textId="0B1CBEB4"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7794E601" w14:textId="130D3CC2"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2648AC1A" w14:textId="2DDE51B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4CFF1F1C" w14:textId="6CF953A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4D0BC3" w14:paraId="27EA7B43"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6A0A774C" w14:textId="0B9B1C71"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2E8F9FDD" w14:textId="602959EB"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56F4A16C" w14:textId="102B0A0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01E198A9" w14:textId="69F8119F"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6AA3880" w14:textId="735CB640"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0B466DAF" w14:textId="18B8A500"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4D0BC3" w14:paraId="6239EA8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tcPr>
          <w:p w14:paraId="6987850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Promedio</w:t>
            </w:r>
          </w:p>
        </w:tc>
        <w:tc>
          <w:tcPr>
            <w:tcW w:w="0" w:type="auto"/>
            <w:tcBorders>
              <w:top w:val="nil"/>
              <w:left w:val="nil"/>
              <w:bottom w:val="single" w:sz="8" w:space="0" w:color="auto"/>
              <w:right w:val="single" w:sz="8" w:space="0" w:color="auto"/>
            </w:tcBorders>
            <w:shd w:val="clear" w:color="auto" w:fill="auto"/>
            <w:vAlign w:val="center"/>
          </w:tcPr>
          <w:p w14:paraId="0F06D5D4" w14:textId="5C4D95C6"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39.5</w:t>
            </w:r>
          </w:p>
        </w:tc>
        <w:tc>
          <w:tcPr>
            <w:tcW w:w="0" w:type="auto"/>
            <w:tcBorders>
              <w:top w:val="nil"/>
              <w:left w:val="nil"/>
              <w:bottom w:val="single" w:sz="8" w:space="0" w:color="auto"/>
              <w:right w:val="single" w:sz="8" w:space="0" w:color="auto"/>
            </w:tcBorders>
            <w:shd w:val="clear" w:color="auto" w:fill="auto"/>
            <w:vAlign w:val="center"/>
          </w:tcPr>
          <w:p w14:paraId="1445E4A9" w14:textId="3DEF32A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60000</w:t>
            </w:r>
          </w:p>
        </w:tc>
        <w:tc>
          <w:tcPr>
            <w:tcW w:w="0" w:type="auto"/>
            <w:tcBorders>
              <w:top w:val="nil"/>
              <w:left w:val="nil"/>
              <w:bottom w:val="single" w:sz="8" w:space="0" w:color="auto"/>
              <w:right w:val="single" w:sz="8" w:space="0" w:color="auto"/>
            </w:tcBorders>
            <w:shd w:val="clear" w:color="auto" w:fill="auto"/>
            <w:vAlign w:val="center"/>
          </w:tcPr>
          <w:p w14:paraId="5861D52D" w14:textId="3A6609C3"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tcPr>
          <w:p w14:paraId="3C3BF883" w14:textId="51A24BDC"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tcPr>
          <w:p w14:paraId="63B99945" w14:textId="287115AA"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K1</w:t>
            </w:r>
          </w:p>
        </w:tc>
      </w:tr>
    </w:tbl>
    <w:p w14:paraId="3D60605D" w14:textId="77777777" w:rsidR="00F227DE" w:rsidRPr="004D0BC3" w:rsidRDefault="00F227DE" w:rsidP="009246B5">
      <w:pPr>
        <w:spacing w:line="360" w:lineRule="auto"/>
        <w:jc w:val="both"/>
        <w:rPr>
          <w:rFonts w:ascii="Arial" w:hAnsi="Arial" w:cs="Arial"/>
          <w:sz w:val="24"/>
          <w:szCs w:val="24"/>
        </w:rPr>
      </w:pPr>
    </w:p>
    <w:p w14:paraId="355D9A57" w14:textId="77777777" w:rsidR="00F227DE" w:rsidRPr="004D0BC3" w:rsidRDefault="00F227DE" w:rsidP="009246B5">
      <w:pPr>
        <w:pStyle w:val="Prrafodelista"/>
        <w:numPr>
          <w:ilvl w:val="0"/>
          <w:numId w:val="102"/>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7E93054C" w14:textId="77777777" w:rsidR="004D0BC3" w:rsidRPr="004D0BC3" w:rsidRDefault="004D0BC3" w:rsidP="004D0BC3">
      <w:pPr>
        <w:spacing w:line="360" w:lineRule="auto"/>
        <w:jc w:val="both"/>
        <w:rPr>
          <w:rFonts w:ascii="Arial" w:hAnsi="Arial" w:cs="Arial"/>
          <w:sz w:val="24"/>
          <w:szCs w:val="24"/>
        </w:rPr>
      </w:pPr>
    </w:p>
    <w:p w14:paraId="62F6CB2D" w14:textId="160D541C" w:rsidR="00F227DE" w:rsidRPr="004D0BC3" w:rsidRDefault="00F227DE" w:rsidP="009246B5">
      <w:pPr>
        <w:pStyle w:val="Descripcin"/>
        <w:spacing w:line="360" w:lineRule="auto"/>
        <w:jc w:val="center"/>
        <w:rPr>
          <w:rFonts w:ascii="Arial" w:hAnsi="Arial" w:cs="Arial"/>
          <w:color w:val="auto"/>
          <w:sz w:val="24"/>
          <w:szCs w:val="24"/>
        </w:rPr>
      </w:pPr>
      <w:bookmarkStart w:id="102" w:name="_Toc178701412"/>
      <w:r w:rsidRPr="004D0BC3">
        <w:rPr>
          <w:rFonts w:ascii="Arial" w:hAnsi="Arial" w:cs="Arial"/>
          <w:color w:val="auto"/>
          <w:sz w:val="24"/>
          <w:szCs w:val="24"/>
        </w:rPr>
        <w:lastRenderedPageBreak/>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19</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w:t>
      </w:r>
      <w:r w:rsidRPr="004D0BC3">
        <w:rPr>
          <w:rFonts w:ascii="Arial" w:hAnsi="Arial" w:cs="Arial"/>
          <w:color w:val="auto"/>
          <w:sz w:val="24"/>
          <w:szCs w:val="24"/>
        </w:rPr>
        <w:t>3</w:t>
      </w:r>
      <w:r w:rsidRPr="004D0BC3">
        <w:rPr>
          <w:rFonts w:ascii="Arial" w:hAnsi="Arial" w:cs="Arial"/>
          <w:color w:val="auto"/>
          <w:sz w:val="24"/>
          <w:szCs w:val="24"/>
        </w:rPr>
        <w:t xml:space="preserve"> distancia objeto 1</w:t>
      </w:r>
      <w:bookmarkEnd w:id="102"/>
    </w:p>
    <w:tbl>
      <w:tblPr>
        <w:tblW w:w="0" w:type="auto"/>
        <w:jc w:val="center"/>
        <w:tblCellMar>
          <w:left w:w="70" w:type="dxa"/>
          <w:right w:w="70" w:type="dxa"/>
        </w:tblCellMar>
        <w:tblLook w:val="04A0" w:firstRow="1" w:lastRow="0" w:firstColumn="1" w:lastColumn="0" w:noHBand="0" w:noVBand="1"/>
      </w:tblPr>
      <w:tblGrid>
        <w:gridCol w:w="2134"/>
        <w:gridCol w:w="1609"/>
        <w:gridCol w:w="3496"/>
        <w:gridCol w:w="1947"/>
      </w:tblGrid>
      <w:tr w:rsidR="00F227DE" w:rsidRPr="004D0BC3" w14:paraId="1CDF8B0D"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DD79CE"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3B96A25D"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1</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7FB72A7E"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46E62D37" w14:textId="44D2AAEA"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w:t>
            </w:r>
            <w:r w:rsidRPr="004D0BC3">
              <w:rPr>
                <w:rFonts w:ascii="Arial" w:eastAsia="Times New Roman" w:hAnsi="Arial" w:cs="Arial"/>
                <w:color w:val="000000"/>
                <w:sz w:val="24"/>
                <w:szCs w:val="24"/>
                <w:lang w:eastAsia="es-MX"/>
              </w:rPr>
              <w:t>9</w:t>
            </w:r>
            <w:r w:rsidRPr="004D0BC3">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20000.00526</w:t>
            </w:r>
          </w:p>
        </w:tc>
        <w:tc>
          <w:tcPr>
            <w:tcW w:w="0" w:type="auto"/>
            <w:tcBorders>
              <w:top w:val="nil"/>
              <w:left w:val="nil"/>
              <w:bottom w:val="single" w:sz="4" w:space="0" w:color="auto"/>
              <w:right w:val="single" w:sz="4" w:space="0" w:color="auto"/>
            </w:tcBorders>
            <w:shd w:val="clear" w:color="auto" w:fill="auto"/>
            <w:hideMark/>
          </w:tcPr>
          <w:p w14:paraId="0761795D" w14:textId="5740B004"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nuevo, </w:t>
            </w:r>
            <w:r w:rsidRPr="004D0BC3">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79AB38" w14:textId="0379126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73AA534A" w14:textId="1E5D038C"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4</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rsidRPr="004D0BC3">
              <w:rPr>
                <w:rFonts w:ascii="Arial" w:eastAsia="Times New Roman" w:hAnsi="Arial" w:cs="Arial"/>
                <w:color w:val="000000"/>
                <w:sz w:val="24"/>
                <w:szCs w:val="24"/>
                <w:lang w:eastAsia="es-MX"/>
              </w:rPr>
              <w:t>5000.000279</w:t>
            </w:r>
          </w:p>
        </w:tc>
        <w:tc>
          <w:tcPr>
            <w:tcW w:w="0" w:type="auto"/>
            <w:tcBorders>
              <w:top w:val="nil"/>
              <w:left w:val="nil"/>
              <w:bottom w:val="single" w:sz="4" w:space="0" w:color="auto"/>
              <w:right w:val="single" w:sz="4" w:space="0" w:color="auto"/>
            </w:tcBorders>
            <w:shd w:val="clear" w:color="auto" w:fill="auto"/>
            <w:hideMark/>
          </w:tcPr>
          <w:p w14:paraId="684A36D1" w14:textId="0464199A"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electrónica, </w:t>
            </w:r>
            <w:proofErr w:type="gramStart"/>
            <w:r w:rsidRPr="004D0BC3">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nuevo</w:t>
            </w:r>
            <w:r w:rsidRPr="004D0BC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0225D05D" w14:textId="463A3256"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r>
      <w:tr w:rsidR="00F227DE" w:rsidRPr="004D0BC3" w14:paraId="5A98647B"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0E61225" w14:textId="76886ECE"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20002.00526</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0552F547" w14:textId="17296E53"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5001.000279</w:t>
            </w:r>
          </w:p>
        </w:tc>
      </w:tr>
    </w:tbl>
    <w:p w14:paraId="2353ABA9" w14:textId="77777777" w:rsidR="00F227DE" w:rsidRPr="004D0BC3" w:rsidRDefault="00F227DE" w:rsidP="009246B5">
      <w:pPr>
        <w:spacing w:line="360" w:lineRule="auto"/>
        <w:jc w:val="both"/>
        <w:rPr>
          <w:rFonts w:ascii="Arial" w:hAnsi="Arial" w:cs="Arial"/>
          <w:sz w:val="24"/>
          <w:szCs w:val="24"/>
        </w:rPr>
      </w:pPr>
    </w:p>
    <w:p w14:paraId="5BED383A" w14:textId="085B0E76" w:rsidR="00F227DE" w:rsidRPr="004D0BC3" w:rsidRDefault="00F227DE" w:rsidP="009246B5">
      <w:pPr>
        <w:pStyle w:val="Prrafodelista"/>
        <w:numPr>
          <w:ilvl w:val="0"/>
          <w:numId w:val="102"/>
        </w:numPr>
        <w:spacing w:line="360" w:lineRule="auto"/>
        <w:rPr>
          <w:rFonts w:ascii="Arial" w:hAnsi="Arial" w:cs="Arial"/>
          <w:sz w:val="24"/>
          <w:szCs w:val="24"/>
        </w:rPr>
      </w:pPr>
      <w:r w:rsidRPr="004D0BC3">
        <w:rPr>
          <w:rFonts w:ascii="Arial" w:hAnsi="Arial" w:cs="Arial"/>
          <w:sz w:val="24"/>
          <w:szCs w:val="24"/>
        </w:rPr>
        <w:t xml:space="preserve">Al objeto 1 se le asigna el valor de </w:t>
      </w:r>
      <w:r w:rsidRPr="004D0BC3">
        <w:rPr>
          <w:rFonts w:ascii="Arial" w:hAnsi="Arial" w:cs="Arial"/>
          <w:b/>
          <w:bCs/>
          <w:sz w:val="24"/>
          <w:szCs w:val="24"/>
        </w:rPr>
        <w:t>K</w:t>
      </w:r>
      <w:r w:rsidRPr="004D0BC3">
        <w:rPr>
          <w:rFonts w:ascii="Arial" w:hAnsi="Arial" w:cs="Arial"/>
          <w:b/>
          <w:bCs/>
          <w:sz w:val="24"/>
          <w:szCs w:val="24"/>
        </w:rPr>
        <w:t>2</w:t>
      </w:r>
    </w:p>
    <w:p w14:paraId="3692EE00" w14:textId="77777777" w:rsidR="00F227DE" w:rsidRPr="004D0BC3" w:rsidRDefault="00F227DE" w:rsidP="009246B5">
      <w:pPr>
        <w:pStyle w:val="Prrafodelista"/>
        <w:numPr>
          <w:ilvl w:val="0"/>
          <w:numId w:val="103"/>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3DC1432D" w14:textId="4CC71023" w:rsidR="00F227DE" w:rsidRPr="004D0BC3" w:rsidRDefault="00F227DE" w:rsidP="009246B5">
      <w:pPr>
        <w:pStyle w:val="Descripcin"/>
        <w:spacing w:line="360" w:lineRule="auto"/>
        <w:jc w:val="center"/>
        <w:rPr>
          <w:rFonts w:ascii="Arial" w:hAnsi="Arial" w:cs="Arial"/>
          <w:color w:val="auto"/>
          <w:sz w:val="24"/>
          <w:szCs w:val="24"/>
        </w:rPr>
      </w:pPr>
      <w:bookmarkStart w:id="103" w:name="_Toc17870141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20</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w:t>
      </w:r>
      <w:r w:rsidRPr="004D0BC3">
        <w:rPr>
          <w:rFonts w:ascii="Arial" w:hAnsi="Arial" w:cs="Arial"/>
          <w:color w:val="auto"/>
          <w:sz w:val="24"/>
          <w:szCs w:val="24"/>
        </w:rPr>
        <w:t>3</w:t>
      </w:r>
      <w:r w:rsidRPr="004D0BC3">
        <w:rPr>
          <w:rFonts w:ascii="Arial" w:hAnsi="Arial" w:cs="Arial"/>
          <w:color w:val="auto"/>
          <w:sz w:val="24"/>
          <w:szCs w:val="24"/>
        </w:rPr>
        <w:t xml:space="preserve"> distancia objeto 2</w:t>
      </w:r>
      <w:bookmarkEnd w:id="103"/>
    </w:p>
    <w:tbl>
      <w:tblPr>
        <w:tblW w:w="0" w:type="auto"/>
        <w:jc w:val="center"/>
        <w:tblCellMar>
          <w:left w:w="70" w:type="dxa"/>
          <w:right w:w="70" w:type="dxa"/>
        </w:tblCellMar>
        <w:tblLook w:val="04A0" w:firstRow="1" w:lastRow="0" w:firstColumn="1" w:lastColumn="0" w:noHBand="0" w:noVBand="1"/>
      </w:tblPr>
      <w:tblGrid>
        <w:gridCol w:w="2555"/>
        <w:gridCol w:w="1926"/>
        <w:gridCol w:w="2569"/>
        <w:gridCol w:w="2136"/>
      </w:tblGrid>
      <w:tr w:rsidR="00F227DE" w:rsidRPr="004D0BC3" w14:paraId="4627D08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3AF2A2"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027B102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2</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3D397B70"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0077D0DF" w14:textId="1BECB7CD"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10000.00151</w:t>
            </w:r>
          </w:p>
        </w:tc>
        <w:tc>
          <w:tcPr>
            <w:tcW w:w="0" w:type="auto"/>
            <w:tcBorders>
              <w:top w:val="nil"/>
              <w:left w:val="nil"/>
              <w:bottom w:val="single" w:sz="4" w:space="0" w:color="auto"/>
              <w:right w:val="single" w:sz="4" w:space="0" w:color="auto"/>
            </w:tcBorders>
            <w:shd w:val="clear" w:color="auto" w:fill="auto"/>
            <w:hideMark/>
          </w:tcPr>
          <w:p w14:paraId="0F94AEDE" w14:textId="419D9A28"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ropa,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regular, </w:t>
            </w:r>
            <w:r w:rsidRPr="004D0BC3">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0</w:t>
            </w:r>
          </w:p>
          <w:p w14:paraId="5605226F" w14:textId="7F76D29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0</w:t>
            </w:r>
          </w:p>
        </w:tc>
        <w:tc>
          <w:tcPr>
            <w:tcW w:w="0" w:type="auto"/>
            <w:tcBorders>
              <w:top w:val="nil"/>
              <w:left w:val="nil"/>
              <w:bottom w:val="single" w:sz="4" w:space="0" w:color="auto"/>
              <w:right w:val="single" w:sz="4" w:space="0" w:color="auto"/>
            </w:tcBorders>
            <w:shd w:val="clear" w:color="auto" w:fill="auto"/>
            <w:hideMark/>
          </w:tcPr>
          <w:p w14:paraId="1E06F2FA" w14:textId="2054354E"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34</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5</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2500</w:t>
            </w:r>
            <w:r w:rsidRPr="00A60250">
              <w:rPr>
                <w:rFonts w:ascii="Arial" w:eastAsia="Times New Roman" w:hAnsi="Arial" w:cs="Arial"/>
                <w:color w:val="000000"/>
                <w:sz w:val="24"/>
                <w:szCs w:val="24"/>
                <w:lang w:eastAsia="es-MX"/>
              </w:rPr>
              <w:t>)^2)^(1/2)=</w:t>
            </w:r>
            <w:r w:rsidRPr="004D0BC3">
              <w:rPr>
                <w:rFonts w:ascii="Arial" w:hAnsi="Arial" w:cs="Arial"/>
              </w:rPr>
              <w:t xml:space="preserve"> </w:t>
            </w:r>
            <w:r w:rsidRPr="004D0BC3">
              <w:rPr>
                <w:rFonts w:ascii="Arial" w:eastAsia="Times New Roman" w:hAnsi="Arial" w:cs="Arial"/>
                <w:color w:val="000000"/>
                <w:sz w:val="24"/>
                <w:szCs w:val="24"/>
                <w:lang w:eastAsia="es-MX"/>
              </w:rPr>
              <w:t>15000.00379</w:t>
            </w:r>
          </w:p>
        </w:tc>
        <w:tc>
          <w:tcPr>
            <w:tcW w:w="0" w:type="auto"/>
            <w:tcBorders>
              <w:top w:val="nil"/>
              <w:left w:val="nil"/>
              <w:bottom w:val="single" w:sz="4" w:space="0" w:color="auto"/>
              <w:right w:val="single" w:sz="4" w:space="0" w:color="auto"/>
            </w:tcBorders>
            <w:shd w:val="clear" w:color="auto" w:fill="auto"/>
            <w:hideMark/>
          </w:tcPr>
          <w:p w14:paraId="0BA4192B" w14:textId="55C6A57E"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ropa, </w:t>
            </w:r>
            <w:proofErr w:type="gramStart"/>
            <w:r w:rsidRPr="004D0BC3">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regular,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316650E0"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F227DE" w:rsidRPr="004D0BC3" w14:paraId="1CC98C49"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1415E43" w14:textId="3807D6FA"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10000.00151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3CA23BB" w14:textId="092998C3"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15002.00379</w:t>
            </w:r>
          </w:p>
        </w:tc>
      </w:tr>
    </w:tbl>
    <w:p w14:paraId="7B178DB4" w14:textId="77777777" w:rsidR="00F227DE" w:rsidRPr="004D0BC3" w:rsidRDefault="00F227DE" w:rsidP="009246B5">
      <w:pPr>
        <w:spacing w:line="360" w:lineRule="auto"/>
        <w:jc w:val="both"/>
        <w:rPr>
          <w:rFonts w:ascii="Arial" w:hAnsi="Arial" w:cs="Arial"/>
          <w:sz w:val="24"/>
          <w:szCs w:val="24"/>
        </w:rPr>
      </w:pPr>
    </w:p>
    <w:p w14:paraId="51A433A4" w14:textId="77777777" w:rsidR="00F227DE" w:rsidRPr="004D0BC3" w:rsidRDefault="00F227DE" w:rsidP="009246B5">
      <w:pPr>
        <w:pStyle w:val="Prrafodelista"/>
        <w:numPr>
          <w:ilvl w:val="0"/>
          <w:numId w:val="103"/>
        </w:numPr>
        <w:spacing w:line="360" w:lineRule="auto"/>
        <w:rPr>
          <w:rFonts w:ascii="Arial" w:hAnsi="Arial" w:cs="Arial"/>
          <w:sz w:val="24"/>
          <w:szCs w:val="24"/>
        </w:rPr>
      </w:pPr>
      <w:r w:rsidRPr="004D0BC3">
        <w:rPr>
          <w:rFonts w:ascii="Arial" w:hAnsi="Arial" w:cs="Arial"/>
          <w:sz w:val="24"/>
          <w:szCs w:val="24"/>
        </w:rPr>
        <w:t xml:space="preserve">Al objeto 2 se le asigna el valor de </w:t>
      </w:r>
      <w:r w:rsidRPr="004D0BC3">
        <w:rPr>
          <w:rFonts w:ascii="Arial" w:hAnsi="Arial" w:cs="Arial"/>
          <w:b/>
          <w:bCs/>
          <w:sz w:val="24"/>
          <w:szCs w:val="24"/>
        </w:rPr>
        <w:t>K1</w:t>
      </w:r>
    </w:p>
    <w:p w14:paraId="235E0128" w14:textId="77777777" w:rsidR="00F227DE" w:rsidRPr="004D0BC3" w:rsidRDefault="00F227DE" w:rsidP="009246B5">
      <w:pPr>
        <w:pStyle w:val="Prrafodelista"/>
        <w:numPr>
          <w:ilvl w:val="0"/>
          <w:numId w:val="104"/>
        </w:numPr>
        <w:spacing w:line="360" w:lineRule="auto"/>
        <w:jc w:val="both"/>
        <w:rPr>
          <w:rFonts w:ascii="Arial" w:hAnsi="Arial" w:cs="Arial"/>
          <w:sz w:val="24"/>
          <w:szCs w:val="24"/>
        </w:rPr>
      </w:pPr>
      <w:r w:rsidRPr="004D0BC3">
        <w:rPr>
          <w:rFonts w:ascii="Arial" w:hAnsi="Arial" w:cs="Arial"/>
          <w:sz w:val="24"/>
          <w:szCs w:val="24"/>
        </w:rPr>
        <w:lastRenderedPageBreak/>
        <w:t>Se recalcula la distancia entre los objetos y los nuevos prototipos, si el objeto presenta una menor distancia el objeto se mueve del prototipo asignado originalmente al prototipo que presente la menor distancia</w:t>
      </w:r>
    </w:p>
    <w:p w14:paraId="685F288E" w14:textId="7F68FB41" w:rsidR="00F227DE" w:rsidRPr="004D0BC3" w:rsidRDefault="00F227DE" w:rsidP="009246B5">
      <w:pPr>
        <w:pStyle w:val="Descripcin"/>
        <w:spacing w:line="360" w:lineRule="auto"/>
        <w:jc w:val="center"/>
        <w:rPr>
          <w:rFonts w:ascii="Arial" w:hAnsi="Arial" w:cs="Arial"/>
          <w:color w:val="auto"/>
          <w:sz w:val="24"/>
          <w:szCs w:val="24"/>
        </w:rPr>
      </w:pPr>
      <w:bookmarkStart w:id="104" w:name="_Toc178701414"/>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21</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w:t>
      </w:r>
      <w:r w:rsidRPr="004D0BC3">
        <w:rPr>
          <w:rFonts w:ascii="Arial" w:hAnsi="Arial" w:cs="Arial"/>
          <w:color w:val="auto"/>
          <w:sz w:val="24"/>
          <w:szCs w:val="24"/>
        </w:rPr>
        <w:t>3</w:t>
      </w:r>
      <w:r w:rsidRPr="004D0BC3">
        <w:rPr>
          <w:rFonts w:ascii="Arial" w:hAnsi="Arial" w:cs="Arial"/>
          <w:color w:val="auto"/>
          <w:sz w:val="24"/>
          <w:szCs w:val="24"/>
        </w:rPr>
        <w:t xml:space="preserve"> distancia objeto 3</w:t>
      </w:r>
      <w:bookmarkEnd w:id="104"/>
    </w:p>
    <w:tbl>
      <w:tblPr>
        <w:tblW w:w="0" w:type="auto"/>
        <w:jc w:val="center"/>
        <w:tblCellMar>
          <w:left w:w="70" w:type="dxa"/>
          <w:right w:w="70" w:type="dxa"/>
        </w:tblCellMar>
        <w:tblLook w:val="04A0" w:firstRow="1" w:lastRow="0" w:firstColumn="1" w:lastColumn="0" w:noHBand="0" w:noVBand="1"/>
      </w:tblPr>
      <w:tblGrid>
        <w:gridCol w:w="2550"/>
        <w:gridCol w:w="1931"/>
        <w:gridCol w:w="2578"/>
        <w:gridCol w:w="2127"/>
      </w:tblGrid>
      <w:tr w:rsidR="00F227DE" w:rsidRPr="004D0BC3" w14:paraId="7F0EEBC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C54D"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6D4DC2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3</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6DA87936"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7A783E28" w14:textId="797EEC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30000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w:t>
            </w:r>
            <w:r w:rsidRPr="004D0BC3">
              <w:rPr>
                <w:rFonts w:ascii="Arial" w:eastAsia="Times New Roman" w:hAnsi="Arial" w:cs="Arial"/>
                <w:color w:val="000000"/>
                <w:sz w:val="24"/>
                <w:szCs w:val="24"/>
                <w:lang w:eastAsia="es-MX"/>
              </w:rPr>
              <w:t>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3000</w:t>
            </w:r>
            <w:r w:rsidRPr="004D0BC3">
              <w:rPr>
                <w:rFonts w:ascii="Arial" w:eastAsia="Times New Roman" w:hAnsi="Arial" w:cs="Arial"/>
                <w:color w:val="000000"/>
                <w:sz w:val="24"/>
                <w:szCs w:val="24"/>
                <w:lang w:eastAsia="es-MX"/>
              </w:rPr>
              <w:t>0</w:t>
            </w:r>
            <w:r w:rsidRPr="004D0BC3">
              <w:rPr>
                <w:rFonts w:ascii="Arial" w:eastAsia="Times New Roman" w:hAnsi="Arial" w:cs="Arial"/>
                <w:color w:val="000000"/>
                <w:sz w:val="24"/>
                <w:szCs w:val="24"/>
                <w:lang w:eastAsia="es-MX"/>
              </w:rPr>
              <w:t>.0051</w:t>
            </w:r>
          </w:p>
        </w:tc>
        <w:tc>
          <w:tcPr>
            <w:tcW w:w="0" w:type="auto"/>
            <w:tcBorders>
              <w:top w:val="nil"/>
              <w:left w:val="nil"/>
              <w:bottom w:val="single" w:sz="4" w:space="0" w:color="auto"/>
              <w:right w:val="single" w:sz="4" w:space="0" w:color="auto"/>
            </w:tcBorders>
            <w:shd w:val="clear" w:color="auto" w:fill="auto"/>
            <w:hideMark/>
          </w:tcPr>
          <w:p w14:paraId="71F570F3" w14:textId="14CD4609"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comidas,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fiel, </w:t>
            </w:r>
            <w:r w:rsidRPr="004D0BC3">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p>
          <w:p w14:paraId="6FFB142F"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0E423D4C" w14:textId="3F258B4C"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22</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w:t>
            </w:r>
            <w:r w:rsidRPr="00A60250">
              <w:rPr>
                <w:rFonts w:ascii="Arial" w:eastAsia="Times New Roman" w:hAnsi="Arial" w:cs="Arial"/>
                <w:color w:val="000000"/>
                <w:sz w:val="24"/>
                <w:szCs w:val="24"/>
                <w:lang w:eastAsia="es-MX"/>
              </w:rPr>
              <w:t>0000-3</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500</w:t>
            </w:r>
            <w:r w:rsidRPr="004D0BC3">
              <w:rPr>
                <w:rFonts w:ascii="Arial" w:eastAsia="Times New Roman" w:hAnsi="Arial" w:cs="Arial"/>
                <w:color w:val="000000"/>
                <w:sz w:val="24"/>
                <w:szCs w:val="24"/>
                <w:lang w:eastAsia="es-MX"/>
              </w:rPr>
              <w:t>0</w:t>
            </w:r>
            <w:r w:rsidRPr="004D0BC3">
              <w:rPr>
                <w:rFonts w:ascii="Arial" w:eastAsia="Times New Roman" w:hAnsi="Arial" w:cs="Arial"/>
                <w:color w:val="000000"/>
                <w:sz w:val="24"/>
                <w:szCs w:val="24"/>
                <w:lang w:eastAsia="es-MX"/>
              </w:rPr>
              <w:t>.000177</w:t>
            </w:r>
          </w:p>
        </w:tc>
        <w:tc>
          <w:tcPr>
            <w:tcW w:w="0" w:type="auto"/>
            <w:tcBorders>
              <w:top w:val="nil"/>
              <w:left w:val="nil"/>
              <w:bottom w:val="single" w:sz="4" w:space="0" w:color="auto"/>
              <w:right w:val="single" w:sz="4" w:space="0" w:color="auto"/>
            </w:tcBorders>
            <w:shd w:val="clear" w:color="auto" w:fill="auto"/>
            <w:hideMark/>
          </w:tcPr>
          <w:p w14:paraId="1E364795" w14:textId="44ACDE6B"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comida, </w:t>
            </w:r>
            <w:proofErr w:type="gramStart"/>
            <w:r w:rsidRPr="004D0BC3">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fiel</w:t>
            </w:r>
            <w:r w:rsidRPr="004D0BC3">
              <w:rPr>
                <w:rFonts w:ascii="Arial" w:eastAsia="Times New Roman" w:hAnsi="Arial" w:cs="Arial"/>
                <w:color w:val="000000"/>
                <w:sz w:val="24"/>
                <w:szCs w:val="24"/>
                <w:lang w:eastAsia="es-MX"/>
              </w:rPr>
              <w:t>,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w:t>
            </w:r>
          </w:p>
          <w:p w14:paraId="2364D0BC"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1</w:t>
            </w:r>
          </w:p>
        </w:tc>
      </w:tr>
      <w:tr w:rsidR="00F227DE" w:rsidRPr="004D0BC3" w14:paraId="198B941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33F004E" w14:textId="6B83AB4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30002.0051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52FB9B8F" w14:textId="4AE78AD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5001.000177</w:t>
            </w:r>
          </w:p>
        </w:tc>
      </w:tr>
    </w:tbl>
    <w:p w14:paraId="1ABD19B7" w14:textId="77777777" w:rsidR="00F227DE" w:rsidRPr="004D0BC3" w:rsidRDefault="00F227DE" w:rsidP="009246B5">
      <w:pPr>
        <w:spacing w:line="360" w:lineRule="auto"/>
        <w:jc w:val="both"/>
        <w:rPr>
          <w:rFonts w:ascii="Arial" w:hAnsi="Arial" w:cs="Arial"/>
          <w:sz w:val="24"/>
          <w:szCs w:val="24"/>
        </w:rPr>
      </w:pPr>
    </w:p>
    <w:p w14:paraId="63902F69" w14:textId="77777777" w:rsidR="00F227DE" w:rsidRPr="004D0BC3" w:rsidRDefault="00F227DE" w:rsidP="009246B5">
      <w:pPr>
        <w:pStyle w:val="Prrafodelista"/>
        <w:numPr>
          <w:ilvl w:val="0"/>
          <w:numId w:val="104"/>
        </w:numPr>
        <w:spacing w:line="360" w:lineRule="auto"/>
        <w:rPr>
          <w:rFonts w:ascii="Arial" w:hAnsi="Arial" w:cs="Arial"/>
          <w:sz w:val="24"/>
          <w:szCs w:val="24"/>
        </w:rPr>
      </w:pPr>
      <w:r w:rsidRPr="004D0BC3">
        <w:rPr>
          <w:rFonts w:ascii="Arial" w:hAnsi="Arial" w:cs="Arial"/>
          <w:sz w:val="24"/>
          <w:szCs w:val="24"/>
        </w:rPr>
        <w:t xml:space="preserve">Al objeto 3 se le asigna el valor de </w:t>
      </w:r>
      <w:r w:rsidRPr="004D0BC3">
        <w:rPr>
          <w:rFonts w:ascii="Arial" w:hAnsi="Arial" w:cs="Arial"/>
          <w:b/>
          <w:bCs/>
          <w:sz w:val="24"/>
          <w:szCs w:val="24"/>
        </w:rPr>
        <w:t>K2</w:t>
      </w:r>
    </w:p>
    <w:p w14:paraId="2D77B63F" w14:textId="77777777" w:rsidR="00F227DE" w:rsidRPr="004D0BC3" w:rsidRDefault="00F227DE" w:rsidP="009246B5">
      <w:pPr>
        <w:pStyle w:val="Prrafodelista"/>
        <w:numPr>
          <w:ilvl w:val="0"/>
          <w:numId w:val="105"/>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64976653" w14:textId="0B8F59CA" w:rsidR="00F227DE" w:rsidRPr="004D0BC3" w:rsidRDefault="00F227DE" w:rsidP="009246B5">
      <w:pPr>
        <w:pStyle w:val="Descripcin"/>
        <w:spacing w:line="360" w:lineRule="auto"/>
        <w:jc w:val="center"/>
        <w:rPr>
          <w:rFonts w:ascii="Arial" w:hAnsi="Arial" w:cs="Arial"/>
          <w:color w:val="auto"/>
          <w:sz w:val="24"/>
          <w:szCs w:val="24"/>
        </w:rPr>
      </w:pPr>
      <w:bookmarkStart w:id="105" w:name="_Toc178701415"/>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22</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w:t>
      </w:r>
      <w:r w:rsidRPr="004D0BC3">
        <w:rPr>
          <w:rFonts w:ascii="Arial" w:hAnsi="Arial" w:cs="Arial"/>
          <w:color w:val="auto"/>
          <w:sz w:val="24"/>
          <w:szCs w:val="24"/>
        </w:rPr>
        <w:t>3</w:t>
      </w:r>
      <w:r w:rsidRPr="004D0BC3">
        <w:rPr>
          <w:rFonts w:ascii="Arial" w:hAnsi="Arial" w:cs="Arial"/>
          <w:color w:val="auto"/>
          <w:sz w:val="24"/>
          <w:szCs w:val="24"/>
        </w:rPr>
        <w:t xml:space="preserve"> distancia objeto 4</w:t>
      </w:r>
      <w:bookmarkEnd w:id="105"/>
    </w:p>
    <w:tbl>
      <w:tblPr>
        <w:tblW w:w="0" w:type="auto"/>
        <w:jc w:val="center"/>
        <w:tblCellMar>
          <w:left w:w="70" w:type="dxa"/>
          <w:right w:w="70" w:type="dxa"/>
        </w:tblCellMar>
        <w:tblLook w:val="04A0" w:firstRow="1" w:lastRow="0" w:firstColumn="1" w:lastColumn="0" w:noHBand="0" w:noVBand="1"/>
      </w:tblPr>
      <w:tblGrid>
        <w:gridCol w:w="2558"/>
        <w:gridCol w:w="1930"/>
        <w:gridCol w:w="2559"/>
        <w:gridCol w:w="2139"/>
      </w:tblGrid>
      <w:tr w:rsidR="009246B5" w:rsidRPr="004D0BC3" w14:paraId="36B790BF"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3D7D62"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14FFDC6A"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4</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F227DE" w:rsidRPr="004D0BC3" w14:paraId="152AACEF"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3B38B8BE" w14:textId="58975B86"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w:t>
            </w:r>
            <w:r w:rsidRPr="004D0BC3">
              <w:rPr>
                <w:rFonts w:ascii="Arial" w:eastAsia="Times New Roman" w:hAnsi="Arial" w:cs="Arial"/>
                <w:color w:val="000000"/>
                <w:sz w:val="24"/>
                <w:szCs w:val="24"/>
                <w:lang w:eastAsia="es-MX"/>
              </w:rPr>
              <w:t>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70000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60000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1000</w:t>
            </w:r>
            <w:r w:rsidRPr="004D0BC3">
              <w:rPr>
                <w:rFonts w:ascii="Arial" w:eastAsia="Times New Roman" w:hAnsi="Arial" w:cs="Arial"/>
                <w:color w:val="000000"/>
                <w:sz w:val="24"/>
                <w:szCs w:val="24"/>
                <w:lang w:eastAsia="es-MX"/>
              </w:rPr>
              <w:t>0</w:t>
            </w:r>
            <w:r w:rsidRPr="004D0BC3">
              <w:rPr>
                <w:rFonts w:ascii="Arial" w:eastAsia="Times New Roman" w:hAnsi="Arial" w:cs="Arial"/>
                <w:color w:val="000000"/>
                <w:sz w:val="24"/>
                <w:szCs w:val="24"/>
                <w:lang w:eastAsia="es-MX"/>
              </w:rPr>
              <w:t>.00151</w:t>
            </w:r>
          </w:p>
        </w:tc>
        <w:tc>
          <w:tcPr>
            <w:tcW w:w="0" w:type="auto"/>
            <w:tcBorders>
              <w:top w:val="nil"/>
              <w:left w:val="nil"/>
              <w:bottom w:val="single" w:sz="4" w:space="0" w:color="auto"/>
              <w:right w:val="single" w:sz="4" w:space="0" w:color="auto"/>
            </w:tcBorders>
            <w:shd w:val="clear" w:color="auto" w:fill="auto"/>
            <w:hideMark/>
          </w:tcPr>
          <w:p w14:paraId="0A142433" w14:textId="784511DC"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libros,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nuevo, </w:t>
            </w:r>
            <w:r w:rsidRPr="004D0BC3">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41BD5D78" w14:textId="69EE7C44"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18B78D21" w14:textId="28EB5D85"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45</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70</w:t>
            </w:r>
            <w:r w:rsidRPr="00A60250">
              <w:rPr>
                <w:rFonts w:ascii="Arial" w:eastAsia="Times New Roman" w:hAnsi="Arial" w:cs="Arial"/>
                <w:color w:val="000000"/>
                <w:sz w:val="24"/>
                <w:szCs w:val="24"/>
                <w:lang w:eastAsia="es-MX"/>
              </w:rPr>
              <w:t>000-</w:t>
            </w:r>
            <w:r w:rsidRPr="004D0BC3">
              <w:rPr>
                <w:rFonts w:ascii="Arial" w:eastAsia="Times New Roman" w:hAnsi="Arial" w:cs="Arial"/>
                <w:color w:val="000000"/>
                <w:sz w:val="24"/>
                <w:szCs w:val="24"/>
                <w:lang w:eastAsia="es-MX"/>
              </w:rPr>
              <w:t>3</w:t>
            </w:r>
            <w:r w:rsidRPr="004D0BC3">
              <w:rPr>
                <w:rFonts w:ascii="Arial" w:eastAsia="Times New Roman" w:hAnsi="Arial" w:cs="Arial"/>
                <w:color w:val="000000"/>
                <w:sz w:val="24"/>
                <w:szCs w:val="24"/>
                <w:lang w:eastAsia="es-MX"/>
              </w:rPr>
              <w:t>50</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35000.00671</w:t>
            </w:r>
          </w:p>
        </w:tc>
        <w:tc>
          <w:tcPr>
            <w:tcW w:w="0" w:type="auto"/>
            <w:tcBorders>
              <w:top w:val="nil"/>
              <w:left w:val="nil"/>
              <w:bottom w:val="single" w:sz="4" w:space="0" w:color="auto"/>
              <w:right w:val="single" w:sz="4" w:space="0" w:color="auto"/>
            </w:tcBorders>
            <w:shd w:val="clear" w:color="auto" w:fill="auto"/>
            <w:hideMark/>
          </w:tcPr>
          <w:p w14:paraId="54ADD7DF" w14:textId="1D6098CF"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libros, </w:t>
            </w:r>
            <w:proofErr w:type="gramStart"/>
            <w:r w:rsidRPr="004D0BC3">
              <w:rPr>
                <w:rFonts w:ascii="Arial" w:eastAsia="Times New Roman" w:hAnsi="Arial" w:cs="Arial"/>
                <w:color w:val="000000"/>
                <w:sz w:val="24"/>
                <w:szCs w:val="24"/>
                <w:lang w:eastAsia="es-MX"/>
              </w:rPr>
              <w:t>electrónica</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nuevo, fiel</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xml:space="preserve"> </w:t>
            </w:r>
          </w:p>
          <w:p w14:paraId="2C3F5849"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r>
      <w:tr w:rsidR="009246B5" w:rsidRPr="004D0BC3" w14:paraId="7A6D4D67"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138FA15" w14:textId="2CD299A4"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10002.00151</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1DEC661" w14:textId="43BAC83D"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3500</w:t>
            </w:r>
            <w:r w:rsidRPr="004D0BC3">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.00671</w:t>
            </w:r>
          </w:p>
        </w:tc>
      </w:tr>
    </w:tbl>
    <w:p w14:paraId="4E3F6446" w14:textId="77777777" w:rsidR="00F227DE" w:rsidRPr="004D0BC3" w:rsidRDefault="00F227DE" w:rsidP="009246B5">
      <w:pPr>
        <w:spacing w:line="360" w:lineRule="auto"/>
        <w:jc w:val="both"/>
        <w:rPr>
          <w:rFonts w:ascii="Arial" w:hAnsi="Arial" w:cs="Arial"/>
          <w:sz w:val="24"/>
          <w:szCs w:val="24"/>
        </w:rPr>
      </w:pPr>
    </w:p>
    <w:p w14:paraId="70F6B502" w14:textId="77777777" w:rsidR="00F227DE" w:rsidRPr="004D0BC3" w:rsidRDefault="00F227DE" w:rsidP="009246B5">
      <w:pPr>
        <w:pStyle w:val="Prrafodelista"/>
        <w:numPr>
          <w:ilvl w:val="0"/>
          <w:numId w:val="105"/>
        </w:numPr>
        <w:spacing w:line="360" w:lineRule="auto"/>
        <w:rPr>
          <w:rFonts w:ascii="Arial" w:hAnsi="Arial" w:cs="Arial"/>
          <w:sz w:val="24"/>
          <w:szCs w:val="24"/>
        </w:rPr>
      </w:pPr>
      <w:r w:rsidRPr="004D0BC3">
        <w:rPr>
          <w:rFonts w:ascii="Arial" w:hAnsi="Arial" w:cs="Arial"/>
          <w:sz w:val="24"/>
          <w:szCs w:val="24"/>
        </w:rPr>
        <w:lastRenderedPageBreak/>
        <w:t xml:space="preserve">Al objeto 4 se le asigna el valor de </w:t>
      </w:r>
      <w:r w:rsidRPr="004D0BC3">
        <w:rPr>
          <w:rFonts w:ascii="Arial" w:hAnsi="Arial" w:cs="Arial"/>
          <w:b/>
          <w:bCs/>
          <w:sz w:val="24"/>
          <w:szCs w:val="24"/>
        </w:rPr>
        <w:t>K1</w:t>
      </w:r>
    </w:p>
    <w:p w14:paraId="438AF6ED" w14:textId="77777777" w:rsidR="00F227DE" w:rsidRPr="004D0BC3" w:rsidRDefault="00F227DE" w:rsidP="009246B5">
      <w:pPr>
        <w:pStyle w:val="Prrafodelista"/>
        <w:numPr>
          <w:ilvl w:val="0"/>
          <w:numId w:val="106"/>
        </w:numPr>
        <w:spacing w:line="360" w:lineRule="auto"/>
        <w:jc w:val="both"/>
        <w:rPr>
          <w:rFonts w:ascii="Arial" w:hAnsi="Arial" w:cs="Arial"/>
          <w:sz w:val="24"/>
          <w:szCs w:val="24"/>
        </w:rPr>
      </w:pPr>
      <w:r w:rsidRPr="004D0BC3">
        <w:rPr>
          <w:rFonts w:ascii="Arial" w:hAnsi="Arial" w:cs="Arial"/>
          <w:sz w:val="24"/>
          <w:szCs w:val="24"/>
        </w:rPr>
        <w:t>Se recalcula la distancia entre los objetos y los nuevos prototipos, si el objeto presenta una menor distancia el objeto se mueve del prototipo asignado originalmente al prototipo que presente la menor distancia</w:t>
      </w:r>
    </w:p>
    <w:p w14:paraId="452FBCD6" w14:textId="5DD154C4" w:rsidR="00F227DE" w:rsidRPr="004D0BC3" w:rsidRDefault="00F227DE" w:rsidP="009246B5">
      <w:pPr>
        <w:pStyle w:val="Descripcin"/>
        <w:spacing w:line="360" w:lineRule="auto"/>
        <w:jc w:val="center"/>
        <w:rPr>
          <w:rFonts w:ascii="Arial" w:hAnsi="Arial" w:cs="Arial"/>
          <w:color w:val="auto"/>
          <w:sz w:val="24"/>
          <w:szCs w:val="24"/>
        </w:rPr>
      </w:pPr>
      <w:bookmarkStart w:id="106" w:name="_Toc178701416"/>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23</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Iteración </w:t>
      </w:r>
      <w:r w:rsidRPr="004D0BC3">
        <w:rPr>
          <w:rFonts w:ascii="Arial" w:hAnsi="Arial" w:cs="Arial"/>
          <w:color w:val="auto"/>
          <w:sz w:val="24"/>
          <w:szCs w:val="24"/>
        </w:rPr>
        <w:t>3</w:t>
      </w:r>
      <w:r w:rsidRPr="004D0BC3">
        <w:rPr>
          <w:rFonts w:ascii="Arial" w:hAnsi="Arial" w:cs="Arial"/>
          <w:color w:val="auto"/>
          <w:sz w:val="24"/>
          <w:szCs w:val="24"/>
        </w:rPr>
        <w:t xml:space="preserve"> distancia objeto 5</w:t>
      </w:r>
      <w:bookmarkEnd w:id="106"/>
    </w:p>
    <w:tbl>
      <w:tblPr>
        <w:tblW w:w="0" w:type="auto"/>
        <w:jc w:val="center"/>
        <w:tblCellMar>
          <w:left w:w="70" w:type="dxa"/>
          <w:right w:w="70" w:type="dxa"/>
        </w:tblCellMar>
        <w:tblLook w:val="04A0" w:firstRow="1" w:lastRow="0" w:firstColumn="1" w:lastColumn="0" w:noHBand="0" w:noVBand="1"/>
      </w:tblPr>
      <w:tblGrid>
        <w:gridCol w:w="2619"/>
        <w:gridCol w:w="2018"/>
        <w:gridCol w:w="2511"/>
        <w:gridCol w:w="2038"/>
      </w:tblGrid>
      <w:tr w:rsidR="009246B5" w:rsidRPr="004D0BC3" w14:paraId="495329B8"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C364E"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 </w:t>
            </w:r>
            <w:r w:rsidRPr="00A60250">
              <w:rPr>
                <w:rFonts w:ascii="Arial" w:eastAsia="Times New Roman" w:hAnsi="Arial" w:cs="Arial"/>
                <w:b/>
                <w:bCs/>
                <w:color w:val="000000"/>
                <w:sz w:val="24"/>
                <w:szCs w:val="24"/>
                <w:lang w:eastAsia="es-MX"/>
              </w:rPr>
              <w:t>K1</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14:paraId="796C42FF" w14:textId="77777777" w:rsidR="00F227DE" w:rsidRPr="00A60250" w:rsidRDefault="00F227DE" w:rsidP="009246B5">
            <w:pPr>
              <w:spacing w:after="0" w:line="360" w:lineRule="auto"/>
              <w:jc w:val="center"/>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del </w:t>
            </w:r>
            <w:r w:rsidRPr="00A60250">
              <w:rPr>
                <w:rFonts w:ascii="Arial" w:eastAsia="Times New Roman" w:hAnsi="Arial" w:cs="Arial"/>
                <w:b/>
                <w:bCs/>
                <w:color w:val="000000"/>
                <w:sz w:val="24"/>
                <w:szCs w:val="24"/>
                <w:lang w:eastAsia="es-MX"/>
              </w:rPr>
              <w:t xml:space="preserve">objeto </w:t>
            </w:r>
            <w:r w:rsidRPr="004D0BC3">
              <w:rPr>
                <w:rFonts w:ascii="Arial" w:eastAsia="Times New Roman" w:hAnsi="Arial" w:cs="Arial"/>
                <w:b/>
                <w:bCs/>
                <w:color w:val="000000"/>
                <w:sz w:val="24"/>
                <w:szCs w:val="24"/>
                <w:lang w:eastAsia="es-MX"/>
              </w:rPr>
              <w:t>5</w:t>
            </w:r>
            <w:r w:rsidRPr="00A60250">
              <w:rPr>
                <w:rFonts w:ascii="Arial" w:eastAsia="Times New Roman" w:hAnsi="Arial" w:cs="Arial"/>
                <w:color w:val="000000"/>
                <w:sz w:val="24"/>
                <w:szCs w:val="24"/>
                <w:lang w:eastAsia="es-MX"/>
              </w:rPr>
              <w:t xml:space="preserve"> con el prototipo</w:t>
            </w:r>
            <w:r w:rsidRPr="00A60250">
              <w:rPr>
                <w:rFonts w:ascii="Arial" w:eastAsia="Times New Roman" w:hAnsi="Arial" w:cs="Arial"/>
                <w:b/>
                <w:bCs/>
                <w:color w:val="000000"/>
                <w:sz w:val="24"/>
                <w:szCs w:val="24"/>
                <w:lang w:eastAsia="es-MX"/>
              </w:rPr>
              <w:t xml:space="preserve"> K2</w:t>
            </w:r>
          </w:p>
        </w:tc>
      </w:tr>
      <w:tr w:rsidR="004D0BC3" w:rsidRPr="004D0BC3" w14:paraId="09845C5A" w14:textId="77777777" w:rsidTr="000C4C93">
        <w:trPr>
          <w:trHeight w:val="1500"/>
          <w:jc w:val="center"/>
        </w:trPr>
        <w:tc>
          <w:tcPr>
            <w:tcW w:w="0" w:type="auto"/>
            <w:tcBorders>
              <w:top w:val="nil"/>
              <w:left w:val="single" w:sz="4" w:space="0" w:color="auto"/>
              <w:bottom w:val="single" w:sz="4" w:space="0" w:color="auto"/>
              <w:right w:val="single" w:sz="4" w:space="0" w:color="auto"/>
            </w:tcBorders>
            <w:shd w:val="clear" w:color="auto" w:fill="auto"/>
            <w:hideMark/>
          </w:tcPr>
          <w:p w14:paraId="16746611" w14:textId="08BF3C9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39.5</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35000</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600</w:t>
            </w:r>
            <w:r w:rsidRPr="004D0BC3">
              <w:rPr>
                <w:rFonts w:ascii="Arial" w:eastAsia="Times New Roman" w:hAnsi="Arial" w:cs="Arial"/>
                <w:color w:val="000000"/>
                <w:sz w:val="24"/>
                <w:szCs w:val="24"/>
                <w:lang w:eastAsia="es-MX"/>
              </w:rPr>
              <w:t>00</w:t>
            </w:r>
            <w:r w:rsidRPr="00A60250">
              <w:rPr>
                <w:rFonts w:ascii="Arial" w:eastAsia="Times New Roman" w:hAnsi="Arial" w:cs="Arial"/>
                <w:color w:val="000000"/>
                <w:sz w:val="24"/>
                <w:szCs w:val="24"/>
                <w:lang w:eastAsia="es-MX"/>
              </w:rPr>
              <w:t>)^2)^(1/2)=</w:t>
            </w:r>
            <w:r w:rsidRPr="004D0BC3">
              <w:rPr>
                <w:rFonts w:ascii="Arial" w:eastAsia="Times New Roman" w:hAnsi="Arial" w:cs="Arial"/>
                <w:color w:val="000000"/>
                <w:sz w:val="24"/>
                <w:szCs w:val="24"/>
                <w:lang w:eastAsia="es-MX"/>
              </w:rPr>
              <w:t xml:space="preserve"> 2500</w:t>
            </w:r>
            <w:r w:rsidRPr="004D0BC3">
              <w:rPr>
                <w:rFonts w:ascii="Arial" w:eastAsia="Times New Roman" w:hAnsi="Arial" w:cs="Arial"/>
                <w:color w:val="000000"/>
                <w:sz w:val="24"/>
                <w:szCs w:val="24"/>
                <w:lang w:eastAsia="es-MX"/>
              </w:rPr>
              <w:t>0</w:t>
            </w:r>
            <w:r w:rsidRPr="004D0BC3">
              <w:rPr>
                <w:rFonts w:ascii="Arial" w:eastAsia="Times New Roman" w:hAnsi="Arial" w:cs="Arial"/>
                <w:color w:val="000000"/>
                <w:sz w:val="24"/>
                <w:szCs w:val="24"/>
                <w:lang w:eastAsia="es-MX"/>
              </w:rPr>
              <w:t>.00544</w:t>
            </w:r>
          </w:p>
        </w:tc>
        <w:tc>
          <w:tcPr>
            <w:tcW w:w="0" w:type="auto"/>
            <w:tcBorders>
              <w:top w:val="nil"/>
              <w:left w:val="nil"/>
              <w:bottom w:val="single" w:sz="4" w:space="0" w:color="auto"/>
              <w:right w:val="single" w:sz="4" w:space="0" w:color="auto"/>
            </w:tcBorders>
            <w:shd w:val="clear" w:color="auto" w:fill="auto"/>
            <w:hideMark/>
          </w:tcPr>
          <w:p w14:paraId="0A7C5513" w14:textId="2F037BEE"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w:t>
            </w:r>
            <w:proofErr w:type="gramStart"/>
            <w:r w:rsidRPr="00A60250">
              <w:rPr>
                <w:rFonts w:ascii="Arial" w:eastAsia="Times New Roman" w:hAnsi="Arial" w:cs="Arial"/>
                <w:color w:val="000000"/>
                <w:sz w:val="24"/>
                <w:szCs w:val="24"/>
                <w:lang w:eastAsia="es-MX"/>
              </w:rPr>
              <w:t>:  (</w:t>
            </w:r>
            <w:proofErr w:type="gramEnd"/>
            <w:r w:rsidRPr="004D0BC3">
              <w:rPr>
                <w:rFonts w:ascii="Arial" w:eastAsia="Times New Roman" w:hAnsi="Arial" w:cs="Arial"/>
                <w:color w:val="000000"/>
                <w:sz w:val="24"/>
                <w:szCs w:val="24"/>
                <w:lang w:eastAsia="es-MX"/>
              </w:rPr>
              <w:t>electrónica, ropa</w:t>
            </w:r>
            <w:r w:rsidRPr="00A60250">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1</w:t>
            </w:r>
            <w:r w:rsidRPr="00A60250">
              <w:rPr>
                <w:rFonts w:ascii="Arial" w:eastAsia="Times New Roman" w:hAnsi="Arial" w:cs="Arial"/>
                <w:color w:val="000000"/>
                <w:sz w:val="24"/>
                <w:szCs w:val="24"/>
                <w:lang w:eastAsia="es-MX"/>
              </w:rPr>
              <w:t>+ (</w:t>
            </w:r>
            <w:r w:rsidRPr="004D0BC3">
              <w:rPr>
                <w:rFonts w:ascii="Arial" w:eastAsia="Times New Roman" w:hAnsi="Arial" w:cs="Arial"/>
                <w:color w:val="000000"/>
                <w:sz w:val="24"/>
                <w:szCs w:val="24"/>
                <w:lang w:eastAsia="es-MX"/>
              </w:rPr>
              <w:t xml:space="preserve">fiel, </w:t>
            </w:r>
            <w:r w:rsidRPr="004D0BC3">
              <w:rPr>
                <w:rFonts w:ascii="Arial" w:eastAsia="Times New Roman" w:hAnsi="Arial" w:cs="Arial"/>
                <w:color w:val="000000"/>
                <w:sz w:val="24"/>
                <w:szCs w:val="24"/>
                <w:lang w:eastAsia="es-MX"/>
              </w:rPr>
              <w:t>regular</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 xml:space="preserve"> 1</w:t>
            </w:r>
          </w:p>
          <w:p w14:paraId="5ED86489" w14:textId="77777777"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hideMark/>
          </w:tcPr>
          <w:p w14:paraId="2E95C32C" w14:textId="7C9040F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Datos numéricos: </w:t>
            </w:r>
            <w:proofErr w:type="gramStart"/>
            <w:r w:rsidRPr="00A60250">
              <w:rPr>
                <w:rFonts w:ascii="Arial" w:eastAsia="Times New Roman" w:hAnsi="Arial" w:cs="Arial"/>
                <w:color w:val="000000"/>
                <w:sz w:val="24"/>
                <w:szCs w:val="24"/>
                <w:lang w:eastAsia="es-MX"/>
              </w:rPr>
              <w:t>=(</w:t>
            </w:r>
            <w:proofErr w:type="gramEnd"/>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w:t>
            </w:r>
            <w:r w:rsidRPr="00A60250">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23.3</w:t>
            </w:r>
            <w:r w:rsidRPr="00A60250">
              <w:rPr>
                <w:rFonts w:ascii="Arial" w:eastAsia="Times New Roman" w:hAnsi="Arial" w:cs="Arial"/>
                <w:color w:val="000000"/>
                <w:sz w:val="24"/>
                <w:szCs w:val="24"/>
                <w:lang w:eastAsia="es-MX"/>
              </w:rPr>
              <w:t>)^2-(</w:t>
            </w:r>
            <w:r w:rsidRPr="004D0BC3">
              <w:rPr>
                <w:rFonts w:ascii="Arial" w:eastAsia="Times New Roman" w:hAnsi="Arial" w:cs="Arial"/>
                <w:color w:val="000000"/>
                <w:sz w:val="24"/>
                <w:szCs w:val="24"/>
                <w:lang w:eastAsia="es-MX"/>
              </w:rPr>
              <w:t>3500</w:t>
            </w:r>
            <w:r w:rsidRPr="00A60250">
              <w:rPr>
                <w:rFonts w:ascii="Arial" w:eastAsia="Times New Roman" w:hAnsi="Arial" w:cs="Arial"/>
                <w:color w:val="000000"/>
                <w:sz w:val="24"/>
                <w:szCs w:val="24"/>
                <w:lang w:eastAsia="es-MX"/>
              </w:rPr>
              <w:t>0-3</w:t>
            </w:r>
            <w:r w:rsidRPr="004D0BC3">
              <w:rPr>
                <w:rFonts w:ascii="Arial" w:eastAsia="Times New Roman" w:hAnsi="Arial" w:cs="Arial"/>
                <w:color w:val="000000"/>
                <w:sz w:val="24"/>
                <w:szCs w:val="24"/>
                <w:lang w:eastAsia="es-MX"/>
              </w:rPr>
              <w:t>25</w:t>
            </w:r>
            <w:r w:rsidRPr="00A60250">
              <w:rPr>
                <w:rFonts w:ascii="Arial" w:eastAsia="Times New Roman" w:hAnsi="Arial" w:cs="Arial"/>
                <w:color w:val="000000"/>
                <w:sz w:val="24"/>
                <w:szCs w:val="24"/>
                <w:lang w:eastAsia="es-MX"/>
              </w:rPr>
              <w:t>00)^2)^(1/2)=</w:t>
            </w:r>
            <w:r w:rsidRPr="004D0BC3">
              <w:rPr>
                <w:rFonts w:ascii="Arial" w:hAnsi="Arial" w:cs="Arial"/>
              </w:rPr>
              <w:t xml:space="preserve"> </w:t>
            </w:r>
            <w:r w:rsidRPr="004D0BC3">
              <w:rPr>
                <w:rFonts w:ascii="Arial" w:eastAsia="Times New Roman" w:hAnsi="Arial" w:cs="Arial"/>
                <w:color w:val="000000"/>
                <w:sz w:val="24"/>
                <w:szCs w:val="24"/>
                <w:lang w:eastAsia="es-MX"/>
              </w:rPr>
              <w:t>0.33</w:t>
            </w:r>
          </w:p>
        </w:tc>
        <w:tc>
          <w:tcPr>
            <w:tcW w:w="0" w:type="auto"/>
            <w:tcBorders>
              <w:top w:val="nil"/>
              <w:left w:val="nil"/>
              <w:bottom w:val="single" w:sz="4" w:space="0" w:color="auto"/>
              <w:right w:val="single" w:sz="4" w:space="0" w:color="auto"/>
            </w:tcBorders>
            <w:shd w:val="clear" w:color="auto" w:fill="auto"/>
            <w:hideMark/>
          </w:tcPr>
          <w:p w14:paraId="426D3BF0" w14:textId="6E5A356F" w:rsidR="00F227DE" w:rsidRPr="004D0BC3"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Datos categóricos: (</w:t>
            </w:r>
            <w:r w:rsidRPr="004D0BC3">
              <w:rPr>
                <w:rFonts w:ascii="Arial" w:eastAsia="Times New Roman" w:hAnsi="Arial" w:cs="Arial"/>
                <w:color w:val="000000"/>
                <w:sz w:val="24"/>
                <w:szCs w:val="24"/>
                <w:lang w:eastAsia="es-MX"/>
              </w:rPr>
              <w:t xml:space="preserve">electrónica, </w:t>
            </w:r>
            <w:r w:rsidR="00150345" w:rsidRPr="004D0BC3">
              <w:rPr>
                <w:rFonts w:ascii="Arial" w:eastAsia="Times New Roman" w:hAnsi="Arial" w:cs="Arial"/>
                <w:color w:val="000000"/>
                <w:sz w:val="24"/>
                <w:szCs w:val="24"/>
                <w:lang w:eastAsia="es-MX"/>
              </w:rPr>
              <w:t>electrónica) =</w:t>
            </w:r>
            <w:r w:rsidRPr="004D0BC3">
              <w:rPr>
                <w:rFonts w:ascii="Arial" w:eastAsia="Times New Roman" w:hAnsi="Arial" w:cs="Arial"/>
                <w:color w:val="000000"/>
                <w:sz w:val="24"/>
                <w:szCs w:val="24"/>
                <w:lang w:eastAsia="es-MX"/>
              </w:rPr>
              <w:t>0</w:t>
            </w:r>
            <w:r w:rsidRPr="00A60250">
              <w:rPr>
                <w:rFonts w:ascii="Arial" w:eastAsia="Times New Roman" w:hAnsi="Arial" w:cs="Arial"/>
                <w:color w:val="000000"/>
                <w:sz w:val="24"/>
                <w:szCs w:val="24"/>
                <w:lang w:eastAsia="es-MX"/>
              </w:rPr>
              <w:t xml:space="preserve"> + (</w:t>
            </w:r>
            <w:r w:rsidRPr="004D0BC3">
              <w:rPr>
                <w:rFonts w:ascii="Arial" w:eastAsia="Times New Roman" w:hAnsi="Arial" w:cs="Arial"/>
                <w:color w:val="000000"/>
                <w:sz w:val="24"/>
                <w:szCs w:val="24"/>
                <w:lang w:eastAsia="es-MX"/>
              </w:rPr>
              <w:t xml:space="preserve">fiel, </w:t>
            </w:r>
            <w:proofErr w:type="gramStart"/>
            <w:r w:rsidRPr="004D0BC3">
              <w:rPr>
                <w:rFonts w:ascii="Arial" w:eastAsia="Times New Roman" w:hAnsi="Arial" w:cs="Arial"/>
                <w:color w:val="000000"/>
                <w:sz w:val="24"/>
                <w:szCs w:val="24"/>
                <w:lang w:eastAsia="es-MX"/>
              </w:rPr>
              <w:t>fiel</w:t>
            </w:r>
            <w:r w:rsidRPr="00A60250">
              <w:rPr>
                <w:rFonts w:ascii="Arial" w:eastAsia="Times New Roman" w:hAnsi="Arial" w:cs="Arial"/>
                <w:color w:val="000000"/>
                <w:sz w:val="24"/>
                <w:szCs w:val="24"/>
                <w:lang w:eastAsia="es-MX"/>
              </w:rPr>
              <w:t>)=</w:t>
            </w:r>
            <w:proofErr w:type="gramEnd"/>
            <w:r w:rsidRPr="004D0BC3">
              <w:rPr>
                <w:rFonts w:ascii="Arial" w:eastAsia="Times New Roman" w:hAnsi="Arial" w:cs="Arial"/>
                <w:color w:val="000000"/>
                <w:sz w:val="24"/>
                <w:szCs w:val="24"/>
                <w:lang w:eastAsia="es-MX"/>
              </w:rPr>
              <w:t>0</w:t>
            </w:r>
          </w:p>
          <w:p w14:paraId="73A12E91" w14:textId="03AEC311"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Total=</w:t>
            </w:r>
            <w:r w:rsidRPr="004D0BC3">
              <w:rPr>
                <w:rFonts w:ascii="Arial" w:eastAsia="Times New Roman" w:hAnsi="Arial" w:cs="Arial"/>
                <w:color w:val="000000"/>
                <w:sz w:val="24"/>
                <w:szCs w:val="24"/>
                <w:lang w:eastAsia="es-MX"/>
              </w:rPr>
              <w:t>0</w:t>
            </w:r>
          </w:p>
        </w:tc>
      </w:tr>
      <w:tr w:rsidR="009246B5" w:rsidRPr="004D0BC3" w14:paraId="79FECA53" w14:textId="77777777" w:rsidTr="000C4C93">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5D79CEC" w14:textId="3FA6038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25002.00544</w:t>
            </w:r>
          </w:p>
        </w:tc>
        <w:tc>
          <w:tcPr>
            <w:tcW w:w="0" w:type="auto"/>
            <w:gridSpan w:val="2"/>
            <w:tcBorders>
              <w:top w:val="single" w:sz="4" w:space="0" w:color="auto"/>
              <w:left w:val="nil"/>
              <w:bottom w:val="single" w:sz="4" w:space="0" w:color="auto"/>
              <w:right w:val="single" w:sz="4" w:space="0" w:color="auto"/>
            </w:tcBorders>
            <w:shd w:val="clear" w:color="auto" w:fill="auto"/>
            <w:vAlign w:val="bottom"/>
            <w:hideMark/>
          </w:tcPr>
          <w:p w14:paraId="2BABD45D" w14:textId="1CDAA3B2" w:rsidR="00F227DE" w:rsidRPr="00A60250" w:rsidRDefault="00F227DE" w:rsidP="009246B5">
            <w:pPr>
              <w:spacing w:after="0" w:line="360" w:lineRule="auto"/>
              <w:rPr>
                <w:rFonts w:ascii="Arial" w:eastAsia="Times New Roman" w:hAnsi="Arial" w:cs="Arial"/>
                <w:color w:val="000000"/>
                <w:sz w:val="24"/>
                <w:szCs w:val="24"/>
                <w:lang w:eastAsia="es-MX"/>
              </w:rPr>
            </w:pPr>
            <w:r w:rsidRPr="00A60250">
              <w:rPr>
                <w:rFonts w:ascii="Arial" w:eastAsia="Times New Roman" w:hAnsi="Arial" w:cs="Arial"/>
                <w:color w:val="000000"/>
                <w:sz w:val="24"/>
                <w:szCs w:val="24"/>
                <w:lang w:eastAsia="es-MX"/>
              </w:rPr>
              <w:t xml:space="preserve">Distancia Total: </w:t>
            </w:r>
            <w:r w:rsidRPr="004D0BC3">
              <w:rPr>
                <w:rFonts w:ascii="Arial" w:eastAsia="Times New Roman" w:hAnsi="Arial" w:cs="Arial"/>
                <w:color w:val="000000"/>
                <w:sz w:val="24"/>
                <w:szCs w:val="24"/>
                <w:lang w:eastAsia="es-MX"/>
              </w:rPr>
              <w:t>0.33</w:t>
            </w:r>
          </w:p>
        </w:tc>
      </w:tr>
    </w:tbl>
    <w:p w14:paraId="3EA4CA7D" w14:textId="77777777" w:rsidR="00F227DE" w:rsidRPr="004D0BC3" w:rsidRDefault="00F227DE" w:rsidP="009246B5">
      <w:pPr>
        <w:spacing w:line="360" w:lineRule="auto"/>
        <w:jc w:val="both"/>
        <w:rPr>
          <w:rFonts w:ascii="Arial" w:hAnsi="Arial" w:cs="Arial"/>
          <w:sz w:val="24"/>
          <w:szCs w:val="24"/>
        </w:rPr>
      </w:pPr>
    </w:p>
    <w:p w14:paraId="52F8EC75" w14:textId="77777777" w:rsidR="00F227DE" w:rsidRPr="004D0BC3" w:rsidRDefault="00F227DE" w:rsidP="009246B5">
      <w:pPr>
        <w:pStyle w:val="Prrafodelista"/>
        <w:numPr>
          <w:ilvl w:val="0"/>
          <w:numId w:val="106"/>
        </w:numPr>
        <w:spacing w:line="360" w:lineRule="auto"/>
        <w:rPr>
          <w:rFonts w:ascii="Arial" w:hAnsi="Arial" w:cs="Arial"/>
          <w:sz w:val="24"/>
          <w:szCs w:val="24"/>
        </w:rPr>
      </w:pPr>
      <w:r w:rsidRPr="004D0BC3">
        <w:rPr>
          <w:rFonts w:ascii="Arial" w:hAnsi="Arial" w:cs="Arial"/>
          <w:sz w:val="24"/>
          <w:szCs w:val="24"/>
        </w:rPr>
        <w:t xml:space="preserve">Al objeto 5 se le asigna el valor de </w:t>
      </w:r>
      <w:r w:rsidRPr="004D0BC3">
        <w:rPr>
          <w:rFonts w:ascii="Arial" w:hAnsi="Arial" w:cs="Arial"/>
          <w:b/>
          <w:bCs/>
          <w:sz w:val="24"/>
          <w:szCs w:val="24"/>
        </w:rPr>
        <w:t>K2</w:t>
      </w:r>
    </w:p>
    <w:p w14:paraId="176638BB" w14:textId="13368314" w:rsidR="00F227DE" w:rsidRPr="004D0BC3" w:rsidRDefault="00F227DE" w:rsidP="009246B5">
      <w:pPr>
        <w:pStyle w:val="Prrafodelista"/>
        <w:numPr>
          <w:ilvl w:val="0"/>
          <w:numId w:val="106"/>
        </w:numPr>
        <w:spacing w:line="360" w:lineRule="auto"/>
        <w:rPr>
          <w:rFonts w:ascii="Arial" w:hAnsi="Arial" w:cs="Arial"/>
          <w:sz w:val="24"/>
          <w:szCs w:val="24"/>
        </w:rPr>
      </w:pPr>
      <w:r w:rsidRPr="004D0BC3">
        <w:rPr>
          <w:rFonts w:ascii="Arial" w:hAnsi="Arial" w:cs="Arial"/>
          <w:sz w:val="24"/>
          <w:szCs w:val="24"/>
        </w:rPr>
        <w:t>Todos los objetos han sido asignados en un prototipo como se aprecia en la tabla 16</w:t>
      </w:r>
    </w:p>
    <w:p w14:paraId="479B1741" w14:textId="6681A6EA" w:rsidR="00F227DE" w:rsidRPr="004D0BC3" w:rsidRDefault="00F227DE" w:rsidP="009246B5">
      <w:pPr>
        <w:pStyle w:val="Descripcin"/>
        <w:spacing w:line="360" w:lineRule="auto"/>
        <w:jc w:val="center"/>
        <w:rPr>
          <w:rFonts w:ascii="Arial" w:hAnsi="Arial" w:cs="Arial"/>
          <w:color w:val="auto"/>
          <w:sz w:val="24"/>
          <w:szCs w:val="24"/>
        </w:rPr>
      </w:pPr>
      <w:bookmarkStart w:id="107" w:name="_Toc178701417"/>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003D1D5D" w:rsidRPr="004D0BC3">
        <w:rPr>
          <w:rFonts w:ascii="Arial" w:hAnsi="Arial" w:cs="Arial"/>
          <w:noProof/>
          <w:color w:val="auto"/>
          <w:sz w:val="24"/>
          <w:szCs w:val="24"/>
        </w:rPr>
        <w:t>24</w:t>
      </w:r>
      <w:r w:rsidRPr="004D0BC3">
        <w:rPr>
          <w:rFonts w:ascii="Arial" w:hAnsi="Arial" w:cs="Arial"/>
          <w:color w:val="auto"/>
          <w:sz w:val="24"/>
          <w:szCs w:val="24"/>
        </w:rPr>
        <w:fldChar w:fldCharType="end"/>
      </w:r>
      <w:r w:rsidRPr="004D0BC3">
        <w:rPr>
          <w:rFonts w:ascii="Arial" w:hAnsi="Arial" w:cs="Arial"/>
          <w:color w:val="auto"/>
          <w:sz w:val="24"/>
          <w:szCs w:val="24"/>
        </w:rPr>
        <w:t xml:space="preserve"> Asignación de objetos </w:t>
      </w:r>
      <w:r w:rsidR="00150345" w:rsidRPr="004D0BC3">
        <w:rPr>
          <w:rFonts w:ascii="Arial" w:hAnsi="Arial" w:cs="Arial"/>
          <w:color w:val="auto"/>
          <w:sz w:val="24"/>
          <w:szCs w:val="24"/>
        </w:rPr>
        <w:t>tercera</w:t>
      </w:r>
      <w:r w:rsidRPr="004D0BC3">
        <w:rPr>
          <w:rFonts w:ascii="Arial" w:hAnsi="Arial" w:cs="Arial"/>
          <w:color w:val="auto"/>
          <w:sz w:val="24"/>
          <w:szCs w:val="24"/>
        </w:rPr>
        <w:t xml:space="preserve"> iteración</w:t>
      </w:r>
      <w:bookmarkEnd w:id="107"/>
    </w:p>
    <w:tbl>
      <w:tblPr>
        <w:tblW w:w="0" w:type="auto"/>
        <w:tblInd w:w="80" w:type="dxa"/>
        <w:tblCellMar>
          <w:left w:w="70" w:type="dxa"/>
          <w:right w:w="70" w:type="dxa"/>
        </w:tblCellMar>
        <w:tblLook w:val="04A0" w:firstRow="1" w:lastRow="0" w:firstColumn="1" w:lastColumn="0" w:noHBand="0" w:noVBand="1"/>
      </w:tblPr>
      <w:tblGrid>
        <w:gridCol w:w="888"/>
        <w:gridCol w:w="701"/>
        <w:gridCol w:w="1965"/>
        <w:gridCol w:w="2837"/>
        <w:gridCol w:w="1689"/>
        <w:gridCol w:w="1101"/>
      </w:tblGrid>
      <w:tr w:rsidR="00F227DE" w:rsidRPr="004D0BC3" w14:paraId="784EB205" w14:textId="77777777" w:rsidTr="000C4C93">
        <w:trPr>
          <w:trHeight w:val="1215"/>
        </w:trPr>
        <w:tc>
          <w:tcPr>
            <w:tcW w:w="0" w:type="auto"/>
            <w:tcBorders>
              <w:top w:val="single" w:sz="8" w:space="0" w:color="auto"/>
              <w:left w:val="single" w:sz="8" w:space="0" w:color="auto"/>
              <w:bottom w:val="single" w:sz="8" w:space="0" w:color="auto"/>
              <w:right w:val="single" w:sz="8" w:space="0" w:color="auto"/>
            </w:tcBorders>
            <w:shd w:val="clear" w:color="000000" w:fill="83CCEB"/>
            <w:vAlign w:val="center"/>
            <w:hideMark/>
          </w:tcPr>
          <w:p w14:paraId="23D7F0B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E3B00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Edad</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289A0A78"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Ingresos Anuales ($)</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3890633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Categoría de Producto Favorito</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163A91E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Estado del cliente</w:t>
            </w:r>
          </w:p>
        </w:tc>
        <w:tc>
          <w:tcPr>
            <w:tcW w:w="0" w:type="auto"/>
            <w:tcBorders>
              <w:top w:val="single" w:sz="8" w:space="0" w:color="auto"/>
              <w:left w:val="nil"/>
              <w:bottom w:val="single" w:sz="8" w:space="0" w:color="auto"/>
              <w:right w:val="single" w:sz="8" w:space="0" w:color="auto"/>
            </w:tcBorders>
            <w:shd w:val="clear" w:color="000000" w:fill="83CCEB"/>
            <w:vAlign w:val="center"/>
            <w:hideMark/>
          </w:tcPr>
          <w:p w14:paraId="5FFC978C"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Prototipo</w:t>
            </w:r>
          </w:p>
        </w:tc>
      </w:tr>
      <w:tr w:rsidR="00F227DE" w:rsidRPr="007D6BFA" w14:paraId="6B09DEFB"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E1053B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1</w:t>
            </w:r>
          </w:p>
        </w:tc>
        <w:tc>
          <w:tcPr>
            <w:tcW w:w="0" w:type="auto"/>
            <w:tcBorders>
              <w:top w:val="nil"/>
              <w:left w:val="nil"/>
              <w:bottom w:val="single" w:sz="8" w:space="0" w:color="auto"/>
              <w:right w:val="single" w:sz="8" w:space="0" w:color="auto"/>
            </w:tcBorders>
            <w:shd w:val="clear" w:color="auto" w:fill="auto"/>
            <w:vAlign w:val="center"/>
            <w:hideMark/>
          </w:tcPr>
          <w:p w14:paraId="53677A1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25</w:t>
            </w:r>
          </w:p>
        </w:tc>
        <w:tc>
          <w:tcPr>
            <w:tcW w:w="0" w:type="auto"/>
            <w:tcBorders>
              <w:top w:val="nil"/>
              <w:left w:val="nil"/>
              <w:bottom w:val="single" w:sz="8" w:space="0" w:color="auto"/>
              <w:right w:val="single" w:sz="8" w:space="0" w:color="auto"/>
            </w:tcBorders>
            <w:shd w:val="clear" w:color="auto" w:fill="auto"/>
            <w:vAlign w:val="center"/>
            <w:hideMark/>
          </w:tcPr>
          <w:p w14:paraId="43C4185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40,000</w:t>
            </w:r>
          </w:p>
        </w:tc>
        <w:tc>
          <w:tcPr>
            <w:tcW w:w="0" w:type="auto"/>
            <w:tcBorders>
              <w:top w:val="nil"/>
              <w:left w:val="nil"/>
              <w:bottom w:val="single" w:sz="8" w:space="0" w:color="auto"/>
              <w:right w:val="single" w:sz="8" w:space="0" w:color="auto"/>
            </w:tcBorders>
            <w:shd w:val="clear" w:color="auto" w:fill="auto"/>
            <w:vAlign w:val="center"/>
            <w:hideMark/>
          </w:tcPr>
          <w:p w14:paraId="54E62309"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auto" w:fill="auto"/>
            <w:vAlign w:val="center"/>
            <w:hideMark/>
          </w:tcPr>
          <w:p w14:paraId="1BDAE5E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37B30D16"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w:t>
            </w:r>
            <w:r w:rsidRPr="004D0BC3">
              <w:rPr>
                <w:rFonts w:ascii="Arial" w:eastAsia="Times New Roman" w:hAnsi="Arial" w:cs="Arial"/>
                <w:color w:val="000000"/>
                <w:sz w:val="24"/>
                <w:szCs w:val="24"/>
                <w:lang w:eastAsia="es-MX"/>
              </w:rPr>
              <w:t>2</w:t>
            </w:r>
          </w:p>
        </w:tc>
      </w:tr>
      <w:tr w:rsidR="00F227DE" w:rsidRPr="007D6BFA" w14:paraId="550FB14C"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74BC22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w:t>
            </w:r>
          </w:p>
        </w:tc>
        <w:tc>
          <w:tcPr>
            <w:tcW w:w="0" w:type="auto"/>
            <w:tcBorders>
              <w:top w:val="nil"/>
              <w:left w:val="nil"/>
              <w:bottom w:val="single" w:sz="8" w:space="0" w:color="auto"/>
              <w:right w:val="single" w:sz="8" w:space="0" w:color="auto"/>
            </w:tcBorders>
            <w:shd w:val="clear" w:color="auto" w:fill="auto"/>
            <w:vAlign w:val="center"/>
            <w:hideMark/>
          </w:tcPr>
          <w:p w14:paraId="708F96E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34</w:t>
            </w:r>
          </w:p>
        </w:tc>
        <w:tc>
          <w:tcPr>
            <w:tcW w:w="0" w:type="auto"/>
            <w:tcBorders>
              <w:top w:val="nil"/>
              <w:left w:val="nil"/>
              <w:bottom w:val="single" w:sz="8" w:space="0" w:color="auto"/>
              <w:right w:val="single" w:sz="8" w:space="0" w:color="auto"/>
            </w:tcBorders>
            <w:shd w:val="clear" w:color="auto" w:fill="auto"/>
            <w:vAlign w:val="center"/>
            <w:hideMark/>
          </w:tcPr>
          <w:p w14:paraId="4F9C9E3D"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50,000</w:t>
            </w:r>
          </w:p>
        </w:tc>
        <w:tc>
          <w:tcPr>
            <w:tcW w:w="0" w:type="auto"/>
            <w:tcBorders>
              <w:top w:val="nil"/>
              <w:left w:val="nil"/>
              <w:bottom w:val="single" w:sz="8" w:space="0" w:color="auto"/>
              <w:right w:val="single" w:sz="8" w:space="0" w:color="auto"/>
            </w:tcBorders>
            <w:shd w:val="clear" w:color="auto" w:fill="auto"/>
            <w:vAlign w:val="center"/>
            <w:hideMark/>
          </w:tcPr>
          <w:p w14:paraId="466F7C4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Ropa</w:t>
            </w:r>
          </w:p>
        </w:tc>
        <w:tc>
          <w:tcPr>
            <w:tcW w:w="0" w:type="auto"/>
            <w:tcBorders>
              <w:top w:val="nil"/>
              <w:left w:val="nil"/>
              <w:bottom w:val="single" w:sz="8" w:space="0" w:color="auto"/>
              <w:right w:val="single" w:sz="8" w:space="0" w:color="auto"/>
            </w:tcBorders>
            <w:shd w:val="clear" w:color="000000" w:fill="FFFFFF"/>
            <w:vAlign w:val="center"/>
            <w:hideMark/>
          </w:tcPr>
          <w:p w14:paraId="3DFF7BC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regular</w:t>
            </w:r>
          </w:p>
        </w:tc>
        <w:tc>
          <w:tcPr>
            <w:tcW w:w="0" w:type="auto"/>
            <w:tcBorders>
              <w:top w:val="nil"/>
              <w:left w:val="nil"/>
              <w:bottom w:val="single" w:sz="8" w:space="0" w:color="auto"/>
              <w:right w:val="single" w:sz="8" w:space="0" w:color="auto"/>
            </w:tcBorders>
            <w:shd w:val="clear" w:color="auto" w:fill="auto"/>
            <w:vAlign w:val="center"/>
            <w:hideMark/>
          </w:tcPr>
          <w:p w14:paraId="0D3C1574"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7C88507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5611864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w:t>
            </w:r>
          </w:p>
        </w:tc>
        <w:tc>
          <w:tcPr>
            <w:tcW w:w="0" w:type="auto"/>
            <w:tcBorders>
              <w:top w:val="nil"/>
              <w:left w:val="nil"/>
              <w:bottom w:val="single" w:sz="8" w:space="0" w:color="auto"/>
              <w:right w:val="single" w:sz="8" w:space="0" w:color="auto"/>
            </w:tcBorders>
            <w:shd w:val="clear" w:color="auto" w:fill="auto"/>
            <w:vAlign w:val="center"/>
            <w:hideMark/>
          </w:tcPr>
          <w:p w14:paraId="795836B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22</w:t>
            </w:r>
          </w:p>
        </w:tc>
        <w:tc>
          <w:tcPr>
            <w:tcW w:w="0" w:type="auto"/>
            <w:tcBorders>
              <w:top w:val="nil"/>
              <w:left w:val="nil"/>
              <w:bottom w:val="single" w:sz="8" w:space="0" w:color="auto"/>
              <w:right w:val="single" w:sz="8" w:space="0" w:color="auto"/>
            </w:tcBorders>
            <w:shd w:val="clear" w:color="auto" w:fill="auto"/>
            <w:vAlign w:val="center"/>
            <w:hideMark/>
          </w:tcPr>
          <w:p w14:paraId="4836FE4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30,000</w:t>
            </w:r>
          </w:p>
        </w:tc>
        <w:tc>
          <w:tcPr>
            <w:tcW w:w="0" w:type="auto"/>
            <w:tcBorders>
              <w:top w:val="nil"/>
              <w:left w:val="nil"/>
              <w:bottom w:val="single" w:sz="8" w:space="0" w:color="auto"/>
              <w:right w:val="single" w:sz="8" w:space="0" w:color="auto"/>
            </w:tcBorders>
            <w:shd w:val="clear" w:color="auto" w:fill="auto"/>
            <w:vAlign w:val="center"/>
            <w:hideMark/>
          </w:tcPr>
          <w:p w14:paraId="00C63C9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Comida</w:t>
            </w:r>
          </w:p>
        </w:tc>
        <w:tc>
          <w:tcPr>
            <w:tcW w:w="0" w:type="auto"/>
            <w:tcBorders>
              <w:top w:val="nil"/>
              <w:left w:val="nil"/>
              <w:bottom w:val="single" w:sz="8" w:space="0" w:color="auto"/>
              <w:right w:val="single" w:sz="8" w:space="0" w:color="auto"/>
            </w:tcBorders>
            <w:shd w:val="clear" w:color="000000" w:fill="FFFFFF"/>
            <w:vAlign w:val="center"/>
            <w:hideMark/>
          </w:tcPr>
          <w:p w14:paraId="500E5EC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2575C9A"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r w:rsidR="00F227DE" w:rsidRPr="007D6BFA" w14:paraId="6F89553D" w14:textId="77777777" w:rsidTr="000C4C93">
        <w:trPr>
          <w:trHeight w:val="3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1484D5B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w:t>
            </w:r>
          </w:p>
        </w:tc>
        <w:tc>
          <w:tcPr>
            <w:tcW w:w="0" w:type="auto"/>
            <w:tcBorders>
              <w:top w:val="nil"/>
              <w:left w:val="nil"/>
              <w:bottom w:val="single" w:sz="8" w:space="0" w:color="auto"/>
              <w:right w:val="single" w:sz="8" w:space="0" w:color="auto"/>
            </w:tcBorders>
            <w:shd w:val="clear" w:color="auto" w:fill="auto"/>
            <w:vAlign w:val="center"/>
            <w:hideMark/>
          </w:tcPr>
          <w:p w14:paraId="47082666"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45</w:t>
            </w:r>
          </w:p>
        </w:tc>
        <w:tc>
          <w:tcPr>
            <w:tcW w:w="0" w:type="auto"/>
            <w:tcBorders>
              <w:top w:val="nil"/>
              <w:left w:val="nil"/>
              <w:bottom w:val="single" w:sz="8" w:space="0" w:color="auto"/>
              <w:right w:val="single" w:sz="8" w:space="0" w:color="auto"/>
            </w:tcBorders>
            <w:shd w:val="clear" w:color="auto" w:fill="auto"/>
            <w:vAlign w:val="center"/>
            <w:hideMark/>
          </w:tcPr>
          <w:p w14:paraId="1EB5EB20"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70,000</w:t>
            </w:r>
          </w:p>
        </w:tc>
        <w:tc>
          <w:tcPr>
            <w:tcW w:w="0" w:type="auto"/>
            <w:tcBorders>
              <w:top w:val="nil"/>
              <w:left w:val="nil"/>
              <w:bottom w:val="single" w:sz="8" w:space="0" w:color="auto"/>
              <w:right w:val="single" w:sz="8" w:space="0" w:color="auto"/>
            </w:tcBorders>
            <w:shd w:val="clear" w:color="auto" w:fill="auto"/>
            <w:vAlign w:val="center"/>
            <w:hideMark/>
          </w:tcPr>
          <w:p w14:paraId="4409FCD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Libros</w:t>
            </w:r>
          </w:p>
        </w:tc>
        <w:tc>
          <w:tcPr>
            <w:tcW w:w="0" w:type="auto"/>
            <w:tcBorders>
              <w:top w:val="nil"/>
              <w:left w:val="nil"/>
              <w:bottom w:val="single" w:sz="8" w:space="0" w:color="auto"/>
              <w:right w:val="single" w:sz="8" w:space="0" w:color="auto"/>
            </w:tcBorders>
            <w:shd w:val="clear" w:color="000000" w:fill="FFFFFF"/>
            <w:vAlign w:val="center"/>
            <w:hideMark/>
          </w:tcPr>
          <w:p w14:paraId="4E34E818"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nuevo</w:t>
            </w:r>
          </w:p>
        </w:tc>
        <w:tc>
          <w:tcPr>
            <w:tcW w:w="0" w:type="auto"/>
            <w:tcBorders>
              <w:top w:val="nil"/>
              <w:left w:val="nil"/>
              <w:bottom w:val="single" w:sz="8" w:space="0" w:color="auto"/>
              <w:right w:val="single" w:sz="8" w:space="0" w:color="auto"/>
            </w:tcBorders>
            <w:shd w:val="clear" w:color="auto" w:fill="auto"/>
            <w:vAlign w:val="center"/>
            <w:hideMark/>
          </w:tcPr>
          <w:p w14:paraId="5EB8B875"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K1</w:t>
            </w:r>
          </w:p>
        </w:tc>
      </w:tr>
      <w:tr w:rsidR="00F227DE" w:rsidRPr="007D6BFA" w14:paraId="1D190F2D" w14:textId="77777777" w:rsidTr="000C4C93">
        <w:trPr>
          <w:trHeight w:val="615"/>
        </w:trPr>
        <w:tc>
          <w:tcPr>
            <w:tcW w:w="0" w:type="auto"/>
            <w:tcBorders>
              <w:top w:val="nil"/>
              <w:left w:val="single" w:sz="8" w:space="0" w:color="auto"/>
              <w:bottom w:val="single" w:sz="8" w:space="0" w:color="auto"/>
              <w:right w:val="single" w:sz="8" w:space="0" w:color="auto"/>
            </w:tcBorders>
            <w:shd w:val="clear" w:color="auto" w:fill="auto"/>
            <w:vAlign w:val="center"/>
            <w:hideMark/>
          </w:tcPr>
          <w:p w14:paraId="0298053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5</w:t>
            </w:r>
          </w:p>
        </w:tc>
        <w:tc>
          <w:tcPr>
            <w:tcW w:w="0" w:type="auto"/>
            <w:tcBorders>
              <w:top w:val="nil"/>
              <w:left w:val="nil"/>
              <w:bottom w:val="single" w:sz="8" w:space="0" w:color="auto"/>
              <w:right w:val="single" w:sz="8" w:space="0" w:color="auto"/>
            </w:tcBorders>
            <w:shd w:val="clear" w:color="auto" w:fill="auto"/>
            <w:vAlign w:val="center"/>
            <w:hideMark/>
          </w:tcPr>
          <w:p w14:paraId="1D0CD2CB"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23</w:t>
            </w:r>
          </w:p>
        </w:tc>
        <w:tc>
          <w:tcPr>
            <w:tcW w:w="0" w:type="auto"/>
            <w:tcBorders>
              <w:top w:val="nil"/>
              <w:left w:val="nil"/>
              <w:bottom w:val="single" w:sz="8" w:space="0" w:color="auto"/>
              <w:right w:val="single" w:sz="8" w:space="0" w:color="auto"/>
            </w:tcBorders>
            <w:shd w:val="clear" w:color="auto" w:fill="auto"/>
            <w:vAlign w:val="center"/>
            <w:hideMark/>
          </w:tcPr>
          <w:p w14:paraId="0FFF77FD"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35,000</w:t>
            </w:r>
          </w:p>
        </w:tc>
        <w:tc>
          <w:tcPr>
            <w:tcW w:w="0" w:type="auto"/>
            <w:tcBorders>
              <w:top w:val="nil"/>
              <w:left w:val="nil"/>
              <w:bottom w:val="single" w:sz="8" w:space="0" w:color="auto"/>
              <w:right w:val="single" w:sz="8" w:space="0" w:color="auto"/>
            </w:tcBorders>
            <w:shd w:val="clear" w:color="auto" w:fill="auto"/>
            <w:vAlign w:val="center"/>
            <w:hideMark/>
          </w:tcPr>
          <w:p w14:paraId="56AADEE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Electrónica</w:t>
            </w:r>
          </w:p>
        </w:tc>
        <w:tc>
          <w:tcPr>
            <w:tcW w:w="0" w:type="auto"/>
            <w:tcBorders>
              <w:top w:val="nil"/>
              <w:left w:val="nil"/>
              <w:bottom w:val="single" w:sz="8" w:space="0" w:color="auto"/>
              <w:right w:val="single" w:sz="8" w:space="0" w:color="auto"/>
            </w:tcBorders>
            <w:shd w:val="clear" w:color="000000" w:fill="FFFFFF"/>
            <w:vAlign w:val="center"/>
            <w:hideMark/>
          </w:tcPr>
          <w:p w14:paraId="74363462"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fiel</w:t>
            </w:r>
          </w:p>
        </w:tc>
        <w:tc>
          <w:tcPr>
            <w:tcW w:w="0" w:type="auto"/>
            <w:tcBorders>
              <w:top w:val="nil"/>
              <w:left w:val="nil"/>
              <w:bottom w:val="single" w:sz="8" w:space="0" w:color="auto"/>
              <w:right w:val="single" w:sz="8" w:space="0" w:color="auto"/>
            </w:tcBorders>
            <w:shd w:val="clear" w:color="auto" w:fill="auto"/>
            <w:vAlign w:val="center"/>
            <w:hideMark/>
          </w:tcPr>
          <w:p w14:paraId="5E848617" w14:textId="77777777" w:rsidR="00F227DE" w:rsidRPr="007D6BFA" w:rsidRDefault="00F227DE" w:rsidP="009246B5">
            <w:pPr>
              <w:spacing w:after="0" w:line="360" w:lineRule="auto"/>
              <w:jc w:val="both"/>
              <w:rPr>
                <w:rFonts w:ascii="Arial" w:eastAsia="Times New Roman" w:hAnsi="Arial" w:cs="Arial"/>
                <w:color w:val="000000"/>
                <w:sz w:val="24"/>
                <w:szCs w:val="24"/>
                <w:lang w:eastAsia="es-MX"/>
              </w:rPr>
            </w:pPr>
            <w:r w:rsidRPr="007D6BFA">
              <w:rPr>
                <w:rFonts w:ascii="Arial" w:eastAsia="Times New Roman" w:hAnsi="Arial" w:cs="Arial"/>
                <w:color w:val="000000"/>
                <w:sz w:val="24"/>
                <w:szCs w:val="24"/>
                <w:lang w:eastAsia="es-MX"/>
              </w:rPr>
              <w:t>K2</w:t>
            </w:r>
          </w:p>
        </w:tc>
      </w:tr>
    </w:tbl>
    <w:p w14:paraId="1C1E35FA" w14:textId="77777777" w:rsidR="00F227DE" w:rsidRPr="004D0BC3" w:rsidRDefault="00F227DE" w:rsidP="009246B5">
      <w:pPr>
        <w:spacing w:line="360" w:lineRule="auto"/>
        <w:jc w:val="both"/>
        <w:rPr>
          <w:rFonts w:ascii="Arial" w:hAnsi="Arial" w:cs="Arial"/>
          <w:sz w:val="24"/>
          <w:szCs w:val="24"/>
        </w:rPr>
      </w:pPr>
    </w:p>
    <w:p w14:paraId="42CB418F" w14:textId="3A390465" w:rsidR="007D6BFA" w:rsidRPr="004D0BC3" w:rsidRDefault="00F66339" w:rsidP="009246B5">
      <w:pPr>
        <w:spacing w:line="360" w:lineRule="auto"/>
        <w:jc w:val="both"/>
        <w:rPr>
          <w:rFonts w:ascii="Arial" w:hAnsi="Arial" w:cs="Arial"/>
          <w:sz w:val="24"/>
          <w:szCs w:val="24"/>
        </w:rPr>
      </w:pPr>
      <w:r w:rsidRPr="004D0BC3">
        <w:rPr>
          <w:rFonts w:ascii="Arial" w:hAnsi="Arial" w:cs="Arial"/>
          <w:sz w:val="24"/>
          <w:szCs w:val="24"/>
        </w:rPr>
        <w:lastRenderedPageBreak/>
        <w:t>El algoritmo realiza el mismo procedimiento hasta que converja, en este caso converge debido a que ya no hubo movimientos, es decir, que movimiento=0.</w:t>
      </w:r>
    </w:p>
    <w:p w14:paraId="56B21A8B" w14:textId="77777777" w:rsidR="00545830" w:rsidRPr="004D0BC3" w:rsidRDefault="00545830" w:rsidP="009246B5">
      <w:pPr>
        <w:spacing w:line="360" w:lineRule="auto"/>
        <w:jc w:val="both"/>
        <w:rPr>
          <w:rFonts w:ascii="Arial" w:hAnsi="Arial" w:cs="Arial"/>
          <w:sz w:val="24"/>
          <w:szCs w:val="24"/>
        </w:rPr>
      </w:pPr>
    </w:p>
    <w:p w14:paraId="602FF016" w14:textId="224E9C78" w:rsidR="00013853" w:rsidRPr="004D0BC3" w:rsidRDefault="00013853" w:rsidP="009246B5">
      <w:pPr>
        <w:pStyle w:val="Ttulo2"/>
        <w:spacing w:line="360" w:lineRule="auto"/>
        <w:rPr>
          <w:rFonts w:cs="Arial"/>
        </w:rPr>
      </w:pPr>
      <w:bookmarkStart w:id="108" w:name="_Toc178701283"/>
      <w:r w:rsidRPr="004D0BC3">
        <w:rPr>
          <w:rFonts w:cs="Arial"/>
        </w:rPr>
        <w:t xml:space="preserve">Investigaciones y </w:t>
      </w:r>
      <w:r w:rsidR="000840BA" w:rsidRPr="004D0BC3">
        <w:rPr>
          <w:rFonts w:cs="Arial"/>
        </w:rPr>
        <w:t>p</w:t>
      </w:r>
      <w:r w:rsidRPr="004D0BC3">
        <w:rPr>
          <w:rFonts w:cs="Arial"/>
        </w:rPr>
        <w:t xml:space="preserve">royectos </w:t>
      </w:r>
      <w:r w:rsidR="000840BA" w:rsidRPr="004D0BC3">
        <w:rPr>
          <w:rFonts w:cs="Arial"/>
        </w:rPr>
        <w:t>u</w:t>
      </w:r>
      <w:r w:rsidRPr="004D0BC3">
        <w:rPr>
          <w:rFonts w:cs="Arial"/>
        </w:rPr>
        <w:t xml:space="preserve">sados con el </w:t>
      </w:r>
      <w:r w:rsidR="000840BA" w:rsidRPr="004D0BC3">
        <w:rPr>
          <w:rFonts w:cs="Arial"/>
        </w:rPr>
        <w:t>a</w:t>
      </w:r>
      <w:r w:rsidRPr="004D0BC3">
        <w:rPr>
          <w:rFonts w:cs="Arial"/>
        </w:rPr>
        <w:t>lgoritmo K-</w:t>
      </w:r>
      <w:proofErr w:type="spellStart"/>
      <w:r w:rsidRPr="004D0BC3">
        <w:rPr>
          <w:rFonts w:cs="Arial"/>
        </w:rPr>
        <w:t>Prototypes</w:t>
      </w:r>
      <w:bookmarkEnd w:id="108"/>
      <w:proofErr w:type="spellEnd"/>
    </w:p>
    <w:p w14:paraId="247FBD2D" w14:textId="77777777" w:rsidR="00013853" w:rsidRPr="004D0BC3" w:rsidRDefault="00013853" w:rsidP="009246B5">
      <w:pPr>
        <w:spacing w:line="360" w:lineRule="auto"/>
        <w:rPr>
          <w:rFonts w:ascii="Arial" w:hAnsi="Arial" w:cs="Arial"/>
        </w:rPr>
      </w:pPr>
    </w:p>
    <w:p w14:paraId="52F93468" w14:textId="7011AE99" w:rsidR="00013853" w:rsidRPr="004D0BC3" w:rsidRDefault="00013853" w:rsidP="009246B5">
      <w:pPr>
        <w:pStyle w:val="Ttulo3"/>
        <w:spacing w:line="360" w:lineRule="auto"/>
        <w:rPr>
          <w:rFonts w:cs="Arial"/>
        </w:rPr>
      </w:pPr>
      <w:bookmarkStart w:id="109" w:name="_Toc178701284"/>
      <w:r w:rsidRPr="004D0BC3">
        <w:rPr>
          <w:rFonts w:cs="Arial"/>
        </w:rPr>
        <w:t>Mejora de K-</w:t>
      </w:r>
      <w:proofErr w:type="spellStart"/>
      <w:r w:rsidRPr="004D0BC3">
        <w:rPr>
          <w:rFonts w:cs="Arial"/>
        </w:rPr>
        <w:t>Prototypes</w:t>
      </w:r>
      <w:proofErr w:type="spellEnd"/>
      <w:r w:rsidRPr="004D0BC3">
        <w:rPr>
          <w:rFonts w:cs="Arial"/>
        </w:rPr>
        <w:t xml:space="preserve"> mediante </w:t>
      </w:r>
      <w:r w:rsidR="000840BA" w:rsidRPr="004D0BC3">
        <w:rPr>
          <w:rFonts w:cs="Arial"/>
        </w:rPr>
        <w:t>o</w:t>
      </w:r>
      <w:r w:rsidRPr="004D0BC3">
        <w:rPr>
          <w:rFonts w:cs="Arial"/>
        </w:rPr>
        <w:t xml:space="preserve">ptimización </w:t>
      </w:r>
      <w:r w:rsidR="000840BA" w:rsidRPr="004D0BC3">
        <w:rPr>
          <w:rFonts w:cs="Arial"/>
        </w:rPr>
        <w:t>e</w:t>
      </w:r>
      <w:r w:rsidRPr="004D0BC3">
        <w:rPr>
          <w:rFonts w:cs="Arial"/>
        </w:rPr>
        <w:t>volutiva</w:t>
      </w:r>
      <w:bookmarkEnd w:id="109"/>
    </w:p>
    <w:p w14:paraId="3D5C62E8" w14:textId="77777777" w:rsidR="00013853" w:rsidRPr="004D0BC3" w:rsidRDefault="00013853" w:rsidP="009246B5">
      <w:pPr>
        <w:spacing w:line="360" w:lineRule="auto"/>
        <w:rPr>
          <w:rFonts w:ascii="Arial" w:hAnsi="Arial" w:cs="Arial"/>
          <w:sz w:val="24"/>
          <w:szCs w:val="24"/>
        </w:rPr>
      </w:pPr>
    </w:p>
    <w:p w14:paraId="2B2BFF12" w14:textId="099C7D6C" w:rsidR="00013853" w:rsidRPr="004D0BC3" w:rsidRDefault="00013853" w:rsidP="009246B5">
      <w:pPr>
        <w:spacing w:line="360" w:lineRule="auto"/>
        <w:rPr>
          <w:rFonts w:ascii="Arial" w:hAnsi="Arial" w:cs="Arial"/>
          <w:sz w:val="24"/>
          <w:szCs w:val="24"/>
        </w:rPr>
      </w:pPr>
      <w:r w:rsidRPr="004D0BC3">
        <w:rPr>
          <w:rFonts w:ascii="Arial" w:hAnsi="Arial" w:cs="Arial"/>
          <w:sz w:val="24"/>
          <w:szCs w:val="24"/>
        </w:rPr>
        <w:t>Investigadores han propuesto mejoras al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usando técnicas de optimización evolutiva como los algoritmos genéticos. Estos métodos buscan optimizar la selección de prototipos iniciales y el parámetro </w:t>
      </w:r>
      <w:r w:rsidRPr="004D0BC3">
        <w:rPr>
          <w:rFonts w:ascii="Cambria Math" w:hAnsi="Cambria Math" w:cs="Cambria Math"/>
          <w:sz w:val="24"/>
          <w:szCs w:val="24"/>
        </w:rPr>
        <w:t>𝛾</w:t>
      </w:r>
      <w:r w:rsidRPr="004D0BC3">
        <w:rPr>
          <w:rFonts w:ascii="Arial" w:hAnsi="Arial" w:cs="Arial"/>
          <w:sz w:val="24"/>
          <w:szCs w:val="24"/>
        </w:rPr>
        <w:t xml:space="preserve"> γ, mejorando la precisión y estabilidad del </w:t>
      </w:r>
      <w:proofErr w:type="spellStart"/>
      <w:r w:rsidRPr="004D0BC3">
        <w:rPr>
          <w:rFonts w:ascii="Arial" w:hAnsi="Arial" w:cs="Arial"/>
          <w:sz w:val="24"/>
          <w:szCs w:val="24"/>
        </w:rPr>
        <w:t>clustering</w:t>
      </w:r>
      <w:proofErr w:type="spellEnd"/>
      <w:r w:rsidRPr="004D0BC3">
        <w:rPr>
          <w:rFonts w:ascii="Arial" w:hAnsi="Arial" w:cs="Arial"/>
          <w:sz w:val="24"/>
          <w:szCs w:val="24"/>
        </w:rPr>
        <w:t>.</w:t>
      </w:r>
    </w:p>
    <w:p w14:paraId="2B6030EA" w14:textId="77777777" w:rsidR="009D09B8" w:rsidRPr="004D0BC3" w:rsidRDefault="009D09B8" w:rsidP="009246B5">
      <w:pPr>
        <w:spacing w:line="360" w:lineRule="auto"/>
        <w:rPr>
          <w:rFonts w:ascii="Arial" w:hAnsi="Arial" w:cs="Arial"/>
          <w:sz w:val="24"/>
          <w:szCs w:val="24"/>
        </w:rPr>
      </w:pPr>
    </w:p>
    <w:p w14:paraId="5FCD741E" w14:textId="2A8C9E75" w:rsidR="00013853" w:rsidRPr="004D0BC3" w:rsidRDefault="00013853" w:rsidP="009246B5">
      <w:pPr>
        <w:pStyle w:val="Ttulo3"/>
        <w:spacing w:line="360" w:lineRule="auto"/>
        <w:rPr>
          <w:rFonts w:cs="Arial"/>
        </w:rPr>
      </w:pPr>
      <w:bookmarkStart w:id="110" w:name="_Toc178701285"/>
      <w:r w:rsidRPr="004D0BC3">
        <w:rPr>
          <w:rFonts w:cs="Arial"/>
        </w:rPr>
        <w:t xml:space="preserve">Aplicaciones en </w:t>
      </w:r>
      <w:r w:rsidR="000840BA" w:rsidRPr="004D0BC3">
        <w:rPr>
          <w:rFonts w:cs="Arial"/>
        </w:rPr>
        <w:t>b</w:t>
      </w:r>
      <w:r w:rsidRPr="004D0BC3">
        <w:rPr>
          <w:rFonts w:cs="Arial"/>
        </w:rPr>
        <w:t>ioinformática</w:t>
      </w:r>
      <w:bookmarkEnd w:id="110"/>
    </w:p>
    <w:p w14:paraId="36145A42" w14:textId="77777777" w:rsidR="00013853" w:rsidRPr="004D0BC3" w:rsidRDefault="00013853" w:rsidP="009246B5">
      <w:pPr>
        <w:spacing w:line="360" w:lineRule="auto"/>
        <w:rPr>
          <w:rFonts w:ascii="Arial" w:hAnsi="Arial" w:cs="Arial"/>
        </w:rPr>
      </w:pPr>
    </w:p>
    <w:p w14:paraId="774EE6C2" w14:textId="538441F8" w:rsidR="00013853" w:rsidRPr="004D0BC3" w:rsidRDefault="00013853" w:rsidP="009246B5">
      <w:pPr>
        <w:spacing w:line="360" w:lineRule="auto"/>
        <w:rPr>
          <w:rFonts w:ascii="Arial" w:hAnsi="Arial" w:cs="Arial"/>
          <w:sz w:val="24"/>
          <w:szCs w:val="24"/>
        </w:rPr>
      </w:pPr>
      <w:r w:rsidRPr="004D0BC3">
        <w:rPr>
          <w:rFonts w:ascii="Arial" w:hAnsi="Arial" w:cs="Arial"/>
          <w:sz w:val="24"/>
          <w:szCs w:val="24"/>
        </w:rPr>
        <w:t>En el campo de la bioinformática, el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se ha utilizado para agrupar datos genéticos y clínicos, donde los atributos incluyen información tanto numérica (como la expresión génica) como categórica (como el tipo de enfermedad).</w:t>
      </w:r>
    </w:p>
    <w:p w14:paraId="2770BDFD" w14:textId="77777777" w:rsidR="00A81C1A" w:rsidRPr="004D0BC3" w:rsidRDefault="00A81C1A" w:rsidP="009246B5">
      <w:pPr>
        <w:spacing w:line="360" w:lineRule="auto"/>
        <w:rPr>
          <w:rFonts w:ascii="Arial" w:hAnsi="Arial" w:cs="Arial"/>
        </w:rPr>
      </w:pPr>
    </w:p>
    <w:p w14:paraId="49C5C16B" w14:textId="501D5A27" w:rsidR="00A81C1A" w:rsidRPr="004D0BC3" w:rsidRDefault="00A81C1A" w:rsidP="009246B5">
      <w:pPr>
        <w:pStyle w:val="Ttulo3"/>
        <w:spacing w:line="360" w:lineRule="auto"/>
        <w:rPr>
          <w:rFonts w:eastAsia="Times New Roman" w:cs="Arial"/>
          <w:lang w:eastAsia="es-MX"/>
        </w:rPr>
      </w:pPr>
      <w:bookmarkStart w:id="111" w:name="_Toc178701286"/>
      <w:r w:rsidRPr="004D0BC3">
        <w:rPr>
          <w:rFonts w:eastAsia="Times New Roman" w:cs="Arial"/>
          <w:lang w:eastAsia="es-MX"/>
        </w:rPr>
        <w:t>Optimización del Transporte Público en Singapur</w:t>
      </w:r>
      <w:bookmarkEnd w:id="111"/>
    </w:p>
    <w:p w14:paraId="03C408C2" w14:textId="77777777" w:rsidR="00A81C1A" w:rsidRPr="004D0BC3" w:rsidRDefault="00A81C1A" w:rsidP="009246B5">
      <w:pPr>
        <w:spacing w:line="360" w:lineRule="auto"/>
        <w:jc w:val="both"/>
        <w:rPr>
          <w:rFonts w:ascii="Arial" w:hAnsi="Arial" w:cs="Arial"/>
          <w:sz w:val="24"/>
          <w:szCs w:val="24"/>
          <w:lang w:eastAsia="es-MX"/>
        </w:rPr>
      </w:pPr>
    </w:p>
    <w:p w14:paraId="429A0E2C" w14:textId="28A2AC98"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En un estudio realizado por la Universidad Nacional de Singapur,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se utilizó para analizar datos de transporte público, incluyendo tiempos de viaje (numéricos) y tipos de usuarios (categóricos).</w:t>
      </w:r>
    </w:p>
    <w:p w14:paraId="79067D71" w14:textId="6E8BC8C9" w:rsidR="002F78AB"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Resultados: La investigación ayudó a mejorar la planificación de rutas y la distribución de recursos en el transporte público.</w:t>
      </w:r>
    </w:p>
    <w:p w14:paraId="3A7FE14A" w14:textId="123681C7" w:rsidR="00A81C1A" w:rsidRPr="004D0BC3" w:rsidRDefault="00A81C1A" w:rsidP="009246B5">
      <w:pPr>
        <w:pStyle w:val="Ttulo3"/>
        <w:spacing w:line="360" w:lineRule="auto"/>
        <w:rPr>
          <w:rFonts w:cs="Arial"/>
          <w:color w:val="auto"/>
          <w:sz w:val="24"/>
          <w:lang w:eastAsia="es-MX"/>
        </w:rPr>
      </w:pPr>
      <w:bookmarkStart w:id="112" w:name="_Toc178701287"/>
      <w:r w:rsidRPr="004D0BC3">
        <w:rPr>
          <w:rFonts w:cs="Arial"/>
          <w:color w:val="auto"/>
          <w:sz w:val="24"/>
          <w:lang w:eastAsia="es-MX"/>
        </w:rPr>
        <w:lastRenderedPageBreak/>
        <w:t>Segmentación de Clientes en Comercio Electrónico en China</w:t>
      </w:r>
      <w:bookmarkEnd w:id="112"/>
    </w:p>
    <w:p w14:paraId="16F94A07" w14:textId="77777777" w:rsidR="00A81C1A" w:rsidRPr="004D0BC3" w:rsidRDefault="00A81C1A" w:rsidP="009246B5">
      <w:pPr>
        <w:spacing w:line="360" w:lineRule="auto"/>
        <w:jc w:val="both"/>
        <w:rPr>
          <w:rFonts w:ascii="Arial" w:hAnsi="Arial" w:cs="Arial"/>
          <w:sz w:val="24"/>
          <w:szCs w:val="24"/>
          <w:lang w:eastAsia="es-MX"/>
        </w:rPr>
      </w:pPr>
    </w:p>
    <w:p w14:paraId="56F2AA80" w14:textId="72C1FC4F"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Una gran empresa de comercio electrónico en China utilizó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para segmentar a sus clientes basándose en el historial de compras y preferencias de productos.</w:t>
      </w:r>
    </w:p>
    <w:p w14:paraId="3683C971" w14:textId="77777777"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Resultados: La segmentación permitió personalizar las ofertas y mejorar la experiencia del cliente, resultando en un aumento significativo en la satisfacción y las tasas de conversión de ventas.</w:t>
      </w:r>
    </w:p>
    <w:p w14:paraId="7F119B2D" w14:textId="77777777" w:rsidR="002F78AB" w:rsidRPr="004D0BC3" w:rsidRDefault="002F78AB" w:rsidP="009246B5">
      <w:pPr>
        <w:spacing w:line="360" w:lineRule="auto"/>
        <w:jc w:val="both"/>
        <w:rPr>
          <w:rFonts w:ascii="Arial" w:hAnsi="Arial" w:cs="Arial"/>
          <w:sz w:val="24"/>
          <w:szCs w:val="24"/>
          <w:lang w:eastAsia="es-MX"/>
        </w:rPr>
      </w:pPr>
    </w:p>
    <w:p w14:paraId="6E4CAF7E" w14:textId="43EA6521" w:rsidR="00A81C1A" w:rsidRPr="004D0BC3" w:rsidRDefault="00A81C1A" w:rsidP="009246B5">
      <w:pPr>
        <w:pStyle w:val="Ttulo3"/>
        <w:spacing w:line="360" w:lineRule="auto"/>
        <w:rPr>
          <w:rFonts w:cs="Arial"/>
          <w:color w:val="auto"/>
          <w:sz w:val="24"/>
          <w:lang w:eastAsia="es-MX"/>
        </w:rPr>
      </w:pPr>
      <w:bookmarkStart w:id="113" w:name="_Toc178701288"/>
      <w:r w:rsidRPr="004D0BC3">
        <w:rPr>
          <w:rFonts w:cs="Arial"/>
          <w:color w:val="auto"/>
          <w:sz w:val="24"/>
          <w:lang w:eastAsia="es-MX"/>
        </w:rPr>
        <w:t>Análisis de Datos Clínicos en Estados Unidos</w:t>
      </w:r>
      <w:bookmarkEnd w:id="113"/>
    </w:p>
    <w:p w14:paraId="3BC0F6F9" w14:textId="77777777" w:rsidR="00A81C1A" w:rsidRPr="004D0BC3" w:rsidRDefault="00A81C1A" w:rsidP="009246B5">
      <w:pPr>
        <w:spacing w:line="360" w:lineRule="auto"/>
        <w:jc w:val="both"/>
        <w:rPr>
          <w:rFonts w:ascii="Arial" w:hAnsi="Arial" w:cs="Arial"/>
          <w:sz w:val="24"/>
          <w:szCs w:val="24"/>
          <w:lang w:eastAsia="es-MX"/>
        </w:rPr>
      </w:pPr>
    </w:p>
    <w:p w14:paraId="0EF564F2" w14:textId="366E2CFF"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Contexto: Un hospital en Estados Unidos aplicó K-</w:t>
      </w:r>
      <w:proofErr w:type="spellStart"/>
      <w:r w:rsidRPr="004D0BC3">
        <w:rPr>
          <w:rFonts w:ascii="Arial" w:hAnsi="Arial" w:cs="Arial"/>
          <w:sz w:val="24"/>
          <w:szCs w:val="24"/>
          <w:lang w:eastAsia="es-MX"/>
        </w:rPr>
        <w:t>Prototypes</w:t>
      </w:r>
      <w:proofErr w:type="spellEnd"/>
      <w:r w:rsidRPr="004D0BC3">
        <w:rPr>
          <w:rFonts w:ascii="Arial" w:hAnsi="Arial" w:cs="Arial"/>
          <w:sz w:val="24"/>
          <w:szCs w:val="24"/>
          <w:lang w:eastAsia="es-MX"/>
        </w:rPr>
        <w:t xml:space="preserve"> para analizar datos clínicos de pacientes, incluyendo datos numéricos (edad, resultados de pruebas) y categóricos (diagnósticos, tratamientos).</w:t>
      </w:r>
    </w:p>
    <w:p w14:paraId="772E483D" w14:textId="77777777" w:rsidR="00A81C1A" w:rsidRPr="004D0BC3" w:rsidRDefault="00A81C1A" w:rsidP="009246B5">
      <w:pPr>
        <w:spacing w:line="360" w:lineRule="auto"/>
        <w:jc w:val="both"/>
        <w:rPr>
          <w:rFonts w:ascii="Arial" w:hAnsi="Arial" w:cs="Arial"/>
          <w:sz w:val="24"/>
          <w:szCs w:val="24"/>
          <w:lang w:eastAsia="es-MX"/>
        </w:rPr>
      </w:pPr>
      <w:r w:rsidRPr="004D0BC3">
        <w:rPr>
          <w:rFonts w:ascii="Arial" w:hAnsi="Arial" w:cs="Arial"/>
          <w:sz w:val="24"/>
          <w:szCs w:val="24"/>
          <w:lang w:eastAsia="es-MX"/>
        </w:rPr>
        <w:t xml:space="preserve">Resultados: Los </w:t>
      </w:r>
      <w:proofErr w:type="spellStart"/>
      <w:proofErr w:type="gramStart"/>
      <w:r w:rsidRPr="004D0BC3">
        <w:rPr>
          <w:rFonts w:ascii="Arial" w:hAnsi="Arial" w:cs="Arial"/>
          <w:sz w:val="24"/>
          <w:szCs w:val="24"/>
          <w:lang w:eastAsia="es-MX"/>
        </w:rPr>
        <w:t>clusters</w:t>
      </w:r>
      <w:proofErr w:type="spellEnd"/>
      <w:proofErr w:type="gramEnd"/>
      <w:r w:rsidRPr="004D0BC3">
        <w:rPr>
          <w:rFonts w:ascii="Arial" w:hAnsi="Arial" w:cs="Arial"/>
          <w:sz w:val="24"/>
          <w:szCs w:val="24"/>
          <w:lang w:eastAsia="es-MX"/>
        </w:rPr>
        <w:t xml:space="preserve"> formados ayudaron a identificar patrones en los datos clínicos, lo cual mejoró la personalización de tratamientos y estrategias de atención.</w:t>
      </w:r>
    </w:p>
    <w:p w14:paraId="662CFCC3" w14:textId="77777777" w:rsidR="00E57656" w:rsidRPr="004D0BC3" w:rsidRDefault="00E57656" w:rsidP="009246B5">
      <w:pPr>
        <w:spacing w:line="360" w:lineRule="auto"/>
        <w:jc w:val="both"/>
        <w:rPr>
          <w:rFonts w:ascii="Arial" w:hAnsi="Arial" w:cs="Arial"/>
          <w:sz w:val="24"/>
          <w:szCs w:val="24"/>
          <w:lang w:eastAsia="es-MX"/>
        </w:rPr>
      </w:pPr>
    </w:p>
    <w:p w14:paraId="36C1675C" w14:textId="0E62B86E" w:rsidR="00A81C1A" w:rsidRPr="004D0BC3" w:rsidRDefault="00E57656" w:rsidP="009246B5">
      <w:pPr>
        <w:pStyle w:val="Ttulo2"/>
        <w:spacing w:line="360" w:lineRule="auto"/>
        <w:rPr>
          <w:rFonts w:cs="Arial"/>
        </w:rPr>
      </w:pPr>
      <w:bookmarkStart w:id="114" w:name="_Toc178701289"/>
      <w:r w:rsidRPr="004D0BC3">
        <w:rPr>
          <w:rFonts w:cs="Arial"/>
        </w:rPr>
        <w:t>Herramientas</w:t>
      </w:r>
      <w:r w:rsidR="006B6E7E" w:rsidRPr="004D0BC3">
        <w:rPr>
          <w:rFonts w:cs="Arial"/>
        </w:rPr>
        <w:t xml:space="preserve"> utilizadas</w:t>
      </w:r>
      <w:bookmarkEnd w:id="114"/>
    </w:p>
    <w:p w14:paraId="343FFFF4" w14:textId="77777777" w:rsidR="00E57656" w:rsidRPr="004D0BC3" w:rsidRDefault="00E57656" w:rsidP="009246B5">
      <w:pPr>
        <w:spacing w:line="360" w:lineRule="auto"/>
        <w:rPr>
          <w:rFonts w:ascii="Arial" w:hAnsi="Arial" w:cs="Arial"/>
        </w:rPr>
      </w:pPr>
    </w:p>
    <w:p w14:paraId="7CBA3E60" w14:textId="3FF4FAA2" w:rsidR="00831FE6" w:rsidRPr="004D0BC3" w:rsidRDefault="00831FE6" w:rsidP="009246B5">
      <w:pPr>
        <w:spacing w:line="360" w:lineRule="auto"/>
        <w:rPr>
          <w:rFonts w:ascii="Arial" w:hAnsi="Arial" w:cs="Arial"/>
          <w:b/>
          <w:bCs/>
          <w:sz w:val="24"/>
          <w:szCs w:val="24"/>
        </w:rPr>
      </w:pPr>
      <w:r w:rsidRPr="004D0BC3">
        <w:rPr>
          <w:rFonts w:ascii="Arial" w:hAnsi="Arial" w:cs="Arial"/>
          <w:b/>
          <w:bCs/>
          <w:sz w:val="24"/>
          <w:szCs w:val="24"/>
        </w:rPr>
        <w:t xml:space="preserve">Visual Studio </w:t>
      </w:r>
      <w:proofErr w:type="spellStart"/>
      <w:r w:rsidRPr="004D0BC3">
        <w:rPr>
          <w:rFonts w:ascii="Arial" w:hAnsi="Arial" w:cs="Arial"/>
          <w:b/>
          <w:bCs/>
          <w:sz w:val="24"/>
          <w:szCs w:val="24"/>
        </w:rPr>
        <w:t>Code</w:t>
      </w:r>
      <w:proofErr w:type="spellEnd"/>
      <w:r w:rsidRPr="004D0BC3">
        <w:rPr>
          <w:rFonts w:ascii="Arial" w:hAnsi="Arial" w:cs="Arial"/>
          <w:b/>
          <w:bCs/>
          <w:sz w:val="24"/>
          <w:szCs w:val="24"/>
        </w:rPr>
        <w:t xml:space="preserve"> (VS </w:t>
      </w:r>
      <w:proofErr w:type="spellStart"/>
      <w:r w:rsidRPr="004D0BC3">
        <w:rPr>
          <w:rFonts w:ascii="Arial" w:hAnsi="Arial" w:cs="Arial"/>
          <w:b/>
          <w:bCs/>
          <w:sz w:val="24"/>
          <w:szCs w:val="24"/>
        </w:rPr>
        <w:t>Code</w:t>
      </w:r>
      <w:proofErr w:type="spellEnd"/>
      <w:r w:rsidRPr="004D0BC3">
        <w:rPr>
          <w:rFonts w:ascii="Arial" w:hAnsi="Arial" w:cs="Arial"/>
          <w:b/>
          <w:bCs/>
          <w:sz w:val="24"/>
          <w:szCs w:val="24"/>
        </w:rPr>
        <w:t>)</w:t>
      </w:r>
    </w:p>
    <w:p w14:paraId="2ED104E6" w14:textId="6EEE8F5A" w:rsidR="00DA128E" w:rsidRPr="00DA128E" w:rsidRDefault="00DA128E" w:rsidP="009246B5">
      <w:pPr>
        <w:pStyle w:val="Sinespaciado"/>
        <w:spacing w:line="360" w:lineRule="auto"/>
        <w:jc w:val="both"/>
        <w:rPr>
          <w:rFonts w:ascii="Arial" w:hAnsi="Arial" w:cs="Arial"/>
          <w:sz w:val="24"/>
          <w:szCs w:val="24"/>
        </w:rPr>
      </w:pPr>
    </w:p>
    <w:p w14:paraId="23B5C64B" w14:textId="77777777" w:rsidR="00DA128E" w:rsidRPr="00DA128E" w:rsidRDefault="00DA128E" w:rsidP="009246B5">
      <w:pPr>
        <w:pStyle w:val="Sinespaciado"/>
        <w:spacing w:line="360" w:lineRule="auto"/>
        <w:jc w:val="both"/>
        <w:rPr>
          <w:rFonts w:ascii="Arial" w:hAnsi="Arial" w:cs="Arial"/>
          <w:sz w:val="24"/>
          <w:szCs w:val="24"/>
        </w:rPr>
      </w:pPr>
      <w:r w:rsidRPr="00DA128E">
        <w:rPr>
          <w:rFonts w:ascii="Arial" w:hAnsi="Arial" w:cs="Arial"/>
          <w:sz w:val="24"/>
          <w:szCs w:val="24"/>
        </w:rPr>
        <w:t xml:space="preserve">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es un editor de código desarrollado por Microsoft que, a pesar de su ligereza, ofrece una gran potencia. Incluye soporte para la depuración, control de versiones Git, resaltado de sintaxis, </w:t>
      </w:r>
      <w:proofErr w:type="spellStart"/>
      <w:r w:rsidRPr="00DA128E">
        <w:rPr>
          <w:rFonts w:ascii="Arial" w:hAnsi="Arial" w:cs="Arial"/>
          <w:sz w:val="24"/>
          <w:szCs w:val="24"/>
        </w:rPr>
        <w:t>IntelliSense</w:t>
      </w:r>
      <w:proofErr w:type="spellEnd"/>
      <w:r w:rsidRPr="00DA128E">
        <w:rPr>
          <w:rFonts w:ascii="Arial" w:hAnsi="Arial" w:cs="Arial"/>
          <w:sz w:val="24"/>
          <w:szCs w:val="24"/>
        </w:rPr>
        <w:t xml:space="preserve"> (autocompletado inteligente), </w:t>
      </w:r>
      <w:proofErr w:type="spellStart"/>
      <w:r w:rsidRPr="00DA128E">
        <w:rPr>
          <w:rFonts w:ascii="Arial" w:hAnsi="Arial" w:cs="Arial"/>
          <w:sz w:val="24"/>
          <w:szCs w:val="24"/>
        </w:rPr>
        <w:t>snippets</w:t>
      </w:r>
      <w:proofErr w:type="spellEnd"/>
      <w:r w:rsidRPr="00DA128E">
        <w:rPr>
          <w:rFonts w:ascii="Arial" w:hAnsi="Arial" w:cs="Arial"/>
          <w:sz w:val="24"/>
          <w:szCs w:val="24"/>
        </w:rPr>
        <w:t xml:space="preserve">, y refactorización de código. Su diseño extensible permite añadir funcionalidades a través de extensiones, haciéndolo altamente adaptable a diferentes lenguajes y necesidades de desarrollo. Una de sus características más </w:t>
      </w:r>
      <w:r w:rsidRPr="00DA128E">
        <w:rPr>
          <w:rFonts w:ascii="Arial" w:hAnsi="Arial" w:cs="Arial"/>
          <w:sz w:val="24"/>
          <w:szCs w:val="24"/>
        </w:rPr>
        <w:lastRenderedPageBreak/>
        <w:t xml:space="preserve">útiles es la terminal integrada, que facilita la ejecución de comandos durante el desarrollo de software. Visual Studio </w:t>
      </w:r>
      <w:proofErr w:type="spellStart"/>
      <w:r w:rsidRPr="00DA128E">
        <w:rPr>
          <w:rFonts w:ascii="Arial" w:hAnsi="Arial" w:cs="Arial"/>
          <w:sz w:val="24"/>
          <w:szCs w:val="24"/>
        </w:rPr>
        <w:t>Code</w:t>
      </w:r>
      <w:proofErr w:type="spellEnd"/>
      <w:r w:rsidRPr="00DA128E">
        <w:rPr>
          <w:rFonts w:ascii="Arial" w:hAnsi="Arial" w:cs="Arial"/>
          <w:sz w:val="24"/>
          <w:szCs w:val="24"/>
        </w:rPr>
        <w:t xml:space="preserve"> no está restringido en cuanto al tipo de aplicaciones que se pueden desarrollar con él, ya que se adapta de manera flexible a las necesidades de cada proyecto. Estas características lo convierten en una opción preferida para entornos que requieren la integración de lenguajes y herramientas para el análisis de datos multivariantes.</w:t>
      </w:r>
    </w:p>
    <w:p w14:paraId="5A64E0AA" w14:textId="6FDF8EA2" w:rsidR="006F2A33" w:rsidRPr="004D0BC3" w:rsidRDefault="006F2A33" w:rsidP="009246B5">
      <w:pPr>
        <w:pStyle w:val="Sinespaciado"/>
        <w:spacing w:line="360" w:lineRule="auto"/>
        <w:jc w:val="both"/>
        <w:rPr>
          <w:rFonts w:ascii="Arial" w:hAnsi="Arial" w:cs="Arial"/>
          <w:sz w:val="24"/>
          <w:szCs w:val="24"/>
        </w:rPr>
      </w:pPr>
    </w:p>
    <w:p w14:paraId="292C9458" w14:textId="77777777" w:rsidR="006F2A33" w:rsidRPr="004D0BC3" w:rsidRDefault="006F2A33" w:rsidP="009246B5">
      <w:pPr>
        <w:spacing w:line="360" w:lineRule="auto"/>
        <w:rPr>
          <w:rFonts w:ascii="Arial" w:hAnsi="Arial" w:cs="Arial"/>
          <w:b/>
          <w:bCs/>
          <w:sz w:val="24"/>
          <w:szCs w:val="24"/>
        </w:rPr>
      </w:pPr>
      <w:r w:rsidRPr="004D0BC3">
        <w:rPr>
          <w:rFonts w:ascii="Arial" w:hAnsi="Arial" w:cs="Arial"/>
          <w:b/>
          <w:bCs/>
          <w:sz w:val="24"/>
          <w:szCs w:val="24"/>
        </w:rPr>
        <w:t>Python</w:t>
      </w:r>
    </w:p>
    <w:p w14:paraId="0CEC431B" w14:textId="77777777" w:rsidR="004D2AD0" w:rsidRPr="004D0BC3" w:rsidRDefault="004D2AD0" w:rsidP="009246B5">
      <w:pPr>
        <w:spacing w:line="360" w:lineRule="auto"/>
        <w:jc w:val="both"/>
        <w:rPr>
          <w:rFonts w:ascii="Arial" w:hAnsi="Arial" w:cs="Arial"/>
          <w:sz w:val="24"/>
          <w:szCs w:val="24"/>
        </w:rPr>
      </w:pPr>
    </w:p>
    <w:p w14:paraId="64B72568" w14:textId="6C9E388C" w:rsidR="004D2AD0" w:rsidRPr="004D2AD0" w:rsidRDefault="004D2AD0" w:rsidP="009246B5">
      <w:pPr>
        <w:spacing w:line="360" w:lineRule="auto"/>
        <w:jc w:val="both"/>
        <w:rPr>
          <w:rFonts w:ascii="Arial" w:hAnsi="Arial" w:cs="Arial"/>
          <w:sz w:val="24"/>
          <w:szCs w:val="24"/>
        </w:rPr>
      </w:pPr>
      <w:r w:rsidRPr="004D2AD0">
        <w:rPr>
          <w:rFonts w:ascii="Arial" w:hAnsi="Arial" w:cs="Arial"/>
          <w:sz w:val="24"/>
          <w:szCs w:val="24"/>
        </w:rPr>
        <w:t>Python es un lenguaje de programación interpretado, de alto nivel y con un propósito general, que destaca por su diseño enfocado en la claridad y legibilidad del código, utilizando una sintaxis sencilla y significativa. Su popularidad se debe en gran parte a su facilidad de aprendizaje y a la vasta comunidad de desarrolladores que ofrece numerosos recursos y bibliotecas para diversas áreas, como el análisis de datos, el desarrollo web, la inteligencia artificial, entre otros.</w:t>
      </w:r>
    </w:p>
    <w:p w14:paraId="6122F5AD" w14:textId="77777777" w:rsidR="004D2AD0" w:rsidRPr="004D0BC3" w:rsidRDefault="004D2AD0" w:rsidP="009246B5">
      <w:pPr>
        <w:spacing w:line="360" w:lineRule="auto"/>
        <w:jc w:val="both"/>
        <w:rPr>
          <w:rFonts w:ascii="Arial" w:hAnsi="Arial" w:cs="Arial"/>
          <w:sz w:val="24"/>
          <w:szCs w:val="24"/>
        </w:rPr>
      </w:pPr>
      <w:r w:rsidRPr="004D2AD0">
        <w:rPr>
          <w:rFonts w:ascii="Arial" w:hAnsi="Arial" w:cs="Arial"/>
          <w:sz w:val="24"/>
          <w:szCs w:val="24"/>
        </w:rPr>
        <w:t xml:space="preserve">Python fue creado por Guido Van Rossum, un programador originario de los Países Bajos. El desarrollo de Python comenzó en 1989 en el </w:t>
      </w:r>
      <w:proofErr w:type="spellStart"/>
      <w:r w:rsidRPr="004D2AD0">
        <w:rPr>
          <w:rFonts w:ascii="Arial" w:hAnsi="Arial" w:cs="Arial"/>
          <w:sz w:val="24"/>
          <w:szCs w:val="24"/>
        </w:rPr>
        <w:t>Centrum</w:t>
      </w:r>
      <w:proofErr w:type="spellEnd"/>
      <w:r w:rsidRPr="004D2AD0">
        <w:rPr>
          <w:rFonts w:ascii="Arial" w:hAnsi="Arial" w:cs="Arial"/>
          <w:sz w:val="24"/>
          <w:szCs w:val="24"/>
        </w:rPr>
        <w:t xml:space="preserve"> </w:t>
      </w:r>
      <w:proofErr w:type="spellStart"/>
      <w:r w:rsidRPr="004D2AD0">
        <w:rPr>
          <w:rFonts w:ascii="Arial" w:hAnsi="Arial" w:cs="Arial"/>
          <w:sz w:val="24"/>
          <w:szCs w:val="24"/>
        </w:rPr>
        <w:t>Wiskunde</w:t>
      </w:r>
      <w:proofErr w:type="spellEnd"/>
      <w:r w:rsidRPr="004D2AD0">
        <w:rPr>
          <w:rFonts w:ascii="Arial" w:hAnsi="Arial" w:cs="Arial"/>
          <w:sz w:val="24"/>
          <w:szCs w:val="24"/>
        </w:rPr>
        <w:t xml:space="preserve"> &amp; </w:t>
      </w:r>
      <w:proofErr w:type="spellStart"/>
      <w:r w:rsidRPr="004D2AD0">
        <w:rPr>
          <w:rFonts w:ascii="Arial" w:hAnsi="Arial" w:cs="Arial"/>
          <w:sz w:val="24"/>
          <w:szCs w:val="24"/>
        </w:rPr>
        <w:t>Informatica</w:t>
      </w:r>
      <w:proofErr w:type="spellEnd"/>
      <w:r w:rsidRPr="004D2AD0">
        <w:rPr>
          <w:rFonts w:ascii="Arial" w:hAnsi="Arial" w:cs="Arial"/>
          <w:sz w:val="24"/>
          <w:szCs w:val="24"/>
        </w:rPr>
        <w:t xml:space="preserve"> (CWI) como un proyecto personal que Van Rossum emprendió durante las vacaciones navideñas. El nombre "Python" proviene del programa de televisión "Monty </w:t>
      </w:r>
      <w:proofErr w:type="spellStart"/>
      <w:r w:rsidRPr="004D2AD0">
        <w:rPr>
          <w:rFonts w:ascii="Arial" w:hAnsi="Arial" w:cs="Arial"/>
          <w:sz w:val="24"/>
          <w:szCs w:val="24"/>
        </w:rPr>
        <w:t>Python's</w:t>
      </w:r>
      <w:proofErr w:type="spellEnd"/>
      <w:r w:rsidRPr="004D2AD0">
        <w:rPr>
          <w:rFonts w:ascii="Arial" w:hAnsi="Arial" w:cs="Arial"/>
          <w:sz w:val="24"/>
          <w:szCs w:val="24"/>
        </w:rPr>
        <w:t xml:space="preserve"> </w:t>
      </w:r>
      <w:proofErr w:type="spellStart"/>
      <w:r w:rsidRPr="004D2AD0">
        <w:rPr>
          <w:rFonts w:ascii="Arial" w:hAnsi="Arial" w:cs="Arial"/>
          <w:sz w:val="24"/>
          <w:szCs w:val="24"/>
        </w:rPr>
        <w:t>Flying</w:t>
      </w:r>
      <w:proofErr w:type="spellEnd"/>
      <w:r w:rsidRPr="004D2AD0">
        <w:rPr>
          <w:rFonts w:ascii="Arial" w:hAnsi="Arial" w:cs="Arial"/>
          <w:sz w:val="24"/>
          <w:szCs w:val="24"/>
        </w:rPr>
        <w:t xml:space="preserve"> </w:t>
      </w:r>
      <w:proofErr w:type="spellStart"/>
      <w:r w:rsidRPr="004D2AD0">
        <w:rPr>
          <w:rFonts w:ascii="Arial" w:hAnsi="Arial" w:cs="Arial"/>
          <w:sz w:val="24"/>
          <w:szCs w:val="24"/>
        </w:rPr>
        <w:t>Circus</w:t>
      </w:r>
      <w:proofErr w:type="spellEnd"/>
      <w:r w:rsidRPr="004D2AD0">
        <w:rPr>
          <w:rFonts w:ascii="Arial" w:hAnsi="Arial" w:cs="Arial"/>
          <w:sz w:val="24"/>
          <w:szCs w:val="24"/>
        </w:rPr>
        <w:t xml:space="preserve">", un </w:t>
      </w:r>
      <w:proofErr w:type="gramStart"/>
      <w:r w:rsidRPr="004D2AD0">
        <w:rPr>
          <w:rFonts w:ascii="Arial" w:hAnsi="Arial" w:cs="Arial"/>
          <w:sz w:val="24"/>
          <w:szCs w:val="24"/>
        </w:rPr>
        <w:t>show</w:t>
      </w:r>
      <w:proofErr w:type="gramEnd"/>
      <w:r w:rsidRPr="004D2AD0">
        <w:rPr>
          <w:rFonts w:ascii="Arial" w:hAnsi="Arial" w:cs="Arial"/>
          <w:sz w:val="24"/>
          <w:szCs w:val="24"/>
        </w:rPr>
        <w:t xml:space="preserve"> de la BBC del que Van Rossum era un gran admirador.</w:t>
      </w:r>
    </w:p>
    <w:p w14:paraId="7419CDC5" w14:textId="77777777" w:rsidR="00E57656" w:rsidRPr="004D2AD0" w:rsidRDefault="00E57656" w:rsidP="009246B5">
      <w:pPr>
        <w:spacing w:line="360" w:lineRule="auto"/>
        <w:jc w:val="both"/>
        <w:rPr>
          <w:rFonts w:ascii="Arial" w:hAnsi="Arial" w:cs="Arial"/>
          <w:sz w:val="24"/>
          <w:szCs w:val="24"/>
        </w:rPr>
      </w:pPr>
    </w:p>
    <w:p w14:paraId="1537D819" w14:textId="77777777" w:rsidR="004D2AD0" w:rsidRPr="004D0BC3" w:rsidRDefault="004D2AD0" w:rsidP="009246B5">
      <w:pPr>
        <w:spacing w:line="360" w:lineRule="auto"/>
        <w:rPr>
          <w:rFonts w:ascii="Arial" w:hAnsi="Arial" w:cs="Arial"/>
          <w:b/>
          <w:bCs/>
          <w:sz w:val="24"/>
          <w:szCs w:val="24"/>
        </w:rPr>
      </w:pPr>
      <w:r w:rsidRPr="004D0BC3">
        <w:rPr>
          <w:rFonts w:ascii="Arial" w:hAnsi="Arial" w:cs="Arial"/>
          <w:b/>
          <w:bCs/>
          <w:sz w:val="24"/>
          <w:szCs w:val="24"/>
        </w:rPr>
        <w:t>Evolución de Python</w:t>
      </w:r>
    </w:p>
    <w:p w14:paraId="6F3AF13A" w14:textId="77777777" w:rsidR="00E57656" w:rsidRPr="004D0BC3" w:rsidRDefault="00E57656" w:rsidP="009246B5">
      <w:pPr>
        <w:spacing w:line="360" w:lineRule="auto"/>
        <w:rPr>
          <w:rFonts w:ascii="Arial" w:hAnsi="Arial" w:cs="Arial"/>
          <w:sz w:val="24"/>
          <w:szCs w:val="24"/>
        </w:rPr>
      </w:pPr>
    </w:p>
    <w:p w14:paraId="0D050AED" w14:textId="50CC481D" w:rsidR="003E77E3" w:rsidRPr="004D0BC3" w:rsidRDefault="004D2AD0" w:rsidP="009246B5">
      <w:pPr>
        <w:spacing w:line="360" w:lineRule="auto"/>
        <w:jc w:val="both"/>
        <w:rPr>
          <w:rFonts w:ascii="Arial" w:hAnsi="Arial" w:cs="Arial"/>
          <w:sz w:val="24"/>
          <w:szCs w:val="24"/>
        </w:rPr>
      </w:pPr>
      <w:r w:rsidRPr="004D2AD0">
        <w:rPr>
          <w:rFonts w:ascii="Arial" w:hAnsi="Arial" w:cs="Arial"/>
          <w:sz w:val="24"/>
          <w:szCs w:val="24"/>
        </w:rPr>
        <w:t xml:space="preserve">La primera versión de Python, la 0.9.0, fue lanzada por Guido Van Rossum en 1991 e incluía funcionalidades importantes como varios tipos de datos y mecanismos para la gestión de errores. En 1994, Python 1.0 se presentó con mejoras significativas en la manipulación de listas, facilitando operaciones como la asignación, el filtrado y la reducción. El 16 de octubre de 2000, Python 2.0 salió al público, introduciendo </w:t>
      </w:r>
      <w:r w:rsidRPr="004D2AD0">
        <w:rPr>
          <w:rFonts w:ascii="Arial" w:hAnsi="Arial" w:cs="Arial"/>
          <w:sz w:val="24"/>
          <w:szCs w:val="24"/>
        </w:rPr>
        <w:lastRenderedPageBreak/>
        <w:t>características útiles como el soporte para Unicode y una forma más compacta de iterar sobre listas. Python 3.0, lanzado el 3 de diciembre de 2008, trajo consigo mejoras como una nueva función de impresión y un soporte mejorado para la división de números y la gestión de errores.</w:t>
      </w:r>
    </w:p>
    <w:p w14:paraId="4CE6D201" w14:textId="55BF5F40" w:rsidR="006F2A33" w:rsidRPr="004D0BC3" w:rsidRDefault="008E64FB" w:rsidP="009246B5">
      <w:pPr>
        <w:spacing w:line="360" w:lineRule="auto"/>
        <w:rPr>
          <w:rFonts w:ascii="Arial" w:hAnsi="Arial" w:cs="Arial"/>
          <w:b/>
          <w:bCs/>
          <w:sz w:val="24"/>
          <w:szCs w:val="24"/>
        </w:rPr>
      </w:pPr>
      <w:r w:rsidRPr="004D0BC3">
        <w:rPr>
          <w:rFonts w:ascii="Arial" w:hAnsi="Arial" w:cs="Arial"/>
          <w:b/>
          <w:bCs/>
          <w:sz w:val="24"/>
          <w:szCs w:val="24"/>
        </w:rPr>
        <w:t xml:space="preserve">Librerías de Python </w:t>
      </w:r>
    </w:p>
    <w:p w14:paraId="6EDB81E8" w14:textId="77777777" w:rsidR="008E64FB" w:rsidRPr="004D0BC3" w:rsidRDefault="008E64FB" w:rsidP="009246B5">
      <w:pPr>
        <w:spacing w:line="360" w:lineRule="auto"/>
        <w:rPr>
          <w:rFonts w:ascii="Arial" w:hAnsi="Arial" w:cs="Arial"/>
        </w:rPr>
      </w:pPr>
    </w:p>
    <w:p w14:paraId="28AC44D7" w14:textId="3D1CB963" w:rsidR="008E64FB" w:rsidRPr="004D0BC3" w:rsidRDefault="008E64FB" w:rsidP="009246B5">
      <w:pPr>
        <w:spacing w:line="360" w:lineRule="auto"/>
        <w:jc w:val="both"/>
        <w:rPr>
          <w:rFonts w:ascii="Arial" w:hAnsi="Arial" w:cs="Arial"/>
          <w:sz w:val="24"/>
          <w:szCs w:val="24"/>
        </w:rPr>
      </w:pPr>
      <w:r w:rsidRPr="004D0BC3">
        <w:rPr>
          <w:rFonts w:ascii="Arial" w:hAnsi="Arial" w:cs="Arial"/>
          <w:sz w:val="24"/>
          <w:szCs w:val="24"/>
        </w:rPr>
        <w:t xml:space="preserve">Para el sistema se necesitará varias bibliotecas de Python que ayudarán en diferentes aspectos del desarrollo. </w:t>
      </w:r>
    </w:p>
    <w:p w14:paraId="587D930A" w14:textId="1828CA24" w:rsidR="004D2AD0" w:rsidRPr="004D0BC3" w:rsidRDefault="00E57656" w:rsidP="009246B5">
      <w:pPr>
        <w:spacing w:line="360" w:lineRule="auto"/>
        <w:ind w:firstLine="708"/>
        <w:rPr>
          <w:rFonts w:ascii="Arial" w:hAnsi="Arial" w:cs="Arial"/>
          <w:b/>
          <w:bCs/>
          <w:sz w:val="24"/>
          <w:szCs w:val="24"/>
        </w:rPr>
      </w:pPr>
      <w:proofErr w:type="spellStart"/>
      <w:r w:rsidRPr="004D0BC3">
        <w:rPr>
          <w:rFonts w:ascii="Arial" w:hAnsi="Arial" w:cs="Arial"/>
          <w:b/>
          <w:bCs/>
          <w:sz w:val="24"/>
          <w:szCs w:val="24"/>
        </w:rPr>
        <w:t>M</w:t>
      </w:r>
      <w:r w:rsidR="004D2AD0" w:rsidRPr="004D0BC3">
        <w:rPr>
          <w:rFonts w:ascii="Arial" w:hAnsi="Arial" w:cs="Arial"/>
          <w:b/>
          <w:bCs/>
          <w:sz w:val="24"/>
          <w:szCs w:val="24"/>
        </w:rPr>
        <w:t>ath</w:t>
      </w:r>
      <w:proofErr w:type="spellEnd"/>
      <w:r w:rsidR="004D2AD0" w:rsidRPr="004D0BC3">
        <w:rPr>
          <w:rFonts w:ascii="Arial" w:hAnsi="Arial" w:cs="Arial"/>
          <w:b/>
          <w:bCs/>
          <w:sz w:val="24"/>
          <w:szCs w:val="24"/>
        </w:rPr>
        <w:t xml:space="preserve"> </w:t>
      </w:r>
    </w:p>
    <w:p w14:paraId="691D138F" w14:textId="77777777" w:rsidR="004D2AD0" w:rsidRPr="004D0BC3" w:rsidRDefault="004D2AD0" w:rsidP="009246B5">
      <w:pPr>
        <w:spacing w:line="360" w:lineRule="auto"/>
        <w:jc w:val="both"/>
        <w:rPr>
          <w:rFonts w:ascii="Arial" w:hAnsi="Arial" w:cs="Arial"/>
          <w:sz w:val="24"/>
          <w:szCs w:val="24"/>
        </w:rPr>
      </w:pPr>
    </w:p>
    <w:p w14:paraId="7FC98D4E" w14:textId="0304C598" w:rsidR="008E64FB" w:rsidRPr="004D0BC3" w:rsidRDefault="004D2AD0" w:rsidP="009246B5">
      <w:pPr>
        <w:spacing w:line="360" w:lineRule="auto"/>
        <w:jc w:val="both"/>
        <w:rPr>
          <w:rFonts w:ascii="Arial" w:hAnsi="Arial" w:cs="Arial"/>
          <w:sz w:val="24"/>
          <w:szCs w:val="24"/>
        </w:rPr>
      </w:pPr>
      <w:r w:rsidRPr="004D0BC3">
        <w:rPr>
          <w:rFonts w:ascii="Arial" w:hAnsi="Arial" w:cs="Arial"/>
          <w:sz w:val="24"/>
          <w:szCs w:val="24"/>
        </w:rPr>
        <w:t>E</w:t>
      </w:r>
      <w:r w:rsidRPr="004D0BC3">
        <w:rPr>
          <w:rFonts w:ascii="Arial" w:hAnsi="Arial" w:cs="Arial"/>
          <w:sz w:val="24"/>
          <w:szCs w:val="24"/>
        </w:rPr>
        <w:t>s una biblioteca estándar de Python que proporciona funciones matemáticas básicas. Esta librería incluye una variedad de funciones para realizar cálculos matemáticos comunes, como operaciones trigonométricas, exponenciales, logarítmicas, y más. También contiene constantes matemáticas como π (</w:t>
      </w:r>
      <w:proofErr w:type="spellStart"/>
      <w:r w:rsidRPr="004D0BC3">
        <w:rPr>
          <w:rFonts w:ascii="Arial" w:hAnsi="Arial" w:cs="Arial"/>
          <w:sz w:val="24"/>
          <w:szCs w:val="24"/>
        </w:rPr>
        <w:t>math.pi</w:t>
      </w:r>
      <w:proofErr w:type="spellEnd"/>
      <w:r w:rsidRPr="004D0BC3">
        <w:rPr>
          <w:rFonts w:ascii="Arial" w:hAnsi="Arial" w:cs="Arial"/>
          <w:sz w:val="24"/>
          <w:szCs w:val="24"/>
        </w:rPr>
        <w:t>) y e (</w:t>
      </w:r>
      <w:proofErr w:type="spellStart"/>
      <w:proofErr w:type="gramStart"/>
      <w:r w:rsidRPr="004D0BC3">
        <w:rPr>
          <w:rFonts w:ascii="Arial" w:hAnsi="Arial" w:cs="Arial"/>
          <w:sz w:val="24"/>
          <w:szCs w:val="24"/>
        </w:rPr>
        <w:t>math.e</w:t>
      </w:r>
      <w:proofErr w:type="spellEnd"/>
      <w:proofErr w:type="gramEnd"/>
      <w:r w:rsidRPr="004D0BC3">
        <w:rPr>
          <w:rFonts w:ascii="Arial" w:hAnsi="Arial" w:cs="Arial"/>
          <w:sz w:val="24"/>
          <w:szCs w:val="24"/>
        </w:rPr>
        <w:t>).</w:t>
      </w:r>
    </w:p>
    <w:p w14:paraId="788936AF" w14:textId="4308A87A" w:rsidR="004D2AD0" w:rsidRPr="004D0BC3" w:rsidRDefault="00E57656" w:rsidP="009246B5">
      <w:pPr>
        <w:spacing w:line="360" w:lineRule="auto"/>
        <w:ind w:firstLine="708"/>
        <w:rPr>
          <w:rFonts w:ascii="Arial" w:hAnsi="Arial" w:cs="Arial"/>
          <w:b/>
          <w:bCs/>
          <w:sz w:val="24"/>
          <w:szCs w:val="24"/>
        </w:rPr>
      </w:pPr>
      <w:proofErr w:type="spellStart"/>
      <w:r w:rsidRPr="004D0BC3">
        <w:rPr>
          <w:rFonts w:ascii="Arial" w:hAnsi="Arial" w:cs="Arial"/>
          <w:b/>
          <w:bCs/>
          <w:sz w:val="24"/>
          <w:szCs w:val="24"/>
        </w:rPr>
        <w:t>R</w:t>
      </w:r>
      <w:r w:rsidR="004D2AD0" w:rsidRPr="004D0BC3">
        <w:rPr>
          <w:rFonts w:ascii="Arial" w:hAnsi="Arial" w:cs="Arial"/>
          <w:b/>
          <w:bCs/>
          <w:sz w:val="24"/>
          <w:szCs w:val="24"/>
        </w:rPr>
        <w:t>andom</w:t>
      </w:r>
      <w:proofErr w:type="spellEnd"/>
      <w:r w:rsidR="004D2AD0" w:rsidRPr="004D0BC3">
        <w:rPr>
          <w:rFonts w:ascii="Arial" w:hAnsi="Arial" w:cs="Arial"/>
          <w:b/>
          <w:bCs/>
          <w:sz w:val="24"/>
          <w:szCs w:val="24"/>
        </w:rPr>
        <w:t xml:space="preserve"> </w:t>
      </w:r>
    </w:p>
    <w:p w14:paraId="1E987F03" w14:textId="77777777" w:rsidR="004D2AD0" w:rsidRPr="004D0BC3" w:rsidRDefault="004D2AD0" w:rsidP="009246B5">
      <w:pPr>
        <w:spacing w:line="360" w:lineRule="auto"/>
        <w:rPr>
          <w:rFonts w:ascii="Arial" w:hAnsi="Arial" w:cs="Arial"/>
        </w:rPr>
      </w:pPr>
    </w:p>
    <w:p w14:paraId="1668CB33" w14:textId="0D545D3A" w:rsidR="004D2AD0" w:rsidRPr="004D0BC3" w:rsidRDefault="004D2AD0" w:rsidP="009246B5">
      <w:pPr>
        <w:spacing w:line="360" w:lineRule="auto"/>
        <w:jc w:val="both"/>
        <w:rPr>
          <w:rFonts w:ascii="Arial" w:hAnsi="Arial" w:cs="Arial"/>
          <w:sz w:val="24"/>
          <w:szCs w:val="24"/>
        </w:rPr>
      </w:pPr>
      <w:r w:rsidRPr="004D0BC3">
        <w:rPr>
          <w:rFonts w:ascii="Arial" w:hAnsi="Arial" w:cs="Arial"/>
          <w:sz w:val="24"/>
          <w:szCs w:val="24"/>
        </w:rPr>
        <w:t>B</w:t>
      </w:r>
      <w:r w:rsidRPr="004D0BC3">
        <w:rPr>
          <w:rFonts w:ascii="Arial" w:hAnsi="Arial" w:cs="Arial"/>
          <w:sz w:val="24"/>
          <w:szCs w:val="24"/>
        </w:rPr>
        <w:t>iblioteca estándar de Python. Se utiliza para generar números aleatorios y realizar operaciones relacionadas con la aleatoriedad, como seleccionar elementos al azar de una lista, barajar secuencias, y más.</w:t>
      </w:r>
    </w:p>
    <w:p w14:paraId="67C532CA" w14:textId="77777777" w:rsidR="00E57656" w:rsidRPr="004D0BC3" w:rsidRDefault="00E57656" w:rsidP="009246B5">
      <w:pPr>
        <w:spacing w:line="360" w:lineRule="auto"/>
        <w:jc w:val="both"/>
        <w:rPr>
          <w:rFonts w:ascii="Arial" w:hAnsi="Arial" w:cs="Arial"/>
          <w:sz w:val="24"/>
          <w:szCs w:val="24"/>
        </w:rPr>
      </w:pPr>
    </w:p>
    <w:p w14:paraId="72540913" w14:textId="77777777" w:rsidR="00136263" w:rsidRPr="004D0BC3" w:rsidRDefault="00136263" w:rsidP="009246B5">
      <w:pPr>
        <w:spacing w:line="360" w:lineRule="auto"/>
        <w:jc w:val="both"/>
        <w:rPr>
          <w:rFonts w:ascii="Arial" w:hAnsi="Arial" w:cs="Arial"/>
          <w:sz w:val="24"/>
          <w:szCs w:val="24"/>
        </w:rPr>
      </w:pPr>
    </w:p>
    <w:p w14:paraId="4D69DD6C" w14:textId="77777777" w:rsidR="00136263" w:rsidRPr="004D0BC3" w:rsidRDefault="00136263" w:rsidP="009246B5">
      <w:pPr>
        <w:spacing w:line="360" w:lineRule="auto"/>
        <w:jc w:val="both"/>
        <w:rPr>
          <w:rFonts w:ascii="Arial" w:hAnsi="Arial" w:cs="Arial"/>
          <w:sz w:val="24"/>
          <w:szCs w:val="24"/>
        </w:rPr>
      </w:pPr>
    </w:p>
    <w:p w14:paraId="5DEE76C9" w14:textId="77777777" w:rsidR="00136263" w:rsidRPr="004D0BC3" w:rsidRDefault="00136263" w:rsidP="009246B5">
      <w:pPr>
        <w:spacing w:line="360" w:lineRule="auto"/>
        <w:jc w:val="both"/>
        <w:rPr>
          <w:rFonts w:ascii="Arial" w:hAnsi="Arial" w:cs="Arial"/>
          <w:sz w:val="24"/>
          <w:szCs w:val="24"/>
        </w:rPr>
      </w:pPr>
    </w:p>
    <w:p w14:paraId="0B09FCBB" w14:textId="77777777" w:rsidR="00136263" w:rsidRPr="004D0BC3" w:rsidRDefault="00136263" w:rsidP="009246B5">
      <w:pPr>
        <w:spacing w:line="360" w:lineRule="auto"/>
        <w:jc w:val="both"/>
        <w:rPr>
          <w:rFonts w:ascii="Arial" w:hAnsi="Arial" w:cs="Arial"/>
          <w:sz w:val="24"/>
          <w:szCs w:val="24"/>
        </w:rPr>
      </w:pPr>
    </w:p>
    <w:p w14:paraId="25CBE59F" w14:textId="77777777" w:rsidR="00136263" w:rsidRPr="004D0BC3" w:rsidRDefault="00136263" w:rsidP="009246B5">
      <w:pPr>
        <w:spacing w:line="360" w:lineRule="auto"/>
        <w:jc w:val="both"/>
        <w:rPr>
          <w:rFonts w:ascii="Arial" w:hAnsi="Arial" w:cs="Arial"/>
          <w:sz w:val="24"/>
          <w:szCs w:val="24"/>
        </w:rPr>
      </w:pPr>
    </w:p>
    <w:p w14:paraId="338492A0" w14:textId="77777777" w:rsidR="00F87C0D" w:rsidRPr="004D0BC3" w:rsidRDefault="00F87C0D" w:rsidP="009246B5">
      <w:pPr>
        <w:pStyle w:val="Ttulo1"/>
        <w:spacing w:line="360" w:lineRule="auto"/>
        <w:rPr>
          <w:rFonts w:cs="Arial"/>
        </w:rPr>
      </w:pPr>
      <w:bookmarkStart w:id="115" w:name="_Toc162863692"/>
      <w:bookmarkStart w:id="116" w:name="_Toc178701290"/>
      <w:r w:rsidRPr="004D0BC3">
        <w:rPr>
          <w:rFonts w:cs="Arial"/>
        </w:rPr>
        <w:lastRenderedPageBreak/>
        <w:t>Procedimiento y descripción de las actividades realizadas.</w:t>
      </w:r>
      <w:bookmarkEnd w:id="115"/>
      <w:bookmarkEnd w:id="116"/>
    </w:p>
    <w:p w14:paraId="7FF9D8DE" w14:textId="77777777" w:rsidR="00F87C0D" w:rsidRPr="004D0BC3" w:rsidRDefault="00F87C0D" w:rsidP="009246B5">
      <w:pPr>
        <w:pStyle w:val="Default"/>
        <w:spacing w:line="360" w:lineRule="auto"/>
        <w:jc w:val="both"/>
      </w:pPr>
    </w:p>
    <w:p w14:paraId="0364078E" w14:textId="4BCB209E" w:rsidR="00E57656" w:rsidRPr="004D0BC3" w:rsidRDefault="00E57656" w:rsidP="009246B5">
      <w:pPr>
        <w:pStyle w:val="Ttulo2"/>
        <w:spacing w:line="360" w:lineRule="auto"/>
        <w:rPr>
          <w:rFonts w:cs="Arial"/>
        </w:rPr>
      </w:pPr>
      <w:bookmarkStart w:id="117" w:name="_Toc178701291"/>
      <w:r w:rsidRPr="004D0BC3">
        <w:rPr>
          <w:rFonts w:cs="Arial"/>
        </w:rPr>
        <w:t>Requisitos funcionales</w:t>
      </w:r>
      <w:bookmarkEnd w:id="117"/>
    </w:p>
    <w:p w14:paraId="06331225" w14:textId="77777777" w:rsidR="00E57656" w:rsidRPr="004D0BC3" w:rsidRDefault="00E57656" w:rsidP="009246B5">
      <w:pPr>
        <w:pStyle w:val="Default"/>
        <w:spacing w:line="360" w:lineRule="auto"/>
        <w:jc w:val="both"/>
      </w:pPr>
    </w:p>
    <w:p w14:paraId="51B1BE98" w14:textId="77777777" w:rsidR="00E57656" w:rsidRPr="004D0BC3" w:rsidRDefault="00E57656" w:rsidP="009246B5">
      <w:pPr>
        <w:pStyle w:val="Default"/>
        <w:spacing w:line="360" w:lineRule="auto"/>
        <w:jc w:val="both"/>
      </w:pPr>
      <w:r w:rsidRPr="004D0BC3">
        <w:t>Los Requisitos Funcionales describen lo que el sistema debe hacer, es decir, las funciones y características específicas que debe tener para cumplir con las necesidades del usuario.</w:t>
      </w:r>
    </w:p>
    <w:p w14:paraId="5F2CD473" w14:textId="4DFD493D" w:rsidR="00500101" w:rsidRPr="004D0BC3" w:rsidRDefault="00295246" w:rsidP="009246B5">
      <w:pPr>
        <w:pStyle w:val="Descripcin"/>
        <w:spacing w:line="360" w:lineRule="auto"/>
        <w:jc w:val="center"/>
        <w:rPr>
          <w:rFonts w:ascii="Arial" w:hAnsi="Arial" w:cs="Arial"/>
          <w:color w:val="auto"/>
          <w:sz w:val="22"/>
          <w:szCs w:val="22"/>
        </w:rPr>
      </w:pPr>
      <w:bookmarkStart w:id="118" w:name="_Toc178701418"/>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003D1D5D" w:rsidRPr="004D0BC3">
        <w:rPr>
          <w:rFonts w:ascii="Arial" w:hAnsi="Arial" w:cs="Arial"/>
          <w:noProof/>
          <w:color w:val="auto"/>
          <w:sz w:val="22"/>
          <w:szCs w:val="22"/>
        </w:rPr>
        <w:t>25</w:t>
      </w:r>
      <w:r w:rsidRPr="004D0BC3">
        <w:rPr>
          <w:rFonts w:ascii="Arial" w:hAnsi="Arial" w:cs="Arial"/>
          <w:color w:val="auto"/>
          <w:sz w:val="22"/>
          <w:szCs w:val="22"/>
        </w:rPr>
        <w:fldChar w:fldCharType="end"/>
      </w:r>
      <w:r w:rsidRPr="004D0BC3">
        <w:rPr>
          <w:rFonts w:ascii="Arial" w:hAnsi="Arial" w:cs="Arial"/>
          <w:color w:val="auto"/>
          <w:sz w:val="22"/>
          <w:szCs w:val="22"/>
        </w:rPr>
        <w:t xml:space="preserve"> Requisitos funcionales</w:t>
      </w:r>
      <w:bookmarkEnd w:id="118"/>
    </w:p>
    <w:tbl>
      <w:tblPr>
        <w:tblStyle w:val="Tablaconcuadrcula4-nfasis4"/>
        <w:tblW w:w="0" w:type="auto"/>
        <w:tblLook w:val="04A0" w:firstRow="1" w:lastRow="0" w:firstColumn="1" w:lastColumn="0" w:noHBand="0" w:noVBand="1"/>
      </w:tblPr>
      <w:tblGrid>
        <w:gridCol w:w="2315"/>
        <w:gridCol w:w="2315"/>
        <w:gridCol w:w="2315"/>
        <w:gridCol w:w="2316"/>
      </w:tblGrid>
      <w:tr w:rsidR="00500101" w:rsidRPr="004D0BC3" w14:paraId="756BEE6E"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B67D206" w14:textId="505831F5" w:rsidR="00500101" w:rsidRPr="004D0BC3" w:rsidRDefault="00500101" w:rsidP="009246B5">
            <w:pPr>
              <w:pStyle w:val="Default"/>
              <w:spacing w:line="360" w:lineRule="auto"/>
              <w:jc w:val="both"/>
            </w:pPr>
            <w:r w:rsidRPr="004D0BC3">
              <w:t>No.</w:t>
            </w:r>
          </w:p>
        </w:tc>
        <w:tc>
          <w:tcPr>
            <w:tcW w:w="2315" w:type="dxa"/>
          </w:tcPr>
          <w:p w14:paraId="78F0E3F4" w14:textId="581A7EE9"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Requerimiento</w:t>
            </w:r>
          </w:p>
        </w:tc>
        <w:tc>
          <w:tcPr>
            <w:tcW w:w="2315" w:type="dxa"/>
          </w:tcPr>
          <w:p w14:paraId="4C65F52F" w14:textId="14F0A1E8"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Descripción</w:t>
            </w:r>
          </w:p>
        </w:tc>
        <w:tc>
          <w:tcPr>
            <w:tcW w:w="2316" w:type="dxa"/>
          </w:tcPr>
          <w:p w14:paraId="7E7BFB7D" w14:textId="4F535BF7" w:rsidR="00500101" w:rsidRPr="004D0BC3" w:rsidRDefault="00500101"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Prioridad</w:t>
            </w:r>
          </w:p>
        </w:tc>
      </w:tr>
      <w:tr w:rsidR="00D5527C" w:rsidRPr="004D0BC3" w14:paraId="79ABD63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EE7E731" w14:textId="37D436B6" w:rsidR="00D5527C" w:rsidRPr="004D0BC3" w:rsidRDefault="00D5527C" w:rsidP="009246B5">
            <w:pPr>
              <w:pStyle w:val="Default"/>
              <w:spacing w:line="360" w:lineRule="auto"/>
              <w:jc w:val="both"/>
            </w:pPr>
            <w:r w:rsidRPr="004D0BC3">
              <w:t>RF1</w:t>
            </w:r>
          </w:p>
        </w:tc>
        <w:tc>
          <w:tcPr>
            <w:tcW w:w="2315" w:type="dxa"/>
          </w:tcPr>
          <w:p w14:paraId="5045328D" w14:textId="535295A2"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Capacidad para cargar</w:t>
            </w:r>
            <w:r w:rsidRPr="004D0BC3">
              <w:t xml:space="preserve"> </w:t>
            </w:r>
            <w:r w:rsidRPr="004D0BC3">
              <w:t>cualquier</w:t>
            </w:r>
            <w:r w:rsidRPr="004D0BC3">
              <w:t xml:space="preserve"> archivo con estructura </w:t>
            </w:r>
            <w:proofErr w:type="spellStart"/>
            <w:r w:rsidRPr="004D0BC3">
              <w:t>csv</w:t>
            </w:r>
            <w:proofErr w:type="spellEnd"/>
          </w:p>
          <w:p w14:paraId="219D42EE" w14:textId="77777777"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291D6F51" w14:textId="453BDFE4"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sistema permitirá cargar archivos con extensión </w:t>
            </w:r>
            <w:proofErr w:type="spellStart"/>
            <w:r w:rsidRPr="004D0BC3">
              <w:t>csv</w:t>
            </w:r>
            <w:proofErr w:type="spellEnd"/>
            <w:r w:rsidRPr="004D0BC3">
              <w:t xml:space="preserve">, </w:t>
            </w:r>
            <w:proofErr w:type="spellStart"/>
            <w:r w:rsidRPr="004D0BC3">
              <w:t>txt</w:t>
            </w:r>
            <w:proofErr w:type="spellEnd"/>
            <w:r w:rsidRPr="004D0BC3">
              <w:t xml:space="preserve">, </w:t>
            </w:r>
            <w:proofErr w:type="spellStart"/>
            <w:r w:rsidRPr="004D0BC3">
              <w:t>xml</w:t>
            </w:r>
            <w:proofErr w:type="spellEnd"/>
            <w:r w:rsidRPr="004D0BC3">
              <w:t xml:space="preserve">, </w:t>
            </w:r>
            <w:proofErr w:type="spellStart"/>
            <w:r w:rsidRPr="004D0BC3">
              <w:t>etc</w:t>
            </w:r>
            <w:proofErr w:type="spellEnd"/>
            <w:r w:rsidRPr="004D0BC3">
              <w:t xml:space="preserve"> siempre y cuando el archivo este delimitado por comas.</w:t>
            </w:r>
          </w:p>
        </w:tc>
        <w:tc>
          <w:tcPr>
            <w:tcW w:w="2316" w:type="dxa"/>
          </w:tcPr>
          <w:p w14:paraId="69443B82" w14:textId="64658196" w:rsidR="00D5527C"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500101" w:rsidRPr="004D0BC3" w14:paraId="2332C786"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48A6F443" w14:textId="396DCB15" w:rsidR="00500101" w:rsidRPr="004D0BC3" w:rsidRDefault="00500101" w:rsidP="009246B5">
            <w:pPr>
              <w:pStyle w:val="Default"/>
              <w:spacing w:line="360" w:lineRule="auto"/>
              <w:jc w:val="both"/>
            </w:pPr>
            <w:r w:rsidRPr="004D0BC3">
              <w:t>RF</w:t>
            </w:r>
            <w:r w:rsidR="00D5527C" w:rsidRPr="004D0BC3">
              <w:t>2</w:t>
            </w:r>
          </w:p>
        </w:tc>
        <w:tc>
          <w:tcPr>
            <w:tcW w:w="2315" w:type="dxa"/>
          </w:tcPr>
          <w:p w14:paraId="47F58362" w14:textId="666745AC" w:rsidR="00500101" w:rsidRPr="004D0BC3" w:rsidRDefault="00500101"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Importar y procesar datos mixtos (numéricos y categóricos)</w:t>
            </w:r>
          </w:p>
        </w:tc>
        <w:tc>
          <w:tcPr>
            <w:tcW w:w="2315" w:type="dxa"/>
          </w:tcPr>
          <w:p w14:paraId="30BE26A9" w14:textId="2DC871DF" w:rsidR="00500101" w:rsidRPr="004D0BC3" w:rsidRDefault="00500101"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El sistema</w:t>
            </w:r>
            <w:r w:rsidRPr="004D0BC3">
              <w:t xml:space="preserve"> nos</w:t>
            </w:r>
            <w:r w:rsidRPr="004D0BC3">
              <w:t xml:space="preserve"> </w:t>
            </w:r>
            <w:r w:rsidRPr="004D0BC3">
              <w:t>permitirá</w:t>
            </w:r>
            <w:r w:rsidRPr="004D0BC3">
              <w:t xml:space="preserve"> la carga de </w:t>
            </w:r>
            <w:r w:rsidRPr="004D0BC3">
              <w:t>datos</w:t>
            </w:r>
            <w:r w:rsidRPr="004D0BC3">
              <w:t xml:space="preserve"> que contenga atributos numéricos como categóricos.</w:t>
            </w:r>
            <w:r w:rsidRPr="004D0BC3">
              <w:t xml:space="preserve"> Además de que nos permitirá </w:t>
            </w:r>
            <w:r w:rsidRPr="004D0BC3">
              <w:t>identificar y separar los atributos numéricos de los categóricos</w:t>
            </w:r>
          </w:p>
        </w:tc>
        <w:tc>
          <w:tcPr>
            <w:tcW w:w="2316" w:type="dxa"/>
          </w:tcPr>
          <w:p w14:paraId="09DDF5FE" w14:textId="2712DA66"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500101" w:rsidRPr="004D0BC3" w14:paraId="09B079F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E1D26A2" w14:textId="680A53B9" w:rsidR="00500101" w:rsidRPr="004D0BC3" w:rsidRDefault="003F6C46" w:rsidP="009246B5">
            <w:pPr>
              <w:pStyle w:val="Default"/>
              <w:spacing w:line="360" w:lineRule="auto"/>
              <w:jc w:val="both"/>
            </w:pPr>
            <w:r w:rsidRPr="004D0BC3">
              <w:t>RF</w:t>
            </w:r>
            <w:r w:rsidR="00D5527C" w:rsidRPr="004D0BC3">
              <w:t>3</w:t>
            </w:r>
          </w:p>
        </w:tc>
        <w:tc>
          <w:tcPr>
            <w:tcW w:w="2315" w:type="dxa"/>
          </w:tcPr>
          <w:p w14:paraId="6022BF44" w14:textId="6F9E3651"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Elegir</w:t>
            </w:r>
            <w:r w:rsidRPr="004D0BC3">
              <w:t xml:space="preserve"> cuántos k se </w:t>
            </w:r>
            <w:r w:rsidRPr="004D0BC3">
              <w:lastRenderedPageBreak/>
              <w:t>pueden generar</w:t>
            </w:r>
          </w:p>
          <w:p w14:paraId="6F601593" w14:textId="77777777" w:rsidR="00500101" w:rsidRPr="004D0BC3" w:rsidRDefault="00500101"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5" w:type="dxa"/>
          </w:tcPr>
          <w:p w14:paraId="5428AB00" w14:textId="6EC02CE5"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 xml:space="preserve">El sistema debe </w:t>
            </w:r>
            <w:r w:rsidRPr="004D0BC3">
              <w:lastRenderedPageBreak/>
              <w:t xml:space="preserve">permitir al usuario especificar el número de </w:t>
            </w:r>
            <w:proofErr w:type="spellStart"/>
            <w:proofErr w:type="gramStart"/>
            <w:r w:rsidRPr="004D0BC3">
              <w:t>clusters</w:t>
            </w:r>
            <w:proofErr w:type="spellEnd"/>
            <w:proofErr w:type="gramEnd"/>
            <w:r w:rsidRPr="004D0BC3">
              <w:t xml:space="preserve"> (K) para la ejecución del algoritmo.</w:t>
            </w:r>
            <w:r w:rsidRPr="004D0BC3">
              <w:t xml:space="preserve"> </w:t>
            </w:r>
          </w:p>
        </w:tc>
        <w:tc>
          <w:tcPr>
            <w:tcW w:w="2316" w:type="dxa"/>
          </w:tcPr>
          <w:p w14:paraId="37350FEB" w14:textId="1F1A675F" w:rsidR="00500101"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MEDIA</w:t>
            </w:r>
          </w:p>
        </w:tc>
      </w:tr>
      <w:tr w:rsidR="00500101" w:rsidRPr="004D0BC3" w14:paraId="4ADB14AF"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2430F02" w14:textId="4078110D" w:rsidR="00500101" w:rsidRPr="004D0BC3" w:rsidRDefault="003F6C46" w:rsidP="009246B5">
            <w:pPr>
              <w:pStyle w:val="Default"/>
              <w:spacing w:line="360" w:lineRule="auto"/>
              <w:jc w:val="both"/>
            </w:pPr>
            <w:r w:rsidRPr="004D0BC3">
              <w:t>RF</w:t>
            </w:r>
            <w:r w:rsidR="00D5527C" w:rsidRPr="004D0BC3">
              <w:t>4</w:t>
            </w:r>
          </w:p>
        </w:tc>
        <w:tc>
          <w:tcPr>
            <w:tcW w:w="2315" w:type="dxa"/>
          </w:tcPr>
          <w:p w14:paraId="71A38E40" w14:textId="3C01DA11"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Inicialización aleatoria de prototipos</w:t>
            </w:r>
          </w:p>
        </w:tc>
        <w:tc>
          <w:tcPr>
            <w:tcW w:w="2315" w:type="dxa"/>
          </w:tcPr>
          <w:p w14:paraId="2A9514E1" w14:textId="14E6E0D1"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El sistema </w:t>
            </w:r>
            <w:r w:rsidRPr="004D0BC3">
              <w:t>seleccionará</w:t>
            </w:r>
            <w:r w:rsidRPr="004D0BC3">
              <w:t xml:space="preserve"> aleatoriamente los K prototipos iniciales para empezar el proceso</w:t>
            </w:r>
            <w:r w:rsidRPr="004D0BC3">
              <w:t>.</w:t>
            </w:r>
          </w:p>
        </w:tc>
        <w:tc>
          <w:tcPr>
            <w:tcW w:w="2316" w:type="dxa"/>
          </w:tcPr>
          <w:p w14:paraId="344EB74F" w14:textId="6713D429" w:rsidR="00500101"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500101" w:rsidRPr="004D0BC3" w14:paraId="7E32E572"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1B56640" w14:textId="01E12517" w:rsidR="00500101" w:rsidRPr="004D0BC3" w:rsidRDefault="003F6C46" w:rsidP="009246B5">
            <w:pPr>
              <w:pStyle w:val="Default"/>
              <w:spacing w:line="360" w:lineRule="auto"/>
              <w:jc w:val="both"/>
            </w:pPr>
            <w:r w:rsidRPr="004D0BC3">
              <w:t>RF</w:t>
            </w:r>
            <w:r w:rsidR="00D5527C" w:rsidRPr="004D0BC3">
              <w:t>5</w:t>
            </w:r>
          </w:p>
        </w:tc>
        <w:tc>
          <w:tcPr>
            <w:tcW w:w="2315" w:type="dxa"/>
          </w:tcPr>
          <w:p w14:paraId="37207593" w14:textId="2046F6E6"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Cálculo</w:t>
            </w:r>
            <w:r w:rsidRPr="004D0BC3">
              <w:t xml:space="preserve"> de distancias mixtas y numéricas</w:t>
            </w:r>
          </w:p>
        </w:tc>
        <w:tc>
          <w:tcPr>
            <w:tcW w:w="2315" w:type="dxa"/>
          </w:tcPr>
          <w:p w14:paraId="734B5773" w14:textId="38C8E538" w:rsidR="00500101"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El sistema debe implementar la fórmula de distancia mixta que combina la distancia euclidiana para los atributos numéricos y la distancia de coincidencia para los atributos categóricos.</w:t>
            </w:r>
          </w:p>
        </w:tc>
        <w:tc>
          <w:tcPr>
            <w:tcW w:w="2316" w:type="dxa"/>
          </w:tcPr>
          <w:p w14:paraId="2C66C8D2" w14:textId="252DE077" w:rsidR="00500101"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500101" w:rsidRPr="004D0BC3" w14:paraId="7FBEEBDD"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199395C" w14:textId="230F5603" w:rsidR="00500101" w:rsidRPr="004D0BC3" w:rsidRDefault="003F6C46" w:rsidP="009246B5">
            <w:pPr>
              <w:pStyle w:val="Default"/>
              <w:spacing w:line="360" w:lineRule="auto"/>
              <w:jc w:val="both"/>
            </w:pPr>
            <w:r w:rsidRPr="004D0BC3">
              <w:t>RF</w:t>
            </w:r>
            <w:r w:rsidR="00D5527C" w:rsidRPr="004D0BC3">
              <w:t>6</w:t>
            </w:r>
          </w:p>
        </w:tc>
        <w:tc>
          <w:tcPr>
            <w:tcW w:w="2315" w:type="dxa"/>
          </w:tcPr>
          <w:p w14:paraId="6E3A241C" w14:textId="6275FB83"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Asignación de objetos a prototipos</w:t>
            </w:r>
          </w:p>
        </w:tc>
        <w:tc>
          <w:tcPr>
            <w:tcW w:w="2315" w:type="dxa"/>
          </w:tcPr>
          <w:p w14:paraId="47882E06" w14:textId="28D46AE4" w:rsidR="00500101"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El sistema debe calcular la distancia entre cada objeto y los prototipos y asignar el objeto al </w:t>
            </w:r>
            <w:proofErr w:type="spellStart"/>
            <w:proofErr w:type="gramStart"/>
            <w:r w:rsidRPr="004D0BC3">
              <w:t>cluster</w:t>
            </w:r>
            <w:proofErr w:type="spellEnd"/>
            <w:proofErr w:type="gramEnd"/>
            <w:r w:rsidRPr="004D0BC3">
              <w:t xml:space="preserve"> del prototipo </w:t>
            </w:r>
            <w:r w:rsidRPr="004D0BC3">
              <w:lastRenderedPageBreak/>
              <w:t>más cercano.</w:t>
            </w:r>
          </w:p>
        </w:tc>
        <w:tc>
          <w:tcPr>
            <w:tcW w:w="2316" w:type="dxa"/>
          </w:tcPr>
          <w:p w14:paraId="4E5A781E" w14:textId="3FC7DFC3" w:rsidR="00500101"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lastRenderedPageBreak/>
              <w:t>ALTA</w:t>
            </w:r>
          </w:p>
        </w:tc>
      </w:tr>
      <w:tr w:rsidR="003F6C46" w:rsidRPr="004D0BC3" w14:paraId="3DBE5D2B"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3FDEB1E" w14:textId="686045F7" w:rsidR="003F6C46" w:rsidRPr="004D0BC3" w:rsidRDefault="003F6C46" w:rsidP="009246B5">
            <w:pPr>
              <w:pStyle w:val="Default"/>
              <w:spacing w:line="360" w:lineRule="auto"/>
              <w:jc w:val="both"/>
            </w:pPr>
            <w:r w:rsidRPr="004D0BC3">
              <w:t>RF</w:t>
            </w:r>
            <w:r w:rsidR="00D5527C" w:rsidRPr="004D0BC3">
              <w:t>7</w:t>
            </w:r>
          </w:p>
        </w:tc>
        <w:tc>
          <w:tcPr>
            <w:tcW w:w="2315" w:type="dxa"/>
          </w:tcPr>
          <w:p w14:paraId="4F31C4A0" w14:textId="326EDD88"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Actualizar prototipos</w:t>
            </w:r>
          </w:p>
        </w:tc>
        <w:tc>
          <w:tcPr>
            <w:tcW w:w="2315" w:type="dxa"/>
          </w:tcPr>
          <w:p w14:paraId="43510917" w14:textId="335BB4CE"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sistema debe recalcular los prototipos de cada </w:t>
            </w:r>
            <w:proofErr w:type="spellStart"/>
            <w:proofErr w:type="gramStart"/>
            <w:r w:rsidRPr="004D0BC3">
              <w:t>cluster</w:t>
            </w:r>
            <w:proofErr w:type="spellEnd"/>
            <w:proofErr w:type="gramEnd"/>
            <w:r w:rsidRPr="004D0BC3">
              <w:t xml:space="preserve"> en cada iteración, actualizando los valores numéricos con promedios y los valores categóricos con la moda.</w:t>
            </w:r>
          </w:p>
        </w:tc>
        <w:tc>
          <w:tcPr>
            <w:tcW w:w="2316" w:type="dxa"/>
          </w:tcPr>
          <w:p w14:paraId="16D67E77" w14:textId="03AC71AF" w:rsidR="003F6C46"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MEDIA</w:t>
            </w:r>
          </w:p>
        </w:tc>
      </w:tr>
      <w:tr w:rsidR="003F6C46" w:rsidRPr="004D0BC3" w14:paraId="12D524A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56D20995" w14:textId="650263CB" w:rsidR="003F6C46" w:rsidRPr="004D0BC3" w:rsidRDefault="003F6C46" w:rsidP="009246B5">
            <w:pPr>
              <w:pStyle w:val="Default"/>
              <w:spacing w:line="360" w:lineRule="auto"/>
              <w:jc w:val="both"/>
            </w:pPr>
            <w:r w:rsidRPr="004D0BC3">
              <w:t>RF</w:t>
            </w:r>
            <w:r w:rsidR="00D5527C" w:rsidRPr="004D0BC3">
              <w:t>8</w:t>
            </w:r>
          </w:p>
        </w:tc>
        <w:tc>
          <w:tcPr>
            <w:tcW w:w="2315" w:type="dxa"/>
          </w:tcPr>
          <w:p w14:paraId="52C68879" w14:textId="51D04033" w:rsidR="003F6C46"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Iterar hasta que haya convergencia </w:t>
            </w:r>
          </w:p>
        </w:tc>
        <w:tc>
          <w:tcPr>
            <w:tcW w:w="2315" w:type="dxa"/>
          </w:tcPr>
          <w:p w14:paraId="256E60A7" w14:textId="31272996" w:rsidR="003F6C46" w:rsidRPr="004D0BC3" w:rsidRDefault="003F6C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El sistema debe repetir el proceso de asignación y actualización de prototipos hasta que las asignaciones de </w:t>
            </w:r>
            <w:proofErr w:type="spellStart"/>
            <w:proofErr w:type="gramStart"/>
            <w:r w:rsidRPr="004D0BC3">
              <w:t>cluster</w:t>
            </w:r>
            <w:proofErr w:type="spellEnd"/>
            <w:proofErr w:type="gramEnd"/>
            <w:r w:rsidRPr="004D0BC3">
              <w:t xml:space="preserve"> no cambien o hasta que se alcance un número máximo de iteraciones.</w:t>
            </w:r>
          </w:p>
        </w:tc>
        <w:tc>
          <w:tcPr>
            <w:tcW w:w="2316" w:type="dxa"/>
          </w:tcPr>
          <w:p w14:paraId="167EA037" w14:textId="5D59AFEF" w:rsidR="003F6C46"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3F6C46" w:rsidRPr="004D0BC3" w14:paraId="550CF153"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9F3AC25" w14:textId="5A45DC28" w:rsidR="003F6C46" w:rsidRPr="004D0BC3" w:rsidRDefault="003F6C46" w:rsidP="009246B5">
            <w:pPr>
              <w:pStyle w:val="Default"/>
              <w:spacing w:line="360" w:lineRule="auto"/>
              <w:jc w:val="both"/>
            </w:pPr>
            <w:r w:rsidRPr="004D0BC3">
              <w:t>RF</w:t>
            </w:r>
            <w:r w:rsidR="00D5527C" w:rsidRPr="004D0BC3">
              <w:t>9</w:t>
            </w:r>
          </w:p>
        </w:tc>
        <w:tc>
          <w:tcPr>
            <w:tcW w:w="2315" w:type="dxa"/>
          </w:tcPr>
          <w:p w14:paraId="541FC961" w14:textId="18D44519"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Visualización de resultados</w:t>
            </w:r>
          </w:p>
        </w:tc>
        <w:tc>
          <w:tcPr>
            <w:tcW w:w="2315" w:type="dxa"/>
          </w:tcPr>
          <w:p w14:paraId="298B8C2B" w14:textId="09B2DCDE" w:rsidR="00E8602F"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Se permitirá la visualización de los resultados proporcionando un informe </w:t>
            </w:r>
            <w:r w:rsidRPr="004D0BC3">
              <w:t xml:space="preserve">con los </w:t>
            </w:r>
            <w:proofErr w:type="spellStart"/>
            <w:proofErr w:type="gramStart"/>
            <w:r w:rsidRPr="004D0BC3">
              <w:t>clusters</w:t>
            </w:r>
            <w:proofErr w:type="spellEnd"/>
            <w:proofErr w:type="gramEnd"/>
            <w:r w:rsidRPr="004D0BC3">
              <w:t xml:space="preserve"> resultantes, los </w:t>
            </w:r>
            <w:r w:rsidRPr="004D0BC3">
              <w:lastRenderedPageBreak/>
              <w:t xml:space="preserve">prototipos finales y la asignación de objetos a cada </w:t>
            </w:r>
            <w:proofErr w:type="spellStart"/>
            <w:r w:rsidRPr="004D0BC3">
              <w:t>cluster</w:t>
            </w:r>
            <w:proofErr w:type="spellEnd"/>
            <w:r w:rsidR="00E8602F" w:rsidRPr="004D0BC3">
              <w:t>, el d</w:t>
            </w:r>
            <w:r w:rsidR="00E8602F" w:rsidRPr="004D0BC3">
              <w:t xml:space="preserve">espliegue de los resultados </w:t>
            </w:r>
            <w:r w:rsidR="00E8602F" w:rsidRPr="004D0BC3">
              <w:t xml:space="preserve">será </w:t>
            </w:r>
            <w:r w:rsidR="00E8602F" w:rsidRPr="004D0BC3">
              <w:t>en tablas</w:t>
            </w:r>
            <w:r w:rsidR="00E8602F" w:rsidRPr="004D0BC3">
              <w:t>.</w:t>
            </w:r>
          </w:p>
          <w:p w14:paraId="627D6215" w14:textId="698D0F1B" w:rsidR="003F6C46" w:rsidRPr="004D0BC3" w:rsidRDefault="003F6C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16" w:type="dxa"/>
          </w:tcPr>
          <w:p w14:paraId="7F28A348" w14:textId="762062D9" w:rsidR="003F6C46" w:rsidRPr="004D0BC3" w:rsidRDefault="00D5527C"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lastRenderedPageBreak/>
              <w:t>BAJA</w:t>
            </w:r>
          </w:p>
        </w:tc>
      </w:tr>
      <w:tr w:rsidR="00D5527C" w:rsidRPr="004D0BC3" w14:paraId="1E428C45"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08DD36A8" w14:textId="3D9E1DDD" w:rsidR="00D5527C" w:rsidRPr="004D0BC3" w:rsidRDefault="00D5527C" w:rsidP="009246B5">
            <w:pPr>
              <w:pStyle w:val="Default"/>
              <w:spacing w:line="360" w:lineRule="auto"/>
              <w:jc w:val="both"/>
            </w:pPr>
            <w:r w:rsidRPr="004D0BC3">
              <w:t>RF10</w:t>
            </w:r>
          </w:p>
        </w:tc>
        <w:tc>
          <w:tcPr>
            <w:tcW w:w="2315" w:type="dxa"/>
          </w:tcPr>
          <w:p w14:paraId="2986876D" w14:textId="010ADE46" w:rsidR="00D5527C"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Guardar los resultados en carpetas</w:t>
            </w:r>
          </w:p>
        </w:tc>
        <w:tc>
          <w:tcPr>
            <w:tcW w:w="2315" w:type="dxa"/>
          </w:tcPr>
          <w:p w14:paraId="29062383" w14:textId="58CF0EE2" w:rsidR="00D5527C" w:rsidRPr="004D0BC3" w:rsidRDefault="00D5527C"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Los </w:t>
            </w:r>
            <w:proofErr w:type="spellStart"/>
            <w:proofErr w:type="gramStart"/>
            <w:r w:rsidRPr="004D0BC3">
              <w:t>clusters</w:t>
            </w:r>
            <w:proofErr w:type="spellEnd"/>
            <w:proofErr w:type="gramEnd"/>
            <w:r w:rsidRPr="004D0BC3">
              <w:t xml:space="preserve"> resultantes se </w:t>
            </w:r>
            <w:r w:rsidR="00E8602F" w:rsidRPr="004D0BC3">
              <w:t>guardarán</w:t>
            </w:r>
            <w:r w:rsidRPr="004D0BC3">
              <w:t xml:space="preserve"> en una carpeta, dentro de dicha </w:t>
            </w:r>
            <w:r w:rsidR="00E8602F" w:rsidRPr="004D0BC3">
              <w:t xml:space="preserve">se </w:t>
            </w:r>
            <w:r w:rsidR="00295246" w:rsidRPr="004D0BC3">
              <w:t>formarán</w:t>
            </w:r>
            <w:r w:rsidR="00E8602F" w:rsidRPr="004D0BC3">
              <w:t xml:space="preserve"> </w:t>
            </w:r>
            <w:r w:rsidRPr="004D0BC3">
              <w:t>carpeta</w:t>
            </w:r>
            <w:r w:rsidR="00E8602F" w:rsidRPr="004D0BC3">
              <w:t>s</w:t>
            </w:r>
            <w:r w:rsidRPr="004D0BC3">
              <w:t xml:space="preserve"> </w:t>
            </w:r>
            <w:r w:rsidR="00E8602F" w:rsidRPr="004D0BC3">
              <w:t xml:space="preserve">que contendrán </w:t>
            </w:r>
            <w:r w:rsidR="00E8602F" w:rsidRPr="004D0BC3">
              <w:t xml:space="preserve">los </w:t>
            </w:r>
            <w:r w:rsidR="00E8602F" w:rsidRPr="004D0BC3">
              <w:t xml:space="preserve">prototipos finales. </w:t>
            </w:r>
          </w:p>
        </w:tc>
        <w:tc>
          <w:tcPr>
            <w:tcW w:w="2316" w:type="dxa"/>
          </w:tcPr>
          <w:p w14:paraId="6B8D13EE" w14:textId="59BB956F" w:rsidR="00D5527C"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bl>
    <w:p w14:paraId="3561D2D1" w14:textId="77777777" w:rsidR="00E57656" w:rsidRPr="004D0BC3" w:rsidRDefault="00E57656" w:rsidP="009246B5">
      <w:pPr>
        <w:pStyle w:val="Default"/>
        <w:spacing w:line="360" w:lineRule="auto"/>
        <w:jc w:val="both"/>
      </w:pPr>
    </w:p>
    <w:p w14:paraId="5E5BA029" w14:textId="77777777" w:rsidR="00500101" w:rsidRPr="004D0BC3" w:rsidRDefault="00500101" w:rsidP="009246B5">
      <w:pPr>
        <w:pStyle w:val="Default"/>
        <w:spacing w:line="360" w:lineRule="auto"/>
        <w:jc w:val="both"/>
      </w:pPr>
    </w:p>
    <w:p w14:paraId="16DE662A" w14:textId="77777777" w:rsidR="004D0BC3" w:rsidRPr="004D0BC3" w:rsidRDefault="004D0BC3" w:rsidP="009246B5">
      <w:pPr>
        <w:pStyle w:val="Default"/>
        <w:spacing w:line="360" w:lineRule="auto"/>
        <w:jc w:val="both"/>
      </w:pPr>
    </w:p>
    <w:p w14:paraId="033C33A3" w14:textId="77777777" w:rsidR="004D0BC3" w:rsidRPr="004D0BC3" w:rsidRDefault="004D0BC3" w:rsidP="009246B5">
      <w:pPr>
        <w:pStyle w:val="Default"/>
        <w:spacing w:line="360" w:lineRule="auto"/>
        <w:jc w:val="both"/>
      </w:pPr>
    </w:p>
    <w:p w14:paraId="3D15B8FB" w14:textId="77777777" w:rsidR="004D0BC3" w:rsidRPr="004D0BC3" w:rsidRDefault="004D0BC3" w:rsidP="009246B5">
      <w:pPr>
        <w:pStyle w:val="Default"/>
        <w:spacing w:line="360" w:lineRule="auto"/>
        <w:jc w:val="both"/>
      </w:pPr>
    </w:p>
    <w:p w14:paraId="4A581737" w14:textId="77777777" w:rsidR="004D0BC3" w:rsidRPr="004D0BC3" w:rsidRDefault="004D0BC3" w:rsidP="009246B5">
      <w:pPr>
        <w:pStyle w:val="Default"/>
        <w:spacing w:line="360" w:lineRule="auto"/>
        <w:jc w:val="both"/>
      </w:pPr>
    </w:p>
    <w:p w14:paraId="11062433" w14:textId="77777777" w:rsidR="004D0BC3" w:rsidRPr="004D0BC3" w:rsidRDefault="004D0BC3" w:rsidP="009246B5">
      <w:pPr>
        <w:pStyle w:val="Default"/>
        <w:spacing w:line="360" w:lineRule="auto"/>
        <w:jc w:val="both"/>
      </w:pPr>
    </w:p>
    <w:p w14:paraId="740E9979" w14:textId="77777777" w:rsidR="004D0BC3" w:rsidRPr="004D0BC3" w:rsidRDefault="004D0BC3" w:rsidP="009246B5">
      <w:pPr>
        <w:pStyle w:val="Default"/>
        <w:spacing w:line="360" w:lineRule="auto"/>
        <w:jc w:val="both"/>
      </w:pPr>
    </w:p>
    <w:p w14:paraId="668AF417" w14:textId="77777777" w:rsidR="004D0BC3" w:rsidRPr="004D0BC3" w:rsidRDefault="004D0BC3" w:rsidP="009246B5">
      <w:pPr>
        <w:pStyle w:val="Default"/>
        <w:spacing w:line="360" w:lineRule="auto"/>
        <w:jc w:val="both"/>
      </w:pPr>
    </w:p>
    <w:p w14:paraId="0D220197" w14:textId="77777777" w:rsidR="004D0BC3" w:rsidRPr="004D0BC3" w:rsidRDefault="004D0BC3" w:rsidP="009246B5">
      <w:pPr>
        <w:pStyle w:val="Default"/>
        <w:spacing w:line="360" w:lineRule="auto"/>
        <w:jc w:val="both"/>
      </w:pPr>
    </w:p>
    <w:p w14:paraId="74789154" w14:textId="77777777" w:rsidR="004D0BC3" w:rsidRPr="004D0BC3" w:rsidRDefault="004D0BC3" w:rsidP="009246B5">
      <w:pPr>
        <w:pStyle w:val="Default"/>
        <w:spacing w:line="360" w:lineRule="auto"/>
        <w:jc w:val="both"/>
      </w:pPr>
    </w:p>
    <w:p w14:paraId="0AD900F8" w14:textId="77777777" w:rsidR="004D0BC3" w:rsidRPr="004D0BC3" w:rsidRDefault="004D0BC3" w:rsidP="009246B5">
      <w:pPr>
        <w:pStyle w:val="Default"/>
        <w:spacing w:line="360" w:lineRule="auto"/>
        <w:jc w:val="both"/>
      </w:pPr>
    </w:p>
    <w:p w14:paraId="6143FD99" w14:textId="77777777" w:rsidR="004D0BC3" w:rsidRPr="004D0BC3" w:rsidRDefault="004D0BC3" w:rsidP="009246B5">
      <w:pPr>
        <w:pStyle w:val="Default"/>
        <w:spacing w:line="360" w:lineRule="auto"/>
        <w:jc w:val="both"/>
      </w:pPr>
    </w:p>
    <w:p w14:paraId="3122A3B8" w14:textId="77777777" w:rsidR="004D0BC3" w:rsidRPr="004D0BC3" w:rsidRDefault="004D0BC3" w:rsidP="009246B5">
      <w:pPr>
        <w:pStyle w:val="Default"/>
        <w:spacing w:line="360" w:lineRule="auto"/>
        <w:jc w:val="both"/>
      </w:pPr>
    </w:p>
    <w:p w14:paraId="61A95163" w14:textId="3B76FF26" w:rsidR="00E57656" w:rsidRPr="004D0BC3" w:rsidRDefault="00E57656" w:rsidP="009246B5">
      <w:pPr>
        <w:pStyle w:val="Ttulo2"/>
        <w:spacing w:line="360" w:lineRule="auto"/>
        <w:rPr>
          <w:rFonts w:cs="Arial"/>
        </w:rPr>
      </w:pPr>
      <w:bookmarkStart w:id="119" w:name="_Toc178701292"/>
      <w:r w:rsidRPr="004D0BC3">
        <w:rPr>
          <w:rFonts w:cs="Arial"/>
        </w:rPr>
        <w:lastRenderedPageBreak/>
        <w:t>Requisitos no funcionales</w:t>
      </w:r>
      <w:bookmarkEnd w:id="119"/>
    </w:p>
    <w:p w14:paraId="2E5C37B9" w14:textId="77777777" w:rsidR="00E57656" w:rsidRPr="004D0BC3" w:rsidRDefault="00E57656" w:rsidP="009246B5">
      <w:pPr>
        <w:pStyle w:val="Default"/>
        <w:spacing w:line="360" w:lineRule="auto"/>
        <w:jc w:val="both"/>
      </w:pPr>
    </w:p>
    <w:p w14:paraId="579AFB72" w14:textId="65E2D4FB" w:rsidR="00E57656" w:rsidRPr="004D0BC3" w:rsidRDefault="00E57656" w:rsidP="009246B5">
      <w:pPr>
        <w:pStyle w:val="Default"/>
        <w:spacing w:line="360" w:lineRule="auto"/>
        <w:jc w:val="both"/>
      </w:pPr>
      <w:r w:rsidRPr="004D0BC3">
        <w:t>Los Requisitos No Funcionales describen cómo el sistema debe comportarse y sus cualidades, en lugar de describir funciones específicas. Estos requisitos se centran en la calidad del sistema</w:t>
      </w:r>
      <w:r w:rsidRPr="004D0BC3">
        <w:t>.</w:t>
      </w:r>
    </w:p>
    <w:p w14:paraId="1FF147EA" w14:textId="419B545F" w:rsidR="00295246" w:rsidRPr="004D0BC3" w:rsidRDefault="00295246" w:rsidP="009246B5">
      <w:pPr>
        <w:pStyle w:val="Descripcin"/>
        <w:spacing w:line="360" w:lineRule="auto"/>
        <w:jc w:val="center"/>
        <w:rPr>
          <w:rFonts w:ascii="Arial" w:hAnsi="Arial" w:cs="Arial"/>
          <w:color w:val="auto"/>
          <w:sz w:val="22"/>
          <w:szCs w:val="22"/>
        </w:rPr>
      </w:pPr>
      <w:bookmarkStart w:id="120" w:name="_Toc178701419"/>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003D1D5D" w:rsidRPr="004D0BC3">
        <w:rPr>
          <w:rFonts w:ascii="Arial" w:hAnsi="Arial" w:cs="Arial"/>
          <w:noProof/>
          <w:color w:val="auto"/>
          <w:sz w:val="22"/>
          <w:szCs w:val="22"/>
        </w:rPr>
        <w:t>26</w:t>
      </w:r>
      <w:r w:rsidRPr="004D0BC3">
        <w:rPr>
          <w:rFonts w:ascii="Arial" w:hAnsi="Arial" w:cs="Arial"/>
          <w:color w:val="auto"/>
          <w:sz w:val="22"/>
          <w:szCs w:val="22"/>
        </w:rPr>
        <w:fldChar w:fldCharType="end"/>
      </w:r>
      <w:r w:rsidRPr="004D0BC3">
        <w:rPr>
          <w:rFonts w:ascii="Arial" w:hAnsi="Arial" w:cs="Arial"/>
          <w:color w:val="auto"/>
          <w:sz w:val="22"/>
          <w:szCs w:val="22"/>
        </w:rPr>
        <w:t xml:space="preserve"> Requisitos no funcionales</w:t>
      </w:r>
      <w:bookmarkEnd w:id="120"/>
    </w:p>
    <w:tbl>
      <w:tblPr>
        <w:tblStyle w:val="Tablaconcuadrcula4-nfasis4"/>
        <w:tblW w:w="0" w:type="auto"/>
        <w:tblLook w:val="04A0" w:firstRow="1" w:lastRow="0" w:firstColumn="1" w:lastColumn="0" w:noHBand="0" w:noVBand="1"/>
      </w:tblPr>
      <w:tblGrid>
        <w:gridCol w:w="2315"/>
        <w:gridCol w:w="2315"/>
        <w:gridCol w:w="2315"/>
        <w:gridCol w:w="2316"/>
      </w:tblGrid>
      <w:tr w:rsidR="00E8602F" w:rsidRPr="004D0BC3" w14:paraId="6AD68168" w14:textId="77777777" w:rsidTr="00295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F1DEF6C" w14:textId="77777777" w:rsidR="00E8602F" w:rsidRPr="004D0BC3" w:rsidRDefault="00E8602F" w:rsidP="009246B5">
            <w:pPr>
              <w:pStyle w:val="Default"/>
              <w:spacing w:line="360" w:lineRule="auto"/>
              <w:jc w:val="both"/>
            </w:pPr>
            <w:r w:rsidRPr="004D0BC3">
              <w:t>No.</w:t>
            </w:r>
          </w:p>
        </w:tc>
        <w:tc>
          <w:tcPr>
            <w:tcW w:w="2315" w:type="dxa"/>
          </w:tcPr>
          <w:p w14:paraId="7A76CAE9" w14:textId="44DD4A61"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Requerimiento</w:t>
            </w:r>
          </w:p>
        </w:tc>
        <w:tc>
          <w:tcPr>
            <w:tcW w:w="2315" w:type="dxa"/>
          </w:tcPr>
          <w:p w14:paraId="3A535431" w14:textId="787B37BD"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Descripción</w:t>
            </w:r>
          </w:p>
        </w:tc>
        <w:tc>
          <w:tcPr>
            <w:tcW w:w="2316" w:type="dxa"/>
          </w:tcPr>
          <w:p w14:paraId="29D1A5E8" w14:textId="2A1638F6" w:rsidR="00E8602F" w:rsidRPr="004D0BC3" w:rsidRDefault="00E8602F" w:rsidP="009246B5">
            <w:pPr>
              <w:pStyle w:val="Default"/>
              <w:spacing w:line="360" w:lineRule="auto"/>
              <w:jc w:val="both"/>
              <w:cnfStyle w:val="100000000000" w:firstRow="1" w:lastRow="0" w:firstColumn="0" w:lastColumn="0" w:oddVBand="0" w:evenVBand="0" w:oddHBand="0" w:evenHBand="0" w:firstRowFirstColumn="0" w:firstRowLastColumn="0" w:lastRowFirstColumn="0" w:lastRowLastColumn="0"/>
            </w:pPr>
            <w:r w:rsidRPr="004D0BC3">
              <w:t>Prioridad</w:t>
            </w:r>
          </w:p>
        </w:tc>
      </w:tr>
      <w:tr w:rsidR="00E8602F" w:rsidRPr="004D0BC3" w14:paraId="08F6AD6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422F619A" w14:textId="6AB2A3EC" w:rsidR="00E8602F" w:rsidRPr="004D0BC3" w:rsidRDefault="00E8602F" w:rsidP="009246B5">
            <w:pPr>
              <w:pStyle w:val="Default"/>
              <w:spacing w:line="360" w:lineRule="auto"/>
              <w:jc w:val="both"/>
            </w:pPr>
            <w:r w:rsidRPr="004D0BC3">
              <w:t>R</w:t>
            </w:r>
            <w:r w:rsidRPr="004D0BC3">
              <w:t>N</w:t>
            </w:r>
            <w:r w:rsidRPr="004D0BC3">
              <w:t>F1</w:t>
            </w:r>
          </w:p>
        </w:tc>
        <w:tc>
          <w:tcPr>
            <w:tcW w:w="2315" w:type="dxa"/>
          </w:tcPr>
          <w:p w14:paraId="1B30C9F9" w14:textId="386E5935"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G</w:t>
            </w:r>
            <w:r w:rsidRPr="004D0BC3">
              <w:t xml:space="preserve">eneración automática de tablas en </w:t>
            </w:r>
            <w:proofErr w:type="spellStart"/>
            <w:r w:rsidRPr="004D0BC3">
              <w:t>sqlite</w:t>
            </w:r>
            <w:proofErr w:type="spellEnd"/>
          </w:p>
        </w:tc>
        <w:tc>
          <w:tcPr>
            <w:tcW w:w="2315" w:type="dxa"/>
          </w:tcPr>
          <w:p w14:paraId="39C1155F" w14:textId="2AB3597A"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Se genera una tabla en automático en una base de datos </w:t>
            </w:r>
            <w:proofErr w:type="spellStart"/>
            <w:r w:rsidRPr="004D0BC3">
              <w:t>sqlite</w:t>
            </w:r>
            <w:proofErr w:type="spellEnd"/>
            <w:r w:rsidRPr="004D0BC3">
              <w:t xml:space="preserve"> </w:t>
            </w:r>
            <w:r w:rsidRPr="004D0BC3">
              <w:t xml:space="preserve">partiendo de un archivo con estructura </w:t>
            </w:r>
            <w:proofErr w:type="spellStart"/>
            <w:r w:rsidRPr="004D0BC3">
              <w:t>csv</w:t>
            </w:r>
            <w:proofErr w:type="spellEnd"/>
          </w:p>
        </w:tc>
        <w:tc>
          <w:tcPr>
            <w:tcW w:w="2316" w:type="dxa"/>
          </w:tcPr>
          <w:p w14:paraId="3F5DB507" w14:textId="61260FD6"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BAJA</w:t>
            </w:r>
          </w:p>
        </w:tc>
      </w:tr>
      <w:tr w:rsidR="00E8602F" w:rsidRPr="004D0BC3" w14:paraId="01783524"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7A6621ED" w14:textId="62478FD7" w:rsidR="00E8602F" w:rsidRPr="004D0BC3" w:rsidRDefault="00E8602F" w:rsidP="009246B5">
            <w:pPr>
              <w:pStyle w:val="Default"/>
              <w:spacing w:line="360" w:lineRule="auto"/>
              <w:jc w:val="both"/>
            </w:pPr>
            <w:r w:rsidRPr="004D0BC3">
              <w:t>R</w:t>
            </w:r>
            <w:r w:rsidRPr="004D0BC3">
              <w:t>N</w:t>
            </w:r>
            <w:r w:rsidRPr="004D0BC3">
              <w:t>F2</w:t>
            </w:r>
          </w:p>
        </w:tc>
        <w:tc>
          <w:tcPr>
            <w:tcW w:w="2315" w:type="dxa"/>
          </w:tcPr>
          <w:p w14:paraId="1021A81B" w14:textId="4AA26EAC"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w:t>
            </w:r>
            <w:r w:rsidRPr="004D0BC3">
              <w:t xml:space="preserve">dición de campo id si el archivo no cuenta con el </w:t>
            </w:r>
          </w:p>
          <w:p w14:paraId="3B306A13" w14:textId="04EEF106"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4B6220CF" w14:textId="35558ACD"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Si el archivo no cuenta con ID el sistema en automático lo genera.</w:t>
            </w:r>
          </w:p>
        </w:tc>
        <w:tc>
          <w:tcPr>
            <w:tcW w:w="2316" w:type="dxa"/>
          </w:tcPr>
          <w:p w14:paraId="0E919119" w14:textId="5DC3A784"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r w:rsidR="00E8602F" w:rsidRPr="004D0BC3" w14:paraId="3A0A0920"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B9B5D5F" w14:textId="6E6615A7" w:rsidR="00E8602F" w:rsidRPr="004D0BC3" w:rsidRDefault="00E8602F" w:rsidP="009246B5">
            <w:pPr>
              <w:pStyle w:val="Default"/>
              <w:spacing w:line="360" w:lineRule="auto"/>
              <w:jc w:val="both"/>
            </w:pPr>
            <w:r w:rsidRPr="004D0BC3">
              <w:t>R</w:t>
            </w:r>
            <w:r w:rsidRPr="004D0BC3">
              <w:t>N</w:t>
            </w:r>
            <w:r w:rsidRPr="004D0BC3">
              <w:t>F3</w:t>
            </w:r>
          </w:p>
        </w:tc>
        <w:tc>
          <w:tcPr>
            <w:tcW w:w="2315" w:type="dxa"/>
          </w:tcPr>
          <w:p w14:paraId="22E4D768" w14:textId="54AF9FDC"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Eliminar campo ID </w:t>
            </w:r>
          </w:p>
        </w:tc>
        <w:tc>
          <w:tcPr>
            <w:tcW w:w="2315" w:type="dxa"/>
          </w:tcPr>
          <w:p w14:paraId="402871AB" w14:textId="46E7A0AE" w:rsidR="00E8602F" w:rsidRPr="004D0BC3" w:rsidRDefault="00E8602F"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Los datos del campo ID no serán tomados en cuenta para el cálculo de los prototipos.</w:t>
            </w:r>
          </w:p>
        </w:tc>
        <w:tc>
          <w:tcPr>
            <w:tcW w:w="2316" w:type="dxa"/>
          </w:tcPr>
          <w:p w14:paraId="6A9D927F" w14:textId="583B7B40"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E8602F" w:rsidRPr="004D0BC3" w14:paraId="4326AE0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E0CD530" w14:textId="5D598CBF" w:rsidR="00E8602F" w:rsidRPr="004D0BC3" w:rsidRDefault="00E8602F" w:rsidP="009246B5">
            <w:pPr>
              <w:pStyle w:val="Default"/>
              <w:spacing w:line="360" w:lineRule="auto"/>
              <w:jc w:val="both"/>
            </w:pPr>
            <w:r w:rsidRPr="004D0BC3">
              <w:t>R</w:t>
            </w:r>
            <w:r w:rsidRPr="004D0BC3">
              <w:t>N</w:t>
            </w:r>
            <w:r w:rsidRPr="004D0BC3">
              <w:t>F4</w:t>
            </w:r>
          </w:p>
        </w:tc>
        <w:tc>
          <w:tcPr>
            <w:tcW w:w="2315" w:type="dxa"/>
          </w:tcPr>
          <w:p w14:paraId="3A73CCD5" w14:textId="5C703EC8" w:rsidR="006A76FA" w:rsidRPr="004D0BC3" w:rsidRDefault="006A76FA"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D</w:t>
            </w:r>
            <w:r w:rsidRPr="004D0BC3">
              <w:t xml:space="preserve">espliegue de las colecciones k dependiendo </w:t>
            </w:r>
            <w:r w:rsidRPr="004D0BC3">
              <w:t>d</w:t>
            </w:r>
            <w:r w:rsidRPr="004D0BC3">
              <w:t>el botón que se desee</w:t>
            </w:r>
            <w:r w:rsidRPr="004D0BC3">
              <w:t xml:space="preserve"> visualizar</w:t>
            </w:r>
          </w:p>
          <w:p w14:paraId="3D5B4DA2" w14:textId="5DA1230F"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5" w:type="dxa"/>
          </w:tcPr>
          <w:p w14:paraId="72BE065B" w14:textId="5B810E06" w:rsidR="00E8602F" w:rsidRPr="004D0BC3" w:rsidRDefault="006A76FA"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Generación de </w:t>
            </w:r>
            <w:proofErr w:type="spellStart"/>
            <w:r w:rsidRPr="004D0BC3">
              <w:t>front-end</w:t>
            </w:r>
            <w:proofErr w:type="spellEnd"/>
            <w:r w:rsidRPr="004D0BC3">
              <w:t xml:space="preserve"> dinámico de acuerdo del n</w:t>
            </w:r>
            <w:r w:rsidR="002F78AB" w:rsidRPr="004D0BC3">
              <w:t>ú</w:t>
            </w:r>
            <w:r w:rsidRPr="004D0BC3">
              <w:t>mero de K centros elegidos por el usuario</w:t>
            </w:r>
          </w:p>
        </w:tc>
        <w:tc>
          <w:tcPr>
            <w:tcW w:w="2316" w:type="dxa"/>
          </w:tcPr>
          <w:p w14:paraId="7F06CE56" w14:textId="42BCF446"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E8602F" w:rsidRPr="004D0BC3" w14:paraId="7FCA7921"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DF02FD2" w14:textId="4F795693" w:rsidR="00E8602F" w:rsidRPr="004D0BC3" w:rsidRDefault="00E8602F" w:rsidP="009246B5">
            <w:pPr>
              <w:pStyle w:val="Default"/>
              <w:spacing w:line="360" w:lineRule="auto"/>
              <w:jc w:val="both"/>
            </w:pPr>
            <w:r w:rsidRPr="004D0BC3">
              <w:lastRenderedPageBreak/>
              <w:t>R</w:t>
            </w:r>
            <w:r w:rsidRPr="004D0BC3">
              <w:t>N</w:t>
            </w:r>
            <w:r w:rsidRPr="004D0BC3">
              <w:t>F5</w:t>
            </w:r>
          </w:p>
        </w:tc>
        <w:tc>
          <w:tcPr>
            <w:tcW w:w="2315" w:type="dxa"/>
          </w:tcPr>
          <w:p w14:paraId="426751DF" w14:textId="053E66B8"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w:t>
            </w:r>
            <w:r w:rsidRPr="004D0BC3">
              <w:t>liminación de los registros k iniciales</w:t>
            </w:r>
          </w:p>
        </w:tc>
        <w:tc>
          <w:tcPr>
            <w:tcW w:w="2315" w:type="dxa"/>
          </w:tcPr>
          <w:p w14:paraId="10BCB5E6" w14:textId="44726293"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 xml:space="preserve">El algoritmo no se compara con el mismo. </w:t>
            </w:r>
          </w:p>
        </w:tc>
        <w:tc>
          <w:tcPr>
            <w:tcW w:w="2316" w:type="dxa"/>
          </w:tcPr>
          <w:p w14:paraId="329B02E2" w14:textId="30E88241"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ALTA</w:t>
            </w:r>
          </w:p>
        </w:tc>
      </w:tr>
      <w:tr w:rsidR="00E8602F" w:rsidRPr="004D0BC3" w14:paraId="2734249E"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1595EFCF" w14:textId="7CFB2169" w:rsidR="00E8602F" w:rsidRPr="004D0BC3" w:rsidRDefault="00E8602F" w:rsidP="009246B5">
            <w:pPr>
              <w:pStyle w:val="Default"/>
              <w:spacing w:line="360" w:lineRule="auto"/>
              <w:jc w:val="both"/>
            </w:pPr>
            <w:r w:rsidRPr="004D0BC3">
              <w:t>R</w:t>
            </w:r>
            <w:r w:rsidRPr="004D0BC3">
              <w:t>N</w:t>
            </w:r>
            <w:r w:rsidRPr="004D0BC3">
              <w:t>F6</w:t>
            </w:r>
          </w:p>
        </w:tc>
        <w:tc>
          <w:tcPr>
            <w:tcW w:w="2315" w:type="dxa"/>
          </w:tcPr>
          <w:p w14:paraId="341DA5C0" w14:textId="65F49A91"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Portabilidad</w:t>
            </w:r>
          </w:p>
        </w:tc>
        <w:tc>
          <w:tcPr>
            <w:tcW w:w="2315" w:type="dxa"/>
          </w:tcPr>
          <w:p w14:paraId="706C9083" w14:textId="453F8697"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 xml:space="preserve">Es </w:t>
            </w:r>
            <w:r w:rsidRPr="004D0BC3">
              <w:t>fácilmente portable para que pueda ejecutarse en diferentes entornos</w:t>
            </w:r>
          </w:p>
        </w:tc>
        <w:tc>
          <w:tcPr>
            <w:tcW w:w="2316" w:type="dxa"/>
          </w:tcPr>
          <w:p w14:paraId="0FF0E2A9" w14:textId="1665C095"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MEDIA</w:t>
            </w:r>
          </w:p>
        </w:tc>
      </w:tr>
      <w:tr w:rsidR="00E8602F" w:rsidRPr="004D0BC3" w14:paraId="0B4D38C8" w14:textId="77777777" w:rsidTr="00295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66D9638" w14:textId="493DBB72" w:rsidR="00E8602F" w:rsidRPr="004D0BC3" w:rsidRDefault="00E8602F" w:rsidP="009246B5">
            <w:pPr>
              <w:pStyle w:val="Default"/>
              <w:spacing w:line="360" w:lineRule="auto"/>
              <w:jc w:val="both"/>
            </w:pPr>
            <w:r w:rsidRPr="004D0BC3">
              <w:t>R</w:t>
            </w:r>
            <w:r w:rsidRPr="004D0BC3">
              <w:t>N</w:t>
            </w:r>
            <w:r w:rsidRPr="004D0BC3">
              <w:t>F7</w:t>
            </w:r>
          </w:p>
        </w:tc>
        <w:tc>
          <w:tcPr>
            <w:tcW w:w="2315" w:type="dxa"/>
          </w:tcPr>
          <w:p w14:paraId="0528AD80" w14:textId="25BA25BD"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Interfaz intuitiva</w:t>
            </w:r>
          </w:p>
        </w:tc>
        <w:tc>
          <w:tcPr>
            <w:tcW w:w="2315" w:type="dxa"/>
          </w:tcPr>
          <w:p w14:paraId="237CE991" w14:textId="25F1F536" w:rsidR="00D875C3"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L</w:t>
            </w:r>
            <w:r w:rsidRPr="004D0BC3">
              <w:t>as interfaces de usuario deberán de ser</w:t>
            </w:r>
          </w:p>
          <w:p w14:paraId="0494C219" w14:textId="0A1927E9" w:rsidR="00E8602F" w:rsidRPr="004D0BC3" w:rsidRDefault="00D875C3"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entendibles, amigables e intuitivas.</w:t>
            </w:r>
          </w:p>
        </w:tc>
        <w:tc>
          <w:tcPr>
            <w:tcW w:w="2316" w:type="dxa"/>
          </w:tcPr>
          <w:p w14:paraId="59E6EE34" w14:textId="1C040AB3" w:rsidR="00E8602F" w:rsidRPr="004D0BC3" w:rsidRDefault="00295246" w:rsidP="009246B5">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D0BC3">
              <w:t>BAJA</w:t>
            </w:r>
          </w:p>
        </w:tc>
      </w:tr>
      <w:tr w:rsidR="00E8602F" w:rsidRPr="004D0BC3" w14:paraId="01AAB57C" w14:textId="77777777" w:rsidTr="00295246">
        <w:tc>
          <w:tcPr>
            <w:cnfStyle w:val="001000000000" w:firstRow="0" w:lastRow="0" w:firstColumn="1" w:lastColumn="0" w:oddVBand="0" w:evenVBand="0" w:oddHBand="0" w:evenHBand="0" w:firstRowFirstColumn="0" w:firstRowLastColumn="0" w:lastRowFirstColumn="0" w:lastRowLastColumn="0"/>
            <w:tcW w:w="2315" w:type="dxa"/>
          </w:tcPr>
          <w:p w14:paraId="2C87F5BF" w14:textId="604CD975" w:rsidR="00E8602F" w:rsidRPr="004D0BC3" w:rsidRDefault="00E8602F" w:rsidP="009246B5">
            <w:pPr>
              <w:pStyle w:val="Default"/>
              <w:spacing w:line="360" w:lineRule="auto"/>
              <w:jc w:val="both"/>
            </w:pPr>
            <w:r w:rsidRPr="004D0BC3">
              <w:t>R</w:t>
            </w:r>
            <w:r w:rsidRPr="004D0BC3">
              <w:t>N</w:t>
            </w:r>
            <w:r w:rsidRPr="004D0BC3">
              <w:t>F8</w:t>
            </w:r>
          </w:p>
        </w:tc>
        <w:tc>
          <w:tcPr>
            <w:tcW w:w="2315" w:type="dxa"/>
          </w:tcPr>
          <w:p w14:paraId="76EB76DA" w14:textId="249E5105" w:rsidR="00E8602F"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R</w:t>
            </w:r>
            <w:r w:rsidRPr="004D0BC3">
              <w:t>econstrucción</w:t>
            </w:r>
            <w:r w:rsidRPr="004D0BC3">
              <w:t xml:space="preserve"> de nombres y </w:t>
            </w:r>
            <w:proofErr w:type="spellStart"/>
            <w:r w:rsidRPr="004D0BC3">
              <w:t>headers</w:t>
            </w:r>
            <w:proofErr w:type="spellEnd"/>
          </w:p>
        </w:tc>
        <w:tc>
          <w:tcPr>
            <w:tcW w:w="2315" w:type="dxa"/>
          </w:tcPr>
          <w:p w14:paraId="663E317D" w14:textId="12B3E8F5" w:rsidR="00D875C3" w:rsidRPr="004D0BC3" w:rsidRDefault="00D875C3"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R</w:t>
            </w:r>
            <w:r w:rsidRPr="004D0BC3">
              <w:t xml:space="preserve">efactorización de nombres y </w:t>
            </w:r>
            <w:proofErr w:type="spellStart"/>
            <w:r w:rsidRPr="004D0BC3">
              <w:t>headers</w:t>
            </w:r>
            <w:proofErr w:type="spellEnd"/>
            <w:r w:rsidRPr="004D0BC3">
              <w:t xml:space="preserve"> para la inserción en las tablas </w:t>
            </w:r>
            <w:proofErr w:type="spellStart"/>
            <w:r w:rsidRPr="004D0BC3">
              <w:t>sql</w:t>
            </w:r>
            <w:proofErr w:type="spellEnd"/>
            <w:r w:rsidRPr="004D0BC3">
              <w:t xml:space="preserve"> tomando en cuenta que todos los caracteres especiales se van a cambiar por guiones bajos</w:t>
            </w:r>
            <w:r w:rsidRPr="004D0BC3">
              <w:t>.</w:t>
            </w:r>
          </w:p>
          <w:p w14:paraId="423B7A90" w14:textId="42847216" w:rsidR="00E8602F" w:rsidRPr="004D0BC3" w:rsidRDefault="00E8602F"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16" w:type="dxa"/>
          </w:tcPr>
          <w:p w14:paraId="7ED9B968" w14:textId="2877D983" w:rsidR="00E8602F" w:rsidRPr="004D0BC3" w:rsidRDefault="00295246" w:rsidP="009246B5">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4D0BC3">
              <w:t>ALTA</w:t>
            </w:r>
          </w:p>
        </w:tc>
      </w:tr>
    </w:tbl>
    <w:p w14:paraId="02B45321" w14:textId="77777777" w:rsidR="00E57656" w:rsidRPr="004D0BC3" w:rsidRDefault="00E57656" w:rsidP="009246B5">
      <w:pPr>
        <w:pStyle w:val="Default"/>
        <w:spacing w:line="360" w:lineRule="auto"/>
        <w:jc w:val="both"/>
      </w:pPr>
    </w:p>
    <w:p w14:paraId="18145198" w14:textId="77777777" w:rsidR="004D0BC3" w:rsidRPr="004D0BC3" w:rsidRDefault="004D0BC3" w:rsidP="009246B5">
      <w:pPr>
        <w:pStyle w:val="Default"/>
        <w:spacing w:line="360" w:lineRule="auto"/>
        <w:jc w:val="both"/>
      </w:pPr>
    </w:p>
    <w:p w14:paraId="39B68331" w14:textId="77777777" w:rsidR="004D0BC3" w:rsidRPr="004D0BC3" w:rsidRDefault="004D0BC3" w:rsidP="009246B5">
      <w:pPr>
        <w:pStyle w:val="Default"/>
        <w:spacing w:line="360" w:lineRule="auto"/>
        <w:jc w:val="both"/>
      </w:pPr>
    </w:p>
    <w:p w14:paraId="111D9A37" w14:textId="77777777" w:rsidR="004D0BC3" w:rsidRPr="004D0BC3" w:rsidRDefault="004D0BC3" w:rsidP="009246B5">
      <w:pPr>
        <w:pStyle w:val="Default"/>
        <w:spacing w:line="360" w:lineRule="auto"/>
        <w:jc w:val="both"/>
      </w:pPr>
    </w:p>
    <w:p w14:paraId="66699B4F" w14:textId="77777777" w:rsidR="004D0BC3" w:rsidRPr="004D0BC3" w:rsidRDefault="004D0BC3" w:rsidP="009246B5">
      <w:pPr>
        <w:pStyle w:val="Default"/>
        <w:spacing w:line="360" w:lineRule="auto"/>
        <w:jc w:val="both"/>
      </w:pPr>
    </w:p>
    <w:p w14:paraId="3E31D0DF" w14:textId="22D28E93" w:rsidR="008070A6" w:rsidRPr="004D0BC3" w:rsidRDefault="005A1F2C" w:rsidP="009246B5">
      <w:pPr>
        <w:pStyle w:val="Ttulo2"/>
        <w:spacing w:line="360" w:lineRule="auto"/>
        <w:rPr>
          <w:rFonts w:eastAsia="Calibri" w:cs="Arial"/>
        </w:rPr>
      </w:pPr>
      <w:bookmarkStart w:id="121" w:name="_Toc178701293"/>
      <w:r w:rsidRPr="004D0BC3">
        <w:rPr>
          <w:rFonts w:eastAsia="Calibri" w:cs="Arial"/>
        </w:rPr>
        <w:lastRenderedPageBreak/>
        <w:t>Análisis de la base de datos</w:t>
      </w:r>
      <w:bookmarkEnd w:id="121"/>
    </w:p>
    <w:p w14:paraId="0546E4BD" w14:textId="77777777" w:rsidR="00194505" w:rsidRPr="004D0BC3" w:rsidRDefault="00194505" w:rsidP="009246B5">
      <w:pPr>
        <w:spacing w:line="360" w:lineRule="auto"/>
        <w:jc w:val="both"/>
        <w:rPr>
          <w:rFonts w:ascii="Arial" w:hAnsi="Arial" w:cs="Arial"/>
          <w:sz w:val="24"/>
          <w:szCs w:val="24"/>
        </w:rPr>
      </w:pPr>
    </w:p>
    <w:p w14:paraId="53B2BCD3" w14:textId="231BC994" w:rsidR="00F97B87" w:rsidRPr="004D0BC3" w:rsidRDefault="00194505" w:rsidP="009246B5">
      <w:pPr>
        <w:spacing w:line="360" w:lineRule="auto"/>
        <w:jc w:val="both"/>
        <w:rPr>
          <w:rFonts w:ascii="Arial" w:hAnsi="Arial" w:cs="Arial"/>
          <w:sz w:val="24"/>
          <w:szCs w:val="24"/>
        </w:rPr>
      </w:pPr>
      <w:r w:rsidRPr="004D0BC3">
        <w:rPr>
          <w:rFonts w:ascii="Arial" w:hAnsi="Arial" w:cs="Arial"/>
          <w:sz w:val="24"/>
          <w:szCs w:val="24"/>
        </w:rPr>
        <w:t>Para llevar a cabo un análisis exhaustivo de la base de datos, es esencial tener una comprensión profunda del tipo de datos que manejaremos. Esto implica no solo identificar la naturaleza de los datos, ya sean numéricos</w:t>
      </w:r>
      <w:r w:rsidRPr="004D0BC3">
        <w:rPr>
          <w:rFonts w:ascii="Arial" w:hAnsi="Arial" w:cs="Arial"/>
          <w:sz w:val="24"/>
          <w:szCs w:val="24"/>
        </w:rPr>
        <w:t xml:space="preserve"> o </w:t>
      </w:r>
      <w:r w:rsidRPr="004D0BC3">
        <w:rPr>
          <w:rFonts w:ascii="Arial" w:hAnsi="Arial" w:cs="Arial"/>
          <w:sz w:val="24"/>
          <w:szCs w:val="24"/>
        </w:rPr>
        <w:t>categórico</w:t>
      </w:r>
      <w:r w:rsidRPr="004D0BC3">
        <w:rPr>
          <w:rFonts w:ascii="Arial" w:hAnsi="Arial" w:cs="Arial"/>
          <w:sz w:val="24"/>
          <w:szCs w:val="24"/>
        </w:rPr>
        <w:t>s</w:t>
      </w:r>
      <w:r w:rsidRPr="004D0BC3">
        <w:rPr>
          <w:rFonts w:ascii="Arial" w:hAnsi="Arial" w:cs="Arial"/>
          <w:sz w:val="24"/>
          <w:szCs w:val="24"/>
        </w:rPr>
        <w:t>, sino también entender cómo se estructuran y organizan dentro de la base de datos. Un análisis bien fundamentado depende de esta comprensión, ya que nos permitirá seleccionar las estrategias más efectivas para extraer información valiosa, detectar patrones y realizar inferencias significativas a partir de los datos. Sin esta base de conocimiento, cualquier intento de análisis podría resultar ineficaz o incluso erróneo, por lo que es crucial dedicar tiempo a estudiar y comprender los datos antes de proceder con su análisis.</w:t>
      </w:r>
    </w:p>
    <w:p w14:paraId="3185915E" w14:textId="5E54A159" w:rsidR="00194505" w:rsidRPr="004D0BC3" w:rsidRDefault="00194505" w:rsidP="009246B5">
      <w:pPr>
        <w:spacing w:line="360" w:lineRule="auto"/>
        <w:jc w:val="both"/>
        <w:rPr>
          <w:rFonts w:ascii="Arial" w:hAnsi="Arial" w:cs="Arial"/>
          <w:sz w:val="24"/>
          <w:szCs w:val="24"/>
        </w:rPr>
      </w:pPr>
      <w:r w:rsidRPr="004D0BC3">
        <w:rPr>
          <w:rFonts w:ascii="Arial" w:hAnsi="Arial" w:cs="Arial"/>
          <w:sz w:val="24"/>
          <w:szCs w:val="24"/>
        </w:rPr>
        <w:drawing>
          <wp:inline distT="0" distB="0" distL="0" distR="0" wp14:anchorId="6FBEC406" wp14:editId="41C746F6">
            <wp:extent cx="5857875" cy="2304359"/>
            <wp:effectExtent l="0" t="0" r="0" b="0"/>
            <wp:docPr id="20315998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9828" name="Imagen 1" descr="Tabla&#10;&#10;Descripción generada automáticamente"/>
                    <pic:cNvPicPr/>
                  </pic:nvPicPr>
                  <pic:blipFill>
                    <a:blip r:embed="rId23"/>
                    <a:stretch>
                      <a:fillRect/>
                    </a:stretch>
                  </pic:blipFill>
                  <pic:spPr>
                    <a:xfrm>
                      <a:off x="0" y="0"/>
                      <a:ext cx="5859525" cy="2305008"/>
                    </a:xfrm>
                    <a:prstGeom prst="rect">
                      <a:avLst/>
                    </a:prstGeom>
                  </pic:spPr>
                </pic:pic>
              </a:graphicData>
            </a:graphic>
          </wp:inline>
        </w:drawing>
      </w:r>
    </w:p>
    <w:p w14:paraId="0DEDF032" w14:textId="1B67E584" w:rsidR="002F78AB" w:rsidRPr="004D0BC3" w:rsidRDefault="002F78AB" w:rsidP="009246B5">
      <w:pPr>
        <w:pStyle w:val="Descripcin"/>
        <w:spacing w:line="360" w:lineRule="auto"/>
        <w:jc w:val="center"/>
        <w:rPr>
          <w:rFonts w:ascii="Arial" w:hAnsi="Arial" w:cs="Arial"/>
          <w:sz w:val="24"/>
          <w:szCs w:val="24"/>
        </w:rPr>
      </w:pPr>
      <w:bookmarkStart w:id="122" w:name="_Toc178701335"/>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Pr="004D0BC3">
        <w:rPr>
          <w:rFonts w:ascii="Arial" w:hAnsi="Arial" w:cs="Arial"/>
          <w:noProof/>
        </w:rPr>
        <w:t>5</w:t>
      </w:r>
      <w:r w:rsidRPr="004D0BC3">
        <w:rPr>
          <w:rFonts w:ascii="Arial" w:hAnsi="Arial" w:cs="Arial"/>
        </w:rPr>
        <w:fldChar w:fldCharType="end"/>
      </w:r>
      <w:r w:rsidRPr="004D0BC3">
        <w:rPr>
          <w:rFonts w:ascii="Arial" w:hAnsi="Arial" w:cs="Arial"/>
        </w:rPr>
        <w:t xml:space="preserve"> Excel de datos categorizados para análisis</w:t>
      </w:r>
      <w:bookmarkEnd w:id="122"/>
    </w:p>
    <w:p w14:paraId="6539E661" w14:textId="4F2FACB6" w:rsidR="00194505" w:rsidRPr="00194505" w:rsidRDefault="00194505" w:rsidP="009246B5">
      <w:pPr>
        <w:spacing w:line="360" w:lineRule="auto"/>
        <w:jc w:val="both"/>
        <w:rPr>
          <w:rFonts w:ascii="Arial" w:hAnsi="Arial" w:cs="Arial"/>
          <w:sz w:val="24"/>
          <w:szCs w:val="24"/>
        </w:rPr>
      </w:pPr>
      <w:r w:rsidRPr="004D0BC3">
        <w:rPr>
          <w:rFonts w:ascii="Arial" w:hAnsi="Arial" w:cs="Arial"/>
          <w:sz w:val="24"/>
          <w:szCs w:val="24"/>
        </w:rPr>
        <w:t>S</w:t>
      </w:r>
      <w:r w:rsidRPr="00194505">
        <w:rPr>
          <w:rFonts w:ascii="Arial" w:hAnsi="Arial" w:cs="Arial"/>
          <w:sz w:val="24"/>
          <w:szCs w:val="24"/>
        </w:rPr>
        <w:t>e seleccio</w:t>
      </w:r>
      <w:r w:rsidRPr="004D0BC3">
        <w:rPr>
          <w:rFonts w:ascii="Arial" w:hAnsi="Arial" w:cs="Arial"/>
          <w:sz w:val="24"/>
          <w:szCs w:val="24"/>
        </w:rPr>
        <w:t>no</w:t>
      </w:r>
      <w:r w:rsidRPr="00194505">
        <w:rPr>
          <w:rFonts w:ascii="Arial" w:hAnsi="Arial" w:cs="Arial"/>
          <w:sz w:val="24"/>
          <w:szCs w:val="24"/>
        </w:rPr>
        <w:t xml:space="preserve"> un conjunto de datos que contiene información sobre signos y síntomas de pacientes que han sido recientemente diagnosticados como diabéticos o que presentan un alto riesgo de desarrollar diabetes. Esta base de datos incluye diversas variables, como la edad, el género y una serie de síntomas clínicos, que son cruciales para comprender el impacto de la diabetes en la salud de los pacientes.</w:t>
      </w:r>
    </w:p>
    <w:p w14:paraId="5B4FB57A" w14:textId="73019642" w:rsidR="00194505" w:rsidRPr="004D0BC3" w:rsidRDefault="00194505" w:rsidP="009246B5">
      <w:pPr>
        <w:spacing w:line="360" w:lineRule="auto"/>
        <w:jc w:val="both"/>
        <w:rPr>
          <w:rFonts w:ascii="Arial" w:hAnsi="Arial" w:cs="Arial"/>
          <w:sz w:val="24"/>
          <w:szCs w:val="24"/>
        </w:rPr>
      </w:pPr>
      <w:r w:rsidRPr="00194505">
        <w:rPr>
          <w:rFonts w:ascii="Arial" w:hAnsi="Arial" w:cs="Arial"/>
          <w:sz w:val="24"/>
          <w:szCs w:val="24"/>
        </w:rPr>
        <w:t xml:space="preserve">La elección de esta base de datos se basa en la creciente prevalencia de la diabetes en la población y la importancia de identificar tempranamente a los individuos en </w:t>
      </w:r>
      <w:r w:rsidRPr="00194505">
        <w:rPr>
          <w:rFonts w:ascii="Arial" w:hAnsi="Arial" w:cs="Arial"/>
          <w:sz w:val="24"/>
          <w:szCs w:val="24"/>
        </w:rPr>
        <w:lastRenderedPageBreak/>
        <w:t>riesgo. Al analizar estos datos, busco obtener información que pueda ayudar a mejorar las estrategias de prevención y manejo de esta enfermedad crónica. Además, el análisis de estos síntomas puede contribuir a la identificación de patrones que podrían facilitar un diagnóstico más preciso y oportuno.</w:t>
      </w:r>
    </w:p>
    <w:p w14:paraId="05DCFEB8"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El conjunto de datos incluye registros de pacientes que presentan síntomas asociados con la diabetes. Cada fila representa un paciente, y las columnas contienen atributos que describen sus características y síntomas.</w:t>
      </w:r>
    </w:p>
    <w:p w14:paraId="0A247CBD"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Tipo de Datos</w:t>
      </w:r>
    </w:p>
    <w:p w14:paraId="34D2125D" w14:textId="77777777" w:rsidR="00194505" w:rsidRPr="00194505" w:rsidRDefault="00194505" w:rsidP="009246B5">
      <w:pPr>
        <w:numPr>
          <w:ilvl w:val="0"/>
          <w:numId w:val="118"/>
        </w:numPr>
        <w:spacing w:line="360" w:lineRule="auto"/>
        <w:jc w:val="both"/>
        <w:rPr>
          <w:rFonts w:ascii="Arial" w:hAnsi="Arial" w:cs="Arial"/>
          <w:sz w:val="24"/>
          <w:szCs w:val="24"/>
        </w:rPr>
      </w:pPr>
      <w:r w:rsidRPr="00194505">
        <w:rPr>
          <w:rFonts w:ascii="Arial" w:hAnsi="Arial" w:cs="Arial"/>
          <w:sz w:val="24"/>
          <w:szCs w:val="24"/>
        </w:rPr>
        <w:t>Variables Numéricas:</w:t>
      </w:r>
    </w:p>
    <w:p w14:paraId="7A1739FF"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Age: Edad del paciente (número entero).</w:t>
      </w:r>
    </w:p>
    <w:p w14:paraId="6818DF06" w14:textId="77777777" w:rsidR="00194505" w:rsidRPr="00194505" w:rsidRDefault="00194505" w:rsidP="009246B5">
      <w:pPr>
        <w:numPr>
          <w:ilvl w:val="0"/>
          <w:numId w:val="118"/>
        </w:numPr>
        <w:spacing w:line="360" w:lineRule="auto"/>
        <w:jc w:val="both"/>
        <w:rPr>
          <w:rFonts w:ascii="Arial" w:hAnsi="Arial" w:cs="Arial"/>
          <w:sz w:val="24"/>
          <w:szCs w:val="24"/>
        </w:rPr>
      </w:pPr>
      <w:r w:rsidRPr="00194505">
        <w:rPr>
          <w:rFonts w:ascii="Arial" w:hAnsi="Arial" w:cs="Arial"/>
          <w:sz w:val="24"/>
          <w:szCs w:val="24"/>
        </w:rPr>
        <w:t>Variables Categóricas:</w:t>
      </w:r>
    </w:p>
    <w:p w14:paraId="1D30DEE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Gender</w:t>
      </w:r>
      <w:proofErr w:type="spellEnd"/>
      <w:r w:rsidRPr="00194505">
        <w:rPr>
          <w:rFonts w:ascii="Arial" w:hAnsi="Arial" w:cs="Arial"/>
          <w:sz w:val="24"/>
          <w:szCs w:val="24"/>
        </w:rPr>
        <w:t>: Género del paciente (categoría: 'Male').</w:t>
      </w:r>
    </w:p>
    <w:p w14:paraId="76E3B860"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Polyuria</w:t>
      </w:r>
      <w:proofErr w:type="spellEnd"/>
      <w:r w:rsidRPr="00194505">
        <w:rPr>
          <w:rFonts w:ascii="Arial" w:hAnsi="Arial" w:cs="Arial"/>
          <w:sz w:val="24"/>
          <w:szCs w:val="24"/>
        </w:rPr>
        <w:t>: Indica si el paciente presenta poliuria (Sí/No).</w:t>
      </w:r>
    </w:p>
    <w:p w14:paraId="19253C21"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Polydipsia</w:t>
      </w:r>
      <w:proofErr w:type="spellEnd"/>
      <w:r w:rsidRPr="00194505">
        <w:rPr>
          <w:rFonts w:ascii="Arial" w:hAnsi="Arial" w:cs="Arial"/>
          <w:sz w:val="24"/>
          <w:szCs w:val="24"/>
        </w:rPr>
        <w:t>: Indica si el paciente presenta polidipsia (Sí/No).</w:t>
      </w:r>
    </w:p>
    <w:p w14:paraId="44807E34"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sudden</w:t>
      </w:r>
      <w:proofErr w:type="spellEnd"/>
      <w:r w:rsidRPr="00194505">
        <w:rPr>
          <w:rFonts w:ascii="Arial" w:hAnsi="Arial" w:cs="Arial"/>
          <w:sz w:val="24"/>
          <w:szCs w:val="24"/>
        </w:rPr>
        <w:t xml:space="preserve"> </w:t>
      </w:r>
      <w:proofErr w:type="spellStart"/>
      <w:r w:rsidRPr="00194505">
        <w:rPr>
          <w:rFonts w:ascii="Arial" w:hAnsi="Arial" w:cs="Arial"/>
          <w:sz w:val="24"/>
          <w:szCs w:val="24"/>
        </w:rPr>
        <w:t>weight</w:t>
      </w:r>
      <w:proofErr w:type="spellEnd"/>
      <w:r w:rsidRPr="00194505">
        <w:rPr>
          <w:rFonts w:ascii="Arial" w:hAnsi="Arial" w:cs="Arial"/>
          <w:sz w:val="24"/>
          <w:szCs w:val="24"/>
        </w:rPr>
        <w:t xml:space="preserve"> </w:t>
      </w:r>
      <w:proofErr w:type="spellStart"/>
      <w:r w:rsidRPr="00194505">
        <w:rPr>
          <w:rFonts w:ascii="Arial" w:hAnsi="Arial" w:cs="Arial"/>
          <w:sz w:val="24"/>
          <w:szCs w:val="24"/>
        </w:rPr>
        <w:t>loss</w:t>
      </w:r>
      <w:proofErr w:type="spellEnd"/>
      <w:r w:rsidRPr="00194505">
        <w:rPr>
          <w:rFonts w:ascii="Arial" w:hAnsi="Arial" w:cs="Arial"/>
          <w:sz w:val="24"/>
          <w:szCs w:val="24"/>
        </w:rPr>
        <w:t>: Pérdida de peso repentina (Sí/No).</w:t>
      </w:r>
    </w:p>
    <w:p w14:paraId="10765DEC"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weakness</w:t>
      </w:r>
      <w:proofErr w:type="spellEnd"/>
      <w:r w:rsidRPr="00194505">
        <w:rPr>
          <w:rFonts w:ascii="Arial" w:hAnsi="Arial" w:cs="Arial"/>
          <w:sz w:val="24"/>
          <w:szCs w:val="24"/>
        </w:rPr>
        <w:t>: Debilidad (Sí/No).</w:t>
      </w:r>
    </w:p>
    <w:p w14:paraId="27FDCFB9"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Polyphagia</w:t>
      </w:r>
      <w:proofErr w:type="spellEnd"/>
      <w:r w:rsidRPr="00194505">
        <w:rPr>
          <w:rFonts w:ascii="Arial" w:hAnsi="Arial" w:cs="Arial"/>
          <w:sz w:val="24"/>
          <w:szCs w:val="24"/>
        </w:rPr>
        <w:t>: Aumento del apetito (Sí/No).</w:t>
      </w:r>
    </w:p>
    <w:p w14:paraId="4F16AD65"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 xml:space="preserve">Genital </w:t>
      </w:r>
      <w:proofErr w:type="spellStart"/>
      <w:r w:rsidRPr="00194505">
        <w:rPr>
          <w:rFonts w:ascii="Arial" w:hAnsi="Arial" w:cs="Arial"/>
          <w:sz w:val="24"/>
          <w:szCs w:val="24"/>
        </w:rPr>
        <w:t>thrush</w:t>
      </w:r>
      <w:proofErr w:type="spellEnd"/>
      <w:r w:rsidRPr="00194505">
        <w:rPr>
          <w:rFonts w:ascii="Arial" w:hAnsi="Arial" w:cs="Arial"/>
          <w:sz w:val="24"/>
          <w:szCs w:val="24"/>
        </w:rPr>
        <w:t>: Infecciones genitales (Sí/No).</w:t>
      </w:r>
    </w:p>
    <w:p w14:paraId="3406D695"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t xml:space="preserve">visual </w:t>
      </w:r>
      <w:proofErr w:type="spellStart"/>
      <w:r w:rsidRPr="00194505">
        <w:rPr>
          <w:rFonts w:ascii="Arial" w:hAnsi="Arial" w:cs="Arial"/>
          <w:sz w:val="24"/>
          <w:szCs w:val="24"/>
        </w:rPr>
        <w:t>blurring</w:t>
      </w:r>
      <w:proofErr w:type="spellEnd"/>
      <w:r w:rsidRPr="00194505">
        <w:rPr>
          <w:rFonts w:ascii="Arial" w:hAnsi="Arial" w:cs="Arial"/>
          <w:sz w:val="24"/>
          <w:szCs w:val="24"/>
        </w:rPr>
        <w:t>: Visión borrosa (Sí/No).</w:t>
      </w:r>
    </w:p>
    <w:p w14:paraId="0562D24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Itching</w:t>
      </w:r>
      <w:proofErr w:type="spellEnd"/>
      <w:r w:rsidRPr="00194505">
        <w:rPr>
          <w:rFonts w:ascii="Arial" w:hAnsi="Arial" w:cs="Arial"/>
          <w:sz w:val="24"/>
          <w:szCs w:val="24"/>
        </w:rPr>
        <w:t>: Picazón (Sí/No).</w:t>
      </w:r>
    </w:p>
    <w:p w14:paraId="3B296720"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Irritability</w:t>
      </w:r>
      <w:proofErr w:type="spellEnd"/>
      <w:r w:rsidRPr="00194505">
        <w:rPr>
          <w:rFonts w:ascii="Arial" w:hAnsi="Arial" w:cs="Arial"/>
          <w:sz w:val="24"/>
          <w:szCs w:val="24"/>
        </w:rPr>
        <w:t>: Irritabilidad (Sí/No).</w:t>
      </w:r>
    </w:p>
    <w:p w14:paraId="3E660A18"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delayed</w:t>
      </w:r>
      <w:proofErr w:type="spellEnd"/>
      <w:r w:rsidRPr="00194505">
        <w:rPr>
          <w:rFonts w:ascii="Arial" w:hAnsi="Arial" w:cs="Arial"/>
          <w:sz w:val="24"/>
          <w:szCs w:val="24"/>
        </w:rPr>
        <w:t xml:space="preserve"> </w:t>
      </w:r>
      <w:proofErr w:type="spellStart"/>
      <w:r w:rsidRPr="00194505">
        <w:rPr>
          <w:rFonts w:ascii="Arial" w:hAnsi="Arial" w:cs="Arial"/>
          <w:sz w:val="24"/>
          <w:szCs w:val="24"/>
        </w:rPr>
        <w:t>healing</w:t>
      </w:r>
      <w:proofErr w:type="spellEnd"/>
      <w:r w:rsidRPr="00194505">
        <w:rPr>
          <w:rFonts w:ascii="Arial" w:hAnsi="Arial" w:cs="Arial"/>
          <w:sz w:val="24"/>
          <w:szCs w:val="24"/>
        </w:rPr>
        <w:t>: Cicatrización lenta (Sí/No).</w:t>
      </w:r>
    </w:p>
    <w:p w14:paraId="6B9E21E5"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partial</w:t>
      </w:r>
      <w:proofErr w:type="spellEnd"/>
      <w:r w:rsidRPr="00194505">
        <w:rPr>
          <w:rFonts w:ascii="Arial" w:hAnsi="Arial" w:cs="Arial"/>
          <w:sz w:val="24"/>
          <w:szCs w:val="24"/>
        </w:rPr>
        <w:t xml:space="preserve"> </w:t>
      </w:r>
      <w:proofErr w:type="spellStart"/>
      <w:r w:rsidRPr="00194505">
        <w:rPr>
          <w:rFonts w:ascii="Arial" w:hAnsi="Arial" w:cs="Arial"/>
          <w:sz w:val="24"/>
          <w:szCs w:val="24"/>
        </w:rPr>
        <w:t>paresis</w:t>
      </w:r>
      <w:proofErr w:type="spellEnd"/>
      <w:r w:rsidRPr="00194505">
        <w:rPr>
          <w:rFonts w:ascii="Arial" w:hAnsi="Arial" w:cs="Arial"/>
          <w:sz w:val="24"/>
          <w:szCs w:val="24"/>
        </w:rPr>
        <w:t xml:space="preserve">: </w:t>
      </w:r>
      <w:proofErr w:type="spellStart"/>
      <w:r w:rsidRPr="00194505">
        <w:rPr>
          <w:rFonts w:ascii="Arial" w:hAnsi="Arial" w:cs="Arial"/>
          <w:sz w:val="24"/>
          <w:szCs w:val="24"/>
        </w:rPr>
        <w:t>Paresia</w:t>
      </w:r>
      <w:proofErr w:type="spellEnd"/>
      <w:r w:rsidRPr="00194505">
        <w:rPr>
          <w:rFonts w:ascii="Arial" w:hAnsi="Arial" w:cs="Arial"/>
          <w:sz w:val="24"/>
          <w:szCs w:val="24"/>
        </w:rPr>
        <w:t xml:space="preserve"> parcial (Sí/No).</w:t>
      </w:r>
    </w:p>
    <w:p w14:paraId="2C872C9A"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muscle</w:t>
      </w:r>
      <w:proofErr w:type="spellEnd"/>
      <w:r w:rsidRPr="00194505">
        <w:rPr>
          <w:rFonts w:ascii="Arial" w:hAnsi="Arial" w:cs="Arial"/>
          <w:sz w:val="24"/>
          <w:szCs w:val="24"/>
        </w:rPr>
        <w:t xml:space="preserve"> </w:t>
      </w:r>
      <w:proofErr w:type="spellStart"/>
      <w:r w:rsidRPr="00194505">
        <w:rPr>
          <w:rFonts w:ascii="Arial" w:hAnsi="Arial" w:cs="Arial"/>
          <w:sz w:val="24"/>
          <w:szCs w:val="24"/>
        </w:rPr>
        <w:t>stiffness</w:t>
      </w:r>
      <w:proofErr w:type="spellEnd"/>
      <w:r w:rsidRPr="00194505">
        <w:rPr>
          <w:rFonts w:ascii="Arial" w:hAnsi="Arial" w:cs="Arial"/>
          <w:sz w:val="24"/>
          <w:szCs w:val="24"/>
        </w:rPr>
        <w:t>: Rigidez muscular (Sí/No).</w:t>
      </w:r>
    </w:p>
    <w:p w14:paraId="58C6E4B0" w14:textId="77777777" w:rsidR="00194505" w:rsidRPr="00194505" w:rsidRDefault="00194505" w:rsidP="009246B5">
      <w:pPr>
        <w:spacing w:line="360" w:lineRule="auto"/>
        <w:ind w:left="1440"/>
        <w:jc w:val="both"/>
        <w:rPr>
          <w:rFonts w:ascii="Arial" w:hAnsi="Arial" w:cs="Arial"/>
          <w:sz w:val="24"/>
          <w:szCs w:val="24"/>
        </w:rPr>
      </w:pPr>
      <w:r w:rsidRPr="00194505">
        <w:rPr>
          <w:rFonts w:ascii="Arial" w:hAnsi="Arial" w:cs="Arial"/>
          <w:sz w:val="24"/>
          <w:szCs w:val="24"/>
        </w:rPr>
        <w:lastRenderedPageBreak/>
        <w:t>Alopecia: Pérdida de cabello (Sí/No).</w:t>
      </w:r>
    </w:p>
    <w:p w14:paraId="61401E7C"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Obesity</w:t>
      </w:r>
      <w:proofErr w:type="spellEnd"/>
      <w:r w:rsidRPr="00194505">
        <w:rPr>
          <w:rFonts w:ascii="Arial" w:hAnsi="Arial" w:cs="Arial"/>
          <w:sz w:val="24"/>
          <w:szCs w:val="24"/>
        </w:rPr>
        <w:t>: Obesidad (Sí/No).</w:t>
      </w:r>
    </w:p>
    <w:p w14:paraId="73DE601F" w14:textId="77777777" w:rsidR="00194505" w:rsidRPr="00194505" w:rsidRDefault="00194505" w:rsidP="009246B5">
      <w:pPr>
        <w:spacing w:line="360" w:lineRule="auto"/>
        <w:ind w:left="1440"/>
        <w:jc w:val="both"/>
        <w:rPr>
          <w:rFonts w:ascii="Arial" w:hAnsi="Arial" w:cs="Arial"/>
          <w:sz w:val="24"/>
          <w:szCs w:val="24"/>
        </w:rPr>
      </w:pPr>
      <w:proofErr w:type="spellStart"/>
      <w:r w:rsidRPr="00194505">
        <w:rPr>
          <w:rFonts w:ascii="Arial" w:hAnsi="Arial" w:cs="Arial"/>
          <w:sz w:val="24"/>
          <w:szCs w:val="24"/>
        </w:rPr>
        <w:t>class</w:t>
      </w:r>
      <w:proofErr w:type="spellEnd"/>
      <w:r w:rsidRPr="00194505">
        <w:rPr>
          <w:rFonts w:ascii="Arial" w:hAnsi="Arial" w:cs="Arial"/>
          <w:sz w:val="24"/>
          <w:szCs w:val="24"/>
        </w:rPr>
        <w:t>: Clase de diagnóstico (categoría: 'Positive').</w:t>
      </w:r>
    </w:p>
    <w:p w14:paraId="351A86BD"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Análisis de Signos y Síntomas</w:t>
      </w:r>
    </w:p>
    <w:p w14:paraId="55AFD5B4"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Presencia de Síntomas: La mayoría de los pacientes en el conjunto de datos presentan múltiples síntomas asociados con la diabetes. Esto sugiere que estos signos son comunes en personas con diabetes o en riesgo de desarrollarla.</w:t>
      </w:r>
    </w:p>
    <w:p w14:paraId="55A63A73"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Distribución de Género: Todos los pacientes en el conjunto de datos son hombres, lo que podría ser un sesgo en la recolección de datos o un enfoque específico en este grupo.</w:t>
      </w:r>
    </w:p>
    <w:p w14:paraId="651D225F"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Signos Clave: Los síntomas como poliuria, polidipsia, y pérdida de peso repentina son importantes indicadores de diabetes. Un análisis más profundo podría identificar qué síntomas son más prevalentes entre los pacientes diagnosticados.</w:t>
      </w:r>
    </w:p>
    <w:p w14:paraId="29BC7320" w14:textId="77777777" w:rsidR="00194505" w:rsidRPr="00194505" w:rsidRDefault="00194505" w:rsidP="009246B5">
      <w:pPr>
        <w:spacing w:line="360" w:lineRule="auto"/>
        <w:jc w:val="both"/>
        <w:rPr>
          <w:rFonts w:ascii="Arial" w:hAnsi="Arial" w:cs="Arial"/>
          <w:sz w:val="24"/>
          <w:szCs w:val="24"/>
        </w:rPr>
      </w:pPr>
      <w:r w:rsidRPr="00194505">
        <w:rPr>
          <w:rFonts w:ascii="Arial" w:hAnsi="Arial" w:cs="Arial"/>
          <w:sz w:val="24"/>
          <w:szCs w:val="24"/>
        </w:rPr>
        <w:t>Observaciones</w:t>
      </w:r>
    </w:p>
    <w:p w14:paraId="3D995995" w14:textId="1F811A3F" w:rsidR="00194505" w:rsidRPr="00194505" w:rsidRDefault="00194505" w:rsidP="009246B5">
      <w:pPr>
        <w:numPr>
          <w:ilvl w:val="0"/>
          <w:numId w:val="120"/>
        </w:numPr>
        <w:spacing w:line="360" w:lineRule="auto"/>
        <w:jc w:val="both"/>
        <w:rPr>
          <w:rFonts w:ascii="Arial" w:hAnsi="Arial" w:cs="Arial"/>
          <w:sz w:val="24"/>
          <w:szCs w:val="24"/>
        </w:rPr>
      </w:pPr>
      <w:r w:rsidRPr="00194505">
        <w:rPr>
          <w:rFonts w:ascii="Arial" w:hAnsi="Arial" w:cs="Arial"/>
          <w:sz w:val="24"/>
          <w:szCs w:val="24"/>
        </w:rPr>
        <w:t xml:space="preserve">Posibles Patrones: </w:t>
      </w:r>
      <w:r w:rsidRPr="004D0BC3">
        <w:rPr>
          <w:rFonts w:ascii="Arial" w:hAnsi="Arial" w:cs="Arial"/>
          <w:sz w:val="24"/>
          <w:szCs w:val="24"/>
        </w:rPr>
        <w:t>se puede</w:t>
      </w:r>
      <w:r w:rsidRPr="00194505">
        <w:rPr>
          <w:rFonts w:ascii="Arial" w:hAnsi="Arial" w:cs="Arial"/>
          <w:sz w:val="24"/>
          <w:szCs w:val="24"/>
        </w:rPr>
        <w:t xml:space="preserve"> analizar si hay alguna correlación entre la edad de los pacientes y la presencia de ciertos síntomas, lo cual podría proporcionar información sobre el impacto de la edad en el desarrollo de la diabetes.</w:t>
      </w:r>
    </w:p>
    <w:p w14:paraId="3F0E837E" w14:textId="30C8D956" w:rsidR="00194505" w:rsidRPr="004D0BC3" w:rsidRDefault="00194505" w:rsidP="009246B5">
      <w:pPr>
        <w:numPr>
          <w:ilvl w:val="0"/>
          <w:numId w:val="120"/>
        </w:numPr>
        <w:spacing w:line="360" w:lineRule="auto"/>
        <w:jc w:val="both"/>
        <w:rPr>
          <w:rFonts w:ascii="Arial" w:hAnsi="Arial" w:cs="Arial"/>
          <w:sz w:val="24"/>
          <w:szCs w:val="24"/>
        </w:rPr>
      </w:pPr>
      <w:r w:rsidRPr="00194505">
        <w:rPr>
          <w:rFonts w:ascii="Arial" w:hAnsi="Arial" w:cs="Arial"/>
          <w:sz w:val="24"/>
          <w:szCs w:val="24"/>
        </w:rPr>
        <w:t>Clasificación: El hecho de que todos los registros están clasificados como "Positive" indica que todos los pacientes presentan síntomas que sugieren diabetes. Un análisis de características podría ayudar a establecer criterios para identificar a pacientes en riesgo.</w:t>
      </w:r>
    </w:p>
    <w:p w14:paraId="21BF8A09" w14:textId="77777777" w:rsidR="004D0BC3" w:rsidRPr="004D0BC3" w:rsidRDefault="004D0BC3" w:rsidP="004D0BC3">
      <w:pPr>
        <w:spacing w:line="360" w:lineRule="auto"/>
        <w:jc w:val="both"/>
        <w:rPr>
          <w:rFonts w:ascii="Arial" w:hAnsi="Arial" w:cs="Arial"/>
          <w:sz w:val="24"/>
          <w:szCs w:val="24"/>
        </w:rPr>
      </w:pPr>
    </w:p>
    <w:p w14:paraId="07F0678E" w14:textId="77777777" w:rsidR="004D0BC3" w:rsidRPr="004D0BC3" w:rsidRDefault="004D0BC3" w:rsidP="004D0BC3">
      <w:pPr>
        <w:spacing w:line="360" w:lineRule="auto"/>
        <w:jc w:val="both"/>
        <w:rPr>
          <w:rFonts w:ascii="Arial" w:hAnsi="Arial" w:cs="Arial"/>
          <w:sz w:val="24"/>
          <w:szCs w:val="24"/>
        </w:rPr>
      </w:pPr>
    </w:p>
    <w:p w14:paraId="123BC813" w14:textId="77777777" w:rsidR="004D0BC3" w:rsidRPr="004D0BC3" w:rsidRDefault="004D0BC3" w:rsidP="004D0BC3">
      <w:pPr>
        <w:spacing w:line="360" w:lineRule="auto"/>
        <w:jc w:val="both"/>
        <w:rPr>
          <w:rFonts w:ascii="Arial" w:hAnsi="Arial" w:cs="Arial"/>
          <w:sz w:val="24"/>
          <w:szCs w:val="24"/>
        </w:rPr>
      </w:pPr>
    </w:p>
    <w:p w14:paraId="6AEA75DB" w14:textId="77777777" w:rsidR="004D0BC3" w:rsidRPr="00194505" w:rsidRDefault="004D0BC3" w:rsidP="004D0BC3">
      <w:pPr>
        <w:spacing w:line="360" w:lineRule="auto"/>
        <w:jc w:val="both"/>
        <w:rPr>
          <w:rFonts w:ascii="Arial" w:hAnsi="Arial" w:cs="Arial"/>
          <w:sz w:val="24"/>
          <w:szCs w:val="24"/>
        </w:rPr>
      </w:pPr>
    </w:p>
    <w:p w14:paraId="77791A60" w14:textId="304FCC96" w:rsidR="00194505" w:rsidRPr="004D0BC3" w:rsidRDefault="000A7D99" w:rsidP="009246B5">
      <w:pPr>
        <w:spacing w:line="360" w:lineRule="auto"/>
        <w:jc w:val="both"/>
        <w:rPr>
          <w:rFonts w:ascii="Arial" w:hAnsi="Arial" w:cs="Arial"/>
          <w:b/>
          <w:bCs/>
          <w:sz w:val="24"/>
          <w:szCs w:val="24"/>
        </w:rPr>
      </w:pPr>
      <w:r w:rsidRPr="004D0BC3">
        <w:rPr>
          <w:rFonts w:ascii="Arial" w:hAnsi="Arial" w:cs="Arial"/>
          <w:b/>
          <w:bCs/>
          <w:sz w:val="24"/>
          <w:szCs w:val="24"/>
        </w:rPr>
        <w:lastRenderedPageBreak/>
        <w:t>Tabla de variables</w:t>
      </w:r>
    </w:p>
    <w:tbl>
      <w:tblPr>
        <w:tblStyle w:val="Tablaconcuadrcula4-nfasis2"/>
        <w:tblW w:w="0" w:type="auto"/>
        <w:tblLayout w:type="fixed"/>
        <w:tblLook w:val="04A0" w:firstRow="1" w:lastRow="0" w:firstColumn="1" w:lastColumn="0" w:noHBand="0" w:noVBand="1"/>
      </w:tblPr>
      <w:tblGrid>
        <w:gridCol w:w="3666"/>
        <w:gridCol w:w="2069"/>
        <w:gridCol w:w="1679"/>
        <w:gridCol w:w="1923"/>
      </w:tblGrid>
      <w:tr w:rsidR="002F78AB" w:rsidRPr="004D0BC3" w14:paraId="4B7E3E3F" w14:textId="77777777" w:rsidTr="002F78AB">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3666" w:type="dxa"/>
            <w:hideMark/>
          </w:tcPr>
          <w:p w14:paraId="5FC09BB1" w14:textId="77777777" w:rsidR="000A7D99" w:rsidRPr="000A7D99" w:rsidRDefault="000A7D99" w:rsidP="009246B5">
            <w:pPr>
              <w:spacing w:line="360" w:lineRule="auto"/>
              <w:jc w:val="center"/>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Nombre de la variable</w:t>
            </w:r>
          </w:p>
        </w:tc>
        <w:tc>
          <w:tcPr>
            <w:tcW w:w="2069" w:type="dxa"/>
            <w:hideMark/>
          </w:tcPr>
          <w:p w14:paraId="7B21D02E"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Role</w:t>
            </w:r>
          </w:p>
        </w:tc>
        <w:tc>
          <w:tcPr>
            <w:tcW w:w="1679" w:type="dxa"/>
            <w:hideMark/>
          </w:tcPr>
          <w:p w14:paraId="5B3C70B7"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Tipo</w:t>
            </w:r>
          </w:p>
        </w:tc>
        <w:tc>
          <w:tcPr>
            <w:tcW w:w="1923" w:type="dxa"/>
            <w:hideMark/>
          </w:tcPr>
          <w:p w14:paraId="38BD0DFF" w14:textId="77777777" w:rsidR="000A7D99" w:rsidRPr="000A7D99" w:rsidRDefault="000A7D99" w:rsidP="009246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auto"/>
                <w:sz w:val="24"/>
                <w:szCs w:val="24"/>
                <w:lang w:eastAsia="es-MX"/>
              </w:rPr>
            </w:pPr>
            <w:r w:rsidRPr="000A7D99">
              <w:rPr>
                <w:rFonts w:ascii="Arial" w:eastAsia="Times New Roman" w:hAnsi="Arial" w:cs="Arial"/>
                <w:b w:val="0"/>
                <w:bCs w:val="0"/>
                <w:color w:val="auto"/>
                <w:sz w:val="24"/>
                <w:szCs w:val="24"/>
                <w:lang w:eastAsia="es-MX"/>
              </w:rPr>
              <w:t>Demográfico</w:t>
            </w:r>
          </w:p>
        </w:tc>
      </w:tr>
      <w:tr w:rsidR="002F78AB" w:rsidRPr="004D0BC3" w14:paraId="72D767B1"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526CD5B"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edad</w:t>
            </w:r>
          </w:p>
        </w:tc>
        <w:tc>
          <w:tcPr>
            <w:tcW w:w="2069" w:type="dxa"/>
            <w:hideMark/>
          </w:tcPr>
          <w:p w14:paraId="7CA0FE10"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473F9C2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Entero</w:t>
            </w:r>
          </w:p>
        </w:tc>
        <w:tc>
          <w:tcPr>
            <w:tcW w:w="1923" w:type="dxa"/>
            <w:hideMark/>
          </w:tcPr>
          <w:p w14:paraId="6E55829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Edad</w:t>
            </w:r>
          </w:p>
        </w:tc>
      </w:tr>
      <w:tr w:rsidR="002F78AB" w:rsidRPr="004D0BC3" w14:paraId="7EA46E12"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CB1D734"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género</w:t>
            </w:r>
          </w:p>
        </w:tc>
        <w:tc>
          <w:tcPr>
            <w:tcW w:w="2069" w:type="dxa"/>
            <w:hideMark/>
          </w:tcPr>
          <w:p w14:paraId="5D99C0ED"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6E8B3889"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Categórico</w:t>
            </w:r>
          </w:p>
        </w:tc>
        <w:tc>
          <w:tcPr>
            <w:tcW w:w="1923" w:type="dxa"/>
            <w:hideMark/>
          </w:tcPr>
          <w:p w14:paraId="6E04C3F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Género</w:t>
            </w:r>
          </w:p>
        </w:tc>
      </w:tr>
      <w:tr w:rsidR="002F78AB" w:rsidRPr="004D0BC3" w14:paraId="1112F087"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051F9317"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poliuria</w:t>
            </w:r>
          </w:p>
        </w:tc>
        <w:tc>
          <w:tcPr>
            <w:tcW w:w="2069" w:type="dxa"/>
            <w:hideMark/>
          </w:tcPr>
          <w:p w14:paraId="275A9839"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598E8564"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4BA0407E"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5227D28C"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EA22231"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polidipsia</w:t>
            </w:r>
          </w:p>
        </w:tc>
        <w:tc>
          <w:tcPr>
            <w:tcW w:w="2069" w:type="dxa"/>
            <w:hideMark/>
          </w:tcPr>
          <w:p w14:paraId="4D067FA7"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0D5BF8F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C6A1623"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69E444C1" w14:textId="77777777" w:rsidTr="002F78AB">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666" w:type="dxa"/>
            <w:hideMark/>
          </w:tcPr>
          <w:p w14:paraId="5CC52A29"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pérdida de peso repentina</w:t>
            </w:r>
          </w:p>
        </w:tc>
        <w:tc>
          <w:tcPr>
            <w:tcW w:w="2069" w:type="dxa"/>
            <w:hideMark/>
          </w:tcPr>
          <w:p w14:paraId="12EF56EA"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02E617B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50279C1E"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0167E32A"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752EA050"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debilidad</w:t>
            </w:r>
          </w:p>
        </w:tc>
        <w:tc>
          <w:tcPr>
            <w:tcW w:w="2069" w:type="dxa"/>
            <w:hideMark/>
          </w:tcPr>
          <w:p w14:paraId="18C9151A"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753B399E"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7C1E64EC"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6FC937F4"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09826E9E"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polifagia</w:t>
            </w:r>
          </w:p>
        </w:tc>
        <w:tc>
          <w:tcPr>
            <w:tcW w:w="2069" w:type="dxa"/>
            <w:hideMark/>
          </w:tcPr>
          <w:p w14:paraId="6BDA6B41"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3551895F"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40FE133"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3214497F"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5748208"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candidiasis genital</w:t>
            </w:r>
          </w:p>
        </w:tc>
        <w:tc>
          <w:tcPr>
            <w:tcW w:w="2069" w:type="dxa"/>
            <w:hideMark/>
          </w:tcPr>
          <w:p w14:paraId="31AD2015"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59B4A1CA"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01AFAC43"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3C76384D" w14:textId="77777777" w:rsidTr="002F78A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4F545C2F"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desenfoque visual</w:t>
            </w:r>
          </w:p>
        </w:tc>
        <w:tc>
          <w:tcPr>
            <w:tcW w:w="2069" w:type="dxa"/>
            <w:hideMark/>
          </w:tcPr>
          <w:p w14:paraId="7261691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1E0A68E9"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1067715D" w14:textId="77777777" w:rsidR="000A7D99" w:rsidRPr="000A7D99" w:rsidRDefault="000A7D99" w:rsidP="009246B5">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r w:rsidR="002F78AB" w:rsidRPr="004D0BC3" w14:paraId="57FE1BA0" w14:textId="77777777" w:rsidTr="002F78AB">
        <w:trPr>
          <w:trHeight w:val="570"/>
        </w:trPr>
        <w:tc>
          <w:tcPr>
            <w:cnfStyle w:val="001000000000" w:firstRow="0" w:lastRow="0" w:firstColumn="1" w:lastColumn="0" w:oddVBand="0" w:evenVBand="0" w:oddHBand="0" w:evenHBand="0" w:firstRowFirstColumn="0" w:firstRowLastColumn="0" w:lastRowFirstColumn="0" w:lastRowLastColumn="0"/>
            <w:tcW w:w="3666" w:type="dxa"/>
            <w:hideMark/>
          </w:tcPr>
          <w:p w14:paraId="1E5AC182" w14:textId="77777777" w:rsidR="000A7D99" w:rsidRPr="000A7D99" w:rsidRDefault="000A7D99" w:rsidP="009246B5">
            <w:pPr>
              <w:spacing w:line="360" w:lineRule="auto"/>
              <w:rPr>
                <w:rFonts w:ascii="Arial" w:eastAsia="Times New Roman" w:hAnsi="Arial" w:cs="Arial"/>
                <w:b w:val="0"/>
                <w:bCs w:val="0"/>
                <w:sz w:val="24"/>
                <w:szCs w:val="24"/>
                <w:lang w:eastAsia="es-MX"/>
              </w:rPr>
            </w:pPr>
            <w:r w:rsidRPr="000A7D99">
              <w:rPr>
                <w:rFonts w:ascii="Arial" w:eastAsia="Times New Roman" w:hAnsi="Arial" w:cs="Arial"/>
                <w:b w:val="0"/>
                <w:bCs w:val="0"/>
                <w:sz w:val="24"/>
                <w:szCs w:val="24"/>
                <w:lang w:eastAsia="es-MX"/>
              </w:rPr>
              <w:t>picor</w:t>
            </w:r>
          </w:p>
        </w:tc>
        <w:tc>
          <w:tcPr>
            <w:tcW w:w="2069" w:type="dxa"/>
            <w:hideMark/>
          </w:tcPr>
          <w:p w14:paraId="1ABE6268"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Característica</w:t>
            </w:r>
          </w:p>
        </w:tc>
        <w:tc>
          <w:tcPr>
            <w:tcW w:w="1679" w:type="dxa"/>
            <w:hideMark/>
          </w:tcPr>
          <w:p w14:paraId="14D202E1"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Binario</w:t>
            </w:r>
          </w:p>
        </w:tc>
        <w:tc>
          <w:tcPr>
            <w:tcW w:w="1923" w:type="dxa"/>
            <w:hideMark/>
          </w:tcPr>
          <w:p w14:paraId="57C53612" w14:textId="77777777" w:rsidR="000A7D99" w:rsidRPr="000A7D99" w:rsidRDefault="000A7D99" w:rsidP="009246B5">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0A7D99">
              <w:rPr>
                <w:rFonts w:ascii="Arial" w:eastAsia="Times New Roman" w:hAnsi="Arial" w:cs="Arial"/>
                <w:sz w:val="24"/>
                <w:szCs w:val="24"/>
                <w:lang w:eastAsia="es-MX"/>
              </w:rPr>
              <w:t> </w:t>
            </w:r>
          </w:p>
        </w:tc>
      </w:tr>
    </w:tbl>
    <w:p w14:paraId="3E600472" w14:textId="77777777" w:rsidR="000A7D99" w:rsidRPr="004D0BC3" w:rsidRDefault="000A7D99" w:rsidP="009246B5">
      <w:pPr>
        <w:spacing w:line="360" w:lineRule="auto"/>
        <w:jc w:val="both"/>
        <w:rPr>
          <w:rFonts w:ascii="Arial" w:hAnsi="Arial" w:cs="Arial"/>
          <w:b/>
          <w:bCs/>
          <w:sz w:val="24"/>
          <w:szCs w:val="24"/>
        </w:rPr>
      </w:pPr>
    </w:p>
    <w:p w14:paraId="3488F21E" w14:textId="099EA74D" w:rsidR="000A7D99" w:rsidRPr="004D0BC3" w:rsidRDefault="000A7D99" w:rsidP="009246B5">
      <w:pPr>
        <w:spacing w:line="360" w:lineRule="auto"/>
        <w:jc w:val="both"/>
        <w:rPr>
          <w:rFonts w:ascii="Arial" w:hAnsi="Arial" w:cs="Arial"/>
          <w:b/>
          <w:bCs/>
          <w:sz w:val="24"/>
          <w:szCs w:val="24"/>
        </w:rPr>
      </w:pPr>
      <w:r w:rsidRPr="004D0BC3">
        <w:rPr>
          <w:rFonts w:ascii="Arial" w:hAnsi="Arial" w:cs="Arial"/>
          <w:b/>
          <w:bCs/>
          <w:sz w:val="24"/>
          <w:szCs w:val="24"/>
        </w:rPr>
        <w:t>Información variable adicional</w:t>
      </w:r>
    </w:p>
    <w:p w14:paraId="266B7698" w14:textId="77777777" w:rsidR="000A7D99"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 xml:space="preserve">Edad 1,20-65 </w:t>
      </w:r>
    </w:p>
    <w:p w14:paraId="320FDBF9" w14:textId="77777777"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Sexo 1. Masculino,</w:t>
      </w:r>
      <w:r w:rsidRPr="004D0BC3">
        <w:rPr>
          <w:rFonts w:ascii="Arial" w:hAnsi="Arial" w:cs="Arial"/>
          <w:sz w:val="24"/>
          <w:szCs w:val="24"/>
        </w:rPr>
        <w:t xml:space="preserve"> </w:t>
      </w:r>
      <w:r w:rsidRPr="004D0BC3">
        <w:rPr>
          <w:rFonts w:ascii="Arial" w:hAnsi="Arial" w:cs="Arial"/>
          <w:sz w:val="24"/>
          <w:szCs w:val="24"/>
        </w:rPr>
        <w:t xml:space="preserve">2. Femenino </w:t>
      </w:r>
    </w:p>
    <w:p w14:paraId="55D7D3FB" w14:textId="7565BDE4"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Poliuria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248ABAE1" w14:textId="5B32B8AE"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Polidipsia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40BB662" w14:textId="43E3D7EF"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Pérdida repentina de peso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4470B47" w14:textId="16DFB4CF"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Debilidad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54475755" w14:textId="1F281988"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Polifagia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00242F73" w14:textId="60682FF3"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Candidiasis genital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C18F770" w14:textId="044F686D"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Visión borrosa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54FED602" w14:textId="18046A4D"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lastRenderedPageBreak/>
        <w:t>Prurito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E4ACD34" w14:textId="7C6ECA76"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Irritabilidad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4D585884" w14:textId="4159FD70"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Retraso en la cicatrización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A912349" w14:textId="345C932C"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Parálisis parcial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6CF07C49" w14:textId="5E86BE86"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Rigidez muscular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1839FDFF" w14:textId="7247F5B7"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Alopecia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23047810" w14:textId="4DAA61EB" w:rsidR="007E5B98"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Obesidad 1.</w:t>
      </w:r>
      <w:r w:rsidR="007E5B98" w:rsidRPr="004D0BC3">
        <w:rPr>
          <w:rFonts w:ascii="Arial" w:hAnsi="Arial" w:cs="Arial"/>
          <w:sz w:val="24"/>
          <w:szCs w:val="24"/>
        </w:rPr>
        <w:t xml:space="preserve"> </w:t>
      </w:r>
      <w:r w:rsidRPr="004D0BC3">
        <w:rPr>
          <w:rFonts w:ascii="Arial" w:hAnsi="Arial" w:cs="Arial"/>
          <w:sz w:val="24"/>
          <w:szCs w:val="24"/>
        </w:rPr>
        <w:t xml:space="preserve">Sí, 2.No. </w:t>
      </w:r>
    </w:p>
    <w:p w14:paraId="3BB1183D" w14:textId="35DE95F3" w:rsidR="000A7D99" w:rsidRPr="004D0BC3" w:rsidRDefault="000A7D99" w:rsidP="009246B5">
      <w:pPr>
        <w:spacing w:line="360" w:lineRule="auto"/>
        <w:jc w:val="both"/>
        <w:rPr>
          <w:rFonts w:ascii="Arial" w:hAnsi="Arial" w:cs="Arial"/>
          <w:sz w:val="24"/>
          <w:szCs w:val="24"/>
        </w:rPr>
      </w:pPr>
      <w:r w:rsidRPr="004D0BC3">
        <w:rPr>
          <w:rFonts w:ascii="Arial" w:hAnsi="Arial" w:cs="Arial"/>
          <w:sz w:val="24"/>
          <w:szCs w:val="24"/>
        </w:rPr>
        <w:t>Clase 1.</w:t>
      </w:r>
      <w:r w:rsidR="007E5B98" w:rsidRPr="004D0BC3">
        <w:rPr>
          <w:rFonts w:ascii="Arial" w:hAnsi="Arial" w:cs="Arial"/>
          <w:sz w:val="24"/>
          <w:szCs w:val="24"/>
        </w:rPr>
        <w:t xml:space="preserve"> </w:t>
      </w:r>
      <w:r w:rsidRPr="004D0BC3">
        <w:rPr>
          <w:rFonts w:ascii="Arial" w:hAnsi="Arial" w:cs="Arial"/>
          <w:sz w:val="24"/>
          <w:szCs w:val="24"/>
        </w:rPr>
        <w:t>Positiva, 2.</w:t>
      </w:r>
      <w:r w:rsidR="002F78AB" w:rsidRPr="004D0BC3">
        <w:rPr>
          <w:rFonts w:ascii="Arial" w:hAnsi="Arial" w:cs="Arial"/>
          <w:sz w:val="24"/>
          <w:szCs w:val="24"/>
        </w:rPr>
        <w:t xml:space="preserve"> </w:t>
      </w:r>
      <w:r w:rsidRPr="004D0BC3">
        <w:rPr>
          <w:rFonts w:ascii="Arial" w:hAnsi="Arial" w:cs="Arial"/>
          <w:sz w:val="24"/>
          <w:szCs w:val="24"/>
        </w:rPr>
        <w:t>Negativa.</w:t>
      </w:r>
    </w:p>
    <w:p w14:paraId="262B95E5" w14:textId="295D32F8" w:rsidR="00BA2A7A" w:rsidRPr="004D0BC3" w:rsidRDefault="00F97B87" w:rsidP="009246B5">
      <w:pPr>
        <w:spacing w:line="360" w:lineRule="auto"/>
        <w:jc w:val="both"/>
        <w:rPr>
          <w:rFonts w:ascii="Arial" w:hAnsi="Arial" w:cs="Arial"/>
          <w:sz w:val="24"/>
          <w:szCs w:val="24"/>
        </w:rPr>
      </w:pPr>
      <w:r w:rsidRPr="004D0BC3">
        <w:rPr>
          <w:rFonts w:ascii="Arial" w:hAnsi="Arial" w:cs="Arial"/>
          <w:sz w:val="24"/>
          <w:szCs w:val="24"/>
        </w:rPr>
        <w:t xml:space="preserve">La diabetes es una enfermedad crónica que está creciendo a un ritmo alarmante y representa un riesgo grave para la salud mundial. Según datos de la Organización Mundial de la Salud (OMS) en 2018, ya ha afectado a 422 millones de personas en todo el planeta. Debido a que la diabetes tiene una fase asintomática prolongada, es fundamental realizar un diagnóstico temprano para mejorar las posibilidades de un tratamiento eficaz. Actualmente, aproximadamente el 50% de las personas que padecen diabetes no han sido diagnosticadas, en gran parte debido a la ausencia de síntomas claros en las primeras etapas de la enfermedad. La detección temprana solo se puede lograr mediante la evaluación exhaustiva de los signos y síntomas, tanto comunes como inusuales, que varían a lo largo del tiempo desde el inicio hasta el diagnóstico. Los métodos de clasificación en minería de datos han demostrado ser herramientas valiosas para la predicción del riesgo de enfermedades como la diabetes. Para generar un modelo predictivo preciso, se necesita contar con datos relevantes sobre pacientes que presentan esta condición. En este estudio, hemos trabajado con un conjunto de datos que incluye 520 casos, recopilados a través de entrevistas directas a pacientes del Hospital de Diabetes de </w:t>
      </w:r>
      <w:proofErr w:type="spellStart"/>
      <w:r w:rsidRPr="004D0BC3">
        <w:rPr>
          <w:rFonts w:ascii="Arial" w:hAnsi="Arial" w:cs="Arial"/>
          <w:sz w:val="24"/>
          <w:szCs w:val="24"/>
        </w:rPr>
        <w:t>Sylhet</w:t>
      </w:r>
      <w:proofErr w:type="spellEnd"/>
      <w:r w:rsidRPr="004D0BC3">
        <w:rPr>
          <w:rFonts w:ascii="Arial" w:hAnsi="Arial" w:cs="Arial"/>
          <w:sz w:val="24"/>
          <w:szCs w:val="24"/>
        </w:rPr>
        <w:t xml:space="preserve">, ubicado en </w:t>
      </w:r>
      <w:proofErr w:type="spellStart"/>
      <w:r w:rsidRPr="004D0BC3">
        <w:rPr>
          <w:rFonts w:ascii="Arial" w:hAnsi="Arial" w:cs="Arial"/>
          <w:sz w:val="24"/>
          <w:szCs w:val="24"/>
        </w:rPr>
        <w:t>Sylhet</w:t>
      </w:r>
      <w:proofErr w:type="spellEnd"/>
      <w:r w:rsidRPr="004D0BC3">
        <w:rPr>
          <w:rFonts w:ascii="Arial" w:hAnsi="Arial" w:cs="Arial"/>
          <w:sz w:val="24"/>
          <w:szCs w:val="24"/>
        </w:rPr>
        <w:t>, Bangladesh.</w:t>
      </w:r>
    </w:p>
    <w:p w14:paraId="24002FCD" w14:textId="77777777" w:rsidR="005C5B87" w:rsidRPr="004D0BC3" w:rsidRDefault="005C5B87" w:rsidP="009246B5">
      <w:pPr>
        <w:spacing w:line="360" w:lineRule="auto"/>
        <w:jc w:val="both"/>
        <w:rPr>
          <w:rFonts w:ascii="Arial" w:hAnsi="Arial" w:cs="Arial"/>
          <w:sz w:val="24"/>
          <w:szCs w:val="24"/>
        </w:rPr>
      </w:pPr>
    </w:p>
    <w:p w14:paraId="756C60F9" w14:textId="77777777" w:rsidR="009246B5" w:rsidRPr="004D0BC3" w:rsidRDefault="009246B5" w:rsidP="009246B5">
      <w:pPr>
        <w:spacing w:line="360" w:lineRule="auto"/>
        <w:jc w:val="both"/>
        <w:rPr>
          <w:rFonts w:ascii="Arial" w:hAnsi="Arial" w:cs="Arial"/>
          <w:sz w:val="24"/>
          <w:szCs w:val="24"/>
        </w:rPr>
      </w:pPr>
    </w:p>
    <w:p w14:paraId="39D7A74C" w14:textId="28B3C6EF" w:rsidR="00EB35EC" w:rsidRPr="004D0BC3" w:rsidRDefault="00552B83" w:rsidP="009246B5">
      <w:pPr>
        <w:pStyle w:val="Ttulo2"/>
        <w:spacing w:line="360" w:lineRule="auto"/>
        <w:rPr>
          <w:rFonts w:cs="Arial"/>
        </w:rPr>
      </w:pPr>
      <w:bookmarkStart w:id="123" w:name="_Toc178701294"/>
      <w:r w:rsidRPr="004D0BC3">
        <w:rPr>
          <w:rFonts w:cs="Arial"/>
        </w:rPr>
        <w:lastRenderedPageBreak/>
        <w:t>Diseño y prototipado</w:t>
      </w:r>
      <w:bookmarkEnd w:id="123"/>
    </w:p>
    <w:p w14:paraId="19203494" w14:textId="77777777" w:rsidR="00552B83" w:rsidRPr="004D0BC3" w:rsidRDefault="00552B83" w:rsidP="009246B5">
      <w:pPr>
        <w:spacing w:line="360" w:lineRule="auto"/>
        <w:rPr>
          <w:rFonts w:ascii="Arial" w:hAnsi="Arial" w:cs="Arial"/>
        </w:rPr>
      </w:pPr>
    </w:p>
    <w:p w14:paraId="63D9D292" w14:textId="77777777" w:rsidR="00552B83" w:rsidRPr="004D0BC3" w:rsidRDefault="00552B83" w:rsidP="009246B5">
      <w:pPr>
        <w:pStyle w:val="Ttulo3"/>
        <w:spacing w:line="360" w:lineRule="auto"/>
        <w:rPr>
          <w:rFonts w:cs="Arial"/>
        </w:rPr>
      </w:pPr>
      <w:bookmarkStart w:id="124" w:name="_Toc178701295"/>
      <w:r w:rsidRPr="004D0BC3">
        <w:rPr>
          <w:rFonts w:cs="Arial"/>
        </w:rPr>
        <w:t>Diagrama de casos de uso</w:t>
      </w:r>
      <w:bookmarkEnd w:id="124"/>
    </w:p>
    <w:p w14:paraId="283ECADC" w14:textId="77777777" w:rsidR="00B41012" w:rsidRPr="004D0BC3" w:rsidRDefault="00B41012" w:rsidP="009246B5">
      <w:pPr>
        <w:spacing w:line="360" w:lineRule="auto"/>
        <w:rPr>
          <w:rFonts w:ascii="Arial" w:hAnsi="Arial" w:cs="Arial"/>
          <w:sz w:val="24"/>
          <w:szCs w:val="24"/>
        </w:rPr>
      </w:pPr>
    </w:p>
    <w:p w14:paraId="369790A3" w14:textId="0B070B07"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L</w:t>
      </w:r>
      <w:r w:rsidRPr="004D0BC3">
        <w:rPr>
          <w:rFonts w:ascii="Arial" w:hAnsi="Arial" w:cs="Arial"/>
          <w:sz w:val="24"/>
          <w:szCs w:val="24"/>
        </w:rPr>
        <w:t>os diagramas de casos de uso son una herramienta utilizada para representar los</w:t>
      </w:r>
    </w:p>
    <w:p w14:paraId="6F949F38" w14:textId="77777777"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requisitos y funcionalidades de un sistema, centrándose en las interacciones entre</w:t>
      </w:r>
    </w:p>
    <w:p w14:paraId="33AD17AA" w14:textId="13F6F1B6" w:rsidR="00B41012" w:rsidRPr="004D0BC3" w:rsidRDefault="00B41012" w:rsidP="009246B5">
      <w:pPr>
        <w:spacing w:line="360" w:lineRule="auto"/>
        <w:rPr>
          <w:rFonts w:ascii="Arial" w:hAnsi="Arial" w:cs="Arial"/>
          <w:sz w:val="24"/>
          <w:szCs w:val="24"/>
        </w:rPr>
      </w:pPr>
      <w:r w:rsidRPr="004D0BC3">
        <w:rPr>
          <w:rFonts w:ascii="Arial" w:hAnsi="Arial" w:cs="Arial"/>
          <w:sz w:val="24"/>
          <w:szCs w:val="24"/>
        </w:rPr>
        <w:t xml:space="preserve">los usuarios y el sistema. En la Figura </w:t>
      </w:r>
      <w:r w:rsidRPr="004D0BC3">
        <w:rPr>
          <w:rFonts w:ascii="Arial" w:hAnsi="Arial" w:cs="Arial"/>
          <w:sz w:val="24"/>
          <w:szCs w:val="24"/>
        </w:rPr>
        <w:t>5</w:t>
      </w:r>
      <w:r w:rsidRPr="004D0BC3">
        <w:rPr>
          <w:rFonts w:ascii="Arial" w:hAnsi="Arial" w:cs="Arial"/>
          <w:sz w:val="24"/>
          <w:szCs w:val="24"/>
        </w:rPr>
        <w:t xml:space="preserve"> se presentan los diagramas de casos de</w:t>
      </w:r>
    </w:p>
    <w:p w14:paraId="48FBF8FF" w14:textId="03A37F07" w:rsidR="00552B83" w:rsidRPr="004D0BC3" w:rsidRDefault="00B41012" w:rsidP="009246B5">
      <w:pPr>
        <w:spacing w:line="360" w:lineRule="auto"/>
        <w:rPr>
          <w:rFonts w:ascii="Arial" w:hAnsi="Arial" w:cs="Arial"/>
          <w:sz w:val="24"/>
          <w:szCs w:val="24"/>
        </w:rPr>
      </w:pPr>
      <w:r w:rsidRPr="004D0BC3">
        <w:rPr>
          <w:rFonts w:ascii="Arial" w:hAnsi="Arial" w:cs="Arial"/>
          <w:sz w:val="24"/>
          <w:szCs w:val="24"/>
        </w:rPr>
        <w:t>uso desarrollado</w:t>
      </w:r>
      <w:r w:rsidRPr="004D0BC3">
        <w:rPr>
          <w:rFonts w:ascii="Arial" w:hAnsi="Arial" w:cs="Arial"/>
          <w:sz w:val="24"/>
          <w:szCs w:val="24"/>
        </w:rPr>
        <w:t xml:space="preserve"> para el sistema</w:t>
      </w:r>
    </w:p>
    <w:p w14:paraId="74A39A0D" w14:textId="2AA741D4" w:rsidR="00B41012" w:rsidRPr="004D0BC3" w:rsidRDefault="00B41012" w:rsidP="009246B5">
      <w:pPr>
        <w:spacing w:line="360" w:lineRule="auto"/>
        <w:jc w:val="center"/>
        <w:rPr>
          <w:rFonts w:ascii="Arial" w:hAnsi="Arial" w:cs="Arial"/>
        </w:rPr>
      </w:pPr>
      <w:r w:rsidRPr="004D0BC3">
        <w:rPr>
          <w:rFonts w:ascii="Arial" w:hAnsi="Arial" w:cs="Arial"/>
        </w:rPr>
        <w:drawing>
          <wp:inline distT="0" distB="0" distL="0" distR="0" wp14:anchorId="6D953E53" wp14:editId="33A9E14A">
            <wp:extent cx="5391902" cy="4305901"/>
            <wp:effectExtent l="0" t="0" r="0" b="0"/>
            <wp:docPr id="810899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9449" name="Imagen 1" descr="Diagrama&#10;&#10;Descripción generada automáticamente"/>
                    <pic:cNvPicPr/>
                  </pic:nvPicPr>
                  <pic:blipFill>
                    <a:blip r:embed="rId24"/>
                    <a:stretch>
                      <a:fillRect/>
                    </a:stretch>
                  </pic:blipFill>
                  <pic:spPr>
                    <a:xfrm>
                      <a:off x="0" y="0"/>
                      <a:ext cx="5391902" cy="4305901"/>
                    </a:xfrm>
                    <a:prstGeom prst="rect">
                      <a:avLst/>
                    </a:prstGeom>
                  </pic:spPr>
                </pic:pic>
              </a:graphicData>
            </a:graphic>
          </wp:inline>
        </w:drawing>
      </w:r>
    </w:p>
    <w:p w14:paraId="4904813C" w14:textId="6F7FA186" w:rsidR="00B41012" w:rsidRPr="004D0BC3" w:rsidRDefault="00B41012" w:rsidP="009246B5">
      <w:pPr>
        <w:pStyle w:val="Descripcin"/>
        <w:spacing w:line="360" w:lineRule="auto"/>
        <w:jc w:val="center"/>
        <w:rPr>
          <w:rFonts w:ascii="Arial" w:hAnsi="Arial" w:cs="Arial"/>
          <w:color w:val="auto"/>
          <w:sz w:val="24"/>
          <w:szCs w:val="24"/>
        </w:rPr>
      </w:pPr>
      <w:bookmarkStart w:id="125" w:name="_Toc17870133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6</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casos de uso</w:t>
      </w:r>
      <w:bookmarkEnd w:id="125"/>
    </w:p>
    <w:p w14:paraId="18EFC7DD" w14:textId="77777777" w:rsidR="00552B83" w:rsidRPr="004D0BC3" w:rsidRDefault="00552B83" w:rsidP="009246B5">
      <w:pPr>
        <w:pStyle w:val="Ttulo3"/>
        <w:spacing w:line="360" w:lineRule="auto"/>
        <w:rPr>
          <w:rFonts w:cs="Arial"/>
        </w:rPr>
      </w:pPr>
      <w:bookmarkStart w:id="126" w:name="_Toc178701296"/>
      <w:r w:rsidRPr="004D0BC3">
        <w:rPr>
          <w:rFonts w:cs="Arial"/>
        </w:rPr>
        <w:t>Diagrama de secuencias</w:t>
      </w:r>
      <w:bookmarkEnd w:id="126"/>
      <w:r w:rsidRPr="004D0BC3">
        <w:rPr>
          <w:rFonts w:cs="Arial"/>
        </w:rPr>
        <w:t xml:space="preserve"> </w:t>
      </w:r>
    </w:p>
    <w:p w14:paraId="4AADA949" w14:textId="77777777" w:rsidR="00552B83" w:rsidRPr="004D0BC3" w:rsidRDefault="00552B83" w:rsidP="009246B5">
      <w:pPr>
        <w:spacing w:line="360" w:lineRule="auto"/>
        <w:rPr>
          <w:rFonts w:ascii="Arial" w:hAnsi="Arial" w:cs="Arial"/>
        </w:rPr>
      </w:pPr>
    </w:p>
    <w:p w14:paraId="0CACD984" w14:textId="79524E5D" w:rsidR="002E22EB" w:rsidRPr="004D0BC3" w:rsidRDefault="002E22EB"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lastRenderedPageBreak/>
        <w:t>El diagrama de secuencias es una herramienta visual que permite entender la</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interacción secuencial entre los distintos componentes de un sistema. En la Figura</w:t>
      </w:r>
      <w:r w:rsidRPr="004D0BC3">
        <w:rPr>
          <w:rFonts w:ascii="Arial" w:eastAsia="Times New Roman" w:hAnsi="Arial" w:cs="Arial"/>
          <w:color w:val="000000"/>
          <w:sz w:val="24"/>
          <w:szCs w:val="24"/>
          <w:lang w:eastAsia="es-MX"/>
        </w:rPr>
        <w:t xml:space="preserve"> </w:t>
      </w:r>
      <w:r w:rsidRPr="004D0BC3">
        <w:rPr>
          <w:rFonts w:ascii="Arial" w:eastAsia="Times New Roman" w:hAnsi="Arial" w:cs="Arial"/>
          <w:color w:val="000000"/>
          <w:sz w:val="24"/>
          <w:szCs w:val="24"/>
          <w:lang w:eastAsia="es-MX"/>
        </w:rPr>
        <w:t xml:space="preserve">34 se presentan </w:t>
      </w:r>
      <w:r w:rsidRPr="004D0BC3">
        <w:rPr>
          <w:rFonts w:ascii="Arial" w:eastAsia="Times New Roman" w:hAnsi="Arial" w:cs="Arial"/>
          <w:color w:val="000000"/>
          <w:sz w:val="24"/>
          <w:szCs w:val="24"/>
          <w:lang w:eastAsia="es-MX"/>
        </w:rPr>
        <w:t>el</w:t>
      </w:r>
      <w:r w:rsidRPr="004D0BC3">
        <w:rPr>
          <w:rFonts w:ascii="Arial" w:eastAsia="Times New Roman" w:hAnsi="Arial" w:cs="Arial"/>
          <w:color w:val="000000"/>
          <w:sz w:val="24"/>
          <w:szCs w:val="24"/>
          <w:lang w:eastAsia="es-MX"/>
        </w:rPr>
        <w:t xml:space="preserve"> diagrama de secuencias desarrollado</w:t>
      </w:r>
      <w:r w:rsidRPr="004D0BC3">
        <w:rPr>
          <w:rFonts w:ascii="Arial" w:eastAsia="Times New Roman" w:hAnsi="Arial" w:cs="Arial"/>
          <w:color w:val="000000"/>
          <w:sz w:val="24"/>
          <w:szCs w:val="24"/>
          <w:lang w:eastAsia="es-MX"/>
        </w:rPr>
        <w:t>.</w:t>
      </w:r>
    </w:p>
    <w:p w14:paraId="784A4275" w14:textId="5079751B" w:rsidR="002E22EB" w:rsidRPr="004D0BC3" w:rsidRDefault="002E22EB" w:rsidP="009246B5">
      <w:pPr>
        <w:spacing w:line="360" w:lineRule="auto"/>
        <w:jc w:val="both"/>
        <w:rPr>
          <w:rFonts w:ascii="Arial" w:eastAsia="Times New Roman" w:hAnsi="Arial" w:cs="Arial"/>
          <w:color w:val="000000"/>
          <w:sz w:val="24"/>
          <w:szCs w:val="24"/>
          <w:lang w:eastAsia="es-MX"/>
        </w:rPr>
      </w:pPr>
      <w:r w:rsidRPr="004D0BC3">
        <w:rPr>
          <w:rFonts w:ascii="Arial" w:hAnsi="Arial" w:cs="Arial"/>
          <w:noProof/>
        </w:rPr>
        <w:drawing>
          <wp:inline distT="0" distB="0" distL="0" distR="0" wp14:anchorId="775EE0FA" wp14:editId="6BCB132F">
            <wp:extent cx="5791835" cy="4308475"/>
            <wp:effectExtent l="0" t="0" r="0" b="0"/>
            <wp:docPr id="984633353"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3353" name="Imagen 44"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308475"/>
                    </a:xfrm>
                    <a:prstGeom prst="rect">
                      <a:avLst/>
                    </a:prstGeom>
                    <a:noFill/>
                    <a:ln>
                      <a:noFill/>
                    </a:ln>
                  </pic:spPr>
                </pic:pic>
              </a:graphicData>
            </a:graphic>
          </wp:inline>
        </w:drawing>
      </w:r>
    </w:p>
    <w:p w14:paraId="4D37AB43" w14:textId="1750493B" w:rsidR="00B41012" w:rsidRPr="004D0BC3" w:rsidRDefault="00B41012" w:rsidP="009246B5">
      <w:pPr>
        <w:pStyle w:val="Descripcin"/>
        <w:spacing w:line="360" w:lineRule="auto"/>
        <w:jc w:val="center"/>
        <w:rPr>
          <w:rFonts w:ascii="Arial" w:eastAsia="Times New Roman" w:hAnsi="Arial" w:cs="Arial"/>
          <w:color w:val="auto"/>
          <w:sz w:val="36"/>
          <w:szCs w:val="36"/>
          <w:lang w:eastAsia="es-MX"/>
        </w:rPr>
      </w:pPr>
      <w:bookmarkStart w:id="127" w:name="_Toc17870133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7</w:t>
      </w:r>
      <w:r w:rsidRPr="004D0BC3">
        <w:rPr>
          <w:rFonts w:ascii="Arial" w:hAnsi="Arial" w:cs="Arial"/>
          <w:color w:val="auto"/>
          <w:sz w:val="24"/>
          <w:szCs w:val="24"/>
        </w:rPr>
        <w:fldChar w:fldCharType="end"/>
      </w:r>
      <w:r w:rsidRPr="004D0BC3">
        <w:rPr>
          <w:rFonts w:ascii="Arial" w:hAnsi="Arial" w:cs="Arial"/>
          <w:color w:val="auto"/>
          <w:sz w:val="24"/>
          <w:szCs w:val="24"/>
        </w:rPr>
        <w:t xml:space="preserve"> Diagrama de secuencias</w:t>
      </w:r>
      <w:bookmarkEnd w:id="127"/>
    </w:p>
    <w:p w14:paraId="7CAB07F8" w14:textId="069D1BC1" w:rsidR="00416ABF" w:rsidRPr="004D0BC3" w:rsidRDefault="00552B83" w:rsidP="009246B5">
      <w:pPr>
        <w:pStyle w:val="Ttulo3"/>
        <w:spacing w:line="360" w:lineRule="auto"/>
        <w:rPr>
          <w:rFonts w:cs="Arial"/>
        </w:rPr>
      </w:pPr>
      <w:bookmarkStart w:id="128" w:name="_Toc178701297"/>
      <w:r w:rsidRPr="004D0BC3">
        <w:rPr>
          <w:rFonts w:cs="Arial"/>
        </w:rPr>
        <w:t>Diagrama de clases</w:t>
      </w:r>
      <w:bookmarkEnd w:id="128"/>
    </w:p>
    <w:p w14:paraId="6E268CAD" w14:textId="77777777" w:rsidR="00552B83" w:rsidRPr="004D0BC3" w:rsidRDefault="00552B83" w:rsidP="009246B5">
      <w:pPr>
        <w:spacing w:line="360" w:lineRule="auto"/>
        <w:rPr>
          <w:rFonts w:ascii="Arial" w:hAnsi="Arial" w:cs="Arial"/>
        </w:rPr>
      </w:pPr>
    </w:p>
    <w:p w14:paraId="7CE2C8F8" w14:textId="77777777" w:rsidR="00B41012" w:rsidRPr="004D0BC3" w:rsidRDefault="00B41012" w:rsidP="009246B5">
      <w:pPr>
        <w:spacing w:line="360" w:lineRule="auto"/>
        <w:rPr>
          <w:rFonts w:ascii="Arial" w:hAnsi="Arial" w:cs="Arial"/>
        </w:rPr>
      </w:pPr>
    </w:p>
    <w:p w14:paraId="527783CF" w14:textId="77777777" w:rsidR="00D027D7" w:rsidRPr="004D0BC3" w:rsidRDefault="00D027D7" w:rsidP="009246B5">
      <w:pPr>
        <w:spacing w:line="360" w:lineRule="auto"/>
        <w:rPr>
          <w:rFonts w:ascii="Arial" w:hAnsi="Arial" w:cs="Arial"/>
        </w:rPr>
      </w:pPr>
    </w:p>
    <w:p w14:paraId="37A4D849" w14:textId="77777777" w:rsidR="00D027D7" w:rsidRPr="004D0BC3" w:rsidRDefault="00D027D7" w:rsidP="009246B5">
      <w:pPr>
        <w:spacing w:line="360" w:lineRule="auto"/>
        <w:rPr>
          <w:rFonts w:ascii="Arial" w:hAnsi="Arial" w:cs="Arial"/>
        </w:rPr>
      </w:pPr>
    </w:p>
    <w:p w14:paraId="0A2E4AB8" w14:textId="77777777" w:rsidR="00D027D7" w:rsidRPr="004D0BC3" w:rsidRDefault="00D027D7" w:rsidP="009246B5">
      <w:pPr>
        <w:spacing w:line="360" w:lineRule="auto"/>
        <w:rPr>
          <w:rFonts w:ascii="Arial" w:hAnsi="Arial" w:cs="Arial"/>
        </w:rPr>
      </w:pPr>
    </w:p>
    <w:p w14:paraId="13FF8BAC" w14:textId="77777777" w:rsidR="00D027D7" w:rsidRPr="004D0BC3" w:rsidRDefault="00D027D7" w:rsidP="009246B5">
      <w:pPr>
        <w:spacing w:line="360" w:lineRule="auto"/>
        <w:rPr>
          <w:rFonts w:ascii="Arial" w:hAnsi="Arial" w:cs="Arial"/>
        </w:rPr>
      </w:pPr>
    </w:p>
    <w:p w14:paraId="1660824B" w14:textId="6916ACB9" w:rsidR="00EB35EC" w:rsidRPr="004D0BC3" w:rsidRDefault="00136263" w:rsidP="009246B5">
      <w:pPr>
        <w:pStyle w:val="Ttulo2"/>
        <w:spacing w:line="360" w:lineRule="auto"/>
        <w:rPr>
          <w:rFonts w:cs="Arial"/>
        </w:rPr>
      </w:pPr>
      <w:bookmarkStart w:id="129" w:name="_Toc178701298"/>
      <w:r w:rsidRPr="004D0BC3">
        <w:rPr>
          <w:rFonts w:cs="Arial"/>
        </w:rPr>
        <w:lastRenderedPageBreak/>
        <w:t>Desarrollo del sistema</w:t>
      </w:r>
      <w:bookmarkEnd w:id="129"/>
    </w:p>
    <w:p w14:paraId="414C7596" w14:textId="77777777" w:rsidR="00136263" w:rsidRPr="004D0BC3" w:rsidRDefault="00136263" w:rsidP="009246B5">
      <w:pPr>
        <w:spacing w:line="360" w:lineRule="auto"/>
        <w:rPr>
          <w:rFonts w:ascii="Arial" w:hAnsi="Arial" w:cs="Arial"/>
        </w:rPr>
      </w:pPr>
    </w:p>
    <w:p w14:paraId="59261184" w14:textId="70691E68" w:rsidR="005A01C9"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 proyecto est</w:t>
      </w:r>
      <w:r w:rsidR="00295246" w:rsidRPr="004D0BC3">
        <w:rPr>
          <w:rFonts w:ascii="Arial" w:eastAsia="Times New Roman" w:hAnsi="Arial" w:cs="Arial"/>
          <w:color w:val="000000"/>
          <w:sz w:val="24"/>
          <w:szCs w:val="24"/>
          <w:lang w:eastAsia="es-MX"/>
        </w:rPr>
        <w:t>á</w:t>
      </w:r>
      <w:r w:rsidRPr="004D0BC3">
        <w:rPr>
          <w:rFonts w:ascii="Arial" w:eastAsia="Times New Roman" w:hAnsi="Arial" w:cs="Arial"/>
          <w:color w:val="000000"/>
          <w:sz w:val="24"/>
          <w:szCs w:val="24"/>
          <w:lang w:eastAsia="es-MX"/>
        </w:rPr>
        <w:t xml:space="preserve"> compuesto por las siguientes carpetas y </w:t>
      </w:r>
      <w:proofErr w:type="spellStart"/>
      <w:r w:rsidRPr="004D0BC3">
        <w:rPr>
          <w:rFonts w:ascii="Arial" w:eastAsia="Times New Roman" w:hAnsi="Arial" w:cs="Arial"/>
          <w:color w:val="000000"/>
          <w:sz w:val="24"/>
          <w:szCs w:val="24"/>
          <w:lang w:eastAsia="es-MX"/>
        </w:rPr>
        <w:t>scrips</w:t>
      </w:r>
      <w:proofErr w:type="spellEnd"/>
      <w:r w:rsidRPr="004D0BC3">
        <w:rPr>
          <w:rFonts w:ascii="Arial" w:eastAsia="Times New Roman" w:hAnsi="Arial" w:cs="Arial"/>
          <w:color w:val="000000"/>
          <w:sz w:val="24"/>
          <w:szCs w:val="24"/>
          <w:lang w:eastAsia="es-MX"/>
        </w:rPr>
        <w:t xml:space="preserve"> de Python </w:t>
      </w:r>
    </w:p>
    <w:p w14:paraId="35EFE526" w14:textId="45D00A40" w:rsidR="00136263" w:rsidRPr="004D0BC3" w:rsidRDefault="005A01C9" w:rsidP="009246B5">
      <w:pPr>
        <w:spacing w:line="360" w:lineRule="auto"/>
        <w:jc w:val="center"/>
        <w:rPr>
          <w:rFonts w:ascii="Arial" w:hAnsi="Arial" w:cs="Arial"/>
        </w:rPr>
      </w:pPr>
      <w:r w:rsidRPr="004D0BC3">
        <w:rPr>
          <w:rFonts w:ascii="Arial" w:hAnsi="Arial" w:cs="Arial"/>
        </w:rPr>
        <w:br/>
      </w:r>
      <w:r w:rsidRPr="004D0BC3">
        <w:rPr>
          <w:rFonts w:ascii="Arial" w:hAnsi="Arial" w:cs="Arial"/>
        </w:rPr>
        <w:drawing>
          <wp:inline distT="0" distB="0" distL="0" distR="0" wp14:anchorId="3771A6F7" wp14:editId="2CB7B323">
            <wp:extent cx="3639058" cy="4505954"/>
            <wp:effectExtent l="0" t="0" r="0" b="9525"/>
            <wp:docPr id="358984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457" name="Imagen 1" descr="Interfaz de usuario gráfica, Texto, Aplicación, Chat o mensaje de texto&#10;&#10;Descripción generada automáticamente"/>
                    <pic:cNvPicPr/>
                  </pic:nvPicPr>
                  <pic:blipFill>
                    <a:blip r:embed="rId26"/>
                    <a:stretch>
                      <a:fillRect/>
                    </a:stretch>
                  </pic:blipFill>
                  <pic:spPr>
                    <a:xfrm>
                      <a:off x="0" y="0"/>
                      <a:ext cx="3639058" cy="4505954"/>
                    </a:xfrm>
                    <a:prstGeom prst="rect">
                      <a:avLst/>
                    </a:prstGeom>
                  </pic:spPr>
                </pic:pic>
              </a:graphicData>
            </a:graphic>
          </wp:inline>
        </w:drawing>
      </w:r>
    </w:p>
    <w:p w14:paraId="1633D53B" w14:textId="7995991F" w:rsidR="005A01C9" w:rsidRPr="004D0BC3" w:rsidRDefault="00D42088" w:rsidP="009246B5">
      <w:pPr>
        <w:pStyle w:val="Descripcin"/>
        <w:spacing w:line="360" w:lineRule="auto"/>
        <w:jc w:val="center"/>
        <w:rPr>
          <w:rFonts w:ascii="Arial" w:hAnsi="Arial" w:cs="Arial"/>
          <w:color w:val="auto"/>
          <w:sz w:val="24"/>
          <w:szCs w:val="24"/>
        </w:rPr>
      </w:pPr>
      <w:bookmarkStart w:id="130" w:name="_Toc17870133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8</w:t>
      </w:r>
      <w:r w:rsidRPr="004D0BC3">
        <w:rPr>
          <w:rFonts w:ascii="Arial" w:hAnsi="Arial" w:cs="Arial"/>
          <w:color w:val="auto"/>
          <w:sz w:val="24"/>
          <w:szCs w:val="24"/>
        </w:rPr>
        <w:fldChar w:fldCharType="end"/>
      </w:r>
      <w:r w:rsidRPr="004D0BC3">
        <w:rPr>
          <w:rFonts w:ascii="Arial" w:hAnsi="Arial" w:cs="Arial"/>
          <w:color w:val="auto"/>
          <w:sz w:val="24"/>
          <w:szCs w:val="24"/>
        </w:rPr>
        <w:t xml:space="preserve"> Estructura de archivos del proyecto</w:t>
      </w:r>
      <w:bookmarkEnd w:id="130"/>
    </w:p>
    <w:p w14:paraId="056E1F36" w14:textId="0276AB5D" w:rsidR="00B40542"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La carpeta DOCUMENTOS contiene todos los archivos que se quieran exportar a la base de datos SQLite y se quieran usar en el algoritmo K-</w:t>
      </w:r>
      <w:proofErr w:type="spellStart"/>
      <w:r w:rsidRPr="004D0BC3">
        <w:rPr>
          <w:rFonts w:ascii="Arial" w:eastAsia="Times New Roman" w:hAnsi="Arial" w:cs="Arial"/>
          <w:color w:val="000000"/>
          <w:sz w:val="24"/>
          <w:szCs w:val="24"/>
          <w:lang w:eastAsia="es-MX"/>
        </w:rPr>
        <w:t>Prototype</w:t>
      </w:r>
      <w:proofErr w:type="spellEnd"/>
      <w:r w:rsidRPr="004D0BC3">
        <w:rPr>
          <w:rFonts w:ascii="Arial" w:eastAsia="Times New Roman" w:hAnsi="Arial" w:cs="Arial"/>
          <w:color w:val="000000"/>
          <w:sz w:val="24"/>
          <w:szCs w:val="24"/>
          <w:lang w:eastAsia="es-MX"/>
        </w:rPr>
        <w:t xml:space="preserve"> (puede ser de cualquier </w:t>
      </w:r>
      <w:r w:rsidR="00416ABF" w:rsidRPr="004D0BC3">
        <w:rPr>
          <w:rFonts w:ascii="Arial" w:eastAsia="Times New Roman" w:hAnsi="Arial" w:cs="Arial"/>
          <w:color w:val="000000"/>
          <w:sz w:val="24"/>
          <w:szCs w:val="24"/>
          <w:lang w:eastAsia="es-MX"/>
        </w:rPr>
        <w:t>extensión,</w:t>
      </w:r>
      <w:r w:rsidRPr="004D0BC3">
        <w:rPr>
          <w:rFonts w:ascii="Arial" w:eastAsia="Times New Roman" w:hAnsi="Arial" w:cs="Arial"/>
          <w:color w:val="000000"/>
          <w:sz w:val="24"/>
          <w:szCs w:val="24"/>
          <w:lang w:eastAsia="es-MX"/>
        </w:rPr>
        <w:t xml:space="preserve"> pero debe tener estructura CSV), dentro de esta carpeta esta otra carpeta llamada COLLECTIONS, en la cual se van a guardar las carpetas y documentos de cada iteración del programa</w:t>
      </w:r>
    </w:p>
    <w:p w14:paraId="2D069FE0" w14:textId="6CAFFE48" w:rsidR="005A01C9" w:rsidRPr="004D0BC3" w:rsidRDefault="005A01C9"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lastRenderedPageBreak/>
        <w:br/>
      </w:r>
      <w:r w:rsidRPr="004D0BC3">
        <w:rPr>
          <w:rFonts w:ascii="Arial" w:eastAsia="Times New Roman" w:hAnsi="Arial" w:cs="Arial"/>
          <w:color w:val="000000"/>
          <w:sz w:val="24"/>
          <w:szCs w:val="24"/>
          <w:lang w:eastAsia="es-MX"/>
        </w:rPr>
        <w:drawing>
          <wp:inline distT="0" distB="0" distL="0" distR="0" wp14:anchorId="77D41D71" wp14:editId="0E373C5D">
            <wp:extent cx="1746885" cy="749935"/>
            <wp:effectExtent l="0" t="0" r="0" b="0"/>
            <wp:docPr id="344318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8368" name="Imagen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6885" cy="749935"/>
                    </a:xfrm>
                    <a:prstGeom prst="rect">
                      <a:avLst/>
                    </a:prstGeom>
                    <a:noFill/>
                    <a:ln>
                      <a:noFill/>
                    </a:ln>
                  </pic:spPr>
                </pic:pic>
              </a:graphicData>
            </a:graphic>
          </wp:inline>
        </w:drawing>
      </w:r>
    </w:p>
    <w:p w14:paraId="1F5FBF87" w14:textId="791D3035"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31" w:name="_Toc17870133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9</w:t>
      </w:r>
      <w:r w:rsidRPr="004D0BC3">
        <w:rPr>
          <w:rFonts w:ascii="Arial" w:hAnsi="Arial" w:cs="Arial"/>
          <w:color w:val="auto"/>
          <w:sz w:val="24"/>
          <w:szCs w:val="24"/>
        </w:rPr>
        <w:fldChar w:fldCharType="end"/>
      </w:r>
      <w:r w:rsidRPr="004D0BC3">
        <w:rPr>
          <w:rFonts w:ascii="Arial" w:hAnsi="Arial" w:cs="Arial"/>
          <w:color w:val="auto"/>
          <w:sz w:val="24"/>
          <w:szCs w:val="24"/>
        </w:rPr>
        <w:t xml:space="preserve"> Carpeta </w:t>
      </w:r>
      <w:proofErr w:type="spellStart"/>
      <w:r w:rsidRPr="004D0BC3">
        <w:rPr>
          <w:rFonts w:ascii="Arial" w:hAnsi="Arial" w:cs="Arial"/>
          <w:color w:val="auto"/>
          <w:sz w:val="24"/>
          <w:szCs w:val="24"/>
        </w:rPr>
        <w:t>documents</w:t>
      </w:r>
      <w:proofErr w:type="spellEnd"/>
      <w:r w:rsidRPr="004D0BC3">
        <w:rPr>
          <w:rFonts w:ascii="Arial" w:hAnsi="Arial" w:cs="Arial"/>
          <w:color w:val="auto"/>
          <w:sz w:val="24"/>
          <w:szCs w:val="24"/>
        </w:rPr>
        <w:t xml:space="preserve"> y </w:t>
      </w:r>
      <w:proofErr w:type="spellStart"/>
      <w:r w:rsidRPr="004D0BC3">
        <w:rPr>
          <w:rFonts w:ascii="Arial" w:hAnsi="Arial" w:cs="Arial"/>
          <w:color w:val="auto"/>
          <w:sz w:val="24"/>
          <w:szCs w:val="24"/>
        </w:rPr>
        <w:t>collections</w:t>
      </w:r>
      <w:bookmarkEnd w:id="131"/>
      <w:proofErr w:type="spellEnd"/>
    </w:p>
    <w:p w14:paraId="50E0CA39" w14:textId="77777777" w:rsidR="00155C56" w:rsidRPr="004D0BC3" w:rsidRDefault="005A01C9"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Dentro de esta carpeta hay varias subcarpetas las cuales se generan automáticamente en cada ejecución del programa</w:t>
      </w:r>
      <w:r w:rsidR="00155C56" w:rsidRPr="004D0BC3">
        <w:rPr>
          <w:rFonts w:ascii="Arial" w:eastAsia="Times New Roman" w:hAnsi="Arial" w:cs="Arial"/>
          <w:color w:val="000000"/>
          <w:sz w:val="24"/>
          <w:szCs w:val="24"/>
          <w:lang w:eastAsia="es-MX"/>
        </w:rPr>
        <w:t xml:space="preserve">, estas carpetas están nombradas con una sintaxis especifica la cual es la siguiente: </w:t>
      </w:r>
    </w:p>
    <w:p w14:paraId="32E7DCCD" w14:textId="7A94602E" w:rsidR="00155C56" w:rsidRPr="004D0BC3" w:rsidRDefault="00155C56" w:rsidP="009246B5">
      <w:pPr>
        <w:spacing w:line="360" w:lineRule="auto"/>
        <w:jc w:val="center"/>
        <w:rPr>
          <w:rFonts w:ascii="Arial" w:eastAsia="Times New Roman" w:hAnsi="Arial" w:cs="Arial"/>
          <w:b/>
          <w:bCs/>
          <w:color w:val="000000"/>
          <w:sz w:val="24"/>
          <w:szCs w:val="24"/>
          <w:lang w:eastAsia="es-MX"/>
        </w:rPr>
      </w:pPr>
      <w:r w:rsidRPr="004D0BC3">
        <w:rPr>
          <w:rFonts w:ascii="Arial" w:eastAsia="Times New Roman" w:hAnsi="Arial" w:cs="Arial"/>
          <w:b/>
          <w:bCs/>
          <w:color w:val="000000"/>
          <w:sz w:val="24"/>
          <w:szCs w:val="24"/>
          <w:highlight w:val="lightGray"/>
          <w:lang w:eastAsia="es-MX"/>
        </w:rPr>
        <w:t>DATOS_NO.BDD_</w:t>
      </w:r>
      <w:proofErr w:type="gramStart"/>
      <w:r w:rsidRPr="004D0BC3">
        <w:rPr>
          <w:rFonts w:ascii="Arial" w:eastAsia="Times New Roman" w:hAnsi="Arial" w:cs="Arial"/>
          <w:b/>
          <w:bCs/>
          <w:color w:val="000000"/>
          <w:sz w:val="24"/>
          <w:szCs w:val="24"/>
          <w:highlight w:val="lightGray"/>
          <w:lang w:eastAsia="es-MX"/>
        </w:rPr>
        <w:t>NO.PROTOTIPOS</w:t>
      </w:r>
      <w:proofErr w:type="gramEnd"/>
      <w:r w:rsidRPr="004D0BC3">
        <w:rPr>
          <w:rFonts w:ascii="Arial" w:eastAsia="Times New Roman" w:hAnsi="Arial" w:cs="Arial"/>
          <w:b/>
          <w:bCs/>
          <w:color w:val="000000"/>
          <w:sz w:val="24"/>
          <w:szCs w:val="24"/>
          <w:highlight w:val="lightGray"/>
          <w:lang w:eastAsia="es-MX"/>
        </w:rPr>
        <w:t>_FECHA_HORA</w:t>
      </w:r>
      <w:r w:rsidRPr="004D0BC3">
        <w:rPr>
          <w:rFonts w:ascii="Arial" w:eastAsia="Times New Roman" w:hAnsi="Arial" w:cs="Arial"/>
          <w:b/>
          <w:bCs/>
          <w:color w:val="000000"/>
          <w:sz w:val="24"/>
          <w:szCs w:val="24"/>
          <w:lang w:eastAsia="es-MX"/>
        </w:rPr>
        <w:br/>
      </w:r>
    </w:p>
    <w:p w14:paraId="0C6900EC" w14:textId="77777777"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De esta forma se garantiza que siempre habrá una carpeta distinta</w:t>
      </w:r>
    </w:p>
    <w:p w14:paraId="64A11A69" w14:textId="3AE8B185" w:rsidR="00C91780"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br/>
      </w:r>
      <w:r w:rsidRPr="004D0BC3">
        <w:rPr>
          <w:rFonts w:ascii="Arial" w:eastAsia="Times New Roman" w:hAnsi="Arial" w:cs="Arial"/>
          <w:color w:val="000000"/>
          <w:sz w:val="24"/>
          <w:szCs w:val="24"/>
          <w:lang w:eastAsia="es-MX"/>
        </w:rPr>
        <w:drawing>
          <wp:inline distT="0" distB="0" distL="0" distR="0" wp14:anchorId="716B15D8" wp14:editId="01F272FB">
            <wp:extent cx="2657475" cy="983040"/>
            <wp:effectExtent l="0" t="0" r="0" b="0"/>
            <wp:docPr id="24464275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2753" name="Imagen 4" descr="Texto&#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8262" cy="987030"/>
                    </a:xfrm>
                    <a:prstGeom prst="rect">
                      <a:avLst/>
                    </a:prstGeom>
                    <a:noFill/>
                    <a:ln>
                      <a:noFill/>
                    </a:ln>
                  </pic:spPr>
                </pic:pic>
              </a:graphicData>
            </a:graphic>
          </wp:inline>
        </w:drawing>
      </w:r>
    </w:p>
    <w:p w14:paraId="3683EA8A" w14:textId="56F32DC1" w:rsidR="00155C56" w:rsidRPr="004D0BC3" w:rsidRDefault="00C91780" w:rsidP="009246B5">
      <w:pPr>
        <w:pStyle w:val="Descripcin"/>
        <w:spacing w:line="360" w:lineRule="auto"/>
        <w:jc w:val="center"/>
        <w:rPr>
          <w:rFonts w:ascii="Arial" w:eastAsia="Times New Roman" w:hAnsi="Arial" w:cs="Arial"/>
          <w:color w:val="auto"/>
          <w:sz w:val="24"/>
          <w:szCs w:val="24"/>
          <w:lang w:eastAsia="es-MX"/>
        </w:rPr>
      </w:pPr>
      <w:bookmarkStart w:id="132" w:name="_Toc17870134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10</w:t>
      </w:r>
      <w:r w:rsidRPr="004D0BC3">
        <w:rPr>
          <w:rFonts w:ascii="Arial" w:hAnsi="Arial" w:cs="Arial"/>
          <w:color w:val="auto"/>
          <w:sz w:val="24"/>
          <w:szCs w:val="24"/>
        </w:rPr>
        <w:fldChar w:fldCharType="end"/>
      </w:r>
      <w:r w:rsidRPr="004D0BC3">
        <w:rPr>
          <w:rFonts w:ascii="Arial" w:hAnsi="Arial" w:cs="Arial"/>
          <w:color w:val="auto"/>
          <w:sz w:val="24"/>
          <w:szCs w:val="24"/>
        </w:rPr>
        <w:t xml:space="preserve"> Visualización de carpetas con iteraciones finales</w:t>
      </w:r>
      <w:bookmarkEnd w:id="132"/>
      <w:r w:rsidR="00155C56" w:rsidRPr="004D0BC3">
        <w:rPr>
          <w:rFonts w:ascii="Arial" w:eastAsia="Times New Roman" w:hAnsi="Arial" w:cs="Arial"/>
          <w:color w:val="auto"/>
          <w:sz w:val="24"/>
          <w:szCs w:val="24"/>
          <w:lang w:eastAsia="es-MX"/>
        </w:rPr>
        <w:br/>
      </w:r>
    </w:p>
    <w:p w14:paraId="6E41C268" w14:textId="77777777"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Dentro de estas carpetas se encuentran archivos tipo TXT, los cuales contiene los resultados finales de los números de prototipos respectivamente </w:t>
      </w:r>
    </w:p>
    <w:p w14:paraId="646D74AA" w14:textId="7ADAD9D0" w:rsidR="00155C56"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drawing>
          <wp:inline distT="0" distB="0" distL="0" distR="0" wp14:anchorId="4C507FAC" wp14:editId="35D7C7AA">
            <wp:extent cx="2047875" cy="876760"/>
            <wp:effectExtent l="0" t="0" r="0" b="0"/>
            <wp:docPr id="10960800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001" name="Imagen 5"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5680" cy="880102"/>
                    </a:xfrm>
                    <a:prstGeom prst="rect">
                      <a:avLst/>
                    </a:prstGeom>
                    <a:noFill/>
                    <a:ln>
                      <a:noFill/>
                    </a:ln>
                  </pic:spPr>
                </pic:pic>
              </a:graphicData>
            </a:graphic>
          </wp:inline>
        </w:drawing>
      </w:r>
    </w:p>
    <w:p w14:paraId="5B0D2179" w14:textId="39519EC0"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33" w:name="_Toc17870134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11</w:t>
      </w:r>
      <w:r w:rsidRPr="004D0BC3">
        <w:rPr>
          <w:rFonts w:ascii="Arial" w:hAnsi="Arial" w:cs="Arial"/>
          <w:color w:val="auto"/>
          <w:sz w:val="24"/>
          <w:szCs w:val="24"/>
        </w:rPr>
        <w:fldChar w:fldCharType="end"/>
      </w:r>
      <w:r w:rsidRPr="004D0BC3">
        <w:rPr>
          <w:rFonts w:ascii="Arial" w:hAnsi="Arial" w:cs="Arial"/>
          <w:color w:val="auto"/>
          <w:sz w:val="24"/>
          <w:szCs w:val="24"/>
        </w:rPr>
        <w:t xml:space="preserve"> Archivos </w:t>
      </w:r>
      <w:proofErr w:type="spellStart"/>
      <w:r w:rsidRPr="004D0BC3">
        <w:rPr>
          <w:rFonts w:ascii="Arial" w:hAnsi="Arial" w:cs="Arial"/>
          <w:color w:val="auto"/>
          <w:sz w:val="24"/>
          <w:szCs w:val="24"/>
        </w:rPr>
        <w:t>txt</w:t>
      </w:r>
      <w:proofErr w:type="spellEnd"/>
      <w:r w:rsidRPr="004D0BC3">
        <w:rPr>
          <w:rFonts w:ascii="Arial" w:hAnsi="Arial" w:cs="Arial"/>
          <w:color w:val="auto"/>
          <w:sz w:val="24"/>
          <w:szCs w:val="24"/>
        </w:rPr>
        <w:t xml:space="preserve"> con resultados finales</w:t>
      </w:r>
      <w:bookmarkEnd w:id="133"/>
    </w:p>
    <w:p w14:paraId="332B9A12" w14:textId="77777777" w:rsidR="00155C56" w:rsidRPr="004D0BC3" w:rsidRDefault="00155C56" w:rsidP="009246B5">
      <w:pPr>
        <w:spacing w:line="360" w:lineRule="auto"/>
        <w:jc w:val="both"/>
        <w:rPr>
          <w:rFonts w:ascii="Arial" w:eastAsia="Times New Roman" w:hAnsi="Arial" w:cs="Arial"/>
          <w:color w:val="000000"/>
          <w:sz w:val="24"/>
          <w:szCs w:val="24"/>
          <w:lang w:eastAsia="es-MX"/>
        </w:rPr>
      </w:pPr>
    </w:p>
    <w:p w14:paraId="4CAACD62" w14:textId="3B700DC4"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Cada archivo </w:t>
      </w:r>
      <w:r w:rsidR="00D027D7" w:rsidRPr="004D0BC3">
        <w:rPr>
          <w:rFonts w:ascii="Arial" w:eastAsia="Times New Roman" w:hAnsi="Arial" w:cs="Arial"/>
          <w:color w:val="000000"/>
          <w:sz w:val="24"/>
          <w:szCs w:val="24"/>
          <w:lang w:eastAsia="es-MX"/>
        </w:rPr>
        <w:t>está</w:t>
      </w:r>
      <w:r w:rsidRPr="004D0BC3">
        <w:rPr>
          <w:rFonts w:ascii="Arial" w:eastAsia="Times New Roman" w:hAnsi="Arial" w:cs="Arial"/>
          <w:color w:val="000000"/>
          <w:sz w:val="24"/>
          <w:szCs w:val="24"/>
          <w:lang w:eastAsia="es-MX"/>
        </w:rPr>
        <w:t xml:space="preserve"> formado de la siguiente forma:</w:t>
      </w:r>
    </w:p>
    <w:p w14:paraId="3C395524" w14:textId="77777777" w:rsidR="00155C56" w:rsidRPr="004D0BC3" w:rsidRDefault="00155C56" w:rsidP="009246B5">
      <w:pPr>
        <w:spacing w:line="360" w:lineRule="auto"/>
        <w:jc w:val="center"/>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lastRenderedPageBreak/>
        <w:drawing>
          <wp:inline distT="0" distB="0" distL="0" distR="0" wp14:anchorId="34C313EB" wp14:editId="51578823">
            <wp:extent cx="5143500" cy="2448534"/>
            <wp:effectExtent l="0" t="0" r="0" b="0"/>
            <wp:docPr id="88004882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8820" name="Imagen 6" descr="Text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6973" cy="2450187"/>
                    </a:xfrm>
                    <a:prstGeom prst="rect">
                      <a:avLst/>
                    </a:prstGeom>
                    <a:noFill/>
                    <a:ln>
                      <a:noFill/>
                    </a:ln>
                  </pic:spPr>
                </pic:pic>
              </a:graphicData>
            </a:graphic>
          </wp:inline>
        </w:drawing>
      </w:r>
    </w:p>
    <w:p w14:paraId="6599E589" w14:textId="6D04B0BA" w:rsidR="00D42088" w:rsidRPr="004D0BC3" w:rsidRDefault="00D42088" w:rsidP="009246B5">
      <w:pPr>
        <w:pStyle w:val="Descripcin"/>
        <w:spacing w:line="360" w:lineRule="auto"/>
        <w:jc w:val="center"/>
        <w:rPr>
          <w:rFonts w:ascii="Arial" w:eastAsia="Times New Roman" w:hAnsi="Arial" w:cs="Arial"/>
          <w:color w:val="auto"/>
          <w:sz w:val="36"/>
          <w:szCs w:val="36"/>
          <w:lang w:eastAsia="es-MX"/>
        </w:rPr>
      </w:pPr>
      <w:bookmarkStart w:id="134" w:name="_Toc178701342"/>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12</w:t>
      </w:r>
      <w:r w:rsidRPr="004D0BC3">
        <w:rPr>
          <w:rFonts w:ascii="Arial" w:hAnsi="Arial" w:cs="Arial"/>
          <w:color w:val="auto"/>
          <w:sz w:val="24"/>
          <w:szCs w:val="24"/>
        </w:rPr>
        <w:fldChar w:fldCharType="end"/>
      </w:r>
      <w:r w:rsidRPr="004D0BC3">
        <w:rPr>
          <w:rFonts w:ascii="Arial" w:hAnsi="Arial" w:cs="Arial"/>
          <w:color w:val="auto"/>
          <w:sz w:val="24"/>
          <w:szCs w:val="24"/>
        </w:rPr>
        <w:t xml:space="preserve"> Estructura de carpetas</w:t>
      </w:r>
      <w:bookmarkEnd w:id="134"/>
    </w:p>
    <w:p w14:paraId="388C429E" w14:textId="4A4EF03A"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La nomenclatura del archivo se refiere al </w:t>
      </w:r>
      <w:r w:rsidR="00D027D7" w:rsidRPr="004D0BC3">
        <w:rPr>
          <w:rFonts w:ascii="Arial" w:eastAsia="Times New Roman" w:hAnsi="Arial" w:cs="Arial"/>
          <w:color w:val="000000"/>
          <w:sz w:val="24"/>
          <w:szCs w:val="24"/>
          <w:lang w:eastAsia="es-MX"/>
        </w:rPr>
        <w:t>número</w:t>
      </w:r>
      <w:r w:rsidRPr="004D0BC3">
        <w:rPr>
          <w:rFonts w:ascii="Arial" w:eastAsia="Times New Roman" w:hAnsi="Arial" w:cs="Arial"/>
          <w:color w:val="000000"/>
          <w:sz w:val="24"/>
          <w:szCs w:val="24"/>
          <w:lang w:eastAsia="es-MX"/>
        </w:rPr>
        <w:t xml:space="preserve"> de la base de datos y el número del K dentro del archivo la </w:t>
      </w:r>
      <w:r w:rsidR="00D42088" w:rsidRPr="004D0BC3">
        <w:rPr>
          <w:rFonts w:ascii="Arial" w:eastAsia="Times New Roman" w:hAnsi="Arial" w:cs="Arial"/>
          <w:color w:val="000000"/>
          <w:sz w:val="24"/>
          <w:szCs w:val="24"/>
          <w:lang w:eastAsia="es-MX"/>
        </w:rPr>
        <w:t>primera sección</w:t>
      </w:r>
      <w:r w:rsidRPr="004D0BC3">
        <w:rPr>
          <w:rFonts w:ascii="Arial" w:eastAsia="Times New Roman" w:hAnsi="Arial" w:cs="Arial"/>
          <w:color w:val="000000"/>
          <w:sz w:val="24"/>
          <w:szCs w:val="24"/>
          <w:lang w:eastAsia="es-MX"/>
        </w:rPr>
        <w:t xml:space="preserve"> están los prototipos finales de esa iteración y abajo están las colecciones de igual forma están seccionadas por K</w:t>
      </w:r>
    </w:p>
    <w:p w14:paraId="773EBAC9" w14:textId="21204316"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El siguiente script es app.py el cual es el </w:t>
      </w:r>
      <w:proofErr w:type="spellStart"/>
      <w:r w:rsidRPr="004D0BC3">
        <w:rPr>
          <w:rFonts w:ascii="Arial" w:eastAsia="Times New Roman" w:hAnsi="Arial" w:cs="Arial"/>
          <w:color w:val="000000"/>
          <w:sz w:val="24"/>
          <w:szCs w:val="24"/>
          <w:lang w:eastAsia="es-MX"/>
        </w:rPr>
        <w:t>route</w:t>
      </w:r>
      <w:proofErr w:type="spellEnd"/>
      <w:r w:rsidRPr="004D0BC3">
        <w:rPr>
          <w:rFonts w:ascii="Arial" w:eastAsia="Times New Roman" w:hAnsi="Arial" w:cs="Arial"/>
          <w:color w:val="000000"/>
          <w:sz w:val="24"/>
          <w:szCs w:val="24"/>
          <w:lang w:eastAsia="es-MX"/>
        </w:rPr>
        <w:t xml:space="preserve"> de la aplicación, esto se refiere a </w:t>
      </w:r>
      <w:r w:rsidR="00D42088" w:rsidRPr="004D0BC3">
        <w:rPr>
          <w:rFonts w:ascii="Arial" w:eastAsia="Times New Roman" w:hAnsi="Arial" w:cs="Arial"/>
          <w:color w:val="000000"/>
          <w:sz w:val="24"/>
          <w:szCs w:val="24"/>
          <w:lang w:eastAsia="es-MX"/>
        </w:rPr>
        <w:t>que,</w:t>
      </w:r>
      <w:r w:rsidRPr="004D0BC3">
        <w:rPr>
          <w:rFonts w:ascii="Arial" w:eastAsia="Times New Roman" w:hAnsi="Arial" w:cs="Arial"/>
          <w:color w:val="000000"/>
          <w:sz w:val="24"/>
          <w:szCs w:val="24"/>
          <w:lang w:eastAsia="es-MX"/>
        </w:rPr>
        <w:t xml:space="preserve"> por este script, levantamos el servidor y los </w:t>
      </w:r>
      <w:proofErr w:type="spellStart"/>
      <w:r w:rsidRPr="004D0BC3">
        <w:rPr>
          <w:rFonts w:ascii="Arial" w:eastAsia="Times New Roman" w:hAnsi="Arial" w:cs="Arial"/>
          <w:color w:val="000000"/>
          <w:sz w:val="24"/>
          <w:szCs w:val="24"/>
          <w:lang w:eastAsia="es-MX"/>
        </w:rPr>
        <w:t>end</w:t>
      </w:r>
      <w:r w:rsidR="00D42088" w:rsidRPr="004D0BC3">
        <w:rPr>
          <w:rFonts w:ascii="Arial" w:eastAsia="Times New Roman" w:hAnsi="Arial" w:cs="Arial"/>
          <w:color w:val="000000"/>
          <w:sz w:val="24"/>
          <w:szCs w:val="24"/>
          <w:lang w:eastAsia="es-MX"/>
        </w:rPr>
        <w:t>-</w:t>
      </w:r>
      <w:r w:rsidRPr="004D0BC3">
        <w:rPr>
          <w:rFonts w:ascii="Arial" w:eastAsia="Times New Roman" w:hAnsi="Arial" w:cs="Arial"/>
          <w:color w:val="000000"/>
          <w:sz w:val="24"/>
          <w:szCs w:val="24"/>
          <w:lang w:eastAsia="es-MX"/>
        </w:rPr>
        <w:t>points</w:t>
      </w:r>
      <w:proofErr w:type="spellEnd"/>
      <w:r w:rsidRPr="004D0BC3">
        <w:rPr>
          <w:rFonts w:ascii="Arial" w:eastAsia="Times New Roman" w:hAnsi="Arial" w:cs="Arial"/>
          <w:color w:val="000000"/>
          <w:sz w:val="24"/>
          <w:szCs w:val="24"/>
          <w:lang w:eastAsia="es-MX"/>
        </w:rPr>
        <w:t xml:space="preserve"> de la aplicación por medio de estos vamos a poder ingresar a la </w:t>
      </w:r>
      <w:r w:rsidR="00D42088" w:rsidRPr="004D0BC3">
        <w:rPr>
          <w:rFonts w:ascii="Arial" w:eastAsia="Times New Roman" w:hAnsi="Arial" w:cs="Arial"/>
          <w:color w:val="000000"/>
          <w:sz w:val="24"/>
          <w:szCs w:val="24"/>
          <w:lang w:eastAsia="es-MX"/>
        </w:rPr>
        <w:t>página</w:t>
      </w:r>
      <w:r w:rsidRPr="004D0BC3">
        <w:rPr>
          <w:rFonts w:ascii="Arial" w:eastAsia="Times New Roman" w:hAnsi="Arial" w:cs="Arial"/>
          <w:color w:val="000000"/>
          <w:sz w:val="24"/>
          <w:szCs w:val="24"/>
          <w:lang w:eastAsia="es-MX"/>
        </w:rPr>
        <w:t>.</w:t>
      </w:r>
    </w:p>
    <w:p w14:paraId="6B7073D5" w14:textId="5216E06C" w:rsidR="00155C56" w:rsidRPr="004D0BC3" w:rsidRDefault="00155C56" w:rsidP="009246B5">
      <w:pPr>
        <w:pStyle w:val="Prrafodelista"/>
        <w:numPr>
          <w:ilvl w:val="0"/>
          <w:numId w:val="153"/>
        </w:num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El </w:t>
      </w:r>
      <w:proofErr w:type="spellStart"/>
      <w:r w:rsidRPr="004D0BC3">
        <w:rPr>
          <w:rFonts w:ascii="Arial" w:eastAsia="Times New Roman" w:hAnsi="Arial" w:cs="Arial"/>
          <w:color w:val="000000"/>
          <w:sz w:val="24"/>
          <w:szCs w:val="24"/>
          <w:lang w:eastAsia="es-MX"/>
        </w:rPr>
        <w:t>init</w:t>
      </w:r>
      <w:proofErr w:type="spellEnd"/>
      <w:r w:rsidRPr="004D0BC3">
        <w:rPr>
          <w:rFonts w:ascii="Arial" w:eastAsia="Times New Roman" w:hAnsi="Arial" w:cs="Arial"/>
          <w:color w:val="000000"/>
          <w:sz w:val="24"/>
          <w:szCs w:val="24"/>
          <w:lang w:eastAsia="es-MX"/>
        </w:rPr>
        <w:t xml:space="preserve"> es la </w:t>
      </w:r>
      <w:r w:rsidR="00D027D7" w:rsidRPr="004D0BC3">
        <w:rPr>
          <w:rFonts w:ascii="Arial" w:eastAsia="Times New Roman" w:hAnsi="Arial" w:cs="Arial"/>
          <w:color w:val="000000"/>
          <w:sz w:val="24"/>
          <w:szCs w:val="24"/>
          <w:lang w:eastAsia="es-MX"/>
        </w:rPr>
        <w:t>página</w:t>
      </w:r>
      <w:r w:rsidRPr="004D0BC3">
        <w:rPr>
          <w:rFonts w:ascii="Arial" w:eastAsia="Times New Roman" w:hAnsi="Arial" w:cs="Arial"/>
          <w:color w:val="000000"/>
          <w:sz w:val="24"/>
          <w:szCs w:val="24"/>
          <w:lang w:eastAsia="es-MX"/>
        </w:rPr>
        <w:t xml:space="preserve"> inicial de desarrollo, el cual nos pide el </w:t>
      </w:r>
      <w:r w:rsidR="00D027D7" w:rsidRPr="004D0BC3">
        <w:rPr>
          <w:rFonts w:ascii="Arial" w:eastAsia="Times New Roman" w:hAnsi="Arial" w:cs="Arial"/>
          <w:color w:val="000000"/>
          <w:sz w:val="24"/>
          <w:szCs w:val="24"/>
          <w:lang w:eastAsia="es-MX"/>
        </w:rPr>
        <w:t>número</w:t>
      </w:r>
      <w:r w:rsidRPr="004D0BC3">
        <w:rPr>
          <w:rFonts w:ascii="Arial" w:eastAsia="Times New Roman" w:hAnsi="Arial" w:cs="Arial"/>
          <w:color w:val="000000"/>
          <w:sz w:val="24"/>
          <w:szCs w:val="24"/>
          <w:lang w:eastAsia="es-MX"/>
        </w:rPr>
        <w:t xml:space="preserve"> de K y tiene un botón para llamar al método K-</w:t>
      </w:r>
      <w:proofErr w:type="spellStart"/>
      <w:r w:rsidRPr="004D0BC3">
        <w:rPr>
          <w:rFonts w:ascii="Arial" w:eastAsia="Times New Roman" w:hAnsi="Arial" w:cs="Arial"/>
          <w:color w:val="000000"/>
          <w:sz w:val="24"/>
          <w:szCs w:val="24"/>
          <w:lang w:eastAsia="es-MX"/>
        </w:rPr>
        <w:t>Prototype</w:t>
      </w:r>
      <w:proofErr w:type="spellEnd"/>
    </w:p>
    <w:p w14:paraId="46B3A9B8" w14:textId="75595DA5" w:rsidR="00155C56" w:rsidRPr="004D0BC3" w:rsidRDefault="00155C56" w:rsidP="009246B5">
      <w:pPr>
        <w:pStyle w:val="Prrafodelista"/>
        <w:numPr>
          <w:ilvl w:val="0"/>
          <w:numId w:val="153"/>
        </w:num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El k</w:t>
      </w:r>
      <w:r w:rsidR="00D42088" w:rsidRPr="004D0BC3">
        <w:rPr>
          <w:rFonts w:ascii="Arial" w:eastAsia="Times New Roman" w:hAnsi="Arial" w:cs="Arial"/>
          <w:color w:val="000000"/>
          <w:sz w:val="24"/>
          <w:szCs w:val="24"/>
          <w:lang w:eastAsia="es-MX"/>
        </w:rPr>
        <w:t>-</w:t>
      </w:r>
      <w:proofErr w:type="spellStart"/>
      <w:r w:rsidRPr="004D0BC3">
        <w:rPr>
          <w:rFonts w:ascii="Arial" w:eastAsia="Times New Roman" w:hAnsi="Arial" w:cs="Arial"/>
          <w:color w:val="000000"/>
          <w:sz w:val="24"/>
          <w:szCs w:val="24"/>
          <w:lang w:eastAsia="es-MX"/>
        </w:rPr>
        <w:t>protot</w:t>
      </w:r>
      <w:r w:rsidR="00D42088" w:rsidRPr="004D0BC3">
        <w:rPr>
          <w:rFonts w:ascii="Arial" w:eastAsia="Times New Roman" w:hAnsi="Arial" w:cs="Arial"/>
          <w:color w:val="000000"/>
          <w:sz w:val="24"/>
          <w:szCs w:val="24"/>
          <w:lang w:eastAsia="es-MX"/>
        </w:rPr>
        <w:t>y</w:t>
      </w:r>
      <w:r w:rsidRPr="004D0BC3">
        <w:rPr>
          <w:rFonts w:ascii="Arial" w:eastAsia="Times New Roman" w:hAnsi="Arial" w:cs="Arial"/>
          <w:color w:val="000000"/>
          <w:sz w:val="24"/>
          <w:szCs w:val="24"/>
          <w:lang w:eastAsia="es-MX"/>
        </w:rPr>
        <w:t>pes</w:t>
      </w:r>
      <w:proofErr w:type="spellEnd"/>
      <w:r w:rsidRPr="004D0BC3">
        <w:rPr>
          <w:rFonts w:ascii="Arial" w:eastAsia="Times New Roman" w:hAnsi="Arial" w:cs="Arial"/>
          <w:color w:val="000000"/>
          <w:sz w:val="24"/>
          <w:szCs w:val="24"/>
          <w:lang w:eastAsia="es-MX"/>
        </w:rPr>
        <w:t xml:space="preserve"> es la ruta la cual tiene toda la lógica del desarrollo el cual detona el script controllerK_prototipe.py</w:t>
      </w:r>
    </w:p>
    <w:p w14:paraId="31DF8F3F" w14:textId="72800BA3" w:rsidR="00155C56" w:rsidRPr="004D0BC3" w:rsidRDefault="00155C56" w:rsidP="009246B5">
      <w:pPr>
        <w:spacing w:line="360" w:lineRule="auto"/>
        <w:jc w:val="both"/>
        <w:rPr>
          <w:rFonts w:ascii="Arial" w:hAnsi="Arial" w:cs="Arial"/>
        </w:rPr>
      </w:pPr>
      <w:r w:rsidRPr="004D0BC3">
        <w:rPr>
          <w:rFonts w:ascii="Arial" w:hAnsi="Arial" w:cs="Arial"/>
          <w:noProof/>
        </w:rPr>
        <w:lastRenderedPageBreak/>
        <w:drawing>
          <wp:inline distT="0" distB="0" distL="0" distR="0" wp14:anchorId="6918BCB0" wp14:editId="288A2811">
            <wp:extent cx="5791835" cy="5610860"/>
            <wp:effectExtent l="0" t="0" r="0" b="0"/>
            <wp:docPr id="138513636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36362" name="Imagen 7"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5610860"/>
                    </a:xfrm>
                    <a:prstGeom prst="rect">
                      <a:avLst/>
                    </a:prstGeom>
                    <a:noFill/>
                    <a:ln>
                      <a:noFill/>
                    </a:ln>
                  </pic:spPr>
                </pic:pic>
              </a:graphicData>
            </a:graphic>
          </wp:inline>
        </w:drawing>
      </w:r>
      <w:r w:rsidRPr="004D0BC3">
        <w:rPr>
          <w:rFonts w:ascii="Arial" w:hAnsi="Arial" w:cs="Arial"/>
        </w:rPr>
        <w:t xml:space="preserve"> </w:t>
      </w:r>
    </w:p>
    <w:p w14:paraId="20404451" w14:textId="1BB5F960" w:rsidR="00D42088" w:rsidRPr="004D0BC3" w:rsidRDefault="00D42088" w:rsidP="009246B5">
      <w:pPr>
        <w:pStyle w:val="Descripcin"/>
        <w:spacing w:line="360" w:lineRule="auto"/>
        <w:jc w:val="center"/>
        <w:rPr>
          <w:rFonts w:ascii="Arial" w:hAnsi="Arial" w:cs="Arial"/>
          <w:color w:val="auto"/>
          <w:sz w:val="24"/>
          <w:szCs w:val="24"/>
        </w:rPr>
      </w:pPr>
      <w:bookmarkStart w:id="135" w:name="_Toc17870134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13</w:t>
      </w:r>
      <w:r w:rsidRPr="004D0BC3">
        <w:rPr>
          <w:rFonts w:ascii="Arial" w:hAnsi="Arial" w:cs="Arial"/>
          <w:color w:val="auto"/>
          <w:sz w:val="24"/>
          <w:szCs w:val="24"/>
        </w:rPr>
        <w:fldChar w:fldCharType="end"/>
      </w:r>
      <w:r w:rsidRPr="004D0BC3">
        <w:rPr>
          <w:rFonts w:ascii="Arial" w:hAnsi="Arial" w:cs="Arial"/>
          <w:color w:val="auto"/>
          <w:sz w:val="24"/>
          <w:szCs w:val="24"/>
        </w:rPr>
        <w:t xml:space="preserve"> Levantar los datos</w:t>
      </w:r>
      <w:bookmarkEnd w:id="135"/>
    </w:p>
    <w:p w14:paraId="5054A8D4" w14:textId="0BEF09EB" w:rsidR="00155C56" w:rsidRPr="004D0BC3" w:rsidRDefault="00155C56" w:rsidP="009246B5">
      <w:pPr>
        <w:spacing w:line="360" w:lineRule="auto"/>
        <w:jc w:val="both"/>
        <w:rPr>
          <w:rFonts w:ascii="Arial" w:hAnsi="Arial" w:cs="Arial"/>
          <w:sz w:val="24"/>
          <w:szCs w:val="24"/>
        </w:rPr>
      </w:pPr>
      <w:r w:rsidRPr="004D0BC3">
        <w:rPr>
          <w:rFonts w:ascii="Arial" w:hAnsi="Arial" w:cs="Arial"/>
          <w:sz w:val="24"/>
          <w:szCs w:val="24"/>
          <w:lang w:eastAsia="es-MX"/>
        </w:rPr>
        <w:t xml:space="preserve">El script const.py tiene </w:t>
      </w:r>
      <w:proofErr w:type="gramStart"/>
      <w:r w:rsidR="00D42088" w:rsidRPr="004D0BC3">
        <w:rPr>
          <w:rFonts w:ascii="Arial" w:hAnsi="Arial" w:cs="Arial"/>
          <w:sz w:val="24"/>
          <w:szCs w:val="24"/>
          <w:lang w:eastAsia="es-MX"/>
        </w:rPr>
        <w:t xml:space="preserve">la constante </w:t>
      </w:r>
      <w:proofErr w:type="spellStart"/>
      <w:r w:rsidR="00D42088" w:rsidRPr="004D0BC3">
        <w:rPr>
          <w:rFonts w:ascii="Arial" w:hAnsi="Arial" w:cs="Arial"/>
          <w:sz w:val="24"/>
          <w:szCs w:val="24"/>
          <w:lang w:eastAsia="es-MX"/>
        </w:rPr>
        <w:t>full</w:t>
      </w:r>
      <w:proofErr w:type="gramEnd"/>
      <w:r w:rsidRPr="004D0BC3">
        <w:rPr>
          <w:rFonts w:ascii="Arial" w:hAnsi="Arial" w:cs="Arial"/>
          <w:sz w:val="24"/>
          <w:szCs w:val="24"/>
        </w:rPr>
        <w:t>_</w:t>
      </w:r>
      <w:r w:rsidRPr="004D0BC3">
        <w:rPr>
          <w:rFonts w:ascii="Arial" w:hAnsi="Arial" w:cs="Arial"/>
          <w:sz w:val="24"/>
          <w:szCs w:val="24"/>
          <w:lang w:eastAsia="es-MX"/>
        </w:rPr>
        <w:t>table</w:t>
      </w:r>
      <w:r w:rsidRPr="004D0BC3">
        <w:rPr>
          <w:rFonts w:ascii="Arial" w:hAnsi="Arial" w:cs="Arial"/>
          <w:sz w:val="24"/>
          <w:szCs w:val="24"/>
        </w:rPr>
        <w:t>_</w:t>
      </w:r>
      <w:r w:rsidRPr="004D0BC3">
        <w:rPr>
          <w:rFonts w:ascii="Arial" w:hAnsi="Arial" w:cs="Arial"/>
          <w:sz w:val="24"/>
          <w:szCs w:val="24"/>
          <w:lang w:eastAsia="es-MX"/>
        </w:rPr>
        <w:t>name</w:t>
      </w:r>
      <w:proofErr w:type="spellEnd"/>
      <w:r w:rsidRPr="004D0BC3">
        <w:rPr>
          <w:rFonts w:ascii="Arial" w:hAnsi="Arial" w:cs="Arial"/>
          <w:sz w:val="24"/>
          <w:szCs w:val="24"/>
          <w:lang w:eastAsia="es-MX"/>
        </w:rPr>
        <w:t xml:space="preserve"> el cual es el nombre del archivo CSV que vamos a utilizar en esa ejecución, es importante tomar en cuenta que siempre se le debe poner la extension. Cabe recalcar que en este mismo script existe una función llamada </w:t>
      </w:r>
      <w:proofErr w:type="spellStart"/>
      <w:r w:rsidRPr="004D0BC3">
        <w:rPr>
          <w:rFonts w:ascii="Arial" w:hAnsi="Arial" w:cs="Arial"/>
          <w:sz w:val="24"/>
          <w:szCs w:val="24"/>
          <w:lang w:eastAsia="es-MX"/>
        </w:rPr>
        <w:t>limpiar_nombre</w:t>
      </w:r>
      <w:proofErr w:type="spellEnd"/>
      <w:r w:rsidRPr="004D0BC3">
        <w:rPr>
          <w:rFonts w:ascii="Arial" w:hAnsi="Arial" w:cs="Arial"/>
          <w:sz w:val="24"/>
          <w:szCs w:val="24"/>
          <w:lang w:eastAsia="es-MX"/>
        </w:rPr>
        <w:t xml:space="preserve"> la cual reemplaza los caracteres especiales del nombre del archivo por guiones bajos para no tener problemas al momento de la ejecución</w:t>
      </w:r>
      <w:r w:rsidRPr="004D0BC3">
        <w:rPr>
          <w:rFonts w:ascii="Arial" w:hAnsi="Arial" w:cs="Arial"/>
          <w:sz w:val="24"/>
          <w:szCs w:val="24"/>
        </w:rPr>
        <w:t>.</w:t>
      </w:r>
    </w:p>
    <w:p w14:paraId="3A94FA4C" w14:textId="79E48F26" w:rsidR="00155C56" w:rsidRPr="004D0BC3" w:rsidRDefault="00155C56" w:rsidP="009246B5">
      <w:pPr>
        <w:spacing w:line="360" w:lineRule="auto"/>
        <w:jc w:val="both"/>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 xml:space="preserve"> </w:t>
      </w:r>
    </w:p>
    <w:p w14:paraId="085D341F" w14:textId="6E5C03C4" w:rsidR="00155C56" w:rsidRPr="004D0BC3" w:rsidRDefault="00155C56" w:rsidP="009246B5">
      <w:pPr>
        <w:spacing w:line="360" w:lineRule="auto"/>
        <w:jc w:val="both"/>
        <w:rPr>
          <w:rFonts w:ascii="Arial" w:hAnsi="Arial" w:cs="Arial"/>
        </w:rPr>
      </w:pPr>
      <w:r w:rsidRPr="004D0BC3">
        <w:rPr>
          <w:rFonts w:ascii="Arial" w:hAnsi="Arial" w:cs="Arial"/>
          <w:noProof/>
        </w:rPr>
        <w:lastRenderedPageBreak/>
        <w:drawing>
          <wp:inline distT="0" distB="0" distL="0" distR="0" wp14:anchorId="37FA9ABD" wp14:editId="49B86474">
            <wp:extent cx="5791835" cy="5183505"/>
            <wp:effectExtent l="0" t="0" r="0" b="0"/>
            <wp:docPr id="469322410"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410" name="Imagen 9"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5183505"/>
                    </a:xfrm>
                    <a:prstGeom prst="rect">
                      <a:avLst/>
                    </a:prstGeom>
                    <a:noFill/>
                    <a:ln>
                      <a:noFill/>
                    </a:ln>
                  </pic:spPr>
                </pic:pic>
              </a:graphicData>
            </a:graphic>
          </wp:inline>
        </w:drawing>
      </w:r>
    </w:p>
    <w:p w14:paraId="099D5F2F" w14:textId="50E4DF1B" w:rsidR="00D42088" w:rsidRPr="004D0BC3" w:rsidRDefault="00D42088" w:rsidP="009246B5">
      <w:pPr>
        <w:pStyle w:val="Descripcin"/>
        <w:spacing w:line="360" w:lineRule="auto"/>
        <w:jc w:val="center"/>
        <w:rPr>
          <w:rFonts w:ascii="Arial" w:hAnsi="Arial" w:cs="Arial"/>
          <w:color w:val="auto"/>
          <w:sz w:val="24"/>
          <w:szCs w:val="24"/>
        </w:rPr>
      </w:pPr>
      <w:bookmarkStart w:id="136" w:name="_Toc17870134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14</w:t>
      </w:r>
      <w:r w:rsidRPr="004D0BC3">
        <w:rPr>
          <w:rFonts w:ascii="Arial" w:hAnsi="Arial" w:cs="Arial"/>
          <w:color w:val="auto"/>
          <w:sz w:val="24"/>
          <w:szCs w:val="24"/>
        </w:rPr>
        <w:fldChar w:fldCharType="end"/>
      </w:r>
      <w:r w:rsidRPr="004D0BC3">
        <w:rPr>
          <w:rFonts w:ascii="Arial" w:hAnsi="Arial" w:cs="Arial"/>
          <w:color w:val="auto"/>
          <w:sz w:val="24"/>
          <w:szCs w:val="24"/>
        </w:rPr>
        <w:t xml:space="preserve"> Importar archivo</w:t>
      </w:r>
      <w:bookmarkEnd w:id="136"/>
    </w:p>
    <w:p w14:paraId="2D56052E" w14:textId="77777777" w:rsidR="00750614" w:rsidRPr="004D0BC3" w:rsidRDefault="00750614" w:rsidP="009246B5">
      <w:pPr>
        <w:spacing w:line="360" w:lineRule="auto"/>
        <w:rPr>
          <w:rFonts w:ascii="Arial" w:hAnsi="Arial" w:cs="Arial"/>
        </w:rPr>
      </w:pPr>
    </w:p>
    <w:p w14:paraId="30225AEB" w14:textId="77777777" w:rsidR="00750614" w:rsidRPr="004D0BC3" w:rsidRDefault="00750614" w:rsidP="009246B5">
      <w:pPr>
        <w:spacing w:line="360" w:lineRule="auto"/>
        <w:rPr>
          <w:rFonts w:ascii="Arial" w:hAnsi="Arial" w:cs="Arial"/>
        </w:rPr>
      </w:pPr>
    </w:p>
    <w:p w14:paraId="6BA9BE38" w14:textId="77777777" w:rsidR="00750614" w:rsidRPr="004D0BC3" w:rsidRDefault="00750614" w:rsidP="009246B5">
      <w:pPr>
        <w:spacing w:line="360" w:lineRule="auto"/>
        <w:rPr>
          <w:rFonts w:ascii="Arial" w:hAnsi="Arial" w:cs="Arial"/>
        </w:rPr>
      </w:pPr>
    </w:p>
    <w:p w14:paraId="19FE4C2B" w14:textId="08AD9C35" w:rsidR="00FB4A81" w:rsidRPr="004D0BC3" w:rsidRDefault="00155C56" w:rsidP="009246B5">
      <w:pPr>
        <w:spacing w:line="360" w:lineRule="auto"/>
        <w:jc w:val="both"/>
        <w:rPr>
          <w:rFonts w:ascii="Arial" w:hAnsi="Arial" w:cs="Arial"/>
          <w:sz w:val="24"/>
          <w:szCs w:val="24"/>
        </w:rPr>
      </w:pPr>
      <w:r w:rsidRPr="004D0BC3">
        <w:rPr>
          <w:rFonts w:ascii="Arial" w:hAnsi="Arial" w:cs="Arial"/>
          <w:sz w:val="24"/>
          <w:szCs w:val="24"/>
        </w:rPr>
        <w:t xml:space="preserve">El script de </w:t>
      </w:r>
      <w:proofErr w:type="spellStart"/>
      <w:r w:rsidRPr="004D0BC3">
        <w:rPr>
          <w:rFonts w:ascii="Arial" w:hAnsi="Arial" w:cs="Arial"/>
          <w:sz w:val="24"/>
          <w:szCs w:val="24"/>
        </w:rPr>
        <w:t>controllerK_Prototipe</w:t>
      </w:r>
      <w:proofErr w:type="spellEnd"/>
      <w:r w:rsidRPr="004D0BC3">
        <w:rPr>
          <w:rFonts w:ascii="Arial" w:hAnsi="Arial" w:cs="Arial"/>
          <w:sz w:val="24"/>
          <w:szCs w:val="24"/>
        </w:rPr>
        <w:t xml:space="preserve"> es el script maestro del algoritmo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w:t>
      </w:r>
      <w:r w:rsidR="00FB4A81" w:rsidRPr="004D0BC3">
        <w:rPr>
          <w:rFonts w:ascii="Arial" w:hAnsi="Arial" w:cs="Arial"/>
          <w:sz w:val="24"/>
          <w:szCs w:val="24"/>
        </w:rPr>
        <w:t>En este script se realiza lo siguiente:</w:t>
      </w:r>
    </w:p>
    <w:p w14:paraId="631160E1" w14:textId="60D530C0"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Clase inicial que llama a todo el sistema</w:t>
      </w:r>
    </w:p>
    <w:p w14:paraId="6601BF3F" w14:textId="752CDA4D"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 xml:space="preserve">Se leen los archivos para posteriormente subirse a la bdd SQLite </w:t>
      </w:r>
    </w:p>
    <w:p w14:paraId="58303849" w14:textId="3AF338AE"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Se definen el número de K-Prototipos</w:t>
      </w:r>
    </w:p>
    <w:p w14:paraId="5C989342" w14:textId="51692246"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lastRenderedPageBreak/>
        <w:t xml:space="preserve">Se obtiene los números aleatorios delimitado por el minimo y máximo por los registros de base de datos, de esos números </w:t>
      </w:r>
      <w:proofErr w:type="spellStart"/>
      <w:r w:rsidRPr="004D0BC3">
        <w:rPr>
          <w:rFonts w:ascii="Arial" w:hAnsi="Arial" w:cs="Arial"/>
          <w:sz w:val="24"/>
          <w:szCs w:val="24"/>
        </w:rPr>
        <w:t>random</w:t>
      </w:r>
      <w:proofErr w:type="spellEnd"/>
      <w:r w:rsidRPr="004D0BC3">
        <w:rPr>
          <w:rFonts w:ascii="Arial" w:hAnsi="Arial" w:cs="Arial"/>
          <w:sz w:val="24"/>
          <w:szCs w:val="24"/>
        </w:rPr>
        <w:t xml:space="preserve"> se obtienen los datos</w:t>
      </w:r>
    </w:p>
    <w:p w14:paraId="52F60EA7" w14:textId="44FD64DF"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Ejecución del algoritmo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mandando como atributos de las </w:t>
      </w:r>
      <w:proofErr w:type="spellStart"/>
      <w:r w:rsidRPr="004D0BC3">
        <w:rPr>
          <w:rFonts w:ascii="Arial" w:hAnsi="Arial" w:cs="Arial"/>
          <w:sz w:val="24"/>
          <w:szCs w:val="24"/>
        </w:rPr>
        <w:t>K’s</w:t>
      </w:r>
      <w:proofErr w:type="spellEnd"/>
    </w:p>
    <w:p w14:paraId="35261A7C" w14:textId="38B24990" w:rsidR="00FB4A81" w:rsidRPr="004D0BC3" w:rsidRDefault="00FB4A81" w:rsidP="009246B5">
      <w:pPr>
        <w:pStyle w:val="Prrafodelista"/>
        <w:numPr>
          <w:ilvl w:val="0"/>
          <w:numId w:val="111"/>
        </w:numPr>
        <w:spacing w:line="360" w:lineRule="auto"/>
        <w:jc w:val="both"/>
        <w:rPr>
          <w:rFonts w:ascii="Arial" w:hAnsi="Arial" w:cs="Arial"/>
          <w:sz w:val="24"/>
          <w:szCs w:val="24"/>
        </w:rPr>
      </w:pPr>
      <w:r w:rsidRPr="004D0BC3">
        <w:rPr>
          <w:rFonts w:ascii="Arial" w:hAnsi="Arial" w:cs="Arial"/>
          <w:sz w:val="24"/>
          <w:szCs w:val="24"/>
        </w:rPr>
        <w:t>Se guardan los datos de las iteraciones</w:t>
      </w:r>
    </w:p>
    <w:p w14:paraId="20B01F99" w14:textId="7F1B3D33" w:rsidR="00155C56" w:rsidRPr="004D0BC3" w:rsidRDefault="00155C56"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5ED72B3B" wp14:editId="02C1E9F0">
            <wp:extent cx="5019675" cy="5787953"/>
            <wp:effectExtent l="0" t="0" r="0" b="0"/>
            <wp:docPr id="372675128"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5128" name="Imagen 10"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1240" cy="5789757"/>
                    </a:xfrm>
                    <a:prstGeom prst="rect">
                      <a:avLst/>
                    </a:prstGeom>
                    <a:noFill/>
                    <a:ln>
                      <a:noFill/>
                    </a:ln>
                  </pic:spPr>
                </pic:pic>
              </a:graphicData>
            </a:graphic>
          </wp:inline>
        </w:drawing>
      </w:r>
    </w:p>
    <w:p w14:paraId="29C3DF24" w14:textId="18DA0E96" w:rsidR="00FB4A81" w:rsidRPr="004D0BC3" w:rsidRDefault="00D42088" w:rsidP="009246B5">
      <w:pPr>
        <w:pStyle w:val="Descripcin"/>
        <w:spacing w:line="360" w:lineRule="auto"/>
        <w:jc w:val="center"/>
        <w:rPr>
          <w:rFonts w:ascii="Arial" w:hAnsi="Arial" w:cs="Arial"/>
          <w:color w:val="auto"/>
          <w:sz w:val="36"/>
          <w:szCs w:val="36"/>
        </w:rPr>
      </w:pPr>
      <w:bookmarkStart w:id="137" w:name="_Toc178701345"/>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15</w:t>
      </w:r>
      <w:r w:rsidRPr="004D0BC3">
        <w:rPr>
          <w:rFonts w:ascii="Arial" w:hAnsi="Arial" w:cs="Arial"/>
          <w:color w:val="auto"/>
          <w:sz w:val="24"/>
          <w:szCs w:val="24"/>
        </w:rPr>
        <w:fldChar w:fldCharType="end"/>
      </w:r>
      <w:r w:rsidRPr="004D0BC3">
        <w:rPr>
          <w:rFonts w:ascii="Arial" w:hAnsi="Arial" w:cs="Arial"/>
          <w:color w:val="auto"/>
          <w:sz w:val="24"/>
          <w:szCs w:val="24"/>
        </w:rPr>
        <w:t xml:space="preserve"> Clase inicial maestra</w:t>
      </w:r>
      <w:bookmarkEnd w:id="137"/>
    </w:p>
    <w:p w14:paraId="6A414AC5" w14:textId="77777777" w:rsidR="00FB4A81" w:rsidRPr="004D0BC3" w:rsidRDefault="00FB4A81" w:rsidP="009246B5">
      <w:pPr>
        <w:spacing w:line="360" w:lineRule="auto"/>
        <w:jc w:val="both"/>
        <w:rPr>
          <w:rFonts w:ascii="Arial" w:hAnsi="Arial" w:cs="Arial"/>
          <w:sz w:val="24"/>
          <w:szCs w:val="24"/>
        </w:rPr>
      </w:pPr>
    </w:p>
    <w:p w14:paraId="1D5A239B" w14:textId="749EB5AB" w:rsidR="00FB4A81" w:rsidRPr="004D0BC3" w:rsidRDefault="00FB4A81" w:rsidP="009246B5">
      <w:pPr>
        <w:spacing w:line="360" w:lineRule="auto"/>
        <w:jc w:val="both"/>
        <w:rPr>
          <w:rFonts w:ascii="Arial" w:hAnsi="Arial" w:cs="Arial"/>
          <w:sz w:val="24"/>
          <w:szCs w:val="24"/>
        </w:rPr>
      </w:pPr>
      <w:proofErr w:type="spellStart"/>
      <w:r w:rsidRPr="004D0BC3">
        <w:rPr>
          <w:rFonts w:ascii="Arial" w:hAnsi="Arial" w:cs="Arial"/>
          <w:sz w:val="24"/>
          <w:szCs w:val="24"/>
        </w:rPr>
        <w:lastRenderedPageBreak/>
        <w:t>Database.db</w:t>
      </w:r>
      <w:proofErr w:type="spellEnd"/>
      <w:r w:rsidRPr="004D0BC3">
        <w:rPr>
          <w:rFonts w:ascii="Arial" w:hAnsi="Arial" w:cs="Arial"/>
          <w:sz w:val="24"/>
          <w:szCs w:val="24"/>
        </w:rPr>
        <w:t xml:space="preserve"> es un archivo de tipo binario el cual no se puede abrir con un editor normal es necesario utilizar un visualizador para tipos de archivos .</w:t>
      </w:r>
      <w:proofErr w:type="spellStart"/>
      <w:r w:rsidRPr="004D0BC3">
        <w:rPr>
          <w:rFonts w:ascii="Arial" w:hAnsi="Arial" w:cs="Arial"/>
          <w:sz w:val="24"/>
          <w:szCs w:val="24"/>
        </w:rPr>
        <w:t>db</w:t>
      </w:r>
      <w:proofErr w:type="spellEnd"/>
      <w:r w:rsidRPr="004D0BC3">
        <w:rPr>
          <w:rFonts w:ascii="Arial" w:hAnsi="Arial" w:cs="Arial"/>
          <w:sz w:val="24"/>
          <w:szCs w:val="24"/>
        </w:rPr>
        <w:t xml:space="preserve">, ejemplos: DB Browser, </w:t>
      </w:r>
      <w:proofErr w:type="spellStart"/>
      <w:r w:rsidRPr="004D0BC3">
        <w:rPr>
          <w:rFonts w:ascii="Arial" w:hAnsi="Arial" w:cs="Arial"/>
          <w:sz w:val="24"/>
          <w:szCs w:val="24"/>
        </w:rPr>
        <w:t>DBeaver</w:t>
      </w:r>
      <w:proofErr w:type="spellEnd"/>
      <w:r w:rsidRPr="004D0BC3">
        <w:rPr>
          <w:rFonts w:ascii="Arial" w:hAnsi="Arial" w:cs="Arial"/>
          <w:sz w:val="24"/>
          <w:szCs w:val="24"/>
        </w:rPr>
        <w:t>.</w:t>
      </w:r>
    </w:p>
    <w:p w14:paraId="780DC247" w14:textId="58626052" w:rsidR="00FB4A81" w:rsidRPr="004D0BC3" w:rsidRDefault="00FB4A81" w:rsidP="009246B5">
      <w:pPr>
        <w:spacing w:line="360" w:lineRule="auto"/>
        <w:jc w:val="center"/>
        <w:rPr>
          <w:rFonts w:ascii="Arial" w:hAnsi="Arial" w:cs="Arial"/>
          <w:sz w:val="24"/>
          <w:szCs w:val="24"/>
        </w:rPr>
      </w:pPr>
      <w:r w:rsidRPr="004D0BC3">
        <w:rPr>
          <w:rFonts w:ascii="Arial" w:hAnsi="Arial" w:cs="Arial"/>
          <w:sz w:val="24"/>
          <w:szCs w:val="24"/>
        </w:rPr>
        <w:drawing>
          <wp:inline distT="0" distB="0" distL="0" distR="0" wp14:anchorId="51160700" wp14:editId="55176357">
            <wp:extent cx="1743318" cy="238158"/>
            <wp:effectExtent l="0" t="0" r="9525" b="9525"/>
            <wp:docPr id="17839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8162" name=""/>
                    <pic:cNvPicPr/>
                  </pic:nvPicPr>
                  <pic:blipFill>
                    <a:blip r:embed="rId34"/>
                    <a:stretch>
                      <a:fillRect/>
                    </a:stretch>
                  </pic:blipFill>
                  <pic:spPr>
                    <a:xfrm>
                      <a:off x="0" y="0"/>
                      <a:ext cx="1743318" cy="238158"/>
                    </a:xfrm>
                    <a:prstGeom prst="rect">
                      <a:avLst/>
                    </a:prstGeom>
                  </pic:spPr>
                </pic:pic>
              </a:graphicData>
            </a:graphic>
          </wp:inline>
        </w:drawing>
      </w:r>
    </w:p>
    <w:p w14:paraId="205867D9" w14:textId="19666996" w:rsidR="00D42088" w:rsidRPr="004D0BC3" w:rsidRDefault="00D42088" w:rsidP="009246B5">
      <w:pPr>
        <w:pStyle w:val="Descripcin"/>
        <w:spacing w:line="360" w:lineRule="auto"/>
        <w:jc w:val="center"/>
        <w:rPr>
          <w:rFonts w:ascii="Arial" w:hAnsi="Arial" w:cs="Arial"/>
          <w:color w:val="auto"/>
          <w:sz w:val="36"/>
          <w:szCs w:val="36"/>
        </w:rPr>
      </w:pPr>
      <w:bookmarkStart w:id="138" w:name="_Toc17870134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16</w:t>
      </w:r>
      <w:r w:rsidRPr="004D0BC3">
        <w:rPr>
          <w:rFonts w:ascii="Arial" w:hAnsi="Arial" w:cs="Arial"/>
          <w:color w:val="auto"/>
          <w:sz w:val="24"/>
          <w:szCs w:val="24"/>
        </w:rPr>
        <w:fldChar w:fldCharType="end"/>
      </w:r>
      <w:r w:rsidRPr="004D0BC3">
        <w:rPr>
          <w:rFonts w:ascii="Arial" w:hAnsi="Arial" w:cs="Arial"/>
          <w:color w:val="auto"/>
          <w:sz w:val="24"/>
          <w:szCs w:val="24"/>
        </w:rPr>
        <w:t xml:space="preserve"> Base de datos</w:t>
      </w:r>
      <w:bookmarkEnd w:id="138"/>
    </w:p>
    <w:p w14:paraId="012AF2F8" w14:textId="77777777" w:rsidR="00FB4A81"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DatabaseController.py este script administra toda la base de datos SQLite (</w:t>
      </w:r>
      <w:proofErr w:type="spellStart"/>
      <w:r w:rsidRPr="004D0BC3">
        <w:rPr>
          <w:rFonts w:ascii="Arial" w:hAnsi="Arial" w:cs="Arial"/>
          <w:sz w:val="24"/>
          <w:szCs w:val="24"/>
        </w:rPr>
        <w:t>database.db</w:t>
      </w:r>
      <w:proofErr w:type="spellEnd"/>
      <w:r w:rsidRPr="004D0BC3">
        <w:rPr>
          <w:rFonts w:ascii="Arial" w:hAnsi="Arial" w:cs="Arial"/>
          <w:sz w:val="24"/>
          <w:szCs w:val="24"/>
        </w:rPr>
        <w:t>).</w:t>
      </w:r>
    </w:p>
    <w:p w14:paraId="102B00D2" w14:textId="3F1AE9F2" w:rsidR="00FB4A81"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 xml:space="preserve">Este método es de los </w:t>
      </w:r>
      <w:r w:rsidR="00D027D7" w:rsidRPr="004D0BC3">
        <w:rPr>
          <w:rFonts w:ascii="Arial" w:hAnsi="Arial" w:cs="Arial"/>
          <w:sz w:val="24"/>
          <w:szCs w:val="24"/>
        </w:rPr>
        <w:t>más</w:t>
      </w:r>
      <w:r w:rsidRPr="004D0BC3">
        <w:rPr>
          <w:rFonts w:ascii="Arial" w:hAnsi="Arial" w:cs="Arial"/>
          <w:sz w:val="24"/>
          <w:szCs w:val="24"/>
        </w:rPr>
        <w:t xml:space="preserve"> importantes de este script, es el administrador de sesión de la bdd, el cual exportamos a otros métodos y scripts en todo el proyecto, en concreto la conexión y el cursor (hacer acciones en la BDD)</w:t>
      </w:r>
    </w:p>
    <w:p w14:paraId="3C8E2EDF" w14:textId="60A8018F" w:rsidR="00FB4A81" w:rsidRPr="004D0BC3" w:rsidRDefault="00FB4A8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3F509870" wp14:editId="16E81631">
            <wp:extent cx="4772025" cy="2012193"/>
            <wp:effectExtent l="0" t="0" r="0" b="0"/>
            <wp:docPr id="179233824"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24" name="Imagen 11"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096" cy="2016018"/>
                    </a:xfrm>
                    <a:prstGeom prst="rect">
                      <a:avLst/>
                    </a:prstGeom>
                    <a:noFill/>
                    <a:ln>
                      <a:noFill/>
                    </a:ln>
                  </pic:spPr>
                </pic:pic>
              </a:graphicData>
            </a:graphic>
          </wp:inline>
        </w:drawing>
      </w:r>
    </w:p>
    <w:p w14:paraId="473CB7AE" w14:textId="45D5A01A" w:rsidR="00D42088" w:rsidRPr="004D0BC3" w:rsidRDefault="00D42088" w:rsidP="009246B5">
      <w:pPr>
        <w:pStyle w:val="Descripcin"/>
        <w:spacing w:line="360" w:lineRule="auto"/>
        <w:jc w:val="center"/>
        <w:rPr>
          <w:rFonts w:ascii="Arial" w:hAnsi="Arial" w:cs="Arial"/>
          <w:color w:val="auto"/>
          <w:sz w:val="36"/>
          <w:szCs w:val="36"/>
        </w:rPr>
      </w:pPr>
      <w:bookmarkStart w:id="139" w:name="_Toc17870134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17</w:t>
      </w:r>
      <w:r w:rsidRPr="004D0BC3">
        <w:rPr>
          <w:rFonts w:ascii="Arial" w:hAnsi="Arial" w:cs="Arial"/>
          <w:color w:val="auto"/>
          <w:sz w:val="24"/>
          <w:szCs w:val="24"/>
        </w:rPr>
        <w:fldChar w:fldCharType="end"/>
      </w:r>
      <w:r w:rsidRPr="004D0BC3">
        <w:rPr>
          <w:rFonts w:ascii="Arial" w:hAnsi="Arial" w:cs="Arial"/>
          <w:color w:val="auto"/>
          <w:sz w:val="24"/>
          <w:szCs w:val="24"/>
        </w:rPr>
        <w:t xml:space="preserve"> Administrador de sesión de la bdd</w:t>
      </w:r>
      <w:bookmarkEnd w:id="139"/>
    </w:p>
    <w:p w14:paraId="6DB65B8D" w14:textId="3E0A7B69" w:rsidR="00155C56" w:rsidRPr="004D0BC3" w:rsidRDefault="00FB4A81" w:rsidP="009246B5">
      <w:pPr>
        <w:spacing w:line="360" w:lineRule="auto"/>
        <w:jc w:val="both"/>
        <w:rPr>
          <w:rFonts w:ascii="Arial" w:hAnsi="Arial" w:cs="Arial"/>
          <w:sz w:val="24"/>
          <w:szCs w:val="24"/>
        </w:rPr>
      </w:pPr>
      <w:r w:rsidRPr="004D0BC3">
        <w:rPr>
          <w:rFonts w:ascii="Arial" w:hAnsi="Arial" w:cs="Arial"/>
          <w:sz w:val="24"/>
          <w:szCs w:val="24"/>
        </w:rPr>
        <w:t>En este método obtenemos el número máximo de registros de la tabla para posteriormente en este rango de números escoger k números aleatorios</w:t>
      </w:r>
      <w:r w:rsidR="00CD520D" w:rsidRPr="004D0BC3">
        <w:rPr>
          <w:rFonts w:ascii="Arial" w:hAnsi="Arial" w:cs="Arial"/>
          <w:sz w:val="24"/>
          <w:szCs w:val="24"/>
        </w:rPr>
        <w:t>, entra a un ciclo para escoger los k prototipos aleatoriamente limitando que no sean iguales los k prototipos</w:t>
      </w:r>
    </w:p>
    <w:p w14:paraId="32219335" w14:textId="03BDDB72" w:rsidR="00155C56" w:rsidRPr="004D0BC3" w:rsidRDefault="00FB4A81" w:rsidP="009246B5">
      <w:pPr>
        <w:spacing w:line="360" w:lineRule="auto"/>
        <w:jc w:val="center"/>
        <w:rPr>
          <w:rFonts w:ascii="Arial" w:hAnsi="Arial" w:cs="Arial"/>
        </w:rPr>
      </w:pPr>
      <w:r w:rsidRPr="004D0BC3">
        <w:rPr>
          <w:rFonts w:ascii="Arial" w:hAnsi="Arial" w:cs="Arial"/>
          <w:noProof/>
        </w:rPr>
        <w:lastRenderedPageBreak/>
        <w:drawing>
          <wp:inline distT="0" distB="0" distL="0" distR="0" wp14:anchorId="55AFFEC8" wp14:editId="465C1779">
            <wp:extent cx="3024984" cy="2143125"/>
            <wp:effectExtent l="0" t="0" r="0" b="0"/>
            <wp:docPr id="353565975"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5975" name="Imagen 12" descr="Tex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1387" cy="2147661"/>
                    </a:xfrm>
                    <a:prstGeom prst="rect">
                      <a:avLst/>
                    </a:prstGeom>
                    <a:noFill/>
                    <a:ln>
                      <a:noFill/>
                    </a:ln>
                  </pic:spPr>
                </pic:pic>
              </a:graphicData>
            </a:graphic>
          </wp:inline>
        </w:drawing>
      </w:r>
    </w:p>
    <w:p w14:paraId="487A4F4B" w14:textId="11E310AD" w:rsidR="00CD520D" w:rsidRPr="004D0BC3" w:rsidRDefault="00D42088" w:rsidP="009246B5">
      <w:pPr>
        <w:pStyle w:val="Descripcin"/>
        <w:spacing w:line="360" w:lineRule="auto"/>
        <w:jc w:val="center"/>
        <w:rPr>
          <w:rFonts w:ascii="Arial" w:hAnsi="Arial" w:cs="Arial"/>
          <w:color w:val="auto"/>
          <w:sz w:val="24"/>
          <w:szCs w:val="24"/>
        </w:rPr>
      </w:pPr>
      <w:bookmarkStart w:id="140" w:name="_Toc17870134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18</w:t>
      </w:r>
      <w:r w:rsidRPr="004D0BC3">
        <w:rPr>
          <w:rFonts w:ascii="Arial" w:hAnsi="Arial" w:cs="Arial"/>
          <w:color w:val="auto"/>
          <w:sz w:val="24"/>
          <w:szCs w:val="24"/>
        </w:rPr>
        <w:fldChar w:fldCharType="end"/>
      </w:r>
      <w:r w:rsidRPr="004D0BC3">
        <w:rPr>
          <w:rFonts w:ascii="Arial" w:hAnsi="Arial" w:cs="Arial"/>
          <w:color w:val="auto"/>
          <w:sz w:val="24"/>
          <w:szCs w:val="24"/>
        </w:rPr>
        <w:t xml:space="preserve"> Registros de la tabla</w:t>
      </w:r>
      <w:bookmarkEnd w:id="140"/>
    </w:p>
    <w:p w14:paraId="08A986ED" w14:textId="14D1BD9E"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getDataPrototipes</w:t>
      </w:r>
      <w:proofErr w:type="spellEnd"/>
      <w:r w:rsidRPr="004D0BC3">
        <w:rPr>
          <w:rFonts w:ascii="Arial" w:hAnsi="Arial" w:cs="Arial"/>
          <w:sz w:val="24"/>
          <w:szCs w:val="24"/>
        </w:rPr>
        <w:t xml:space="preserve"> de los números aleatorios que se obtuvieron en el método anterior obtenemos los datos de estos</w:t>
      </w:r>
      <w:r w:rsidR="00750614" w:rsidRPr="004D0BC3">
        <w:rPr>
          <w:rFonts w:ascii="Arial" w:hAnsi="Arial" w:cs="Arial"/>
          <w:sz w:val="24"/>
          <w:szCs w:val="24"/>
        </w:rPr>
        <w:t xml:space="preserve">. El código </w:t>
      </w:r>
      <w:r w:rsidR="00750614" w:rsidRPr="00750614">
        <w:rPr>
          <w:rFonts w:ascii="Arial" w:hAnsi="Arial" w:cs="Arial"/>
          <w:sz w:val="24"/>
          <w:szCs w:val="24"/>
        </w:rPr>
        <w:t>abre una base de datos y ejecuta una serie de consultas SQL basadas en una lista de identificadores (prototipes).</w:t>
      </w:r>
      <w:r w:rsidR="00750614" w:rsidRPr="004D0BC3">
        <w:rPr>
          <w:rFonts w:ascii="Arial" w:hAnsi="Arial" w:cs="Arial"/>
          <w:sz w:val="24"/>
          <w:szCs w:val="24"/>
        </w:rPr>
        <w:t xml:space="preserve"> </w:t>
      </w:r>
      <w:r w:rsidR="00750614" w:rsidRPr="00750614">
        <w:rPr>
          <w:rFonts w:ascii="Arial" w:hAnsi="Arial" w:cs="Arial"/>
          <w:sz w:val="24"/>
          <w:szCs w:val="24"/>
        </w:rPr>
        <w:t>Para cada id, realiza una consulta que selecciona ciertos campos de una tabla y almacena los resultados en una lista.</w:t>
      </w:r>
      <w:r w:rsidR="00750614" w:rsidRPr="004D0BC3">
        <w:rPr>
          <w:rFonts w:ascii="Arial" w:hAnsi="Arial" w:cs="Arial"/>
          <w:sz w:val="24"/>
          <w:szCs w:val="24"/>
        </w:rPr>
        <w:t xml:space="preserve"> </w:t>
      </w:r>
      <w:r w:rsidR="00750614" w:rsidRPr="004D0BC3">
        <w:rPr>
          <w:rFonts w:ascii="Arial" w:hAnsi="Arial" w:cs="Arial"/>
          <w:sz w:val="24"/>
          <w:szCs w:val="24"/>
        </w:rPr>
        <w:t>Al final, cierra la conexión a la base de datos y devuelve los resultados obtenidos.</w:t>
      </w:r>
    </w:p>
    <w:p w14:paraId="14FE1160" w14:textId="037ABCFA"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42763D18" wp14:editId="2A29C292">
            <wp:extent cx="5791835" cy="1647825"/>
            <wp:effectExtent l="0" t="0" r="0" b="0"/>
            <wp:docPr id="127203244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2443" name="Imagen 13"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1647825"/>
                    </a:xfrm>
                    <a:prstGeom prst="rect">
                      <a:avLst/>
                    </a:prstGeom>
                    <a:noFill/>
                    <a:ln>
                      <a:noFill/>
                    </a:ln>
                  </pic:spPr>
                </pic:pic>
              </a:graphicData>
            </a:graphic>
          </wp:inline>
        </w:drawing>
      </w:r>
    </w:p>
    <w:p w14:paraId="7AF240E6" w14:textId="120CC604" w:rsidR="00CD520D" w:rsidRPr="004D0BC3" w:rsidRDefault="00D42088" w:rsidP="009246B5">
      <w:pPr>
        <w:pStyle w:val="Descripcin"/>
        <w:spacing w:line="360" w:lineRule="auto"/>
        <w:jc w:val="center"/>
        <w:rPr>
          <w:rFonts w:ascii="Arial" w:hAnsi="Arial" w:cs="Arial"/>
          <w:color w:val="auto"/>
          <w:sz w:val="36"/>
          <w:szCs w:val="36"/>
        </w:rPr>
      </w:pPr>
      <w:bookmarkStart w:id="141" w:name="_Toc17870134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19</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números aleatorios</w:t>
      </w:r>
      <w:bookmarkEnd w:id="141"/>
    </w:p>
    <w:p w14:paraId="3634A38E" w14:textId="774755A3"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getAllDatabase</w:t>
      </w:r>
      <w:proofErr w:type="spellEnd"/>
      <w:r w:rsidRPr="004D0BC3">
        <w:rPr>
          <w:rFonts w:ascii="Arial" w:hAnsi="Arial" w:cs="Arial"/>
          <w:sz w:val="24"/>
          <w:szCs w:val="24"/>
        </w:rPr>
        <w:t xml:space="preserve"> obtener toda la tabla para poder aplicar el algoritmo en estos datos, discriminando los K que se eligieron aleatoriamente, para evitar compararse consigo mismos </w:t>
      </w:r>
    </w:p>
    <w:p w14:paraId="32866D3D" w14:textId="77777777" w:rsidR="00CD520D" w:rsidRPr="004D0BC3" w:rsidRDefault="00CD520D" w:rsidP="009246B5">
      <w:pPr>
        <w:spacing w:line="360" w:lineRule="auto"/>
        <w:jc w:val="both"/>
        <w:rPr>
          <w:rFonts w:ascii="Arial" w:hAnsi="Arial" w:cs="Arial"/>
          <w:sz w:val="24"/>
          <w:szCs w:val="24"/>
        </w:rPr>
      </w:pPr>
    </w:p>
    <w:p w14:paraId="6E5BDF5D" w14:textId="251EA643"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lastRenderedPageBreak/>
        <w:drawing>
          <wp:inline distT="0" distB="0" distL="0" distR="0" wp14:anchorId="15A0B693" wp14:editId="7E3687C8">
            <wp:extent cx="5791835" cy="1002030"/>
            <wp:effectExtent l="0" t="0" r="0" b="0"/>
            <wp:docPr id="1506486577"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6577" name="Imagen 14" descr="Text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1002030"/>
                    </a:xfrm>
                    <a:prstGeom prst="rect">
                      <a:avLst/>
                    </a:prstGeom>
                    <a:noFill/>
                    <a:ln>
                      <a:noFill/>
                    </a:ln>
                  </pic:spPr>
                </pic:pic>
              </a:graphicData>
            </a:graphic>
          </wp:inline>
        </w:drawing>
      </w:r>
    </w:p>
    <w:p w14:paraId="17360882" w14:textId="5BCA57FB" w:rsidR="00D42088" w:rsidRPr="004D0BC3" w:rsidRDefault="00D42088" w:rsidP="009246B5">
      <w:pPr>
        <w:pStyle w:val="Descripcin"/>
        <w:spacing w:line="360" w:lineRule="auto"/>
        <w:jc w:val="center"/>
        <w:rPr>
          <w:rFonts w:ascii="Arial" w:hAnsi="Arial" w:cs="Arial"/>
          <w:color w:val="auto"/>
          <w:sz w:val="36"/>
          <w:szCs w:val="36"/>
        </w:rPr>
      </w:pPr>
      <w:bookmarkStart w:id="142" w:name="_Toc17870135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20</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de la tabla</w:t>
      </w:r>
      <w:bookmarkEnd w:id="142"/>
    </w:p>
    <w:p w14:paraId="40DA19BA" w14:textId="1F226351" w:rsidR="00CD520D" w:rsidRPr="004D0BC3" w:rsidRDefault="00CD520D" w:rsidP="009246B5">
      <w:pPr>
        <w:spacing w:line="360" w:lineRule="auto"/>
        <w:jc w:val="both"/>
        <w:rPr>
          <w:rFonts w:ascii="Arial" w:hAnsi="Arial" w:cs="Arial"/>
          <w:sz w:val="24"/>
          <w:szCs w:val="24"/>
        </w:rPr>
      </w:pPr>
      <w:proofErr w:type="spellStart"/>
      <w:r w:rsidRPr="004D0BC3">
        <w:rPr>
          <w:rFonts w:ascii="Arial" w:hAnsi="Arial" w:cs="Arial"/>
          <w:sz w:val="24"/>
          <w:szCs w:val="24"/>
        </w:rPr>
        <w:t>getHeaderTable</w:t>
      </w:r>
      <w:proofErr w:type="spellEnd"/>
      <w:r w:rsidRPr="004D0BC3">
        <w:rPr>
          <w:rFonts w:ascii="Arial" w:hAnsi="Arial" w:cs="Arial"/>
          <w:sz w:val="24"/>
          <w:szCs w:val="24"/>
        </w:rPr>
        <w:t xml:space="preserve"> </w:t>
      </w:r>
      <w:r w:rsidR="006B1DD0" w:rsidRPr="004D0BC3">
        <w:rPr>
          <w:rFonts w:ascii="Arial" w:hAnsi="Arial" w:cs="Arial"/>
          <w:sz w:val="24"/>
          <w:szCs w:val="24"/>
        </w:rPr>
        <w:t xml:space="preserve">se obtienen los </w:t>
      </w:r>
      <w:proofErr w:type="spellStart"/>
      <w:r w:rsidR="006B1DD0" w:rsidRPr="004D0BC3">
        <w:rPr>
          <w:rFonts w:ascii="Arial" w:hAnsi="Arial" w:cs="Arial"/>
          <w:sz w:val="24"/>
          <w:szCs w:val="24"/>
        </w:rPr>
        <w:t>headers</w:t>
      </w:r>
      <w:proofErr w:type="spellEnd"/>
      <w:r w:rsidR="006B1DD0" w:rsidRPr="004D0BC3">
        <w:rPr>
          <w:rFonts w:ascii="Arial" w:hAnsi="Arial" w:cs="Arial"/>
          <w:sz w:val="24"/>
          <w:szCs w:val="24"/>
        </w:rPr>
        <w:t xml:space="preserve"> de la tabla delimitados por el método </w:t>
      </w:r>
      <w:proofErr w:type="spellStart"/>
      <w:r w:rsidR="006B1DD0" w:rsidRPr="004D0BC3">
        <w:rPr>
          <w:rFonts w:ascii="Arial" w:hAnsi="Arial" w:cs="Arial"/>
          <w:sz w:val="24"/>
          <w:szCs w:val="24"/>
        </w:rPr>
        <w:t>getHeaderTableSelect</w:t>
      </w:r>
      <w:proofErr w:type="spellEnd"/>
      <w:r w:rsidR="006B1DD0" w:rsidRPr="004D0BC3">
        <w:rPr>
          <w:rFonts w:ascii="Arial" w:hAnsi="Arial" w:cs="Arial"/>
          <w:sz w:val="24"/>
          <w:szCs w:val="24"/>
        </w:rPr>
        <w:t xml:space="preserve"> </w:t>
      </w:r>
    </w:p>
    <w:p w14:paraId="7E70C9A2" w14:textId="181FD6CA" w:rsidR="00CD520D" w:rsidRPr="004D0BC3" w:rsidRDefault="00CD520D"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3905F7D0" wp14:editId="233D3567">
            <wp:extent cx="5791835" cy="1188720"/>
            <wp:effectExtent l="0" t="0" r="0" b="0"/>
            <wp:docPr id="1811623776"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3776" name="Imagen 15"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1188720"/>
                    </a:xfrm>
                    <a:prstGeom prst="rect">
                      <a:avLst/>
                    </a:prstGeom>
                    <a:noFill/>
                    <a:ln>
                      <a:noFill/>
                    </a:ln>
                  </pic:spPr>
                </pic:pic>
              </a:graphicData>
            </a:graphic>
          </wp:inline>
        </w:drawing>
      </w:r>
    </w:p>
    <w:p w14:paraId="2001E3EB" w14:textId="6C1A556C" w:rsidR="00D42088" w:rsidRPr="004D0BC3" w:rsidRDefault="00D42088" w:rsidP="009246B5">
      <w:pPr>
        <w:pStyle w:val="Descripcin"/>
        <w:spacing w:line="360" w:lineRule="auto"/>
        <w:jc w:val="center"/>
        <w:rPr>
          <w:rFonts w:ascii="Arial" w:hAnsi="Arial" w:cs="Arial"/>
          <w:color w:val="auto"/>
          <w:sz w:val="36"/>
          <w:szCs w:val="36"/>
        </w:rPr>
      </w:pPr>
      <w:bookmarkStart w:id="143" w:name="_Toc178701351"/>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21</w:t>
      </w:r>
      <w:r w:rsidRPr="004D0BC3">
        <w:rPr>
          <w:rFonts w:ascii="Arial" w:hAnsi="Arial" w:cs="Arial"/>
          <w:color w:val="auto"/>
          <w:sz w:val="24"/>
          <w:szCs w:val="24"/>
        </w:rPr>
        <w:fldChar w:fldCharType="end"/>
      </w:r>
      <w:r w:rsidRPr="004D0BC3">
        <w:rPr>
          <w:rFonts w:ascii="Arial" w:hAnsi="Arial" w:cs="Arial"/>
          <w:color w:val="auto"/>
          <w:sz w:val="24"/>
          <w:szCs w:val="24"/>
        </w:rPr>
        <w:t xml:space="preserve"> Obtención de cabezales de cada tabla</w:t>
      </w:r>
      <w:bookmarkEnd w:id="143"/>
    </w:p>
    <w:p w14:paraId="11C4A916" w14:textId="77777777" w:rsidR="00750614" w:rsidRPr="004D0BC3" w:rsidRDefault="00750614" w:rsidP="009246B5">
      <w:pPr>
        <w:spacing w:line="360" w:lineRule="auto"/>
        <w:jc w:val="both"/>
        <w:rPr>
          <w:rFonts w:ascii="Arial" w:hAnsi="Arial" w:cs="Arial"/>
          <w:sz w:val="24"/>
          <w:szCs w:val="24"/>
        </w:rPr>
      </w:pPr>
    </w:p>
    <w:p w14:paraId="5779ECC9" w14:textId="0A15EB5B" w:rsidR="006B1DD0" w:rsidRPr="004D0BC3" w:rsidRDefault="006B1DD0" w:rsidP="009246B5">
      <w:pPr>
        <w:spacing w:line="360" w:lineRule="auto"/>
        <w:jc w:val="both"/>
        <w:rPr>
          <w:rFonts w:ascii="Arial" w:hAnsi="Arial" w:cs="Arial"/>
          <w:sz w:val="24"/>
          <w:szCs w:val="24"/>
        </w:rPr>
      </w:pPr>
      <w:proofErr w:type="spellStart"/>
      <w:r w:rsidRPr="004D0BC3">
        <w:rPr>
          <w:rFonts w:ascii="Arial" w:hAnsi="Arial" w:cs="Arial"/>
          <w:sz w:val="24"/>
          <w:szCs w:val="24"/>
        </w:rPr>
        <w:t>getHeaderTableSelect</w:t>
      </w:r>
      <w:proofErr w:type="spellEnd"/>
      <w:r w:rsidRPr="004D0BC3">
        <w:rPr>
          <w:rFonts w:ascii="Arial" w:hAnsi="Arial" w:cs="Arial"/>
          <w:sz w:val="24"/>
          <w:szCs w:val="24"/>
        </w:rPr>
        <w:t xml:space="preserve"> hace una proyección de los campos de la tabla discriminando los campos que nosotros queramos en este caso el ID</w:t>
      </w:r>
      <w:r w:rsidR="00750614" w:rsidRPr="004D0BC3">
        <w:rPr>
          <w:rFonts w:ascii="Arial" w:hAnsi="Arial" w:cs="Arial"/>
          <w:sz w:val="24"/>
          <w:szCs w:val="24"/>
        </w:rPr>
        <w:t>.</w:t>
      </w:r>
    </w:p>
    <w:p w14:paraId="60843660" w14:textId="59E4EDEB" w:rsidR="00750614" w:rsidRPr="00750614" w:rsidRDefault="00750614" w:rsidP="009246B5">
      <w:pPr>
        <w:spacing w:line="360" w:lineRule="auto"/>
        <w:jc w:val="both"/>
        <w:rPr>
          <w:rFonts w:ascii="Arial" w:hAnsi="Arial" w:cs="Arial"/>
          <w:sz w:val="24"/>
          <w:szCs w:val="24"/>
        </w:rPr>
      </w:pPr>
      <w:r w:rsidRPr="004D0BC3">
        <w:rPr>
          <w:rFonts w:ascii="Arial" w:hAnsi="Arial" w:cs="Arial"/>
          <w:sz w:val="24"/>
          <w:szCs w:val="24"/>
        </w:rPr>
        <w:t>D</w:t>
      </w:r>
      <w:r w:rsidRPr="00750614">
        <w:rPr>
          <w:rFonts w:ascii="Arial" w:hAnsi="Arial" w:cs="Arial"/>
          <w:sz w:val="24"/>
          <w:szCs w:val="24"/>
        </w:rPr>
        <w:t xml:space="preserve">efine la función </w:t>
      </w:r>
      <w:proofErr w:type="spellStart"/>
      <w:proofErr w:type="gramStart"/>
      <w:r w:rsidRPr="00750614">
        <w:rPr>
          <w:rFonts w:ascii="Arial" w:hAnsi="Arial" w:cs="Arial"/>
          <w:sz w:val="24"/>
          <w:szCs w:val="24"/>
        </w:rPr>
        <w:t>getHeaderTableSelect</w:t>
      </w:r>
      <w:proofErr w:type="spellEnd"/>
      <w:r w:rsidRPr="00750614">
        <w:rPr>
          <w:rFonts w:ascii="Arial" w:hAnsi="Arial" w:cs="Arial"/>
          <w:sz w:val="24"/>
          <w:szCs w:val="24"/>
        </w:rPr>
        <w:t>(</w:t>
      </w:r>
      <w:proofErr w:type="gramEnd"/>
      <w:r w:rsidRPr="00750614">
        <w:rPr>
          <w:rFonts w:ascii="Arial" w:hAnsi="Arial" w:cs="Arial"/>
          <w:sz w:val="24"/>
          <w:szCs w:val="24"/>
        </w:rPr>
        <w:t>), cuyo propósito es obtener los nombres de las columnas de una tabla en una base de datos, excluyendo aquellas que no se desean (como la columna id), y devolverlas en una cadena formateada para ser usada en una consulta SQL.</w:t>
      </w:r>
    </w:p>
    <w:p w14:paraId="4B26F52A" w14:textId="77777777" w:rsidR="00750614" w:rsidRPr="00750614" w:rsidRDefault="00750614" w:rsidP="009246B5">
      <w:pPr>
        <w:spacing w:line="360" w:lineRule="auto"/>
        <w:jc w:val="both"/>
        <w:rPr>
          <w:rFonts w:ascii="Arial" w:hAnsi="Arial" w:cs="Arial"/>
          <w:sz w:val="24"/>
          <w:szCs w:val="24"/>
        </w:rPr>
      </w:pPr>
      <w:r w:rsidRPr="00750614">
        <w:rPr>
          <w:rFonts w:ascii="Arial" w:hAnsi="Arial" w:cs="Arial"/>
          <w:sz w:val="24"/>
          <w:szCs w:val="24"/>
        </w:rPr>
        <w:t xml:space="preserve">Primero, se abre una conexión a la base de datos llamando a </w:t>
      </w:r>
      <w:proofErr w:type="spellStart"/>
      <w:proofErr w:type="gramStart"/>
      <w:r w:rsidRPr="00750614">
        <w:rPr>
          <w:rFonts w:ascii="Arial" w:hAnsi="Arial" w:cs="Arial"/>
          <w:sz w:val="24"/>
          <w:szCs w:val="24"/>
        </w:rPr>
        <w:t>openDatabase</w:t>
      </w:r>
      <w:proofErr w:type="spellEnd"/>
      <w:r w:rsidRPr="00750614">
        <w:rPr>
          <w:rFonts w:ascii="Arial" w:hAnsi="Arial" w:cs="Arial"/>
          <w:sz w:val="24"/>
          <w:szCs w:val="24"/>
        </w:rPr>
        <w:t>(</w:t>
      </w:r>
      <w:proofErr w:type="gramEnd"/>
      <w:r w:rsidRPr="00750614">
        <w:rPr>
          <w:rFonts w:ascii="Arial" w:hAnsi="Arial" w:cs="Arial"/>
          <w:sz w:val="24"/>
          <w:szCs w:val="24"/>
        </w:rPr>
        <w:t>), y el cursor resultante (</w:t>
      </w:r>
      <w:proofErr w:type="spellStart"/>
      <w:r w:rsidRPr="00750614">
        <w:rPr>
          <w:rFonts w:ascii="Arial" w:hAnsi="Arial" w:cs="Arial"/>
          <w:sz w:val="24"/>
          <w:szCs w:val="24"/>
        </w:rPr>
        <w:t>arrDataBase</w:t>
      </w:r>
      <w:proofErr w:type="spellEnd"/>
      <w:r w:rsidRPr="00750614">
        <w:rPr>
          <w:rFonts w:ascii="Arial" w:hAnsi="Arial" w:cs="Arial"/>
          <w:sz w:val="24"/>
          <w:szCs w:val="24"/>
        </w:rPr>
        <w:t xml:space="preserve">[0]) ejecuta una consulta para seleccionar todas las columnas (SELECT *) de la tabla que devuelve la función </w:t>
      </w:r>
      <w:proofErr w:type="spellStart"/>
      <w:r w:rsidRPr="00750614">
        <w:rPr>
          <w:rFonts w:ascii="Arial" w:hAnsi="Arial" w:cs="Arial"/>
          <w:sz w:val="24"/>
          <w:szCs w:val="24"/>
        </w:rPr>
        <w:t>getTableName</w:t>
      </w:r>
      <w:proofErr w:type="spellEnd"/>
      <w:r w:rsidRPr="00750614">
        <w:rPr>
          <w:rFonts w:ascii="Arial" w:hAnsi="Arial" w:cs="Arial"/>
          <w:sz w:val="24"/>
          <w:szCs w:val="24"/>
        </w:rPr>
        <w:t xml:space="preserve">(). Luego, se accede a la descripción de las columnas a través del atributo </w:t>
      </w:r>
      <w:proofErr w:type="spellStart"/>
      <w:r w:rsidRPr="00750614">
        <w:rPr>
          <w:rFonts w:ascii="Arial" w:hAnsi="Arial" w:cs="Arial"/>
          <w:sz w:val="24"/>
          <w:szCs w:val="24"/>
        </w:rPr>
        <w:t>description</w:t>
      </w:r>
      <w:proofErr w:type="spellEnd"/>
      <w:r w:rsidRPr="00750614">
        <w:rPr>
          <w:rFonts w:ascii="Arial" w:hAnsi="Arial" w:cs="Arial"/>
          <w:sz w:val="24"/>
          <w:szCs w:val="24"/>
        </w:rPr>
        <w:t xml:space="preserve"> del cursor, que contiene información sobre cada columna. Los nombres de las columnas se extraen utilizando una comprensión de listas y se almacenan en la lista encabezados. A continuación, se excluye la columna id y se genera una cadena con los nombres restantes, separándolos por comas. Finalmente, la función devuelve </w:t>
      </w:r>
      <w:r w:rsidRPr="00750614">
        <w:rPr>
          <w:rFonts w:ascii="Arial" w:hAnsi="Arial" w:cs="Arial"/>
          <w:sz w:val="24"/>
          <w:szCs w:val="24"/>
        </w:rPr>
        <w:lastRenderedPageBreak/>
        <w:t>esta cadena (</w:t>
      </w:r>
      <w:proofErr w:type="spellStart"/>
      <w:r w:rsidRPr="00750614">
        <w:rPr>
          <w:rFonts w:ascii="Arial" w:hAnsi="Arial" w:cs="Arial"/>
          <w:sz w:val="24"/>
          <w:szCs w:val="24"/>
        </w:rPr>
        <w:t>headersString</w:t>
      </w:r>
      <w:proofErr w:type="spellEnd"/>
      <w:r w:rsidRPr="00750614">
        <w:rPr>
          <w:rFonts w:ascii="Arial" w:hAnsi="Arial" w:cs="Arial"/>
          <w:sz w:val="24"/>
          <w:szCs w:val="24"/>
        </w:rPr>
        <w:t>), que contiene los nombres de las columnas adecuadas para ser usadas en futuras consultas SQL.</w:t>
      </w:r>
    </w:p>
    <w:p w14:paraId="4D478221" w14:textId="77777777" w:rsidR="00750614" w:rsidRPr="004D0BC3" w:rsidRDefault="00750614" w:rsidP="009246B5">
      <w:pPr>
        <w:spacing w:line="360" w:lineRule="auto"/>
        <w:jc w:val="both"/>
        <w:rPr>
          <w:rFonts w:ascii="Arial" w:hAnsi="Arial" w:cs="Arial"/>
          <w:sz w:val="24"/>
          <w:szCs w:val="24"/>
        </w:rPr>
      </w:pPr>
    </w:p>
    <w:p w14:paraId="1FF214B5" w14:textId="68E7F305"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drawing>
          <wp:inline distT="0" distB="0" distL="0" distR="0" wp14:anchorId="4069E506" wp14:editId="0B23E973">
            <wp:extent cx="5791835" cy="2378710"/>
            <wp:effectExtent l="0" t="0" r="0" b="0"/>
            <wp:docPr id="1233694453"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453" name="Imagen 16"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378710"/>
                    </a:xfrm>
                    <a:prstGeom prst="rect">
                      <a:avLst/>
                    </a:prstGeom>
                    <a:noFill/>
                    <a:ln>
                      <a:noFill/>
                    </a:ln>
                  </pic:spPr>
                </pic:pic>
              </a:graphicData>
            </a:graphic>
          </wp:inline>
        </w:drawing>
      </w:r>
    </w:p>
    <w:p w14:paraId="2B8C4CBA" w14:textId="12C13BA0" w:rsidR="00D42088" w:rsidRPr="004D0BC3" w:rsidRDefault="00D42088" w:rsidP="009246B5">
      <w:pPr>
        <w:pStyle w:val="Descripcin"/>
        <w:spacing w:line="360" w:lineRule="auto"/>
        <w:jc w:val="center"/>
        <w:rPr>
          <w:rFonts w:ascii="Arial" w:hAnsi="Arial" w:cs="Arial"/>
          <w:color w:val="auto"/>
          <w:sz w:val="36"/>
          <w:szCs w:val="36"/>
        </w:rPr>
      </w:pPr>
      <w:bookmarkStart w:id="144" w:name="_Toc178701352"/>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22</w:t>
      </w:r>
      <w:r w:rsidRPr="004D0BC3">
        <w:rPr>
          <w:rFonts w:ascii="Arial" w:hAnsi="Arial" w:cs="Arial"/>
          <w:color w:val="auto"/>
          <w:sz w:val="24"/>
          <w:szCs w:val="24"/>
        </w:rPr>
        <w:fldChar w:fldCharType="end"/>
      </w:r>
      <w:r w:rsidRPr="004D0BC3">
        <w:rPr>
          <w:rFonts w:ascii="Arial" w:hAnsi="Arial" w:cs="Arial"/>
          <w:color w:val="auto"/>
          <w:sz w:val="24"/>
          <w:szCs w:val="24"/>
        </w:rPr>
        <w:t xml:space="preserve"> Proyección de los campos de la tabla</w:t>
      </w:r>
      <w:bookmarkEnd w:id="144"/>
    </w:p>
    <w:p w14:paraId="09C51FE9" w14:textId="77777777" w:rsidR="00750614" w:rsidRPr="004D0BC3" w:rsidRDefault="00750614" w:rsidP="009246B5">
      <w:pPr>
        <w:spacing w:line="360" w:lineRule="auto"/>
        <w:jc w:val="both"/>
        <w:rPr>
          <w:rFonts w:ascii="Arial" w:hAnsi="Arial" w:cs="Arial"/>
          <w:sz w:val="24"/>
          <w:szCs w:val="24"/>
        </w:rPr>
      </w:pPr>
    </w:p>
    <w:p w14:paraId="648DD07F" w14:textId="77777777" w:rsidR="00750614" w:rsidRPr="004D0BC3" w:rsidRDefault="00750614" w:rsidP="009246B5">
      <w:pPr>
        <w:spacing w:line="360" w:lineRule="auto"/>
        <w:jc w:val="both"/>
        <w:rPr>
          <w:rFonts w:ascii="Arial" w:hAnsi="Arial" w:cs="Arial"/>
          <w:sz w:val="24"/>
          <w:szCs w:val="24"/>
        </w:rPr>
      </w:pPr>
    </w:p>
    <w:p w14:paraId="0A45B0C4" w14:textId="77777777" w:rsidR="00750614" w:rsidRPr="004D0BC3" w:rsidRDefault="00750614" w:rsidP="009246B5">
      <w:pPr>
        <w:spacing w:line="360" w:lineRule="auto"/>
        <w:jc w:val="both"/>
        <w:rPr>
          <w:rFonts w:ascii="Arial" w:hAnsi="Arial" w:cs="Arial"/>
          <w:sz w:val="24"/>
          <w:szCs w:val="24"/>
        </w:rPr>
      </w:pPr>
    </w:p>
    <w:p w14:paraId="0E85BF12" w14:textId="77777777" w:rsidR="00750614" w:rsidRPr="004D0BC3" w:rsidRDefault="00750614" w:rsidP="009246B5">
      <w:pPr>
        <w:spacing w:line="360" w:lineRule="auto"/>
        <w:jc w:val="both"/>
        <w:rPr>
          <w:rFonts w:ascii="Arial" w:hAnsi="Arial" w:cs="Arial"/>
          <w:sz w:val="24"/>
          <w:szCs w:val="24"/>
        </w:rPr>
      </w:pPr>
    </w:p>
    <w:p w14:paraId="620B4AE1" w14:textId="77777777" w:rsidR="00750614" w:rsidRPr="004D0BC3" w:rsidRDefault="00750614" w:rsidP="009246B5">
      <w:pPr>
        <w:spacing w:line="360" w:lineRule="auto"/>
        <w:jc w:val="both"/>
        <w:rPr>
          <w:rFonts w:ascii="Arial" w:hAnsi="Arial" w:cs="Arial"/>
          <w:sz w:val="24"/>
          <w:szCs w:val="24"/>
        </w:rPr>
      </w:pPr>
    </w:p>
    <w:p w14:paraId="6B5D8313" w14:textId="77777777" w:rsidR="00750614" w:rsidRPr="004D0BC3" w:rsidRDefault="00750614" w:rsidP="009246B5">
      <w:pPr>
        <w:spacing w:line="360" w:lineRule="auto"/>
        <w:jc w:val="both"/>
        <w:rPr>
          <w:rFonts w:ascii="Arial" w:hAnsi="Arial" w:cs="Arial"/>
          <w:sz w:val="24"/>
          <w:szCs w:val="24"/>
        </w:rPr>
      </w:pPr>
    </w:p>
    <w:p w14:paraId="0A1EEFA1" w14:textId="77777777" w:rsidR="009246B5" w:rsidRPr="004D0BC3" w:rsidRDefault="006B1DD0" w:rsidP="009246B5">
      <w:pPr>
        <w:spacing w:line="360" w:lineRule="auto"/>
        <w:jc w:val="both"/>
        <w:rPr>
          <w:rFonts w:ascii="Arial" w:hAnsi="Arial" w:cs="Arial"/>
          <w:sz w:val="24"/>
          <w:szCs w:val="24"/>
        </w:rPr>
      </w:pPr>
      <w:r w:rsidRPr="004D0BC3">
        <w:rPr>
          <w:rFonts w:ascii="Arial" w:hAnsi="Arial" w:cs="Arial"/>
          <w:sz w:val="24"/>
          <w:szCs w:val="24"/>
        </w:rPr>
        <w:t xml:space="preserve">Se usa en conjunto con el método </w:t>
      </w:r>
      <w:proofErr w:type="spellStart"/>
      <w:r w:rsidRPr="004D0BC3">
        <w:rPr>
          <w:rFonts w:ascii="Arial" w:hAnsi="Arial" w:cs="Arial"/>
          <w:sz w:val="24"/>
          <w:szCs w:val="24"/>
        </w:rPr>
        <w:t>getAllDataBase</w:t>
      </w:r>
      <w:proofErr w:type="spellEnd"/>
      <w:r w:rsidRPr="004D0BC3">
        <w:rPr>
          <w:rFonts w:ascii="Arial" w:hAnsi="Arial" w:cs="Arial"/>
          <w:sz w:val="24"/>
          <w:szCs w:val="24"/>
        </w:rPr>
        <w:t xml:space="preserve"> el cual nos ayuda a poner </w:t>
      </w:r>
      <w:r w:rsidR="009246B5" w:rsidRPr="004D0BC3">
        <w:rPr>
          <w:rFonts w:ascii="Arial" w:hAnsi="Arial" w:cs="Arial"/>
          <w:sz w:val="24"/>
          <w:szCs w:val="24"/>
        </w:rPr>
        <w:t>en los</w:t>
      </w:r>
      <w:r w:rsidRPr="004D0BC3">
        <w:rPr>
          <w:rFonts w:ascii="Arial" w:hAnsi="Arial" w:cs="Arial"/>
          <w:sz w:val="24"/>
          <w:szCs w:val="24"/>
        </w:rPr>
        <w:t xml:space="preserve"> id que se van a discrim</w:t>
      </w:r>
      <w:r w:rsidR="009246B5" w:rsidRPr="004D0BC3">
        <w:rPr>
          <w:rFonts w:ascii="Arial" w:hAnsi="Arial" w:cs="Arial"/>
          <w:sz w:val="24"/>
          <w:szCs w:val="24"/>
        </w:rPr>
        <w:t>in</w:t>
      </w:r>
      <w:r w:rsidRPr="004D0BC3">
        <w:rPr>
          <w:rFonts w:ascii="Arial" w:hAnsi="Arial" w:cs="Arial"/>
          <w:sz w:val="24"/>
          <w:szCs w:val="24"/>
        </w:rPr>
        <w:t>ar</w:t>
      </w:r>
      <w:r w:rsidR="00750614" w:rsidRPr="004D0BC3">
        <w:rPr>
          <w:rFonts w:ascii="Arial" w:hAnsi="Arial" w:cs="Arial"/>
          <w:sz w:val="24"/>
          <w:szCs w:val="24"/>
        </w:rPr>
        <w:t xml:space="preserve">. </w:t>
      </w:r>
    </w:p>
    <w:p w14:paraId="5141518A" w14:textId="2030C5BF" w:rsidR="006B1DD0" w:rsidRPr="004D0BC3" w:rsidRDefault="00750614" w:rsidP="009246B5">
      <w:pPr>
        <w:spacing w:line="360" w:lineRule="auto"/>
        <w:jc w:val="both"/>
        <w:rPr>
          <w:rFonts w:ascii="Arial" w:hAnsi="Arial" w:cs="Arial"/>
          <w:sz w:val="24"/>
          <w:szCs w:val="24"/>
        </w:rPr>
      </w:pPr>
      <w:r w:rsidRPr="004D0BC3">
        <w:rPr>
          <w:rFonts w:ascii="Arial" w:hAnsi="Arial" w:cs="Arial"/>
          <w:sz w:val="24"/>
          <w:szCs w:val="24"/>
        </w:rPr>
        <w:t xml:space="preserve">La función </w:t>
      </w:r>
      <w:proofErr w:type="spellStart"/>
      <w:r w:rsidRPr="004D0BC3">
        <w:rPr>
          <w:rFonts w:ascii="Arial" w:hAnsi="Arial" w:cs="Arial"/>
          <w:sz w:val="24"/>
          <w:szCs w:val="24"/>
        </w:rPr>
        <w:t>getWhereDiscriminate</w:t>
      </w:r>
      <w:proofErr w:type="spellEnd"/>
      <w:r w:rsidRPr="004D0BC3">
        <w:rPr>
          <w:rFonts w:ascii="Arial" w:hAnsi="Arial" w:cs="Arial"/>
          <w:sz w:val="24"/>
          <w:szCs w:val="24"/>
        </w:rPr>
        <w:t>(</w:t>
      </w:r>
      <w:proofErr w:type="spellStart"/>
      <w:r w:rsidRPr="004D0BC3">
        <w:rPr>
          <w:rFonts w:ascii="Arial" w:hAnsi="Arial" w:cs="Arial"/>
          <w:sz w:val="24"/>
          <w:szCs w:val="24"/>
        </w:rPr>
        <w:t>discriminate_protoripes</w:t>
      </w:r>
      <w:proofErr w:type="spellEnd"/>
      <w:r w:rsidRPr="004D0BC3">
        <w:rPr>
          <w:rFonts w:ascii="Arial" w:hAnsi="Arial" w:cs="Arial"/>
          <w:sz w:val="24"/>
          <w:szCs w:val="24"/>
        </w:rPr>
        <w:t>) toma una lista o conjunto de elementos (</w:t>
      </w:r>
      <w:proofErr w:type="spellStart"/>
      <w:r w:rsidRPr="004D0BC3">
        <w:rPr>
          <w:rFonts w:ascii="Arial" w:hAnsi="Arial" w:cs="Arial"/>
          <w:sz w:val="24"/>
          <w:szCs w:val="24"/>
        </w:rPr>
        <w:t>discriminate_protoripes</w:t>
      </w:r>
      <w:proofErr w:type="spellEnd"/>
      <w:r w:rsidRPr="004D0BC3">
        <w:rPr>
          <w:rFonts w:ascii="Arial" w:hAnsi="Arial" w:cs="Arial"/>
          <w:sz w:val="24"/>
          <w:szCs w:val="24"/>
        </w:rPr>
        <w:t xml:space="preserve">), convierte cada uno en una cadena de texto y luego los une en una sola cadena, separándolos por comas. El resultado de esta concatenación es devuelto como </w:t>
      </w:r>
      <w:proofErr w:type="spellStart"/>
      <w:r w:rsidRPr="004D0BC3">
        <w:rPr>
          <w:rFonts w:ascii="Arial" w:hAnsi="Arial" w:cs="Arial"/>
          <w:sz w:val="24"/>
          <w:szCs w:val="24"/>
        </w:rPr>
        <w:t>headersString</w:t>
      </w:r>
      <w:proofErr w:type="spellEnd"/>
      <w:r w:rsidRPr="004D0BC3">
        <w:rPr>
          <w:rFonts w:ascii="Arial" w:hAnsi="Arial" w:cs="Arial"/>
          <w:sz w:val="24"/>
          <w:szCs w:val="24"/>
        </w:rPr>
        <w:t>.</w:t>
      </w:r>
      <w:r w:rsidRPr="004D0BC3">
        <w:rPr>
          <w:rFonts w:ascii="Arial" w:hAnsi="Arial" w:cs="Arial"/>
          <w:sz w:val="24"/>
          <w:szCs w:val="24"/>
        </w:rPr>
        <w:t xml:space="preserve"> </w:t>
      </w:r>
    </w:p>
    <w:p w14:paraId="64E24800" w14:textId="78187947"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lastRenderedPageBreak/>
        <w:drawing>
          <wp:inline distT="0" distB="0" distL="0" distR="0" wp14:anchorId="3A99DC7B" wp14:editId="75158600">
            <wp:extent cx="5791835" cy="831850"/>
            <wp:effectExtent l="0" t="0" r="0" b="0"/>
            <wp:docPr id="595607646" name="Imagen 1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7646" name="Imagen 17" descr="Interfaz de usuario gráfica, Texto, Sitio web&#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831850"/>
                    </a:xfrm>
                    <a:prstGeom prst="rect">
                      <a:avLst/>
                    </a:prstGeom>
                    <a:noFill/>
                    <a:ln>
                      <a:noFill/>
                    </a:ln>
                  </pic:spPr>
                </pic:pic>
              </a:graphicData>
            </a:graphic>
          </wp:inline>
        </w:drawing>
      </w:r>
    </w:p>
    <w:p w14:paraId="68B9B092" w14:textId="5ABCBB16" w:rsidR="00D42088" w:rsidRPr="004D0BC3" w:rsidRDefault="00DF0DA5" w:rsidP="009246B5">
      <w:pPr>
        <w:pStyle w:val="Descripcin"/>
        <w:spacing w:line="360" w:lineRule="auto"/>
        <w:jc w:val="center"/>
        <w:rPr>
          <w:rFonts w:ascii="Arial" w:hAnsi="Arial" w:cs="Arial"/>
          <w:color w:val="auto"/>
          <w:sz w:val="36"/>
          <w:szCs w:val="36"/>
        </w:rPr>
      </w:pPr>
      <w:bookmarkStart w:id="145" w:name="_Toc178701353"/>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23</w:t>
      </w:r>
      <w:r w:rsidRPr="004D0BC3">
        <w:rPr>
          <w:rFonts w:ascii="Arial" w:hAnsi="Arial" w:cs="Arial"/>
          <w:color w:val="auto"/>
          <w:sz w:val="24"/>
          <w:szCs w:val="24"/>
        </w:rPr>
        <w:fldChar w:fldCharType="end"/>
      </w:r>
      <w:r w:rsidRPr="004D0BC3">
        <w:rPr>
          <w:rFonts w:ascii="Arial" w:hAnsi="Arial" w:cs="Arial"/>
          <w:color w:val="auto"/>
          <w:sz w:val="24"/>
          <w:szCs w:val="24"/>
        </w:rPr>
        <w:t xml:space="preserve"> Discriminación de prototipos</w:t>
      </w:r>
      <w:bookmarkEnd w:id="145"/>
    </w:p>
    <w:p w14:paraId="0510F55F" w14:textId="6A5E646E" w:rsidR="006B1DD0" w:rsidRPr="004D0BC3" w:rsidRDefault="006B1DD0" w:rsidP="009246B5">
      <w:pPr>
        <w:spacing w:line="360" w:lineRule="auto"/>
        <w:jc w:val="both"/>
        <w:rPr>
          <w:rFonts w:ascii="Arial" w:hAnsi="Arial" w:cs="Arial"/>
          <w:sz w:val="24"/>
          <w:szCs w:val="24"/>
        </w:rPr>
      </w:pPr>
      <w:proofErr w:type="spellStart"/>
      <w:r w:rsidRPr="004D0BC3">
        <w:rPr>
          <w:rFonts w:ascii="Arial" w:hAnsi="Arial" w:cs="Arial"/>
          <w:sz w:val="24"/>
          <w:szCs w:val="24"/>
        </w:rPr>
        <w:t>GetIfAlreadyExists</w:t>
      </w:r>
      <w:proofErr w:type="spellEnd"/>
      <w:r w:rsidRPr="004D0BC3">
        <w:rPr>
          <w:rFonts w:ascii="Arial" w:hAnsi="Arial" w:cs="Arial"/>
          <w:sz w:val="24"/>
          <w:szCs w:val="24"/>
        </w:rPr>
        <w:t xml:space="preserve"> este método se usa para identificar si el archivo que se </w:t>
      </w:r>
      <w:r w:rsidR="002C4565" w:rsidRPr="004D0BC3">
        <w:rPr>
          <w:rFonts w:ascii="Arial" w:hAnsi="Arial" w:cs="Arial"/>
          <w:sz w:val="24"/>
          <w:szCs w:val="24"/>
        </w:rPr>
        <w:t>está</w:t>
      </w:r>
      <w:r w:rsidRPr="004D0BC3">
        <w:rPr>
          <w:rFonts w:ascii="Arial" w:hAnsi="Arial" w:cs="Arial"/>
          <w:sz w:val="24"/>
          <w:szCs w:val="24"/>
        </w:rPr>
        <w:t xml:space="preserve"> leyendo ya se ha leído anteriormente esto para controlar la sintaxis de los archivos que se van a guardar</w:t>
      </w:r>
      <w:r w:rsidR="002C4565" w:rsidRPr="004D0BC3">
        <w:rPr>
          <w:rFonts w:ascii="Arial" w:hAnsi="Arial" w:cs="Arial"/>
          <w:sz w:val="24"/>
          <w:szCs w:val="24"/>
        </w:rPr>
        <w:t>.</w:t>
      </w:r>
    </w:p>
    <w:p w14:paraId="0C222A72" w14:textId="494E8D2F"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La función verifica si un registro con el nombre de una tabla ya existe en la base de datos, dentro de una tabla llamada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A </w:t>
      </w:r>
      <w:r w:rsidRPr="004D0BC3">
        <w:rPr>
          <w:rFonts w:ascii="Arial" w:hAnsi="Arial" w:cs="Arial"/>
          <w:sz w:val="24"/>
          <w:szCs w:val="24"/>
        </w:rPr>
        <w:t>continuación,</w:t>
      </w:r>
      <w:r w:rsidRPr="002C4565">
        <w:rPr>
          <w:rFonts w:ascii="Arial" w:hAnsi="Arial" w:cs="Arial"/>
          <w:sz w:val="24"/>
          <w:szCs w:val="24"/>
        </w:rPr>
        <w:t xml:space="preserve"> </w:t>
      </w:r>
      <w:r w:rsidRPr="004D0BC3">
        <w:rPr>
          <w:rFonts w:ascii="Arial" w:hAnsi="Arial" w:cs="Arial"/>
          <w:sz w:val="24"/>
          <w:szCs w:val="24"/>
        </w:rPr>
        <w:t xml:space="preserve">explicación de </w:t>
      </w:r>
      <w:r w:rsidRPr="002C4565">
        <w:rPr>
          <w:rFonts w:ascii="Arial" w:hAnsi="Arial" w:cs="Arial"/>
          <w:sz w:val="24"/>
          <w:szCs w:val="24"/>
        </w:rPr>
        <w:t>cómo funciona:</w:t>
      </w:r>
    </w:p>
    <w:p w14:paraId="15C2FD1B"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Abrir la base de datos: Se llama a </w:t>
      </w:r>
      <w:proofErr w:type="spellStart"/>
      <w:proofErr w:type="gramStart"/>
      <w:r w:rsidRPr="002C4565">
        <w:rPr>
          <w:rFonts w:ascii="Arial" w:hAnsi="Arial" w:cs="Arial"/>
          <w:sz w:val="24"/>
          <w:szCs w:val="24"/>
        </w:rPr>
        <w:t>openDatabase</w:t>
      </w:r>
      <w:proofErr w:type="spellEnd"/>
      <w:r w:rsidRPr="002C4565">
        <w:rPr>
          <w:rFonts w:ascii="Arial" w:hAnsi="Arial" w:cs="Arial"/>
          <w:sz w:val="24"/>
          <w:szCs w:val="24"/>
        </w:rPr>
        <w:t>(</w:t>
      </w:r>
      <w:proofErr w:type="gramEnd"/>
      <w:r w:rsidRPr="002C4565">
        <w:rPr>
          <w:rFonts w:ascii="Arial" w:hAnsi="Arial" w:cs="Arial"/>
          <w:sz w:val="24"/>
          <w:szCs w:val="24"/>
        </w:rPr>
        <w:t>) para abrir la conexión a la base de datos, y se obtiene un cursor (</w:t>
      </w:r>
      <w:proofErr w:type="spellStart"/>
      <w:r w:rsidRPr="002C4565">
        <w:rPr>
          <w:rFonts w:ascii="Arial" w:hAnsi="Arial" w:cs="Arial"/>
          <w:sz w:val="24"/>
          <w:szCs w:val="24"/>
        </w:rPr>
        <w:t>arrDataBase</w:t>
      </w:r>
      <w:proofErr w:type="spellEnd"/>
      <w:r w:rsidRPr="002C4565">
        <w:rPr>
          <w:rFonts w:ascii="Arial" w:hAnsi="Arial" w:cs="Arial"/>
          <w:sz w:val="24"/>
          <w:szCs w:val="24"/>
        </w:rPr>
        <w:t>[0]) para ejecutar consultas.</w:t>
      </w:r>
    </w:p>
    <w:p w14:paraId="7474B64B"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Ejecutar la consulta: La consulta SQL selecciona todos los campos (SELECT *) de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donde el campo name coincide con el nombre devuelto por la función </w:t>
      </w:r>
      <w:proofErr w:type="spellStart"/>
      <w:proofErr w:type="gramStart"/>
      <w:r w:rsidRPr="002C4565">
        <w:rPr>
          <w:rFonts w:ascii="Arial" w:hAnsi="Arial" w:cs="Arial"/>
          <w:sz w:val="24"/>
          <w:szCs w:val="24"/>
        </w:rPr>
        <w:t>getTableName</w:t>
      </w:r>
      <w:proofErr w:type="spellEnd"/>
      <w:r w:rsidRPr="002C4565">
        <w:rPr>
          <w:rFonts w:ascii="Arial" w:hAnsi="Arial" w:cs="Arial"/>
          <w:sz w:val="24"/>
          <w:szCs w:val="24"/>
        </w:rPr>
        <w:t>(</w:t>
      </w:r>
      <w:proofErr w:type="gramEnd"/>
      <w:r w:rsidRPr="002C4565">
        <w:rPr>
          <w:rFonts w:ascii="Arial" w:hAnsi="Arial" w:cs="Arial"/>
          <w:sz w:val="24"/>
          <w:szCs w:val="24"/>
        </w:rPr>
        <w:t>). La cláusula LIMIT 1 asegura que solo se obtenga un registro, si existe alguno.</w:t>
      </w:r>
    </w:p>
    <w:p w14:paraId="3C825202"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Obtener resultado: Después de ejecutar la consulta, se usa </w:t>
      </w:r>
      <w:proofErr w:type="spellStart"/>
      <w:proofErr w:type="gramStart"/>
      <w:r w:rsidRPr="002C4565">
        <w:rPr>
          <w:rFonts w:ascii="Arial" w:hAnsi="Arial" w:cs="Arial"/>
          <w:sz w:val="24"/>
          <w:szCs w:val="24"/>
        </w:rPr>
        <w:t>fetchone</w:t>
      </w:r>
      <w:proofErr w:type="spellEnd"/>
      <w:r w:rsidRPr="002C4565">
        <w:rPr>
          <w:rFonts w:ascii="Arial" w:hAnsi="Arial" w:cs="Arial"/>
          <w:sz w:val="24"/>
          <w:szCs w:val="24"/>
        </w:rPr>
        <w:t>(</w:t>
      </w:r>
      <w:proofErr w:type="gramEnd"/>
      <w:r w:rsidRPr="002C4565">
        <w:rPr>
          <w:rFonts w:ascii="Arial" w:hAnsi="Arial" w:cs="Arial"/>
          <w:sz w:val="24"/>
          <w:szCs w:val="24"/>
        </w:rPr>
        <w:t xml:space="preserve">) para obtener un solo registro (o </w:t>
      </w:r>
      <w:proofErr w:type="spellStart"/>
      <w:r w:rsidRPr="002C4565">
        <w:rPr>
          <w:rFonts w:ascii="Arial" w:hAnsi="Arial" w:cs="Arial"/>
          <w:sz w:val="24"/>
          <w:szCs w:val="24"/>
        </w:rPr>
        <w:t>None</w:t>
      </w:r>
      <w:proofErr w:type="spellEnd"/>
      <w:r w:rsidRPr="002C4565">
        <w:rPr>
          <w:rFonts w:ascii="Arial" w:hAnsi="Arial" w:cs="Arial"/>
          <w:sz w:val="24"/>
          <w:szCs w:val="24"/>
        </w:rPr>
        <w:t xml:space="preserve"> si no se encontró ninguno). Esto se guarda en la variable resultado.</w:t>
      </w:r>
    </w:p>
    <w:p w14:paraId="6E90ECD1"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Cerrar la conexión: La conexión a la base de datos se cierra para liberar los recursos.</w:t>
      </w:r>
    </w:p>
    <w:p w14:paraId="48DA02D0" w14:textId="77777777" w:rsidR="002C4565" w:rsidRPr="002C4565" w:rsidRDefault="002C4565" w:rsidP="009246B5">
      <w:pPr>
        <w:numPr>
          <w:ilvl w:val="0"/>
          <w:numId w:val="113"/>
        </w:numPr>
        <w:spacing w:line="360" w:lineRule="auto"/>
        <w:jc w:val="both"/>
        <w:rPr>
          <w:rFonts w:ascii="Arial" w:hAnsi="Arial" w:cs="Arial"/>
          <w:sz w:val="24"/>
          <w:szCs w:val="24"/>
        </w:rPr>
      </w:pPr>
      <w:r w:rsidRPr="002C4565">
        <w:rPr>
          <w:rFonts w:ascii="Arial" w:hAnsi="Arial" w:cs="Arial"/>
          <w:sz w:val="24"/>
          <w:szCs w:val="24"/>
        </w:rPr>
        <w:t xml:space="preserve">Comprobar existencia: Finalmente, la función retorna True si resultado no es </w:t>
      </w:r>
      <w:proofErr w:type="spellStart"/>
      <w:r w:rsidRPr="002C4565">
        <w:rPr>
          <w:rFonts w:ascii="Arial" w:hAnsi="Arial" w:cs="Arial"/>
          <w:sz w:val="24"/>
          <w:szCs w:val="24"/>
        </w:rPr>
        <w:t>None</w:t>
      </w:r>
      <w:proofErr w:type="spellEnd"/>
      <w:r w:rsidRPr="002C4565">
        <w:rPr>
          <w:rFonts w:ascii="Arial" w:hAnsi="Arial" w:cs="Arial"/>
          <w:sz w:val="24"/>
          <w:szCs w:val="24"/>
        </w:rPr>
        <w:t xml:space="preserve"> (es decir, si ya existe un registro con ese nombre), o False si no existe.</w:t>
      </w:r>
    </w:p>
    <w:p w14:paraId="5B1DBDE1" w14:textId="77777777" w:rsidR="002C4565" w:rsidRPr="004D0BC3" w:rsidRDefault="002C4565" w:rsidP="009246B5">
      <w:pPr>
        <w:spacing w:line="360" w:lineRule="auto"/>
        <w:jc w:val="both"/>
        <w:rPr>
          <w:rFonts w:ascii="Arial" w:hAnsi="Arial" w:cs="Arial"/>
          <w:sz w:val="24"/>
          <w:szCs w:val="24"/>
        </w:rPr>
      </w:pPr>
    </w:p>
    <w:p w14:paraId="45147784" w14:textId="16A0368B" w:rsidR="006B1DD0" w:rsidRPr="004D0BC3" w:rsidRDefault="006B1DD0" w:rsidP="009246B5">
      <w:pPr>
        <w:spacing w:line="360" w:lineRule="auto"/>
        <w:jc w:val="both"/>
        <w:rPr>
          <w:rFonts w:ascii="Arial" w:hAnsi="Arial" w:cs="Arial"/>
          <w:sz w:val="24"/>
          <w:szCs w:val="24"/>
        </w:rPr>
      </w:pPr>
      <w:r w:rsidRPr="004D0BC3">
        <w:rPr>
          <w:rFonts w:ascii="Arial" w:hAnsi="Arial" w:cs="Arial"/>
          <w:noProof/>
        </w:rPr>
        <w:lastRenderedPageBreak/>
        <w:drawing>
          <wp:inline distT="0" distB="0" distL="0" distR="0" wp14:anchorId="3FDF7316" wp14:editId="2D08C4B1">
            <wp:extent cx="5791835" cy="2067560"/>
            <wp:effectExtent l="0" t="0" r="0" b="0"/>
            <wp:docPr id="1902439156"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156" name="Imagen 18" descr="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067560"/>
                    </a:xfrm>
                    <a:prstGeom prst="rect">
                      <a:avLst/>
                    </a:prstGeom>
                    <a:noFill/>
                    <a:ln>
                      <a:noFill/>
                    </a:ln>
                  </pic:spPr>
                </pic:pic>
              </a:graphicData>
            </a:graphic>
          </wp:inline>
        </w:drawing>
      </w:r>
    </w:p>
    <w:p w14:paraId="1B873C29" w14:textId="724BD9A8" w:rsidR="00DF0DA5" w:rsidRPr="004D0BC3" w:rsidRDefault="00DF0DA5" w:rsidP="009246B5">
      <w:pPr>
        <w:pStyle w:val="Descripcin"/>
        <w:spacing w:line="360" w:lineRule="auto"/>
        <w:jc w:val="center"/>
        <w:rPr>
          <w:rFonts w:ascii="Arial" w:hAnsi="Arial" w:cs="Arial"/>
          <w:color w:val="auto"/>
          <w:sz w:val="36"/>
          <w:szCs w:val="36"/>
        </w:rPr>
      </w:pPr>
      <w:bookmarkStart w:id="146" w:name="_Toc178701354"/>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24</w:t>
      </w:r>
      <w:r w:rsidRPr="004D0BC3">
        <w:rPr>
          <w:rFonts w:ascii="Arial" w:hAnsi="Arial" w:cs="Arial"/>
          <w:color w:val="auto"/>
          <w:sz w:val="24"/>
          <w:szCs w:val="24"/>
        </w:rPr>
        <w:fldChar w:fldCharType="end"/>
      </w:r>
      <w:r w:rsidRPr="004D0BC3">
        <w:rPr>
          <w:rFonts w:ascii="Arial" w:hAnsi="Arial" w:cs="Arial"/>
          <w:color w:val="auto"/>
          <w:sz w:val="24"/>
          <w:szCs w:val="24"/>
        </w:rPr>
        <w:t xml:space="preserve"> Lectura de archivos</w:t>
      </w:r>
      <w:bookmarkEnd w:id="146"/>
    </w:p>
    <w:p w14:paraId="46958103" w14:textId="658B1884" w:rsidR="008535AF" w:rsidRPr="004D0BC3" w:rsidRDefault="008535AF" w:rsidP="009246B5">
      <w:pPr>
        <w:spacing w:line="360" w:lineRule="auto"/>
        <w:jc w:val="both"/>
        <w:rPr>
          <w:rFonts w:ascii="Arial" w:hAnsi="Arial" w:cs="Arial"/>
          <w:sz w:val="24"/>
          <w:szCs w:val="24"/>
        </w:rPr>
      </w:pPr>
      <w:r w:rsidRPr="004D0BC3">
        <w:rPr>
          <w:rFonts w:ascii="Arial" w:hAnsi="Arial" w:cs="Arial"/>
          <w:sz w:val="24"/>
          <w:szCs w:val="24"/>
        </w:rPr>
        <w:t>Si el archivo que se quiere analizar con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no se ha leído anteriormente se agrega a la tabla de la bdd </w:t>
      </w:r>
      <w:proofErr w:type="spellStart"/>
      <w:r w:rsidRPr="004D0BC3">
        <w:rPr>
          <w:rFonts w:ascii="Arial" w:hAnsi="Arial" w:cs="Arial"/>
          <w:sz w:val="24"/>
          <w:szCs w:val="24"/>
        </w:rPr>
        <w:t>tableCount</w:t>
      </w:r>
      <w:proofErr w:type="spellEnd"/>
      <w:r w:rsidRPr="004D0BC3">
        <w:rPr>
          <w:rFonts w:ascii="Arial" w:hAnsi="Arial" w:cs="Arial"/>
          <w:sz w:val="24"/>
          <w:szCs w:val="24"/>
        </w:rPr>
        <w:t>, de esta forma podemos controlar la sintaxis de los archivos que se van a generar</w:t>
      </w:r>
      <w:r w:rsidR="002C4565" w:rsidRPr="004D0BC3">
        <w:rPr>
          <w:rFonts w:ascii="Arial" w:hAnsi="Arial" w:cs="Arial"/>
          <w:sz w:val="24"/>
          <w:szCs w:val="24"/>
        </w:rPr>
        <w:t>.</w:t>
      </w:r>
    </w:p>
    <w:p w14:paraId="5C8188E6" w14:textId="77777777"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La función </w:t>
      </w:r>
      <w:proofErr w:type="spellStart"/>
      <w:proofErr w:type="gramStart"/>
      <w:r w:rsidRPr="002C4565">
        <w:rPr>
          <w:rFonts w:ascii="Arial" w:hAnsi="Arial" w:cs="Arial"/>
          <w:sz w:val="24"/>
          <w:szCs w:val="24"/>
        </w:rPr>
        <w:t>InsertTableName</w:t>
      </w:r>
      <w:proofErr w:type="spellEnd"/>
      <w:r w:rsidRPr="002C4565">
        <w:rPr>
          <w:rFonts w:ascii="Arial" w:hAnsi="Arial" w:cs="Arial"/>
          <w:sz w:val="24"/>
          <w:szCs w:val="24"/>
        </w:rPr>
        <w:t>(</w:t>
      </w:r>
      <w:proofErr w:type="gramEnd"/>
      <w:r w:rsidRPr="002C4565">
        <w:rPr>
          <w:rFonts w:ascii="Arial" w:hAnsi="Arial" w:cs="Arial"/>
          <w:sz w:val="24"/>
          <w:szCs w:val="24"/>
        </w:rPr>
        <w:t xml:space="preserve">) inserta un nuevo registro en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y devuelve el ID del registro recién insertado. Aquí te explico cómo funciona paso a paso:</w:t>
      </w:r>
    </w:p>
    <w:p w14:paraId="706DCC93"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Abrir la base de datos: Se llama a la función </w:t>
      </w:r>
      <w:proofErr w:type="spellStart"/>
      <w:proofErr w:type="gramStart"/>
      <w:r w:rsidRPr="002C4565">
        <w:rPr>
          <w:rFonts w:ascii="Arial" w:hAnsi="Arial" w:cs="Arial"/>
          <w:sz w:val="24"/>
          <w:szCs w:val="24"/>
        </w:rPr>
        <w:t>openDatabase</w:t>
      </w:r>
      <w:proofErr w:type="spellEnd"/>
      <w:r w:rsidRPr="002C4565">
        <w:rPr>
          <w:rFonts w:ascii="Arial" w:hAnsi="Arial" w:cs="Arial"/>
          <w:sz w:val="24"/>
          <w:szCs w:val="24"/>
        </w:rPr>
        <w:t>(</w:t>
      </w:r>
      <w:proofErr w:type="gramEnd"/>
      <w:r w:rsidRPr="002C4565">
        <w:rPr>
          <w:rFonts w:ascii="Arial" w:hAnsi="Arial" w:cs="Arial"/>
          <w:sz w:val="24"/>
          <w:szCs w:val="24"/>
        </w:rPr>
        <w:t>) para establecer una conexión con la base de datos. Esto devuelve un cursor (</w:t>
      </w:r>
      <w:proofErr w:type="spellStart"/>
      <w:proofErr w:type="gramStart"/>
      <w:r w:rsidRPr="002C4565">
        <w:rPr>
          <w:rFonts w:ascii="Arial" w:hAnsi="Arial" w:cs="Arial"/>
          <w:sz w:val="24"/>
          <w:szCs w:val="24"/>
        </w:rPr>
        <w:t>arrDataBase</w:t>
      </w:r>
      <w:proofErr w:type="spellEnd"/>
      <w:r w:rsidRPr="002C4565">
        <w:rPr>
          <w:rFonts w:ascii="Arial" w:hAnsi="Arial" w:cs="Arial"/>
          <w:sz w:val="24"/>
          <w:szCs w:val="24"/>
        </w:rPr>
        <w:t>[</w:t>
      </w:r>
      <w:proofErr w:type="gramEnd"/>
      <w:r w:rsidRPr="002C4565">
        <w:rPr>
          <w:rFonts w:ascii="Arial" w:hAnsi="Arial" w:cs="Arial"/>
          <w:sz w:val="24"/>
          <w:szCs w:val="24"/>
        </w:rPr>
        <w:t>0]) y una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w:t>
      </w:r>
    </w:p>
    <w:p w14:paraId="3F4E0842"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Insertar un nuevo registro: Se ejecuta una consulta INSERT INTO en la tabla </w:t>
      </w:r>
      <w:proofErr w:type="spellStart"/>
      <w:r w:rsidRPr="002C4565">
        <w:rPr>
          <w:rFonts w:ascii="Arial" w:hAnsi="Arial" w:cs="Arial"/>
          <w:sz w:val="24"/>
          <w:szCs w:val="24"/>
        </w:rPr>
        <w:t>tableCount</w:t>
      </w:r>
      <w:proofErr w:type="spellEnd"/>
      <w:r w:rsidRPr="002C4565">
        <w:rPr>
          <w:rFonts w:ascii="Arial" w:hAnsi="Arial" w:cs="Arial"/>
          <w:sz w:val="24"/>
          <w:szCs w:val="24"/>
        </w:rPr>
        <w:t>, agregando un nuevo registro con dos valores:</w:t>
      </w:r>
    </w:p>
    <w:p w14:paraId="2F9F9256" w14:textId="77777777" w:rsidR="002C4565" w:rsidRPr="002C4565" w:rsidRDefault="002C4565" w:rsidP="009246B5">
      <w:pPr>
        <w:numPr>
          <w:ilvl w:val="1"/>
          <w:numId w:val="114"/>
        </w:numPr>
        <w:spacing w:line="360" w:lineRule="auto"/>
        <w:jc w:val="both"/>
        <w:rPr>
          <w:rFonts w:ascii="Arial" w:hAnsi="Arial" w:cs="Arial"/>
          <w:sz w:val="24"/>
          <w:szCs w:val="24"/>
        </w:rPr>
      </w:pPr>
      <w:proofErr w:type="spellStart"/>
      <w:r w:rsidRPr="002C4565">
        <w:rPr>
          <w:rFonts w:ascii="Arial" w:hAnsi="Arial" w:cs="Arial"/>
          <w:sz w:val="24"/>
          <w:szCs w:val="24"/>
        </w:rPr>
        <w:t>null</w:t>
      </w:r>
      <w:proofErr w:type="spellEnd"/>
      <w:r w:rsidRPr="002C4565">
        <w:rPr>
          <w:rFonts w:ascii="Arial" w:hAnsi="Arial" w:cs="Arial"/>
          <w:sz w:val="24"/>
          <w:szCs w:val="24"/>
        </w:rPr>
        <w:t xml:space="preserve"> para el campo del ID (asumiendo que este campo es </w:t>
      </w:r>
      <w:proofErr w:type="spellStart"/>
      <w:r w:rsidRPr="002C4565">
        <w:rPr>
          <w:rFonts w:ascii="Arial" w:hAnsi="Arial" w:cs="Arial"/>
          <w:sz w:val="24"/>
          <w:szCs w:val="24"/>
        </w:rPr>
        <w:t>autoincremental</w:t>
      </w:r>
      <w:proofErr w:type="spellEnd"/>
      <w:r w:rsidRPr="002C4565">
        <w:rPr>
          <w:rFonts w:ascii="Arial" w:hAnsi="Arial" w:cs="Arial"/>
          <w:sz w:val="24"/>
          <w:szCs w:val="24"/>
        </w:rPr>
        <w:t xml:space="preserve"> y se genera automáticamente).</w:t>
      </w:r>
    </w:p>
    <w:p w14:paraId="17BDB63A" w14:textId="77777777" w:rsidR="002C4565" w:rsidRPr="002C4565" w:rsidRDefault="002C4565" w:rsidP="009246B5">
      <w:pPr>
        <w:numPr>
          <w:ilvl w:val="1"/>
          <w:numId w:val="114"/>
        </w:numPr>
        <w:spacing w:line="360" w:lineRule="auto"/>
        <w:jc w:val="both"/>
        <w:rPr>
          <w:rFonts w:ascii="Arial" w:hAnsi="Arial" w:cs="Arial"/>
          <w:sz w:val="24"/>
          <w:szCs w:val="24"/>
        </w:rPr>
      </w:pPr>
      <w:r w:rsidRPr="002C4565">
        <w:rPr>
          <w:rFonts w:ascii="Arial" w:hAnsi="Arial" w:cs="Arial"/>
          <w:sz w:val="24"/>
          <w:szCs w:val="24"/>
        </w:rPr>
        <w:t xml:space="preserve">El valor devuelto por la función </w:t>
      </w:r>
      <w:proofErr w:type="spellStart"/>
      <w:proofErr w:type="gramStart"/>
      <w:r w:rsidRPr="002C4565">
        <w:rPr>
          <w:rFonts w:ascii="Arial" w:hAnsi="Arial" w:cs="Arial"/>
          <w:sz w:val="24"/>
          <w:szCs w:val="24"/>
        </w:rPr>
        <w:t>getTableName</w:t>
      </w:r>
      <w:proofErr w:type="spellEnd"/>
      <w:r w:rsidRPr="002C4565">
        <w:rPr>
          <w:rFonts w:ascii="Arial" w:hAnsi="Arial" w:cs="Arial"/>
          <w:sz w:val="24"/>
          <w:szCs w:val="24"/>
        </w:rPr>
        <w:t>(</w:t>
      </w:r>
      <w:proofErr w:type="gramEnd"/>
      <w:r w:rsidRPr="002C4565">
        <w:rPr>
          <w:rFonts w:ascii="Arial" w:hAnsi="Arial" w:cs="Arial"/>
          <w:sz w:val="24"/>
          <w:szCs w:val="24"/>
        </w:rPr>
        <w:t>), que probablemente sea el nombre de la tabla que se desea insertar.</w:t>
      </w:r>
    </w:p>
    <w:p w14:paraId="64047F66"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Obtener el ID del nuevo registro: Después de ejecutar la consulta, se accede a </w:t>
      </w:r>
      <w:proofErr w:type="spellStart"/>
      <w:r w:rsidRPr="002C4565">
        <w:rPr>
          <w:rFonts w:ascii="Arial" w:hAnsi="Arial" w:cs="Arial"/>
          <w:sz w:val="24"/>
          <w:szCs w:val="24"/>
        </w:rPr>
        <w:t>lastrowid</w:t>
      </w:r>
      <w:proofErr w:type="spellEnd"/>
      <w:r w:rsidRPr="002C4565">
        <w:rPr>
          <w:rFonts w:ascii="Arial" w:hAnsi="Arial" w:cs="Arial"/>
          <w:sz w:val="24"/>
          <w:szCs w:val="24"/>
        </w:rPr>
        <w:t xml:space="preserve">, que contiene el ID generado automáticamente para el nuevo registro. Este ID se almacena en la variable </w:t>
      </w:r>
      <w:proofErr w:type="spellStart"/>
      <w:r w:rsidRPr="002C4565">
        <w:rPr>
          <w:rFonts w:ascii="Arial" w:hAnsi="Arial" w:cs="Arial"/>
          <w:sz w:val="24"/>
          <w:szCs w:val="24"/>
        </w:rPr>
        <w:t>nuevo_id</w:t>
      </w:r>
      <w:proofErr w:type="spellEnd"/>
      <w:r w:rsidRPr="002C4565">
        <w:rPr>
          <w:rFonts w:ascii="Arial" w:hAnsi="Arial" w:cs="Arial"/>
          <w:sz w:val="24"/>
          <w:szCs w:val="24"/>
        </w:rPr>
        <w:t>.</w:t>
      </w:r>
    </w:p>
    <w:p w14:paraId="1B984BF7"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lastRenderedPageBreak/>
        <w:t xml:space="preserve">Confirmar la inserción: Se llama a </w:t>
      </w:r>
      <w:proofErr w:type="spellStart"/>
      <w:proofErr w:type="gramStart"/>
      <w:r w:rsidRPr="002C4565">
        <w:rPr>
          <w:rFonts w:ascii="Arial" w:hAnsi="Arial" w:cs="Arial"/>
          <w:sz w:val="24"/>
          <w:szCs w:val="24"/>
        </w:rPr>
        <w:t>commit</w:t>
      </w:r>
      <w:proofErr w:type="spellEnd"/>
      <w:r w:rsidRPr="002C4565">
        <w:rPr>
          <w:rFonts w:ascii="Arial" w:hAnsi="Arial" w:cs="Arial"/>
          <w:sz w:val="24"/>
          <w:szCs w:val="24"/>
        </w:rPr>
        <w:t>(</w:t>
      </w:r>
      <w:proofErr w:type="gramEnd"/>
      <w:r w:rsidRPr="002C4565">
        <w:rPr>
          <w:rFonts w:ascii="Arial" w:hAnsi="Arial" w:cs="Arial"/>
          <w:sz w:val="24"/>
          <w:szCs w:val="24"/>
        </w:rPr>
        <w:t>) sobre la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 para confirmar la transacción y asegurar que el nuevo registro se guarde en la base de datos.</w:t>
      </w:r>
    </w:p>
    <w:p w14:paraId="3CA70963"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 xml:space="preserve">Cerrar la conexión: Finalmente, se cierra la conexión a la base de datos con </w:t>
      </w:r>
      <w:proofErr w:type="spellStart"/>
      <w:r w:rsidRPr="002C4565">
        <w:rPr>
          <w:rFonts w:ascii="Arial" w:hAnsi="Arial" w:cs="Arial"/>
          <w:sz w:val="24"/>
          <w:szCs w:val="24"/>
        </w:rPr>
        <w:t>arrDataBase</w:t>
      </w:r>
      <w:proofErr w:type="spellEnd"/>
      <w:r w:rsidRPr="002C4565">
        <w:rPr>
          <w:rFonts w:ascii="Arial" w:hAnsi="Arial" w:cs="Arial"/>
          <w:sz w:val="24"/>
          <w:szCs w:val="24"/>
        </w:rPr>
        <w:t>[1</w:t>
      </w:r>
      <w:proofErr w:type="gramStart"/>
      <w:r w:rsidRPr="002C4565">
        <w:rPr>
          <w:rFonts w:ascii="Arial" w:hAnsi="Arial" w:cs="Arial"/>
          <w:sz w:val="24"/>
          <w:szCs w:val="24"/>
        </w:rPr>
        <w:t>].</w:t>
      </w:r>
      <w:proofErr w:type="spellStart"/>
      <w:r w:rsidRPr="002C4565">
        <w:rPr>
          <w:rFonts w:ascii="Arial" w:hAnsi="Arial" w:cs="Arial"/>
          <w:sz w:val="24"/>
          <w:szCs w:val="24"/>
        </w:rPr>
        <w:t>close</w:t>
      </w:r>
      <w:proofErr w:type="spellEnd"/>
      <w:proofErr w:type="gramEnd"/>
      <w:r w:rsidRPr="002C4565">
        <w:rPr>
          <w:rFonts w:ascii="Arial" w:hAnsi="Arial" w:cs="Arial"/>
          <w:sz w:val="24"/>
          <w:szCs w:val="24"/>
        </w:rPr>
        <w:t>().</w:t>
      </w:r>
    </w:p>
    <w:p w14:paraId="6F1FFFD1" w14:textId="77777777" w:rsidR="002C4565" w:rsidRPr="002C4565" w:rsidRDefault="002C4565" w:rsidP="009246B5">
      <w:pPr>
        <w:numPr>
          <w:ilvl w:val="0"/>
          <w:numId w:val="114"/>
        </w:numPr>
        <w:spacing w:line="360" w:lineRule="auto"/>
        <w:jc w:val="both"/>
        <w:rPr>
          <w:rFonts w:ascii="Arial" w:hAnsi="Arial" w:cs="Arial"/>
          <w:sz w:val="24"/>
          <w:szCs w:val="24"/>
        </w:rPr>
      </w:pPr>
      <w:r w:rsidRPr="002C4565">
        <w:rPr>
          <w:rFonts w:ascii="Arial" w:hAnsi="Arial" w:cs="Arial"/>
          <w:sz w:val="24"/>
          <w:szCs w:val="24"/>
        </w:rPr>
        <w:t>Devolver el ID: La función retorna el ID del nuevo registro (</w:t>
      </w:r>
      <w:proofErr w:type="spellStart"/>
      <w:r w:rsidRPr="002C4565">
        <w:rPr>
          <w:rFonts w:ascii="Arial" w:hAnsi="Arial" w:cs="Arial"/>
          <w:sz w:val="24"/>
          <w:szCs w:val="24"/>
        </w:rPr>
        <w:t>nuevo_id</w:t>
      </w:r>
      <w:proofErr w:type="spellEnd"/>
      <w:r w:rsidRPr="002C4565">
        <w:rPr>
          <w:rFonts w:ascii="Arial" w:hAnsi="Arial" w:cs="Arial"/>
          <w:sz w:val="24"/>
          <w:szCs w:val="24"/>
        </w:rPr>
        <w:t>).</w:t>
      </w:r>
    </w:p>
    <w:p w14:paraId="24ED037A" w14:textId="77777777" w:rsidR="002C4565" w:rsidRPr="004D0BC3" w:rsidRDefault="002C4565" w:rsidP="009246B5">
      <w:pPr>
        <w:spacing w:line="360" w:lineRule="auto"/>
        <w:jc w:val="both"/>
        <w:rPr>
          <w:rFonts w:ascii="Arial" w:hAnsi="Arial" w:cs="Arial"/>
          <w:sz w:val="24"/>
          <w:szCs w:val="24"/>
        </w:rPr>
      </w:pPr>
    </w:p>
    <w:p w14:paraId="2CBB37B6" w14:textId="1A350BBE" w:rsidR="008535AF" w:rsidRPr="004D0BC3" w:rsidRDefault="008535AF" w:rsidP="009246B5">
      <w:pPr>
        <w:spacing w:line="360" w:lineRule="auto"/>
        <w:rPr>
          <w:rFonts w:ascii="Arial" w:hAnsi="Arial" w:cs="Arial"/>
          <w:sz w:val="24"/>
          <w:szCs w:val="24"/>
        </w:rPr>
      </w:pPr>
      <w:r w:rsidRPr="004D0BC3">
        <w:rPr>
          <w:rFonts w:ascii="Arial" w:hAnsi="Arial" w:cs="Arial"/>
          <w:noProof/>
        </w:rPr>
        <w:drawing>
          <wp:inline distT="0" distB="0" distL="0" distR="0" wp14:anchorId="62BBF0BA" wp14:editId="5EEAF3C0">
            <wp:extent cx="5791835" cy="2120265"/>
            <wp:effectExtent l="0" t="0" r="0" b="0"/>
            <wp:docPr id="1483547414"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7414" name="Imagen 19"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2120265"/>
                    </a:xfrm>
                    <a:prstGeom prst="rect">
                      <a:avLst/>
                    </a:prstGeom>
                    <a:noFill/>
                    <a:ln>
                      <a:noFill/>
                    </a:ln>
                  </pic:spPr>
                </pic:pic>
              </a:graphicData>
            </a:graphic>
          </wp:inline>
        </w:drawing>
      </w:r>
    </w:p>
    <w:p w14:paraId="71570E08" w14:textId="0DEDF1A7" w:rsidR="008535AF" w:rsidRPr="004D0BC3" w:rsidRDefault="00DF0DA5" w:rsidP="009246B5">
      <w:pPr>
        <w:pStyle w:val="Descripcin"/>
        <w:spacing w:line="360" w:lineRule="auto"/>
        <w:jc w:val="center"/>
        <w:rPr>
          <w:rFonts w:ascii="Arial" w:hAnsi="Arial" w:cs="Arial"/>
          <w:color w:val="auto"/>
          <w:sz w:val="36"/>
          <w:szCs w:val="36"/>
        </w:rPr>
      </w:pPr>
      <w:bookmarkStart w:id="147" w:name="_Toc178701355"/>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25</w:t>
      </w:r>
      <w:r w:rsidRPr="004D0BC3">
        <w:rPr>
          <w:rFonts w:ascii="Arial" w:hAnsi="Arial" w:cs="Arial"/>
          <w:color w:val="auto"/>
          <w:sz w:val="24"/>
          <w:szCs w:val="24"/>
        </w:rPr>
        <w:fldChar w:fldCharType="end"/>
      </w:r>
      <w:r w:rsidRPr="004D0BC3">
        <w:rPr>
          <w:rFonts w:ascii="Arial" w:hAnsi="Arial" w:cs="Arial"/>
          <w:color w:val="auto"/>
          <w:sz w:val="24"/>
          <w:szCs w:val="24"/>
        </w:rPr>
        <w:t xml:space="preserve"> Inserción de archivo</w:t>
      </w:r>
      <w:bookmarkEnd w:id="147"/>
    </w:p>
    <w:p w14:paraId="3D59617E" w14:textId="2565A56E" w:rsidR="008535AF" w:rsidRPr="004D0BC3" w:rsidRDefault="008535AF" w:rsidP="009246B5">
      <w:pPr>
        <w:spacing w:line="360" w:lineRule="auto"/>
        <w:jc w:val="both"/>
        <w:rPr>
          <w:rFonts w:ascii="Arial" w:hAnsi="Arial" w:cs="Arial"/>
          <w:sz w:val="24"/>
          <w:szCs w:val="24"/>
        </w:rPr>
      </w:pPr>
      <w:r w:rsidRPr="004D0BC3">
        <w:rPr>
          <w:rFonts w:ascii="Arial" w:hAnsi="Arial" w:cs="Arial"/>
          <w:sz w:val="24"/>
          <w:szCs w:val="24"/>
        </w:rPr>
        <w:t>Nos regresa el numero o id de la tabla que se está consultando, esto sirve para controlar l</w:t>
      </w:r>
      <w:r w:rsidRPr="004D0BC3">
        <w:rPr>
          <w:rFonts w:ascii="Arial" w:hAnsi="Arial" w:cs="Arial"/>
          <w:sz w:val="24"/>
          <w:szCs w:val="24"/>
        </w:rPr>
        <w:t>a sintaxis de los archivos que se van a generar</w:t>
      </w:r>
      <w:r w:rsidRPr="004D0BC3">
        <w:rPr>
          <w:rFonts w:ascii="Arial" w:hAnsi="Arial" w:cs="Arial"/>
          <w:sz w:val="24"/>
          <w:szCs w:val="24"/>
        </w:rPr>
        <w:t>.</w:t>
      </w:r>
    </w:p>
    <w:p w14:paraId="7D6C5242" w14:textId="77777777" w:rsidR="002C4565" w:rsidRPr="002C4565" w:rsidRDefault="002C4565" w:rsidP="009246B5">
      <w:pPr>
        <w:spacing w:line="360" w:lineRule="auto"/>
        <w:rPr>
          <w:rFonts w:ascii="Arial" w:hAnsi="Arial" w:cs="Arial"/>
          <w:sz w:val="24"/>
          <w:szCs w:val="24"/>
        </w:rPr>
      </w:pPr>
      <w:r w:rsidRPr="002C4565">
        <w:rPr>
          <w:rFonts w:ascii="Arial" w:hAnsi="Arial" w:cs="Arial"/>
          <w:sz w:val="24"/>
          <w:szCs w:val="24"/>
        </w:rPr>
        <w:t xml:space="preserve">La función </w:t>
      </w:r>
      <w:proofErr w:type="spellStart"/>
      <w:proofErr w:type="gramStart"/>
      <w:r w:rsidRPr="002C4565">
        <w:rPr>
          <w:rFonts w:ascii="Arial" w:hAnsi="Arial" w:cs="Arial"/>
          <w:sz w:val="24"/>
          <w:szCs w:val="24"/>
        </w:rPr>
        <w:t>GetIdTableName</w:t>
      </w:r>
      <w:proofErr w:type="spellEnd"/>
      <w:r w:rsidRPr="002C4565">
        <w:rPr>
          <w:rFonts w:ascii="Arial" w:hAnsi="Arial" w:cs="Arial"/>
          <w:sz w:val="24"/>
          <w:szCs w:val="24"/>
        </w:rPr>
        <w:t>(</w:t>
      </w:r>
      <w:proofErr w:type="gramEnd"/>
      <w:r w:rsidRPr="002C4565">
        <w:rPr>
          <w:rFonts w:ascii="Arial" w:hAnsi="Arial" w:cs="Arial"/>
          <w:sz w:val="24"/>
          <w:szCs w:val="24"/>
        </w:rPr>
        <w:t>) busca el ID de una tabla en la base de datos según su nombre y devuelve dicho ID si la tabla existe. Aquí te explico el funcionamiento paso a paso:</w:t>
      </w:r>
    </w:p>
    <w:p w14:paraId="3F9CADBB"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Abrir la base de datos: Se llama a la función </w:t>
      </w:r>
      <w:proofErr w:type="spellStart"/>
      <w:proofErr w:type="gramStart"/>
      <w:r w:rsidRPr="002C4565">
        <w:rPr>
          <w:rFonts w:ascii="Arial" w:hAnsi="Arial" w:cs="Arial"/>
          <w:sz w:val="24"/>
          <w:szCs w:val="24"/>
        </w:rPr>
        <w:t>openDatabase</w:t>
      </w:r>
      <w:proofErr w:type="spellEnd"/>
      <w:r w:rsidRPr="002C4565">
        <w:rPr>
          <w:rFonts w:ascii="Arial" w:hAnsi="Arial" w:cs="Arial"/>
          <w:sz w:val="24"/>
          <w:szCs w:val="24"/>
        </w:rPr>
        <w:t>(</w:t>
      </w:r>
      <w:proofErr w:type="gramEnd"/>
      <w:r w:rsidRPr="002C4565">
        <w:rPr>
          <w:rFonts w:ascii="Arial" w:hAnsi="Arial" w:cs="Arial"/>
          <w:sz w:val="24"/>
          <w:szCs w:val="24"/>
        </w:rPr>
        <w:t>) para establecer una conexión con la base de datos, obteniendo un cursor (</w:t>
      </w:r>
      <w:proofErr w:type="spellStart"/>
      <w:r w:rsidRPr="002C4565">
        <w:rPr>
          <w:rFonts w:ascii="Arial" w:hAnsi="Arial" w:cs="Arial"/>
          <w:sz w:val="24"/>
          <w:szCs w:val="24"/>
        </w:rPr>
        <w:t>arrDataBase</w:t>
      </w:r>
      <w:proofErr w:type="spellEnd"/>
      <w:r w:rsidRPr="002C4565">
        <w:rPr>
          <w:rFonts w:ascii="Arial" w:hAnsi="Arial" w:cs="Arial"/>
          <w:sz w:val="24"/>
          <w:szCs w:val="24"/>
        </w:rPr>
        <w:t>[0]) y una conexión (</w:t>
      </w:r>
      <w:proofErr w:type="spellStart"/>
      <w:r w:rsidRPr="002C4565">
        <w:rPr>
          <w:rFonts w:ascii="Arial" w:hAnsi="Arial" w:cs="Arial"/>
          <w:sz w:val="24"/>
          <w:szCs w:val="24"/>
        </w:rPr>
        <w:t>arrDataBase</w:t>
      </w:r>
      <w:proofErr w:type="spellEnd"/>
      <w:r w:rsidRPr="002C4565">
        <w:rPr>
          <w:rFonts w:ascii="Arial" w:hAnsi="Arial" w:cs="Arial"/>
          <w:sz w:val="24"/>
          <w:szCs w:val="24"/>
        </w:rPr>
        <w:t>[1]).</w:t>
      </w:r>
    </w:p>
    <w:p w14:paraId="78C1AD3B"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Ejecutar la consulta: Se ejecuta una consulta SQL para seleccionar el campo id de la tabla </w:t>
      </w:r>
      <w:proofErr w:type="spellStart"/>
      <w:r w:rsidRPr="002C4565">
        <w:rPr>
          <w:rFonts w:ascii="Arial" w:hAnsi="Arial" w:cs="Arial"/>
          <w:sz w:val="24"/>
          <w:szCs w:val="24"/>
        </w:rPr>
        <w:t>tableCount</w:t>
      </w:r>
      <w:proofErr w:type="spellEnd"/>
      <w:r w:rsidRPr="002C4565">
        <w:rPr>
          <w:rFonts w:ascii="Arial" w:hAnsi="Arial" w:cs="Arial"/>
          <w:sz w:val="24"/>
          <w:szCs w:val="24"/>
        </w:rPr>
        <w:t xml:space="preserve"> donde el campo name coincide con el nombre de la tabla devuelto por la función </w:t>
      </w:r>
      <w:proofErr w:type="spellStart"/>
      <w:proofErr w:type="gramStart"/>
      <w:r w:rsidRPr="002C4565">
        <w:rPr>
          <w:rFonts w:ascii="Arial" w:hAnsi="Arial" w:cs="Arial"/>
          <w:sz w:val="24"/>
          <w:szCs w:val="24"/>
        </w:rPr>
        <w:t>getTableName</w:t>
      </w:r>
      <w:proofErr w:type="spellEnd"/>
      <w:r w:rsidRPr="002C4565">
        <w:rPr>
          <w:rFonts w:ascii="Arial" w:hAnsi="Arial" w:cs="Arial"/>
          <w:sz w:val="24"/>
          <w:szCs w:val="24"/>
        </w:rPr>
        <w:t>(</w:t>
      </w:r>
      <w:proofErr w:type="gramEnd"/>
      <w:r w:rsidRPr="002C4565">
        <w:rPr>
          <w:rFonts w:ascii="Arial" w:hAnsi="Arial" w:cs="Arial"/>
          <w:sz w:val="24"/>
          <w:szCs w:val="24"/>
        </w:rPr>
        <w:t>).</w:t>
      </w:r>
    </w:p>
    <w:p w14:paraId="391FA985"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lastRenderedPageBreak/>
        <w:t xml:space="preserve">Obtener resultado: El método </w:t>
      </w:r>
      <w:proofErr w:type="spellStart"/>
      <w:proofErr w:type="gramStart"/>
      <w:r w:rsidRPr="002C4565">
        <w:rPr>
          <w:rFonts w:ascii="Arial" w:hAnsi="Arial" w:cs="Arial"/>
          <w:sz w:val="24"/>
          <w:szCs w:val="24"/>
        </w:rPr>
        <w:t>fetchone</w:t>
      </w:r>
      <w:proofErr w:type="spellEnd"/>
      <w:r w:rsidRPr="002C4565">
        <w:rPr>
          <w:rFonts w:ascii="Arial" w:hAnsi="Arial" w:cs="Arial"/>
          <w:sz w:val="24"/>
          <w:szCs w:val="24"/>
        </w:rPr>
        <w:t>(</w:t>
      </w:r>
      <w:proofErr w:type="gramEnd"/>
      <w:r w:rsidRPr="002C4565">
        <w:rPr>
          <w:rFonts w:ascii="Arial" w:hAnsi="Arial" w:cs="Arial"/>
          <w:sz w:val="24"/>
          <w:szCs w:val="24"/>
        </w:rPr>
        <w:t xml:space="preserve">) se utiliza para obtener una sola fila de la consulta. Si la tabla existe, el resultado contendrá el ID de la tabla; de lo contrario, será </w:t>
      </w:r>
      <w:proofErr w:type="spellStart"/>
      <w:r w:rsidRPr="002C4565">
        <w:rPr>
          <w:rFonts w:ascii="Arial" w:hAnsi="Arial" w:cs="Arial"/>
          <w:sz w:val="24"/>
          <w:szCs w:val="24"/>
        </w:rPr>
        <w:t>None</w:t>
      </w:r>
      <w:proofErr w:type="spellEnd"/>
      <w:r w:rsidRPr="002C4565">
        <w:rPr>
          <w:rFonts w:ascii="Arial" w:hAnsi="Arial" w:cs="Arial"/>
          <w:sz w:val="24"/>
          <w:szCs w:val="24"/>
        </w:rPr>
        <w:t>.</w:t>
      </w:r>
    </w:p>
    <w:p w14:paraId="0EB71B2D"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Cerrar la conexión: Después de obtener el resultado, se cierra la conexión a la base de datos con </w:t>
      </w:r>
      <w:proofErr w:type="spellStart"/>
      <w:r w:rsidRPr="002C4565">
        <w:rPr>
          <w:rFonts w:ascii="Arial" w:hAnsi="Arial" w:cs="Arial"/>
          <w:sz w:val="24"/>
          <w:szCs w:val="24"/>
        </w:rPr>
        <w:t>arrDataBase</w:t>
      </w:r>
      <w:proofErr w:type="spellEnd"/>
      <w:r w:rsidRPr="002C4565">
        <w:rPr>
          <w:rFonts w:ascii="Arial" w:hAnsi="Arial" w:cs="Arial"/>
          <w:sz w:val="24"/>
          <w:szCs w:val="24"/>
        </w:rPr>
        <w:t>[1</w:t>
      </w:r>
      <w:proofErr w:type="gramStart"/>
      <w:r w:rsidRPr="002C4565">
        <w:rPr>
          <w:rFonts w:ascii="Arial" w:hAnsi="Arial" w:cs="Arial"/>
          <w:sz w:val="24"/>
          <w:szCs w:val="24"/>
        </w:rPr>
        <w:t>].</w:t>
      </w:r>
      <w:proofErr w:type="spellStart"/>
      <w:r w:rsidRPr="002C4565">
        <w:rPr>
          <w:rFonts w:ascii="Arial" w:hAnsi="Arial" w:cs="Arial"/>
          <w:sz w:val="24"/>
          <w:szCs w:val="24"/>
        </w:rPr>
        <w:t>close</w:t>
      </w:r>
      <w:proofErr w:type="spellEnd"/>
      <w:proofErr w:type="gramEnd"/>
      <w:r w:rsidRPr="002C4565">
        <w:rPr>
          <w:rFonts w:ascii="Arial" w:hAnsi="Arial" w:cs="Arial"/>
          <w:sz w:val="24"/>
          <w:szCs w:val="24"/>
        </w:rPr>
        <w:t>().</w:t>
      </w:r>
    </w:p>
    <w:p w14:paraId="219A483E" w14:textId="77777777" w:rsidR="002C4565" w:rsidRPr="002C4565" w:rsidRDefault="002C4565" w:rsidP="009246B5">
      <w:pPr>
        <w:numPr>
          <w:ilvl w:val="0"/>
          <w:numId w:val="115"/>
        </w:numPr>
        <w:spacing w:line="360" w:lineRule="auto"/>
        <w:rPr>
          <w:rFonts w:ascii="Arial" w:hAnsi="Arial" w:cs="Arial"/>
          <w:sz w:val="24"/>
          <w:szCs w:val="24"/>
        </w:rPr>
      </w:pPr>
      <w:r w:rsidRPr="002C4565">
        <w:rPr>
          <w:rFonts w:ascii="Arial" w:hAnsi="Arial" w:cs="Arial"/>
          <w:sz w:val="24"/>
          <w:szCs w:val="24"/>
        </w:rPr>
        <w:t xml:space="preserve">Devolver el ID: Si el resultado es válido (es decir, no es </w:t>
      </w:r>
      <w:proofErr w:type="spellStart"/>
      <w:r w:rsidRPr="002C4565">
        <w:rPr>
          <w:rFonts w:ascii="Arial" w:hAnsi="Arial" w:cs="Arial"/>
          <w:sz w:val="24"/>
          <w:szCs w:val="24"/>
        </w:rPr>
        <w:t>None</w:t>
      </w:r>
      <w:proofErr w:type="spellEnd"/>
      <w:r w:rsidRPr="002C4565">
        <w:rPr>
          <w:rFonts w:ascii="Arial" w:hAnsi="Arial" w:cs="Arial"/>
          <w:sz w:val="24"/>
          <w:szCs w:val="24"/>
        </w:rPr>
        <w:t>), se devuelve el primer valor de la fila, que corresponde al ID de la tabla (</w:t>
      </w:r>
      <w:proofErr w:type="gramStart"/>
      <w:r w:rsidRPr="002C4565">
        <w:rPr>
          <w:rFonts w:ascii="Arial" w:hAnsi="Arial" w:cs="Arial"/>
          <w:sz w:val="24"/>
          <w:szCs w:val="24"/>
        </w:rPr>
        <w:t>resultado[</w:t>
      </w:r>
      <w:proofErr w:type="gramEnd"/>
      <w:r w:rsidRPr="002C4565">
        <w:rPr>
          <w:rFonts w:ascii="Arial" w:hAnsi="Arial" w:cs="Arial"/>
          <w:sz w:val="24"/>
          <w:szCs w:val="24"/>
        </w:rPr>
        <w:t xml:space="preserve">0]). Si no se encontró ninguna tabla con ese nombre, la función devuelve </w:t>
      </w:r>
      <w:proofErr w:type="spellStart"/>
      <w:r w:rsidRPr="002C4565">
        <w:rPr>
          <w:rFonts w:ascii="Arial" w:hAnsi="Arial" w:cs="Arial"/>
          <w:sz w:val="24"/>
          <w:szCs w:val="24"/>
        </w:rPr>
        <w:t>None</w:t>
      </w:r>
      <w:proofErr w:type="spellEnd"/>
      <w:r w:rsidRPr="002C4565">
        <w:rPr>
          <w:rFonts w:ascii="Arial" w:hAnsi="Arial" w:cs="Arial"/>
          <w:sz w:val="24"/>
          <w:szCs w:val="24"/>
        </w:rPr>
        <w:t>.</w:t>
      </w:r>
    </w:p>
    <w:p w14:paraId="3369B4E0" w14:textId="77777777" w:rsidR="002C4565" w:rsidRPr="004D0BC3" w:rsidRDefault="002C4565" w:rsidP="009246B5">
      <w:pPr>
        <w:spacing w:line="360" w:lineRule="auto"/>
        <w:rPr>
          <w:rFonts w:ascii="Arial" w:hAnsi="Arial" w:cs="Arial"/>
          <w:sz w:val="24"/>
          <w:szCs w:val="24"/>
        </w:rPr>
      </w:pPr>
    </w:p>
    <w:p w14:paraId="4EBE1E6D" w14:textId="2AEED82E" w:rsidR="008535AF" w:rsidRPr="004D0BC3" w:rsidRDefault="008535AF" w:rsidP="009246B5">
      <w:pPr>
        <w:spacing w:line="360" w:lineRule="auto"/>
        <w:rPr>
          <w:rFonts w:ascii="Arial" w:hAnsi="Arial" w:cs="Arial"/>
          <w:sz w:val="24"/>
          <w:szCs w:val="24"/>
        </w:rPr>
      </w:pPr>
      <w:r w:rsidRPr="004D0BC3">
        <w:rPr>
          <w:rFonts w:ascii="Arial" w:hAnsi="Arial" w:cs="Arial"/>
          <w:noProof/>
        </w:rPr>
        <w:drawing>
          <wp:inline distT="0" distB="0" distL="0" distR="0" wp14:anchorId="209CB07C" wp14:editId="13F2D3F4">
            <wp:extent cx="5791835" cy="3274695"/>
            <wp:effectExtent l="0" t="0" r="0" b="0"/>
            <wp:docPr id="654172318"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318" name="Imagen 22"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274695"/>
                    </a:xfrm>
                    <a:prstGeom prst="rect">
                      <a:avLst/>
                    </a:prstGeom>
                    <a:noFill/>
                    <a:ln>
                      <a:noFill/>
                    </a:ln>
                  </pic:spPr>
                </pic:pic>
              </a:graphicData>
            </a:graphic>
          </wp:inline>
        </w:drawing>
      </w:r>
    </w:p>
    <w:p w14:paraId="240AD0A4" w14:textId="2123E4E5" w:rsidR="00625992" w:rsidRPr="004D0BC3" w:rsidRDefault="00DF0DA5" w:rsidP="009246B5">
      <w:pPr>
        <w:pStyle w:val="Descripcin"/>
        <w:spacing w:line="360" w:lineRule="auto"/>
        <w:jc w:val="center"/>
        <w:rPr>
          <w:rFonts w:ascii="Arial" w:hAnsi="Arial" w:cs="Arial"/>
          <w:b/>
          <w:bCs/>
          <w:color w:val="auto"/>
          <w:sz w:val="36"/>
          <w:szCs w:val="36"/>
        </w:rPr>
      </w:pPr>
      <w:bookmarkStart w:id="148" w:name="_Toc178701356"/>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26</w:t>
      </w:r>
      <w:r w:rsidRPr="004D0BC3">
        <w:rPr>
          <w:rFonts w:ascii="Arial" w:hAnsi="Arial" w:cs="Arial"/>
          <w:color w:val="auto"/>
          <w:sz w:val="24"/>
          <w:szCs w:val="24"/>
        </w:rPr>
        <w:fldChar w:fldCharType="end"/>
      </w:r>
      <w:r w:rsidRPr="004D0BC3">
        <w:rPr>
          <w:rFonts w:ascii="Arial" w:hAnsi="Arial" w:cs="Arial"/>
          <w:color w:val="auto"/>
          <w:sz w:val="24"/>
          <w:szCs w:val="24"/>
        </w:rPr>
        <w:t xml:space="preserve"> Consulta de la tabla que se usa</w:t>
      </w:r>
      <w:bookmarkEnd w:id="148"/>
    </w:p>
    <w:p w14:paraId="276F7BBB" w14:textId="14AF4C32" w:rsidR="008535AF" w:rsidRPr="004D0BC3" w:rsidRDefault="00631FA7" w:rsidP="009246B5">
      <w:pPr>
        <w:spacing w:line="360" w:lineRule="auto"/>
        <w:rPr>
          <w:rFonts w:ascii="Arial" w:hAnsi="Arial" w:cs="Arial"/>
          <w:b/>
          <w:bCs/>
          <w:sz w:val="24"/>
          <w:szCs w:val="24"/>
        </w:rPr>
      </w:pPr>
      <w:r w:rsidRPr="004D0BC3">
        <w:rPr>
          <w:rFonts w:ascii="Arial" w:hAnsi="Arial" w:cs="Arial"/>
          <w:b/>
          <w:bCs/>
          <w:sz w:val="24"/>
          <w:szCs w:val="24"/>
        </w:rPr>
        <w:t>EL SIGUIENTE SCRIPT ES K_PROTOTYPE.PY</w:t>
      </w:r>
    </w:p>
    <w:p w14:paraId="2536E1C5" w14:textId="18667CD5"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t>Este script es el contiene toda la lógica del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tiene varias funciones, la primera es </w:t>
      </w:r>
      <w:proofErr w:type="spellStart"/>
      <w:r w:rsidRPr="004D0BC3">
        <w:rPr>
          <w:rFonts w:ascii="Arial" w:hAnsi="Arial" w:cs="Arial"/>
          <w:sz w:val="24"/>
          <w:szCs w:val="24"/>
        </w:rPr>
        <w:t>controller_Kprototipe</w:t>
      </w:r>
      <w:proofErr w:type="spellEnd"/>
    </w:p>
    <w:p w14:paraId="1A319F91" w14:textId="39E16B90"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t xml:space="preserve">Esta función es el orquestador </w:t>
      </w:r>
      <w:r w:rsidR="002C4565" w:rsidRPr="004D0BC3">
        <w:rPr>
          <w:rFonts w:ascii="Arial" w:hAnsi="Arial" w:cs="Arial"/>
          <w:sz w:val="24"/>
          <w:szCs w:val="24"/>
        </w:rPr>
        <w:t>del</w:t>
      </w:r>
      <w:r w:rsidRPr="004D0BC3">
        <w:rPr>
          <w:rFonts w:ascii="Arial" w:hAnsi="Arial" w:cs="Arial"/>
          <w:sz w:val="24"/>
          <w:szCs w:val="24"/>
        </w:rPr>
        <w:t xml:space="preserve"> k-</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por lo tanto es el que decide si se hace una nueva iteración o no</w:t>
      </w:r>
    </w:p>
    <w:p w14:paraId="66921EBA" w14:textId="390D134D" w:rsidR="00631FA7" w:rsidRPr="004D0BC3" w:rsidRDefault="00631FA7" w:rsidP="009246B5">
      <w:pPr>
        <w:spacing w:line="360" w:lineRule="auto"/>
        <w:jc w:val="both"/>
        <w:rPr>
          <w:rFonts w:ascii="Arial" w:hAnsi="Arial" w:cs="Arial"/>
          <w:sz w:val="24"/>
          <w:szCs w:val="24"/>
        </w:rPr>
      </w:pPr>
      <w:r w:rsidRPr="004D0BC3">
        <w:rPr>
          <w:rFonts w:ascii="Arial" w:hAnsi="Arial" w:cs="Arial"/>
          <w:sz w:val="24"/>
          <w:szCs w:val="24"/>
        </w:rPr>
        <w:lastRenderedPageBreak/>
        <w:t xml:space="preserve">Este script es el que controla todo el flujo del k </w:t>
      </w:r>
      <w:proofErr w:type="spellStart"/>
      <w:r w:rsidRPr="004D0BC3">
        <w:rPr>
          <w:rFonts w:ascii="Arial" w:hAnsi="Arial" w:cs="Arial"/>
          <w:sz w:val="24"/>
          <w:szCs w:val="24"/>
        </w:rPr>
        <w:t>prototype</w:t>
      </w:r>
      <w:proofErr w:type="spellEnd"/>
      <w:r w:rsidRPr="004D0BC3">
        <w:rPr>
          <w:rFonts w:ascii="Arial" w:hAnsi="Arial" w:cs="Arial"/>
          <w:sz w:val="24"/>
          <w:szCs w:val="24"/>
        </w:rPr>
        <w:t xml:space="preserve"> primero siempre hay una iteración que se ejecuta siempre sin importar nada después la segunda iteración se compara con la primera iteración para ver si se tiene que seguir iterando o no sí las iteraciones son mayores a 5000 entonces separa el proceso. </w:t>
      </w:r>
      <w:r w:rsidR="00625992" w:rsidRPr="004D0BC3">
        <w:rPr>
          <w:rFonts w:ascii="Arial" w:hAnsi="Arial" w:cs="Arial"/>
          <w:sz w:val="24"/>
          <w:szCs w:val="24"/>
        </w:rPr>
        <w:t xml:space="preserve">La variable </w:t>
      </w:r>
      <w:proofErr w:type="spellStart"/>
      <w:r w:rsidR="00625992" w:rsidRPr="004D0BC3">
        <w:rPr>
          <w:rFonts w:ascii="Arial" w:hAnsi="Arial" w:cs="Arial"/>
          <w:sz w:val="24"/>
          <w:szCs w:val="24"/>
        </w:rPr>
        <w:t>Total_result</w:t>
      </w:r>
      <w:proofErr w:type="spellEnd"/>
      <w:r w:rsidR="00625992" w:rsidRPr="004D0BC3">
        <w:rPr>
          <w:rFonts w:ascii="Arial" w:hAnsi="Arial" w:cs="Arial"/>
          <w:sz w:val="24"/>
          <w:szCs w:val="24"/>
        </w:rPr>
        <w:t xml:space="preserve"> guarda el resultado final de todas las iteraciones en un diccionario de Python donde este diccionario tiene las características ‘</w:t>
      </w:r>
      <w:proofErr w:type="spellStart"/>
      <w:r w:rsidR="00625992" w:rsidRPr="004D0BC3">
        <w:rPr>
          <w:rFonts w:ascii="Arial" w:hAnsi="Arial" w:cs="Arial"/>
          <w:sz w:val="24"/>
          <w:szCs w:val="24"/>
        </w:rPr>
        <w:t>prototypes</w:t>
      </w:r>
      <w:proofErr w:type="spellEnd"/>
      <w:r w:rsidR="00625992" w:rsidRPr="004D0BC3">
        <w:rPr>
          <w:rFonts w:ascii="Arial" w:hAnsi="Arial" w:cs="Arial"/>
          <w:sz w:val="24"/>
          <w:szCs w:val="24"/>
        </w:rPr>
        <w:t>’ y ‘</w:t>
      </w:r>
      <w:proofErr w:type="spellStart"/>
      <w:r w:rsidR="00625992" w:rsidRPr="004D0BC3">
        <w:rPr>
          <w:rFonts w:ascii="Arial" w:hAnsi="Arial" w:cs="Arial"/>
          <w:sz w:val="24"/>
          <w:szCs w:val="24"/>
        </w:rPr>
        <w:t>collections</w:t>
      </w:r>
      <w:proofErr w:type="spellEnd"/>
      <w:r w:rsidR="00625992" w:rsidRPr="004D0BC3">
        <w:rPr>
          <w:rFonts w:ascii="Arial" w:hAnsi="Arial" w:cs="Arial"/>
          <w:sz w:val="24"/>
          <w:szCs w:val="24"/>
        </w:rPr>
        <w:t xml:space="preserve">’ y se genera un nuevo diccionario por cada iteración y se agrega al arreglo </w:t>
      </w:r>
      <w:proofErr w:type="spellStart"/>
      <w:r w:rsidR="00625992" w:rsidRPr="004D0BC3">
        <w:rPr>
          <w:rFonts w:ascii="Arial" w:hAnsi="Arial" w:cs="Arial"/>
          <w:sz w:val="24"/>
          <w:szCs w:val="24"/>
        </w:rPr>
        <w:t>total_result</w:t>
      </w:r>
      <w:proofErr w:type="spellEnd"/>
      <w:r w:rsidR="00625992" w:rsidRPr="004D0BC3">
        <w:rPr>
          <w:rFonts w:ascii="Arial" w:hAnsi="Arial" w:cs="Arial"/>
          <w:sz w:val="24"/>
          <w:szCs w:val="24"/>
        </w:rPr>
        <w:t xml:space="preserve"> </w:t>
      </w:r>
    </w:p>
    <w:p w14:paraId="742A3391" w14:textId="372D095E" w:rsidR="00631FA7" w:rsidRPr="004D0BC3" w:rsidRDefault="00631FA7" w:rsidP="009246B5">
      <w:pPr>
        <w:spacing w:line="360" w:lineRule="auto"/>
        <w:rPr>
          <w:rFonts w:ascii="Arial" w:hAnsi="Arial" w:cs="Arial"/>
          <w:sz w:val="24"/>
          <w:szCs w:val="24"/>
        </w:rPr>
      </w:pPr>
      <w:r w:rsidRPr="004D0BC3">
        <w:rPr>
          <w:rFonts w:ascii="Arial" w:hAnsi="Arial" w:cs="Arial"/>
          <w:noProof/>
        </w:rPr>
        <w:drawing>
          <wp:inline distT="0" distB="0" distL="0" distR="0" wp14:anchorId="789ABBB6" wp14:editId="7C3666D8">
            <wp:extent cx="5791835" cy="5598795"/>
            <wp:effectExtent l="0" t="0" r="0" b="0"/>
            <wp:docPr id="2031506008"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6008" name="Imagen 23"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5598795"/>
                    </a:xfrm>
                    <a:prstGeom prst="rect">
                      <a:avLst/>
                    </a:prstGeom>
                    <a:noFill/>
                    <a:ln>
                      <a:noFill/>
                    </a:ln>
                  </pic:spPr>
                </pic:pic>
              </a:graphicData>
            </a:graphic>
          </wp:inline>
        </w:drawing>
      </w:r>
    </w:p>
    <w:p w14:paraId="2D92A5E5" w14:textId="4EC76449" w:rsidR="00DF0DA5" w:rsidRPr="004D0BC3" w:rsidRDefault="00DF0DA5" w:rsidP="009246B5">
      <w:pPr>
        <w:pStyle w:val="Descripcin"/>
        <w:spacing w:line="360" w:lineRule="auto"/>
        <w:jc w:val="center"/>
        <w:rPr>
          <w:rFonts w:ascii="Arial" w:hAnsi="Arial" w:cs="Arial"/>
          <w:color w:val="auto"/>
          <w:sz w:val="36"/>
          <w:szCs w:val="36"/>
        </w:rPr>
      </w:pPr>
      <w:bookmarkStart w:id="149" w:name="_Toc178701357"/>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27</w:t>
      </w:r>
      <w:r w:rsidRPr="004D0BC3">
        <w:rPr>
          <w:rFonts w:ascii="Arial" w:hAnsi="Arial" w:cs="Arial"/>
          <w:color w:val="auto"/>
          <w:sz w:val="24"/>
          <w:szCs w:val="24"/>
        </w:rPr>
        <w:fldChar w:fldCharType="end"/>
      </w:r>
      <w:r w:rsidRPr="004D0BC3">
        <w:rPr>
          <w:rFonts w:ascii="Arial" w:hAnsi="Arial" w:cs="Arial"/>
          <w:color w:val="auto"/>
          <w:sz w:val="24"/>
          <w:szCs w:val="24"/>
        </w:rPr>
        <w:t xml:space="preserve"> Iteraciones del K-</w:t>
      </w:r>
      <w:proofErr w:type="spellStart"/>
      <w:r w:rsidRPr="004D0BC3">
        <w:rPr>
          <w:rFonts w:ascii="Arial" w:hAnsi="Arial" w:cs="Arial"/>
          <w:color w:val="auto"/>
          <w:sz w:val="24"/>
          <w:szCs w:val="24"/>
        </w:rPr>
        <w:t>Prototype</w:t>
      </w:r>
      <w:bookmarkEnd w:id="149"/>
      <w:proofErr w:type="spellEnd"/>
    </w:p>
    <w:p w14:paraId="20A815C7" w14:textId="46B0B9A8" w:rsidR="00631FA7" w:rsidRPr="004D0BC3" w:rsidRDefault="00625992" w:rsidP="009246B5">
      <w:pPr>
        <w:spacing w:line="360" w:lineRule="auto"/>
        <w:rPr>
          <w:rFonts w:ascii="Arial" w:hAnsi="Arial" w:cs="Arial"/>
          <w:sz w:val="24"/>
          <w:szCs w:val="24"/>
        </w:rPr>
      </w:pPr>
      <w:r w:rsidRPr="004D0BC3">
        <w:rPr>
          <w:rFonts w:ascii="Arial" w:hAnsi="Arial" w:cs="Arial"/>
          <w:sz w:val="24"/>
          <w:szCs w:val="24"/>
        </w:rPr>
        <w:lastRenderedPageBreak/>
        <w:t>El siguiente método es el algoritmo como tal, donde hacemos todas las operaciones referentes al algoritmo</w:t>
      </w:r>
      <w:r w:rsidR="002C4565" w:rsidRPr="004D0BC3">
        <w:rPr>
          <w:rFonts w:ascii="Arial" w:hAnsi="Arial" w:cs="Arial"/>
          <w:sz w:val="24"/>
          <w:szCs w:val="24"/>
        </w:rPr>
        <w:t>.</w:t>
      </w:r>
    </w:p>
    <w:p w14:paraId="25AB3891" w14:textId="77777777"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La función </w:t>
      </w:r>
      <w:proofErr w:type="spellStart"/>
      <w:r w:rsidRPr="002C4565">
        <w:rPr>
          <w:rFonts w:ascii="Arial" w:hAnsi="Arial" w:cs="Arial"/>
          <w:sz w:val="24"/>
          <w:szCs w:val="24"/>
        </w:rPr>
        <w:t>k_</w:t>
      </w:r>
      <w:proofErr w:type="gramStart"/>
      <w:r w:rsidRPr="002C4565">
        <w:rPr>
          <w:rFonts w:ascii="Arial" w:hAnsi="Arial" w:cs="Arial"/>
          <w:sz w:val="24"/>
          <w:szCs w:val="24"/>
        </w:rPr>
        <w:t>prototipes</w:t>
      </w:r>
      <w:proofErr w:type="spellEnd"/>
      <w:r w:rsidRPr="002C4565">
        <w:rPr>
          <w:rFonts w:ascii="Arial" w:hAnsi="Arial" w:cs="Arial"/>
          <w:sz w:val="24"/>
          <w:szCs w:val="24"/>
        </w:rPr>
        <w:t>(</w:t>
      </w:r>
      <w:proofErr w:type="gramEnd"/>
      <w:r w:rsidRPr="002C4565">
        <w:rPr>
          <w:rFonts w:ascii="Arial" w:hAnsi="Arial" w:cs="Arial"/>
          <w:sz w:val="24"/>
          <w:szCs w:val="24"/>
        </w:rPr>
        <w:t>) implementa una variante del algoritmo K-</w:t>
      </w:r>
      <w:proofErr w:type="spellStart"/>
      <w:r w:rsidRPr="002C4565">
        <w:rPr>
          <w:rFonts w:ascii="Arial" w:hAnsi="Arial" w:cs="Arial"/>
          <w:sz w:val="24"/>
          <w:szCs w:val="24"/>
        </w:rPr>
        <w:t>Prototypes</w:t>
      </w:r>
      <w:proofErr w:type="spellEnd"/>
      <w:r w:rsidRPr="002C4565">
        <w:rPr>
          <w:rFonts w:ascii="Arial" w:hAnsi="Arial" w:cs="Arial"/>
          <w:sz w:val="24"/>
          <w:szCs w:val="24"/>
        </w:rPr>
        <w:t xml:space="preserve">, que agrupa registros en </w:t>
      </w:r>
      <w:proofErr w:type="spellStart"/>
      <w:r w:rsidRPr="002C4565">
        <w:rPr>
          <w:rFonts w:ascii="Arial" w:hAnsi="Arial" w:cs="Arial"/>
          <w:sz w:val="24"/>
          <w:szCs w:val="24"/>
        </w:rPr>
        <w:t>clusters</w:t>
      </w:r>
      <w:proofErr w:type="spellEnd"/>
      <w:r w:rsidRPr="002C4565">
        <w:rPr>
          <w:rFonts w:ascii="Arial" w:hAnsi="Arial" w:cs="Arial"/>
          <w:sz w:val="24"/>
          <w:szCs w:val="24"/>
        </w:rPr>
        <w:t xml:space="preserve"> utilizando una combinación de características numéricas y categóricas. Recibe dos argumentos: prototipes, que es una lista de prototipos iniciales (representando centros de </w:t>
      </w:r>
      <w:proofErr w:type="spellStart"/>
      <w:proofErr w:type="gramStart"/>
      <w:r w:rsidRPr="002C4565">
        <w:rPr>
          <w:rFonts w:ascii="Arial" w:hAnsi="Arial" w:cs="Arial"/>
          <w:sz w:val="24"/>
          <w:szCs w:val="24"/>
        </w:rPr>
        <w:t>clusters</w:t>
      </w:r>
      <w:proofErr w:type="spellEnd"/>
      <w:proofErr w:type="gramEnd"/>
      <w:r w:rsidRPr="002C4565">
        <w:rPr>
          <w:rFonts w:ascii="Arial" w:hAnsi="Arial" w:cs="Arial"/>
          <w:sz w:val="24"/>
          <w:szCs w:val="24"/>
        </w:rPr>
        <w:t xml:space="preserve">), y </w:t>
      </w:r>
      <w:proofErr w:type="spellStart"/>
      <w:r w:rsidRPr="002C4565">
        <w:rPr>
          <w:rFonts w:ascii="Arial" w:hAnsi="Arial" w:cs="Arial"/>
          <w:sz w:val="24"/>
          <w:szCs w:val="24"/>
        </w:rPr>
        <w:t>discriminate_protoripes</w:t>
      </w:r>
      <w:proofErr w:type="spellEnd"/>
      <w:r w:rsidRPr="002C4565">
        <w:rPr>
          <w:rFonts w:ascii="Arial" w:hAnsi="Arial" w:cs="Arial"/>
          <w:sz w:val="24"/>
          <w:szCs w:val="24"/>
        </w:rPr>
        <w:t xml:space="preserve">, que sirve para filtrar los registros de la base de datos a procesar. La función comienza inicializando dos diccionarios: </w:t>
      </w:r>
      <w:proofErr w:type="spellStart"/>
      <w:r w:rsidRPr="002C4565">
        <w:rPr>
          <w:rFonts w:ascii="Arial" w:hAnsi="Arial" w:cs="Arial"/>
          <w:sz w:val="24"/>
          <w:szCs w:val="24"/>
        </w:rPr>
        <w:t>iterations_results</w:t>
      </w:r>
      <w:proofErr w:type="spellEnd"/>
      <w:r w:rsidRPr="002C4565">
        <w:rPr>
          <w:rFonts w:ascii="Arial" w:hAnsi="Arial" w:cs="Arial"/>
          <w:sz w:val="24"/>
          <w:szCs w:val="24"/>
        </w:rPr>
        <w:t xml:space="preserve">, donde se almacenarán las distancias entre cada registro y los prototipos, y </w:t>
      </w:r>
      <w:proofErr w:type="spellStart"/>
      <w:r w:rsidRPr="002C4565">
        <w:rPr>
          <w:rFonts w:ascii="Arial" w:hAnsi="Arial" w:cs="Arial"/>
          <w:sz w:val="24"/>
          <w:szCs w:val="24"/>
        </w:rPr>
        <w:t>collections_prototipes</w:t>
      </w:r>
      <w:proofErr w:type="spellEnd"/>
      <w:r w:rsidRPr="002C4565">
        <w:rPr>
          <w:rFonts w:ascii="Arial" w:hAnsi="Arial" w:cs="Arial"/>
          <w:sz w:val="24"/>
          <w:szCs w:val="24"/>
        </w:rPr>
        <w:t>, que contendrá los registros asignados a cada prototipo.</w:t>
      </w:r>
    </w:p>
    <w:p w14:paraId="34A5EC37" w14:textId="77777777"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Luego, recorre cada registro de la base de datos (obtenidos mediante </w:t>
      </w:r>
      <w:proofErr w:type="spellStart"/>
      <w:proofErr w:type="gramStart"/>
      <w:r w:rsidRPr="002C4565">
        <w:rPr>
          <w:rFonts w:ascii="Arial" w:hAnsi="Arial" w:cs="Arial"/>
          <w:sz w:val="24"/>
          <w:szCs w:val="24"/>
        </w:rPr>
        <w:t>getAllDatabase</w:t>
      </w:r>
      <w:proofErr w:type="spellEnd"/>
      <w:r w:rsidRPr="002C4565">
        <w:rPr>
          <w:rFonts w:ascii="Arial" w:hAnsi="Arial" w:cs="Arial"/>
          <w:sz w:val="24"/>
          <w:szCs w:val="24"/>
        </w:rPr>
        <w:t>(</w:t>
      </w:r>
      <w:proofErr w:type="gramEnd"/>
      <w:r w:rsidRPr="002C4565">
        <w:rPr>
          <w:rFonts w:ascii="Arial" w:hAnsi="Arial" w:cs="Arial"/>
          <w:sz w:val="24"/>
          <w:szCs w:val="24"/>
        </w:rPr>
        <w:t>)) y calcula la distancia entre dicho registro y cada prototipo. Para ello, diferencia entre valores numéricos y categóricos. Para los numéricos, se calcula la diferencia al cuadrado entre el valor del registro y el del prototipo, sumándose a una variable que acumula las diferencias cuadráticas. Para los valores categóricos, simplemente se cuenta cuántas veces no coinciden los valores del registro y el prototipo. Después, la distancia euclidiana se obtiene aplicando la raíz cuadrada a la sumatoria de las diferencias cuadráticas.</w:t>
      </w:r>
    </w:p>
    <w:p w14:paraId="5C63D624" w14:textId="77777777" w:rsidR="002C4565" w:rsidRPr="002C4565" w:rsidRDefault="002C4565" w:rsidP="009246B5">
      <w:pPr>
        <w:spacing w:line="360" w:lineRule="auto"/>
        <w:jc w:val="both"/>
        <w:rPr>
          <w:rFonts w:ascii="Arial" w:hAnsi="Arial" w:cs="Arial"/>
          <w:sz w:val="24"/>
          <w:szCs w:val="24"/>
        </w:rPr>
      </w:pPr>
      <w:r w:rsidRPr="002C4565">
        <w:rPr>
          <w:rFonts w:ascii="Arial" w:hAnsi="Arial" w:cs="Arial"/>
          <w:sz w:val="24"/>
          <w:szCs w:val="24"/>
        </w:rPr>
        <w:t xml:space="preserve">Tras calcular las distancias para todos los prototipos, la función identifica el prototipo con la menor distancia y asigna el registro al grupo correspondiente en </w:t>
      </w:r>
      <w:proofErr w:type="spellStart"/>
      <w:r w:rsidRPr="002C4565">
        <w:rPr>
          <w:rFonts w:ascii="Arial" w:hAnsi="Arial" w:cs="Arial"/>
          <w:sz w:val="24"/>
          <w:szCs w:val="24"/>
        </w:rPr>
        <w:t>collections_prototipes</w:t>
      </w:r>
      <w:proofErr w:type="spellEnd"/>
      <w:r w:rsidRPr="002C4565">
        <w:rPr>
          <w:rFonts w:ascii="Arial" w:hAnsi="Arial" w:cs="Arial"/>
          <w:sz w:val="24"/>
          <w:szCs w:val="24"/>
        </w:rPr>
        <w:t>. Finalmente, se devuelve este diccionario, donde los registros están agrupados según su cercanía a los prototipos.</w:t>
      </w:r>
    </w:p>
    <w:p w14:paraId="1F4C73C3" w14:textId="77777777" w:rsidR="002C4565" w:rsidRPr="004D0BC3" w:rsidRDefault="002C4565" w:rsidP="009246B5">
      <w:pPr>
        <w:spacing w:line="360" w:lineRule="auto"/>
        <w:rPr>
          <w:rFonts w:ascii="Arial" w:hAnsi="Arial" w:cs="Arial"/>
          <w:sz w:val="24"/>
          <w:szCs w:val="24"/>
        </w:rPr>
      </w:pPr>
    </w:p>
    <w:p w14:paraId="7675B59E" w14:textId="5870CC87" w:rsidR="00625992" w:rsidRPr="004D0BC3" w:rsidRDefault="00625992" w:rsidP="009246B5">
      <w:pPr>
        <w:spacing w:line="360" w:lineRule="auto"/>
        <w:rPr>
          <w:rFonts w:ascii="Arial" w:hAnsi="Arial" w:cs="Arial"/>
        </w:rPr>
      </w:pPr>
      <w:r w:rsidRPr="004D0BC3">
        <w:rPr>
          <w:rFonts w:ascii="Arial" w:hAnsi="Arial" w:cs="Arial"/>
          <w:noProof/>
        </w:rPr>
        <w:lastRenderedPageBreak/>
        <w:drawing>
          <wp:inline distT="0" distB="0" distL="0" distR="0" wp14:anchorId="0795CDA9" wp14:editId="4882F248">
            <wp:extent cx="6119676" cy="4227615"/>
            <wp:effectExtent l="0" t="0" r="0" b="0"/>
            <wp:docPr id="707375823"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75823" name="Imagen 24"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827" cy="4229101"/>
                    </a:xfrm>
                    <a:prstGeom prst="rect">
                      <a:avLst/>
                    </a:prstGeom>
                    <a:noFill/>
                    <a:ln>
                      <a:noFill/>
                    </a:ln>
                  </pic:spPr>
                </pic:pic>
              </a:graphicData>
            </a:graphic>
          </wp:inline>
        </w:drawing>
      </w:r>
    </w:p>
    <w:p w14:paraId="17DDE973" w14:textId="66BC3843" w:rsidR="00625992" w:rsidRPr="004D0BC3" w:rsidRDefault="00DF0DA5" w:rsidP="009246B5">
      <w:pPr>
        <w:pStyle w:val="Descripcin"/>
        <w:spacing w:line="360" w:lineRule="auto"/>
        <w:jc w:val="center"/>
        <w:rPr>
          <w:rFonts w:ascii="Arial" w:hAnsi="Arial" w:cs="Arial"/>
          <w:color w:val="auto"/>
          <w:sz w:val="36"/>
          <w:szCs w:val="36"/>
        </w:rPr>
      </w:pPr>
      <w:bookmarkStart w:id="150" w:name="_Toc178701358"/>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28</w:t>
      </w:r>
      <w:r w:rsidRPr="004D0BC3">
        <w:rPr>
          <w:rFonts w:ascii="Arial" w:hAnsi="Arial" w:cs="Arial"/>
          <w:color w:val="auto"/>
          <w:sz w:val="24"/>
          <w:szCs w:val="24"/>
        </w:rPr>
        <w:fldChar w:fldCharType="end"/>
      </w:r>
      <w:r w:rsidRPr="004D0BC3">
        <w:rPr>
          <w:rFonts w:ascii="Arial" w:hAnsi="Arial" w:cs="Arial"/>
          <w:color w:val="auto"/>
          <w:sz w:val="24"/>
          <w:szCs w:val="24"/>
        </w:rPr>
        <w:t xml:space="preserve"> Operaciones del algoritmo K-</w:t>
      </w:r>
      <w:proofErr w:type="spellStart"/>
      <w:r w:rsidRPr="004D0BC3">
        <w:rPr>
          <w:rFonts w:ascii="Arial" w:hAnsi="Arial" w:cs="Arial"/>
          <w:color w:val="auto"/>
          <w:sz w:val="24"/>
          <w:szCs w:val="24"/>
        </w:rPr>
        <w:t>Prototype</w:t>
      </w:r>
      <w:bookmarkEnd w:id="150"/>
      <w:proofErr w:type="spellEnd"/>
    </w:p>
    <w:p w14:paraId="00CC31DB" w14:textId="77777777" w:rsidR="002C4565" w:rsidRPr="004D0BC3" w:rsidRDefault="002C4565" w:rsidP="009246B5">
      <w:pPr>
        <w:spacing w:line="360" w:lineRule="auto"/>
        <w:rPr>
          <w:rFonts w:ascii="Arial" w:hAnsi="Arial" w:cs="Arial"/>
          <w:sz w:val="24"/>
          <w:szCs w:val="24"/>
        </w:rPr>
      </w:pPr>
    </w:p>
    <w:p w14:paraId="2B848F90" w14:textId="77777777" w:rsidR="002C4565" w:rsidRPr="004D0BC3" w:rsidRDefault="002C4565" w:rsidP="009246B5">
      <w:pPr>
        <w:spacing w:line="360" w:lineRule="auto"/>
        <w:rPr>
          <w:rFonts w:ascii="Arial" w:hAnsi="Arial" w:cs="Arial"/>
          <w:sz w:val="24"/>
          <w:szCs w:val="24"/>
        </w:rPr>
      </w:pPr>
    </w:p>
    <w:p w14:paraId="23708ADF" w14:textId="178444CB" w:rsidR="00625992" w:rsidRPr="004D0BC3" w:rsidRDefault="00625992" w:rsidP="009246B5">
      <w:pPr>
        <w:spacing w:line="360" w:lineRule="auto"/>
        <w:rPr>
          <w:rFonts w:ascii="Arial" w:hAnsi="Arial" w:cs="Arial"/>
          <w:sz w:val="24"/>
          <w:szCs w:val="24"/>
        </w:rPr>
      </w:pPr>
      <w:r w:rsidRPr="004D0BC3">
        <w:rPr>
          <w:rFonts w:ascii="Arial" w:hAnsi="Arial" w:cs="Arial"/>
          <w:sz w:val="24"/>
          <w:szCs w:val="24"/>
        </w:rPr>
        <w:t xml:space="preserve">Este método se usa en el método anterior </w:t>
      </w:r>
      <w:proofErr w:type="spellStart"/>
      <w:r w:rsidRPr="004D0BC3">
        <w:rPr>
          <w:rFonts w:ascii="Arial" w:hAnsi="Arial" w:cs="Arial"/>
          <w:sz w:val="24"/>
          <w:szCs w:val="24"/>
        </w:rPr>
        <w:t>controller_kprototipes</w:t>
      </w:r>
      <w:proofErr w:type="spellEnd"/>
      <w:r w:rsidRPr="004D0BC3">
        <w:rPr>
          <w:rFonts w:ascii="Arial" w:hAnsi="Arial" w:cs="Arial"/>
          <w:sz w:val="24"/>
          <w:szCs w:val="24"/>
        </w:rPr>
        <w:t xml:space="preserve"> el cual es un método de tipo </w:t>
      </w:r>
      <w:proofErr w:type="spellStart"/>
      <w:r w:rsidRPr="004D0BC3">
        <w:rPr>
          <w:rFonts w:ascii="Arial" w:hAnsi="Arial" w:cs="Arial"/>
          <w:sz w:val="24"/>
          <w:szCs w:val="24"/>
        </w:rPr>
        <w:t>boleano</w:t>
      </w:r>
      <w:proofErr w:type="spellEnd"/>
      <w:r w:rsidRPr="004D0BC3">
        <w:rPr>
          <w:rFonts w:ascii="Arial" w:hAnsi="Arial" w:cs="Arial"/>
          <w:sz w:val="24"/>
          <w:szCs w:val="24"/>
        </w:rPr>
        <w:t xml:space="preserve"> que identifica si hay movimientos, sino hay movimientos regresa un false, de lo contrario true</w:t>
      </w:r>
      <w:r w:rsidR="002C4565" w:rsidRPr="004D0BC3">
        <w:rPr>
          <w:rFonts w:ascii="Arial" w:hAnsi="Arial" w:cs="Arial"/>
          <w:sz w:val="24"/>
          <w:szCs w:val="24"/>
        </w:rPr>
        <w:t>.</w:t>
      </w:r>
    </w:p>
    <w:p w14:paraId="2132A1C1" w14:textId="3A1F8600" w:rsidR="00625992" w:rsidRPr="004D0BC3" w:rsidRDefault="00625992" w:rsidP="009246B5">
      <w:pPr>
        <w:spacing w:line="360" w:lineRule="auto"/>
        <w:jc w:val="center"/>
        <w:rPr>
          <w:rFonts w:ascii="Arial" w:hAnsi="Arial" w:cs="Arial"/>
        </w:rPr>
      </w:pPr>
      <w:r w:rsidRPr="004D0BC3">
        <w:rPr>
          <w:rFonts w:ascii="Arial" w:hAnsi="Arial" w:cs="Arial"/>
          <w:noProof/>
        </w:rPr>
        <w:lastRenderedPageBreak/>
        <w:drawing>
          <wp:inline distT="0" distB="0" distL="0" distR="0" wp14:anchorId="39E17340" wp14:editId="2BF39172">
            <wp:extent cx="4248150" cy="2464826"/>
            <wp:effectExtent l="0" t="0" r="0" b="0"/>
            <wp:docPr id="1781371639"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1639" name="Imagen 25"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2258" cy="2467209"/>
                    </a:xfrm>
                    <a:prstGeom prst="rect">
                      <a:avLst/>
                    </a:prstGeom>
                    <a:noFill/>
                    <a:ln>
                      <a:noFill/>
                    </a:ln>
                  </pic:spPr>
                </pic:pic>
              </a:graphicData>
            </a:graphic>
          </wp:inline>
        </w:drawing>
      </w:r>
    </w:p>
    <w:p w14:paraId="31272A3F" w14:textId="6994451B" w:rsidR="00C91780" w:rsidRPr="004D0BC3" w:rsidRDefault="00C91780" w:rsidP="009246B5">
      <w:pPr>
        <w:pStyle w:val="Descripcin"/>
        <w:spacing w:line="360" w:lineRule="auto"/>
        <w:jc w:val="center"/>
        <w:rPr>
          <w:rFonts w:ascii="Arial" w:hAnsi="Arial" w:cs="Arial"/>
          <w:color w:val="auto"/>
          <w:sz w:val="36"/>
          <w:szCs w:val="36"/>
        </w:rPr>
      </w:pPr>
      <w:bookmarkStart w:id="151" w:name="_Toc178701359"/>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29</w:t>
      </w:r>
      <w:r w:rsidRPr="004D0BC3">
        <w:rPr>
          <w:rFonts w:ascii="Arial" w:hAnsi="Arial" w:cs="Arial"/>
          <w:color w:val="auto"/>
          <w:sz w:val="24"/>
          <w:szCs w:val="24"/>
        </w:rPr>
        <w:fldChar w:fldCharType="end"/>
      </w:r>
      <w:r w:rsidRPr="004D0BC3">
        <w:rPr>
          <w:rFonts w:ascii="Arial" w:hAnsi="Arial" w:cs="Arial"/>
          <w:color w:val="auto"/>
          <w:sz w:val="24"/>
          <w:szCs w:val="24"/>
        </w:rPr>
        <w:t xml:space="preserve"> Checar e iterar</w:t>
      </w:r>
      <w:bookmarkEnd w:id="151"/>
    </w:p>
    <w:p w14:paraId="7D244511" w14:textId="77777777" w:rsidR="002C4565" w:rsidRPr="004D0BC3" w:rsidRDefault="00D272A1" w:rsidP="009246B5">
      <w:pPr>
        <w:spacing w:line="360" w:lineRule="auto"/>
        <w:jc w:val="both"/>
        <w:rPr>
          <w:rFonts w:ascii="Arial" w:hAnsi="Arial" w:cs="Arial"/>
          <w:sz w:val="24"/>
          <w:szCs w:val="24"/>
        </w:rPr>
      </w:pPr>
      <w:r w:rsidRPr="004D0BC3">
        <w:rPr>
          <w:rFonts w:ascii="Arial" w:hAnsi="Arial" w:cs="Arial"/>
          <w:sz w:val="24"/>
          <w:szCs w:val="24"/>
        </w:rPr>
        <w:t>Este método genera los nuevos prototipos de cada iteración</w:t>
      </w:r>
      <w:r w:rsidR="002C4565" w:rsidRPr="004D0BC3">
        <w:rPr>
          <w:rFonts w:ascii="Arial" w:hAnsi="Arial" w:cs="Arial"/>
          <w:sz w:val="24"/>
          <w:szCs w:val="24"/>
        </w:rPr>
        <w:t xml:space="preserve">. </w:t>
      </w:r>
      <w:r w:rsidR="002C4565" w:rsidRPr="004D0BC3">
        <w:rPr>
          <w:rFonts w:ascii="Arial" w:hAnsi="Arial" w:cs="Arial"/>
        </w:rPr>
        <w:t xml:space="preserve">La función </w:t>
      </w:r>
      <w:proofErr w:type="spellStart"/>
      <w:r w:rsidR="002C4565" w:rsidRPr="004D0BC3">
        <w:rPr>
          <w:rFonts w:ascii="Arial" w:hAnsi="Arial" w:cs="Arial"/>
          <w:sz w:val="24"/>
          <w:szCs w:val="24"/>
        </w:rPr>
        <w:t>generate_new_prototipes</w:t>
      </w:r>
      <w:proofErr w:type="spellEnd"/>
      <w:r w:rsidR="002C4565" w:rsidRPr="004D0BC3">
        <w:rPr>
          <w:rFonts w:ascii="Arial" w:hAnsi="Arial" w:cs="Arial"/>
          <w:sz w:val="24"/>
          <w:szCs w:val="24"/>
        </w:rPr>
        <w:t>(</w:t>
      </w:r>
      <w:proofErr w:type="spellStart"/>
      <w:r w:rsidR="002C4565" w:rsidRPr="004D0BC3">
        <w:rPr>
          <w:rFonts w:ascii="Arial" w:hAnsi="Arial" w:cs="Arial"/>
          <w:sz w:val="24"/>
          <w:szCs w:val="24"/>
        </w:rPr>
        <w:t>list_k</w:t>
      </w:r>
      <w:proofErr w:type="spellEnd"/>
      <w:r w:rsidR="002C4565" w:rsidRPr="004D0BC3">
        <w:rPr>
          <w:rFonts w:ascii="Arial" w:hAnsi="Arial" w:cs="Arial"/>
          <w:sz w:val="24"/>
          <w:szCs w:val="24"/>
        </w:rPr>
        <w:t xml:space="preserve">) genera nuevos prototipos para los </w:t>
      </w:r>
      <w:proofErr w:type="spellStart"/>
      <w:proofErr w:type="gramStart"/>
      <w:r w:rsidR="002C4565" w:rsidRPr="004D0BC3">
        <w:rPr>
          <w:rFonts w:ascii="Arial" w:hAnsi="Arial" w:cs="Arial"/>
          <w:sz w:val="24"/>
          <w:szCs w:val="24"/>
        </w:rPr>
        <w:t>clusters</w:t>
      </w:r>
      <w:proofErr w:type="spellEnd"/>
      <w:proofErr w:type="gramEnd"/>
      <w:r w:rsidR="002C4565" w:rsidRPr="004D0BC3">
        <w:rPr>
          <w:rFonts w:ascii="Arial" w:hAnsi="Arial" w:cs="Arial"/>
          <w:sz w:val="24"/>
          <w:szCs w:val="24"/>
        </w:rPr>
        <w:t xml:space="preserve"> en función de los datos actuales de cada </w:t>
      </w:r>
      <w:proofErr w:type="spellStart"/>
      <w:r w:rsidR="002C4565" w:rsidRPr="004D0BC3">
        <w:rPr>
          <w:rFonts w:ascii="Arial" w:hAnsi="Arial" w:cs="Arial"/>
          <w:sz w:val="24"/>
          <w:szCs w:val="24"/>
        </w:rPr>
        <w:t>cluster</w:t>
      </w:r>
      <w:proofErr w:type="spellEnd"/>
      <w:r w:rsidR="002C4565" w:rsidRPr="004D0BC3">
        <w:rPr>
          <w:rFonts w:ascii="Arial" w:hAnsi="Arial" w:cs="Arial"/>
          <w:sz w:val="24"/>
          <w:szCs w:val="24"/>
        </w:rPr>
        <w:t xml:space="preserve"> k en </w:t>
      </w:r>
      <w:proofErr w:type="spellStart"/>
      <w:r w:rsidR="002C4565" w:rsidRPr="004D0BC3">
        <w:rPr>
          <w:rFonts w:ascii="Arial" w:hAnsi="Arial" w:cs="Arial"/>
          <w:sz w:val="24"/>
          <w:szCs w:val="24"/>
        </w:rPr>
        <w:t>list_k</w:t>
      </w:r>
      <w:proofErr w:type="spellEnd"/>
      <w:r w:rsidR="002C4565" w:rsidRPr="004D0BC3">
        <w:rPr>
          <w:rFonts w:ascii="Arial" w:hAnsi="Arial" w:cs="Arial"/>
          <w:sz w:val="24"/>
          <w:szCs w:val="24"/>
        </w:rPr>
        <w:t xml:space="preserve">, que contiene las tuplas agrupadas previamente. El objetivo es calcular los nuevos centros de cada </w:t>
      </w:r>
      <w:proofErr w:type="spellStart"/>
      <w:proofErr w:type="gramStart"/>
      <w:r w:rsidR="002C4565" w:rsidRPr="004D0BC3">
        <w:rPr>
          <w:rFonts w:ascii="Arial" w:hAnsi="Arial" w:cs="Arial"/>
          <w:sz w:val="24"/>
          <w:szCs w:val="24"/>
        </w:rPr>
        <w:t>cluster</w:t>
      </w:r>
      <w:proofErr w:type="spellEnd"/>
      <w:proofErr w:type="gramEnd"/>
      <w:r w:rsidR="002C4565" w:rsidRPr="004D0BC3">
        <w:rPr>
          <w:rFonts w:ascii="Arial" w:hAnsi="Arial" w:cs="Arial"/>
          <w:sz w:val="24"/>
          <w:szCs w:val="24"/>
        </w:rPr>
        <w:t xml:space="preserve"> considerando tanto los atributos numéricos como categóricos.</w:t>
      </w:r>
    </w:p>
    <w:p w14:paraId="737A91D6" w14:textId="77777777" w:rsidR="002C4565" w:rsidRPr="002C4565" w:rsidRDefault="002C4565" w:rsidP="009246B5">
      <w:pPr>
        <w:spacing w:line="360" w:lineRule="auto"/>
        <w:ind w:left="360"/>
        <w:jc w:val="both"/>
        <w:rPr>
          <w:rFonts w:ascii="Arial" w:hAnsi="Arial" w:cs="Arial"/>
          <w:sz w:val="24"/>
          <w:szCs w:val="24"/>
        </w:rPr>
      </w:pPr>
      <w:r w:rsidRPr="002C4565">
        <w:rPr>
          <w:rFonts w:ascii="Arial" w:hAnsi="Arial" w:cs="Arial"/>
          <w:sz w:val="24"/>
          <w:szCs w:val="24"/>
        </w:rPr>
        <w:t>Descripción del proceso:</w:t>
      </w:r>
    </w:p>
    <w:p w14:paraId="4039B7E7"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Inicialización de variables:</w:t>
      </w:r>
    </w:p>
    <w:p w14:paraId="0150E7D2"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Se inicializan listas (</w:t>
      </w:r>
      <w:proofErr w:type="spellStart"/>
      <w:r w:rsidRPr="002C4565">
        <w:rPr>
          <w:rFonts w:ascii="Arial" w:hAnsi="Arial" w:cs="Arial"/>
          <w:sz w:val="24"/>
          <w:szCs w:val="24"/>
        </w:rPr>
        <w:t>list_numbers</w:t>
      </w:r>
      <w:proofErr w:type="spellEnd"/>
      <w:r w:rsidRPr="002C4565">
        <w:rPr>
          <w:rFonts w:ascii="Arial" w:hAnsi="Arial" w:cs="Arial"/>
          <w:sz w:val="24"/>
          <w:szCs w:val="24"/>
        </w:rPr>
        <w:t xml:space="preserve">, </w:t>
      </w:r>
      <w:proofErr w:type="spellStart"/>
      <w:r w:rsidRPr="002C4565">
        <w:rPr>
          <w:rFonts w:ascii="Arial" w:hAnsi="Arial" w:cs="Arial"/>
          <w:sz w:val="24"/>
          <w:szCs w:val="24"/>
        </w:rPr>
        <w:t>list_words</w:t>
      </w:r>
      <w:proofErr w:type="spellEnd"/>
      <w:r w:rsidRPr="002C4565">
        <w:rPr>
          <w:rFonts w:ascii="Arial" w:hAnsi="Arial" w:cs="Arial"/>
          <w:sz w:val="24"/>
          <w:szCs w:val="24"/>
        </w:rPr>
        <w:t>) para almacenar temporalmente los valores numéricos y categóricos de cada posición dentro de las tuplas.</w:t>
      </w:r>
    </w:p>
    <w:p w14:paraId="17DA2108" w14:textId="77777777" w:rsidR="002C4565" w:rsidRPr="002C4565" w:rsidRDefault="002C4565" w:rsidP="009246B5">
      <w:pPr>
        <w:spacing w:line="360" w:lineRule="auto"/>
        <w:ind w:left="1440"/>
        <w:jc w:val="both"/>
        <w:rPr>
          <w:rFonts w:ascii="Arial" w:hAnsi="Arial" w:cs="Arial"/>
          <w:sz w:val="24"/>
          <w:szCs w:val="24"/>
        </w:rPr>
      </w:pPr>
      <w:proofErr w:type="spellStart"/>
      <w:r w:rsidRPr="002C4565">
        <w:rPr>
          <w:rFonts w:ascii="Arial" w:hAnsi="Arial" w:cs="Arial"/>
          <w:sz w:val="24"/>
          <w:szCs w:val="24"/>
        </w:rPr>
        <w:t>buildTupla</w:t>
      </w:r>
      <w:proofErr w:type="spellEnd"/>
      <w:r w:rsidRPr="002C4565">
        <w:rPr>
          <w:rFonts w:ascii="Arial" w:hAnsi="Arial" w:cs="Arial"/>
          <w:sz w:val="24"/>
          <w:szCs w:val="24"/>
        </w:rPr>
        <w:t xml:space="preserve"> se usa para construir la nueva tupla prototipo.</w:t>
      </w:r>
    </w:p>
    <w:p w14:paraId="2631FD29" w14:textId="77777777" w:rsidR="002C4565" w:rsidRPr="002C4565" w:rsidRDefault="002C4565" w:rsidP="009246B5">
      <w:pPr>
        <w:spacing w:line="360" w:lineRule="auto"/>
        <w:ind w:left="1440"/>
        <w:jc w:val="both"/>
        <w:rPr>
          <w:rFonts w:ascii="Arial" w:hAnsi="Arial" w:cs="Arial"/>
          <w:sz w:val="24"/>
          <w:szCs w:val="24"/>
        </w:rPr>
      </w:pPr>
      <w:proofErr w:type="spellStart"/>
      <w:r w:rsidRPr="002C4565">
        <w:rPr>
          <w:rFonts w:ascii="Arial" w:hAnsi="Arial" w:cs="Arial"/>
          <w:sz w:val="24"/>
          <w:szCs w:val="24"/>
        </w:rPr>
        <w:t>listTuplas</w:t>
      </w:r>
      <w:proofErr w:type="spellEnd"/>
      <w:r w:rsidRPr="002C4565">
        <w:rPr>
          <w:rFonts w:ascii="Arial" w:hAnsi="Arial" w:cs="Arial"/>
          <w:sz w:val="24"/>
          <w:szCs w:val="24"/>
        </w:rPr>
        <w:t xml:space="preserve"> es un diccionario que almacenará las nuevas tuplas generadas para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w:t>
      </w:r>
    </w:p>
    <w:p w14:paraId="66C9D749" w14:textId="77777777" w:rsidR="002C4565" w:rsidRPr="002C4565" w:rsidRDefault="002C4565" w:rsidP="009246B5">
      <w:pPr>
        <w:spacing w:line="360" w:lineRule="auto"/>
        <w:ind w:left="1440"/>
        <w:jc w:val="both"/>
        <w:rPr>
          <w:rFonts w:ascii="Arial" w:hAnsi="Arial" w:cs="Arial"/>
          <w:sz w:val="24"/>
          <w:szCs w:val="24"/>
        </w:rPr>
      </w:pPr>
      <w:proofErr w:type="spellStart"/>
      <w:r w:rsidRPr="002C4565">
        <w:rPr>
          <w:rFonts w:ascii="Arial" w:hAnsi="Arial" w:cs="Arial"/>
          <w:sz w:val="24"/>
          <w:szCs w:val="24"/>
        </w:rPr>
        <w:t>count_words</w:t>
      </w:r>
      <w:proofErr w:type="spellEnd"/>
      <w:r w:rsidRPr="002C4565">
        <w:rPr>
          <w:rFonts w:ascii="Arial" w:hAnsi="Arial" w:cs="Arial"/>
          <w:sz w:val="24"/>
          <w:szCs w:val="24"/>
        </w:rPr>
        <w:t xml:space="preserve"> se utiliza para contar la frecuencia de los valores categóricos.</w:t>
      </w:r>
    </w:p>
    <w:p w14:paraId="6854F55B"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 xml:space="preserve">Inicialización de </w:t>
      </w:r>
      <w:proofErr w:type="spellStart"/>
      <w:proofErr w:type="gramStart"/>
      <w:r w:rsidRPr="002C4565">
        <w:rPr>
          <w:rFonts w:ascii="Arial" w:hAnsi="Arial" w:cs="Arial"/>
          <w:sz w:val="24"/>
          <w:szCs w:val="24"/>
        </w:rPr>
        <w:t>clusters</w:t>
      </w:r>
      <w:proofErr w:type="spellEnd"/>
      <w:proofErr w:type="gramEnd"/>
      <w:r w:rsidRPr="002C4565">
        <w:rPr>
          <w:rFonts w:ascii="Arial" w:hAnsi="Arial" w:cs="Arial"/>
          <w:sz w:val="24"/>
          <w:szCs w:val="24"/>
        </w:rPr>
        <w:t>:</w:t>
      </w:r>
    </w:p>
    <w:p w14:paraId="1E558086"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lastRenderedPageBreak/>
        <w:t xml:space="preserve">Se recorre la lista </w:t>
      </w:r>
      <w:proofErr w:type="spellStart"/>
      <w:r w:rsidRPr="002C4565">
        <w:rPr>
          <w:rFonts w:ascii="Arial" w:hAnsi="Arial" w:cs="Arial"/>
          <w:sz w:val="24"/>
          <w:szCs w:val="24"/>
        </w:rPr>
        <w:t>list_k</w:t>
      </w:r>
      <w:proofErr w:type="spellEnd"/>
      <w:r w:rsidRPr="002C4565">
        <w:rPr>
          <w:rFonts w:ascii="Arial" w:hAnsi="Arial" w:cs="Arial"/>
          <w:sz w:val="24"/>
          <w:szCs w:val="24"/>
        </w:rPr>
        <w:t xml:space="preserve">, que contiene los </w:t>
      </w:r>
      <w:proofErr w:type="spellStart"/>
      <w:proofErr w:type="gramStart"/>
      <w:r w:rsidRPr="002C4565">
        <w:rPr>
          <w:rFonts w:ascii="Arial" w:hAnsi="Arial" w:cs="Arial"/>
          <w:sz w:val="24"/>
          <w:szCs w:val="24"/>
        </w:rPr>
        <w:t>clusters</w:t>
      </w:r>
      <w:proofErr w:type="spellEnd"/>
      <w:proofErr w:type="gramEnd"/>
      <w:r w:rsidRPr="002C4565">
        <w:rPr>
          <w:rFonts w:ascii="Arial" w:hAnsi="Arial" w:cs="Arial"/>
          <w:sz w:val="24"/>
          <w:szCs w:val="24"/>
        </w:rPr>
        <w:t xml:space="preserve"> actuales, y se inicializa el diccionario </w:t>
      </w:r>
      <w:proofErr w:type="spellStart"/>
      <w:r w:rsidRPr="002C4565">
        <w:rPr>
          <w:rFonts w:ascii="Arial" w:hAnsi="Arial" w:cs="Arial"/>
          <w:sz w:val="24"/>
          <w:szCs w:val="24"/>
        </w:rPr>
        <w:t>listTuplas</w:t>
      </w:r>
      <w:proofErr w:type="spellEnd"/>
      <w:r w:rsidRPr="002C4565">
        <w:rPr>
          <w:rFonts w:ascii="Arial" w:hAnsi="Arial" w:cs="Arial"/>
          <w:sz w:val="24"/>
          <w:szCs w:val="24"/>
        </w:rPr>
        <w:t xml:space="preserve"> con una lista vacía para cada </w:t>
      </w:r>
      <w:proofErr w:type="spellStart"/>
      <w:r w:rsidRPr="002C4565">
        <w:rPr>
          <w:rFonts w:ascii="Arial" w:hAnsi="Arial" w:cs="Arial"/>
          <w:sz w:val="24"/>
          <w:szCs w:val="24"/>
        </w:rPr>
        <w:t>cluster</w:t>
      </w:r>
      <w:proofErr w:type="spellEnd"/>
      <w:r w:rsidRPr="002C4565">
        <w:rPr>
          <w:rFonts w:ascii="Arial" w:hAnsi="Arial" w:cs="Arial"/>
          <w:sz w:val="24"/>
          <w:szCs w:val="24"/>
        </w:rPr>
        <w:t>.</w:t>
      </w:r>
    </w:p>
    <w:p w14:paraId="51304DB3"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 xml:space="preserve">Procesamiento de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w:t>
      </w:r>
    </w:p>
    <w:p w14:paraId="4521AEA2"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Para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en </w:t>
      </w:r>
      <w:proofErr w:type="spellStart"/>
      <w:r w:rsidRPr="002C4565">
        <w:rPr>
          <w:rFonts w:ascii="Arial" w:hAnsi="Arial" w:cs="Arial"/>
          <w:sz w:val="24"/>
          <w:szCs w:val="24"/>
        </w:rPr>
        <w:t>list_k</w:t>
      </w:r>
      <w:proofErr w:type="spellEnd"/>
      <w:r w:rsidRPr="002C4565">
        <w:rPr>
          <w:rFonts w:ascii="Arial" w:hAnsi="Arial" w:cs="Arial"/>
          <w:sz w:val="24"/>
          <w:szCs w:val="24"/>
        </w:rPr>
        <w:t xml:space="preserve">, la función verifica si contiene elementos. Si es así, se toma la primera tupla de dicho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y se itera sobre sus posiciones.</w:t>
      </w:r>
    </w:p>
    <w:p w14:paraId="38355831"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En cada posición, se revisa cada tupla de ese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para determinar si el valor en esa posición es numérico o categórico.</w:t>
      </w:r>
    </w:p>
    <w:p w14:paraId="71851362"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Cálculo de nuevos valores para las posiciones:</w:t>
      </w:r>
    </w:p>
    <w:p w14:paraId="194590AA"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Para los valores numéricos: Se calculan los promedios sumando los valores numéricos en esa posición dentro del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y dividiendo entre la cantidad de elementos. El promedio calculado se agrega a la nueva tupla.</w:t>
      </w:r>
    </w:p>
    <w:p w14:paraId="1CCB7931"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Para los valores categóricos: Se cuentan las frecuencias de cada valor categórico en esa posición dentro del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y se selecciona el valor más frecuente. Este valor se agrega a la nueva tupla.</w:t>
      </w:r>
    </w:p>
    <w:p w14:paraId="44F4FF74"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Agregar la nueva tupla prototipo:</w:t>
      </w:r>
    </w:p>
    <w:p w14:paraId="05F8D6E4"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La nueva tupla, que contiene los promedios para los valores numéricos y las categorías más frecuentes para los categóricos, se agrega al diccionario </w:t>
      </w:r>
      <w:proofErr w:type="spellStart"/>
      <w:r w:rsidRPr="002C4565">
        <w:rPr>
          <w:rFonts w:ascii="Arial" w:hAnsi="Arial" w:cs="Arial"/>
          <w:sz w:val="24"/>
          <w:szCs w:val="24"/>
        </w:rPr>
        <w:t>listTuplas</w:t>
      </w:r>
      <w:proofErr w:type="spellEnd"/>
      <w:r w:rsidRPr="002C4565">
        <w:rPr>
          <w:rFonts w:ascii="Arial" w:hAnsi="Arial" w:cs="Arial"/>
          <w:sz w:val="24"/>
          <w:szCs w:val="24"/>
        </w:rPr>
        <w:t xml:space="preserve"> correspondiente a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w:t>
      </w:r>
    </w:p>
    <w:p w14:paraId="3658A2D3"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Refactorización de la respuesta:</w:t>
      </w:r>
    </w:p>
    <w:p w14:paraId="016B42C3"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Después de generar las nuevas tuplas prototipo para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 xml:space="preserve">, la función crea la lista </w:t>
      </w:r>
      <w:proofErr w:type="spellStart"/>
      <w:r w:rsidRPr="002C4565">
        <w:rPr>
          <w:rFonts w:ascii="Arial" w:hAnsi="Arial" w:cs="Arial"/>
          <w:sz w:val="24"/>
          <w:szCs w:val="24"/>
        </w:rPr>
        <w:t>result_list</w:t>
      </w:r>
      <w:proofErr w:type="spellEnd"/>
      <w:r w:rsidRPr="002C4565">
        <w:rPr>
          <w:rFonts w:ascii="Arial" w:hAnsi="Arial" w:cs="Arial"/>
          <w:sz w:val="24"/>
          <w:szCs w:val="24"/>
        </w:rPr>
        <w:t xml:space="preserve"> que contiene las primeras (y únicas) tuplas generadas para cada </w:t>
      </w:r>
      <w:proofErr w:type="spellStart"/>
      <w:r w:rsidRPr="002C4565">
        <w:rPr>
          <w:rFonts w:ascii="Arial" w:hAnsi="Arial" w:cs="Arial"/>
          <w:sz w:val="24"/>
          <w:szCs w:val="24"/>
        </w:rPr>
        <w:t>cluster</w:t>
      </w:r>
      <w:proofErr w:type="spellEnd"/>
      <w:r w:rsidRPr="002C4565">
        <w:rPr>
          <w:rFonts w:ascii="Arial" w:hAnsi="Arial" w:cs="Arial"/>
          <w:sz w:val="24"/>
          <w:szCs w:val="24"/>
        </w:rPr>
        <w:t>.</w:t>
      </w:r>
    </w:p>
    <w:p w14:paraId="0AECD89B" w14:textId="77777777" w:rsidR="002C4565" w:rsidRPr="002C4565" w:rsidRDefault="002C4565" w:rsidP="009246B5">
      <w:pPr>
        <w:numPr>
          <w:ilvl w:val="0"/>
          <w:numId w:val="116"/>
        </w:numPr>
        <w:spacing w:line="360" w:lineRule="auto"/>
        <w:jc w:val="both"/>
        <w:rPr>
          <w:rFonts w:ascii="Arial" w:hAnsi="Arial" w:cs="Arial"/>
          <w:sz w:val="24"/>
          <w:szCs w:val="24"/>
        </w:rPr>
      </w:pPr>
      <w:r w:rsidRPr="002C4565">
        <w:rPr>
          <w:rFonts w:ascii="Arial" w:hAnsi="Arial" w:cs="Arial"/>
          <w:sz w:val="24"/>
          <w:szCs w:val="24"/>
        </w:rPr>
        <w:t>Devolver el resultado:</w:t>
      </w:r>
    </w:p>
    <w:p w14:paraId="3B3E7AC4" w14:textId="77777777" w:rsidR="002C4565" w:rsidRPr="002C4565" w:rsidRDefault="002C4565" w:rsidP="009246B5">
      <w:pPr>
        <w:spacing w:line="360" w:lineRule="auto"/>
        <w:ind w:left="1440"/>
        <w:jc w:val="both"/>
        <w:rPr>
          <w:rFonts w:ascii="Arial" w:hAnsi="Arial" w:cs="Arial"/>
          <w:sz w:val="24"/>
          <w:szCs w:val="24"/>
        </w:rPr>
      </w:pPr>
      <w:r w:rsidRPr="002C4565">
        <w:rPr>
          <w:rFonts w:ascii="Arial" w:hAnsi="Arial" w:cs="Arial"/>
          <w:sz w:val="24"/>
          <w:szCs w:val="24"/>
        </w:rPr>
        <w:t xml:space="preserve">La función retorna </w:t>
      </w:r>
      <w:proofErr w:type="spellStart"/>
      <w:r w:rsidRPr="002C4565">
        <w:rPr>
          <w:rFonts w:ascii="Arial" w:hAnsi="Arial" w:cs="Arial"/>
          <w:sz w:val="24"/>
          <w:szCs w:val="24"/>
        </w:rPr>
        <w:t>result_list</w:t>
      </w:r>
      <w:proofErr w:type="spellEnd"/>
      <w:r w:rsidRPr="002C4565">
        <w:rPr>
          <w:rFonts w:ascii="Arial" w:hAnsi="Arial" w:cs="Arial"/>
          <w:sz w:val="24"/>
          <w:szCs w:val="24"/>
        </w:rPr>
        <w:t xml:space="preserve">, una lista de las nuevas tuplas prototipo generadas para cada </w:t>
      </w:r>
      <w:proofErr w:type="spellStart"/>
      <w:proofErr w:type="gramStart"/>
      <w:r w:rsidRPr="002C4565">
        <w:rPr>
          <w:rFonts w:ascii="Arial" w:hAnsi="Arial" w:cs="Arial"/>
          <w:sz w:val="24"/>
          <w:szCs w:val="24"/>
        </w:rPr>
        <w:t>cluster</w:t>
      </w:r>
      <w:proofErr w:type="spellEnd"/>
      <w:proofErr w:type="gramEnd"/>
      <w:r w:rsidRPr="002C4565">
        <w:rPr>
          <w:rFonts w:ascii="Arial" w:hAnsi="Arial" w:cs="Arial"/>
          <w:sz w:val="24"/>
          <w:szCs w:val="24"/>
        </w:rPr>
        <w:t>.</w:t>
      </w:r>
    </w:p>
    <w:p w14:paraId="19D41D05" w14:textId="66F888FB" w:rsidR="00D272A1" w:rsidRPr="004D0BC3" w:rsidRDefault="00D272A1" w:rsidP="009246B5">
      <w:pPr>
        <w:spacing w:line="360" w:lineRule="auto"/>
        <w:rPr>
          <w:rFonts w:ascii="Arial" w:hAnsi="Arial" w:cs="Arial"/>
          <w:sz w:val="24"/>
          <w:szCs w:val="24"/>
        </w:rPr>
      </w:pPr>
    </w:p>
    <w:p w14:paraId="6E978DF0" w14:textId="714C5E8C" w:rsidR="00625992" w:rsidRPr="004D0BC3" w:rsidRDefault="00D272A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3FABEC1E" wp14:editId="5D9AF68F">
            <wp:extent cx="5388970" cy="7262495"/>
            <wp:effectExtent l="0" t="0" r="0" b="0"/>
            <wp:docPr id="195409776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769" name="Imagen 26"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050" cy="7263951"/>
                    </a:xfrm>
                    <a:prstGeom prst="rect">
                      <a:avLst/>
                    </a:prstGeom>
                    <a:noFill/>
                    <a:ln>
                      <a:noFill/>
                    </a:ln>
                  </pic:spPr>
                </pic:pic>
              </a:graphicData>
            </a:graphic>
          </wp:inline>
        </w:drawing>
      </w:r>
    </w:p>
    <w:p w14:paraId="65CB0974" w14:textId="7D58AA00" w:rsidR="00810AF2" w:rsidRPr="004D0BC3" w:rsidRDefault="00810AF2" w:rsidP="009246B5">
      <w:pPr>
        <w:pStyle w:val="Descripcin"/>
        <w:spacing w:line="360" w:lineRule="auto"/>
        <w:jc w:val="center"/>
        <w:rPr>
          <w:rFonts w:ascii="Arial" w:hAnsi="Arial" w:cs="Arial"/>
          <w:color w:val="auto"/>
          <w:sz w:val="36"/>
          <w:szCs w:val="36"/>
        </w:rPr>
      </w:pPr>
      <w:bookmarkStart w:id="152" w:name="_Toc178701360"/>
      <w:r w:rsidRPr="004D0BC3">
        <w:rPr>
          <w:rFonts w:ascii="Arial" w:hAnsi="Arial" w:cs="Arial"/>
          <w:color w:val="auto"/>
          <w:sz w:val="24"/>
          <w:szCs w:val="24"/>
        </w:rPr>
        <w:t xml:space="preserve">Figura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Figura_ \* ARABIC </w:instrText>
      </w:r>
      <w:r w:rsidRPr="004D0BC3">
        <w:rPr>
          <w:rFonts w:ascii="Arial" w:hAnsi="Arial" w:cs="Arial"/>
          <w:color w:val="auto"/>
          <w:sz w:val="24"/>
          <w:szCs w:val="24"/>
        </w:rPr>
        <w:fldChar w:fldCharType="separate"/>
      </w:r>
      <w:r w:rsidR="002F78AB" w:rsidRPr="004D0BC3">
        <w:rPr>
          <w:rFonts w:ascii="Arial" w:hAnsi="Arial" w:cs="Arial"/>
          <w:noProof/>
          <w:color w:val="auto"/>
          <w:sz w:val="24"/>
          <w:szCs w:val="24"/>
        </w:rPr>
        <w:t>30</w:t>
      </w:r>
      <w:r w:rsidRPr="004D0BC3">
        <w:rPr>
          <w:rFonts w:ascii="Arial" w:hAnsi="Arial" w:cs="Arial"/>
          <w:color w:val="auto"/>
          <w:sz w:val="24"/>
          <w:szCs w:val="24"/>
        </w:rPr>
        <w:fldChar w:fldCharType="end"/>
      </w:r>
      <w:r w:rsidRPr="004D0BC3">
        <w:rPr>
          <w:rFonts w:ascii="Arial" w:hAnsi="Arial" w:cs="Arial"/>
          <w:color w:val="auto"/>
          <w:sz w:val="24"/>
          <w:szCs w:val="24"/>
        </w:rPr>
        <w:t xml:space="preserve"> Nuevos prototipos de cada iteración</w:t>
      </w:r>
      <w:bookmarkEnd w:id="152"/>
    </w:p>
    <w:p w14:paraId="23AC1BA4" w14:textId="77777777" w:rsidR="002C4565" w:rsidRPr="004D0BC3" w:rsidRDefault="002C4565" w:rsidP="009246B5">
      <w:pPr>
        <w:spacing w:line="360" w:lineRule="auto"/>
        <w:rPr>
          <w:rFonts w:ascii="Arial" w:hAnsi="Arial" w:cs="Arial"/>
          <w:sz w:val="24"/>
          <w:szCs w:val="24"/>
          <w:u w:val="single"/>
        </w:rPr>
      </w:pPr>
    </w:p>
    <w:p w14:paraId="7811312C" w14:textId="3914B4E6" w:rsidR="00D272A1" w:rsidRPr="004D0BC3" w:rsidRDefault="00D272A1" w:rsidP="009246B5">
      <w:pPr>
        <w:spacing w:line="360" w:lineRule="auto"/>
        <w:rPr>
          <w:rFonts w:ascii="Arial" w:hAnsi="Arial" w:cs="Arial"/>
          <w:b/>
          <w:bCs/>
          <w:sz w:val="24"/>
          <w:szCs w:val="24"/>
        </w:rPr>
      </w:pPr>
      <w:r w:rsidRPr="004D0BC3">
        <w:rPr>
          <w:rFonts w:ascii="Arial" w:hAnsi="Arial" w:cs="Arial"/>
          <w:b/>
          <w:bCs/>
          <w:sz w:val="24"/>
          <w:szCs w:val="24"/>
        </w:rPr>
        <w:t>SCRIPT MANAGEDOCUMENTS.PY</w:t>
      </w:r>
    </w:p>
    <w:p w14:paraId="65444EB6" w14:textId="20EE186C"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t>Este script tiene varias funciones, la primera:</w:t>
      </w:r>
    </w:p>
    <w:p w14:paraId="2A31217A" w14:textId="2B33393D"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t xml:space="preserve">Este método se ocupa para eliminar los caracteres especiales de la cabecera de los documentos </w:t>
      </w:r>
    </w:p>
    <w:p w14:paraId="49AFC038" w14:textId="24AB643E"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0BA0EE65" wp14:editId="39DE11AC">
            <wp:extent cx="5783580" cy="748030"/>
            <wp:effectExtent l="0" t="0" r="0" b="0"/>
            <wp:docPr id="1167285812"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5812" name="Imagen 27" descr="Interfaz de usuario gráfica&#10;&#10;Descripción generada automáticamente con confianza 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3580" cy="748030"/>
                    </a:xfrm>
                    <a:prstGeom prst="rect">
                      <a:avLst/>
                    </a:prstGeom>
                    <a:noFill/>
                    <a:ln>
                      <a:noFill/>
                    </a:ln>
                  </pic:spPr>
                </pic:pic>
              </a:graphicData>
            </a:graphic>
          </wp:inline>
        </w:drawing>
      </w:r>
    </w:p>
    <w:p w14:paraId="758CE0E4" w14:textId="5C72E180" w:rsidR="00D272A1" w:rsidRPr="00E33063" w:rsidRDefault="00810AF2" w:rsidP="009246B5">
      <w:pPr>
        <w:pStyle w:val="Descripcin"/>
        <w:spacing w:line="360" w:lineRule="auto"/>
        <w:jc w:val="center"/>
        <w:rPr>
          <w:rFonts w:ascii="Arial" w:hAnsi="Arial" w:cs="Arial"/>
          <w:color w:val="auto"/>
          <w:sz w:val="36"/>
          <w:szCs w:val="36"/>
        </w:rPr>
      </w:pPr>
      <w:bookmarkStart w:id="153" w:name="_Toc178701361"/>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31</w:t>
      </w:r>
      <w:r w:rsidRPr="00E33063">
        <w:rPr>
          <w:rFonts w:ascii="Arial" w:hAnsi="Arial" w:cs="Arial"/>
          <w:color w:val="auto"/>
          <w:sz w:val="24"/>
          <w:szCs w:val="24"/>
        </w:rPr>
        <w:fldChar w:fldCharType="end"/>
      </w:r>
      <w:r w:rsidRPr="00E33063">
        <w:rPr>
          <w:rFonts w:ascii="Arial" w:hAnsi="Arial" w:cs="Arial"/>
          <w:color w:val="auto"/>
          <w:sz w:val="24"/>
          <w:szCs w:val="24"/>
        </w:rPr>
        <w:t xml:space="preserve"> Método para eliminar caracteres especiales</w:t>
      </w:r>
      <w:bookmarkEnd w:id="153"/>
    </w:p>
    <w:p w14:paraId="65164BB0" w14:textId="5621CF12" w:rsidR="00D272A1" w:rsidRPr="004D0BC3" w:rsidRDefault="00D272A1" w:rsidP="009246B5">
      <w:pPr>
        <w:spacing w:line="360" w:lineRule="auto"/>
        <w:rPr>
          <w:rFonts w:ascii="Arial" w:hAnsi="Arial" w:cs="Arial"/>
          <w:sz w:val="24"/>
          <w:szCs w:val="24"/>
        </w:rPr>
      </w:pPr>
      <w:proofErr w:type="spellStart"/>
      <w:r w:rsidRPr="004D0BC3">
        <w:rPr>
          <w:rFonts w:ascii="Arial" w:hAnsi="Arial" w:cs="Arial"/>
          <w:sz w:val="24"/>
          <w:szCs w:val="24"/>
        </w:rPr>
        <w:t>Dsv_to_sqlite</w:t>
      </w:r>
      <w:proofErr w:type="spellEnd"/>
      <w:r w:rsidRPr="004D0BC3">
        <w:rPr>
          <w:rFonts w:ascii="Arial" w:hAnsi="Arial" w:cs="Arial"/>
          <w:sz w:val="24"/>
          <w:szCs w:val="24"/>
        </w:rPr>
        <w:t xml:space="preserve"> esta función exporta las bases de datos de cualquier tipo de archivo (con estructura </w:t>
      </w:r>
      <w:proofErr w:type="spellStart"/>
      <w:r w:rsidRPr="004D0BC3">
        <w:rPr>
          <w:rFonts w:ascii="Arial" w:hAnsi="Arial" w:cs="Arial"/>
          <w:sz w:val="24"/>
          <w:szCs w:val="24"/>
        </w:rPr>
        <w:t>csv</w:t>
      </w:r>
      <w:proofErr w:type="spellEnd"/>
      <w:r w:rsidRPr="004D0BC3">
        <w:rPr>
          <w:rFonts w:ascii="Arial" w:hAnsi="Arial" w:cs="Arial"/>
          <w:sz w:val="24"/>
          <w:szCs w:val="24"/>
        </w:rPr>
        <w:t xml:space="preserve">) a una tabla en SQLite  </w:t>
      </w:r>
    </w:p>
    <w:p w14:paraId="5912435F" w14:textId="251A4C84"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30758ED2" wp14:editId="0C31155D">
            <wp:extent cx="5791835" cy="3788229"/>
            <wp:effectExtent l="0" t="0" r="0" b="0"/>
            <wp:docPr id="9481397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728" name="Imagen 28" descr="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4786" cy="3790159"/>
                    </a:xfrm>
                    <a:prstGeom prst="rect">
                      <a:avLst/>
                    </a:prstGeom>
                    <a:noFill/>
                    <a:ln>
                      <a:noFill/>
                    </a:ln>
                  </pic:spPr>
                </pic:pic>
              </a:graphicData>
            </a:graphic>
          </wp:inline>
        </w:drawing>
      </w:r>
    </w:p>
    <w:p w14:paraId="360DC5D5" w14:textId="09D0EB85" w:rsidR="00D272A1" w:rsidRPr="00E33063" w:rsidRDefault="00810AF2" w:rsidP="009246B5">
      <w:pPr>
        <w:pStyle w:val="Descripcin"/>
        <w:spacing w:line="360" w:lineRule="auto"/>
        <w:jc w:val="center"/>
        <w:rPr>
          <w:rFonts w:ascii="Arial" w:hAnsi="Arial" w:cs="Arial"/>
          <w:color w:val="auto"/>
          <w:sz w:val="36"/>
          <w:szCs w:val="36"/>
        </w:rPr>
      </w:pPr>
      <w:bookmarkStart w:id="154" w:name="_Toc178701362"/>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32</w:t>
      </w:r>
      <w:r w:rsidRPr="00E33063">
        <w:rPr>
          <w:rFonts w:ascii="Arial" w:hAnsi="Arial" w:cs="Arial"/>
          <w:color w:val="auto"/>
          <w:sz w:val="24"/>
          <w:szCs w:val="24"/>
        </w:rPr>
        <w:fldChar w:fldCharType="end"/>
      </w:r>
      <w:r w:rsidRPr="00E33063">
        <w:rPr>
          <w:rFonts w:ascii="Arial" w:hAnsi="Arial" w:cs="Arial"/>
          <w:color w:val="auto"/>
          <w:sz w:val="24"/>
          <w:szCs w:val="24"/>
        </w:rPr>
        <w:t xml:space="preserve"> Exporta las bases de datos de cualquier tipo de archivo</w:t>
      </w:r>
      <w:bookmarkEnd w:id="154"/>
    </w:p>
    <w:p w14:paraId="34D79F87" w14:textId="77777777" w:rsidR="00D272A1" w:rsidRPr="004D0BC3" w:rsidRDefault="00D272A1" w:rsidP="009246B5">
      <w:pPr>
        <w:spacing w:line="360" w:lineRule="auto"/>
        <w:rPr>
          <w:rFonts w:ascii="Arial" w:hAnsi="Arial" w:cs="Arial"/>
          <w:sz w:val="24"/>
          <w:szCs w:val="24"/>
        </w:rPr>
      </w:pPr>
    </w:p>
    <w:p w14:paraId="2B41C8A6" w14:textId="77777777" w:rsidR="00D272A1" w:rsidRPr="004D0BC3" w:rsidRDefault="00D272A1" w:rsidP="009246B5">
      <w:pPr>
        <w:spacing w:line="360" w:lineRule="auto"/>
        <w:rPr>
          <w:rFonts w:ascii="Arial" w:hAnsi="Arial" w:cs="Arial"/>
          <w:sz w:val="24"/>
          <w:szCs w:val="24"/>
        </w:rPr>
      </w:pPr>
    </w:p>
    <w:p w14:paraId="4F8EA42D" w14:textId="77777777" w:rsidR="00D272A1" w:rsidRPr="004D0BC3" w:rsidRDefault="00D272A1" w:rsidP="009246B5">
      <w:pPr>
        <w:spacing w:line="360" w:lineRule="auto"/>
        <w:rPr>
          <w:rFonts w:ascii="Arial" w:hAnsi="Arial" w:cs="Arial"/>
          <w:sz w:val="24"/>
          <w:szCs w:val="24"/>
        </w:rPr>
      </w:pPr>
    </w:p>
    <w:p w14:paraId="7AE669D7" w14:textId="77777777" w:rsidR="00D272A1" w:rsidRPr="004D0BC3" w:rsidRDefault="00D272A1" w:rsidP="009246B5">
      <w:pPr>
        <w:spacing w:line="360" w:lineRule="auto"/>
        <w:rPr>
          <w:rFonts w:ascii="Arial" w:hAnsi="Arial" w:cs="Arial"/>
          <w:sz w:val="24"/>
          <w:szCs w:val="24"/>
        </w:rPr>
      </w:pPr>
    </w:p>
    <w:p w14:paraId="21B697DC" w14:textId="77777777" w:rsidR="00D272A1" w:rsidRPr="004D0BC3" w:rsidRDefault="00D272A1" w:rsidP="009246B5">
      <w:pPr>
        <w:spacing w:line="360" w:lineRule="auto"/>
        <w:rPr>
          <w:rFonts w:ascii="Arial" w:hAnsi="Arial" w:cs="Arial"/>
          <w:sz w:val="24"/>
          <w:szCs w:val="24"/>
        </w:rPr>
      </w:pPr>
    </w:p>
    <w:p w14:paraId="34791FDC" w14:textId="3A3CEC7D" w:rsidR="00D272A1" w:rsidRPr="004D0BC3" w:rsidRDefault="00D272A1" w:rsidP="009246B5">
      <w:pPr>
        <w:spacing w:line="360" w:lineRule="auto"/>
        <w:rPr>
          <w:rFonts w:ascii="Arial" w:hAnsi="Arial" w:cs="Arial"/>
          <w:sz w:val="24"/>
          <w:szCs w:val="24"/>
        </w:rPr>
      </w:pPr>
      <w:r w:rsidRPr="004D0BC3">
        <w:rPr>
          <w:rFonts w:ascii="Arial" w:hAnsi="Arial" w:cs="Arial"/>
          <w:sz w:val="24"/>
          <w:szCs w:val="24"/>
        </w:rPr>
        <w:t>Esta función se encarga de guardar cuantos tipos de documentos sean necesarios por iteración, tomando en cuenta el número de k dado desde el inicio el n</w:t>
      </w:r>
      <w:r w:rsidR="00E33063">
        <w:rPr>
          <w:rFonts w:ascii="Arial" w:hAnsi="Arial" w:cs="Arial"/>
          <w:sz w:val="24"/>
          <w:szCs w:val="24"/>
        </w:rPr>
        <w:t>ú</w:t>
      </w:r>
      <w:r w:rsidRPr="004D0BC3">
        <w:rPr>
          <w:rFonts w:ascii="Arial" w:hAnsi="Arial" w:cs="Arial"/>
          <w:sz w:val="24"/>
          <w:szCs w:val="24"/>
        </w:rPr>
        <w:t xml:space="preserve">mero de base de datos y los datos finales de las iteraciones  </w:t>
      </w:r>
    </w:p>
    <w:p w14:paraId="467A5750" w14:textId="7F583CD0" w:rsidR="00D272A1" w:rsidRPr="004D0BC3" w:rsidRDefault="00D272A1" w:rsidP="009246B5">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39E8217E" wp14:editId="4B6ED5AC">
            <wp:extent cx="5502219" cy="7105650"/>
            <wp:effectExtent l="0" t="0" r="0" b="0"/>
            <wp:docPr id="1331681813"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1813" name="Imagen 29"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3882" cy="7107798"/>
                    </a:xfrm>
                    <a:prstGeom prst="rect">
                      <a:avLst/>
                    </a:prstGeom>
                    <a:noFill/>
                    <a:ln>
                      <a:noFill/>
                    </a:ln>
                  </pic:spPr>
                </pic:pic>
              </a:graphicData>
            </a:graphic>
          </wp:inline>
        </w:drawing>
      </w:r>
    </w:p>
    <w:p w14:paraId="040A1449" w14:textId="3E62D865" w:rsidR="00810AF2" w:rsidRPr="00E33063" w:rsidRDefault="00810AF2" w:rsidP="009246B5">
      <w:pPr>
        <w:pStyle w:val="Descripcin"/>
        <w:spacing w:line="360" w:lineRule="auto"/>
        <w:jc w:val="center"/>
        <w:rPr>
          <w:rFonts w:ascii="Arial" w:hAnsi="Arial" w:cs="Arial"/>
          <w:color w:val="auto"/>
          <w:sz w:val="36"/>
          <w:szCs w:val="36"/>
        </w:rPr>
      </w:pPr>
      <w:bookmarkStart w:id="155" w:name="_Toc178701363"/>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33</w:t>
      </w:r>
      <w:r w:rsidRPr="00E33063">
        <w:rPr>
          <w:rFonts w:ascii="Arial" w:hAnsi="Arial" w:cs="Arial"/>
          <w:color w:val="auto"/>
          <w:sz w:val="24"/>
          <w:szCs w:val="24"/>
        </w:rPr>
        <w:fldChar w:fldCharType="end"/>
      </w:r>
      <w:r w:rsidRPr="00E33063">
        <w:rPr>
          <w:rFonts w:ascii="Arial" w:hAnsi="Arial" w:cs="Arial"/>
          <w:color w:val="auto"/>
          <w:sz w:val="24"/>
          <w:szCs w:val="24"/>
        </w:rPr>
        <w:t xml:space="preserve"> Documentos necesarios por iteración</w:t>
      </w:r>
      <w:bookmarkEnd w:id="155"/>
    </w:p>
    <w:p w14:paraId="14EF9E0E" w14:textId="5509DC41" w:rsidR="00D272A1" w:rsidRPr="004D0BC3" w:rsidRDefault="00D272A1" w:rsidP="009246B5">
      <w:pPr>
        <w:spacing w:line="360" w:lineRule="auto"/>
        <w:rPr>
          <w:rFonts w:ascii="Arial" w:hAnsi="Arial" w:cs="Arial"/>
          <w:b/>
          <w:bCs/>
          <w:sz w:val="24"/>
          <w:szCs w:val="24"/>
        </w:rPr>
      </w:pPr>
      <w:r w:rsidRPr="004D0BC3">
        <w:rPr>
          <w:rFonts w:ascii="Arial" w:hAnsi="Arial" w:cs="Arial"/>
          <w:b/>
          <w:bCs/>
          <w:sz w:val="24"/>
          <w:szCs w:val="24"/>
        </w:rPr>
        <w:t xml:space="preserve">Archivo view.py </w:t>
      </w:r>
    </w:p>
    <w:p w14:paraId="7D80DDBB" w14:textId="77777777" w:rsidR="00D027D7" w:rsidRPr="004D0BC3" w:rsidRDefault="00E33FB3" w:rsidP="009246B5">
      <w:pPr>
        <w:spacing w:line="360" w:lineRule="auto"/>
        <w:jc w:val="both"/>
        <w:rPr>
          <w:rFonts w:ascii="Arial" w:hAnsi="Arial" w:cs="Arial"/>
        </w:rPr>
      </w:pPr>
      <w:r w:rsidRPr="004D0BC3">
        <w:rPr>
          <w:rFonts w:ascii="Arial" w:hAnsi="Arial" w:cs="Arial"/>
          <w:sz w:val="24"/>
          <w:szCs w:val="24"/>
        </w:rPr>
        <w:lastRenderedPageBreak/>
        <w:t>Esta función nos muestra los resultados de la ejecución</w:t>
      </w:r>
      <w:r w:rsidR="00D027D7" w:rsidRPr="004D0BC3">
        <w:rPr>
          <w:rFonts w:ascii="Arial" w:hAnsi="Arial" w:cs="Arial"/>
          <w:sz w:val="24"/>
          <w:szCs w:val="24"/>
        </w:rPr>
        <w:t xml:space="preserve">. </w:t>
      </w:r>
      <w:r w:rsidR="00D027D7" w:rsidRPr="004D0BC3">
        <w:rPr>
          <w:rFonts w:ascii="Arial" w:hAnsi="Arial" w:cs="Arial"/>
        </w:rPr>
        <w:t xml:space="preserve">La función </w:t>
      </w:r>
      <w:proofErr w:type="spellStart"/>
      <w:r w:rsidR="00D027D7" w:rsidRPr="004D0BC3">
        <w:rPr>
          <w:rFonts w:ascii="Arial" w:hAnsi="Arial" w:cs="Arial"/>
        </w:rPr>
        <w:t>kprototipes_view</w:t>
      </w:r>
      <w:proofErr w:type="spellEnd"/>
      <w:r w:rsidR="00D027D7" w:rsidRPr="004D0BC3">
        <w:rPr>
          <w:rFonts w:ascii="Arial" w:hAnsi="Arial" w:cs="Arial"/>
        </w:rPr>
        <w:t>(data) genera una vista HTML dinámica que muestra los resultados de la ejecución del algoritmo K-</w:t>
      </w:r>
      <w:proofErr w:type="spellStart"/>
      <w:r w:rsidR="00D027D7" w:rsidRPr="004D0BC3">
        <w:rPr>
          <w:rFonts w:ascii="Arial" w:hAnsi="Arial" w:cs="Arial"/>
        </w:rPr>
        <w:t>Prototypes</w:t>
      </w:r>
      <w:proofErr w:type="spellEnd"/>
      <w:r w:rsidR="00D027D7" w:rsidRPr="004D0BC3">
        <w:rPr>
          <w:rFonts w:ascii="Arial" w:hAnsi="Arial" w:cs="Arial"/>
        </w:rPr>
        <w:t xml:space="preserve"> en un formato visual interactivo utilizando Bootstrap para el diseño. El código está diseñado para mostrar los prototipos y agrupamientos generados a partir de los datos y los prototipos calculados. A continuación, se explica el proceso en detalle:</w:t>
      </w:r>
    </w:p>
    <w:p w14:paraId="53C74F6F"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Inicialización de variables:</w:t>
      </w:r>
    </w:p>
    <w:p w14:paraId="203F42F2"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Se definen variables para construir las tablas y botones de despliegue (</w:t>
      </w:r>
      <w:proofErr w:type="spellStart"/>
      <w:r w:rsidRPr="00D027D7">
        <w:rPr>
          <w:rFonts w:ascii="Arial" w:hAnsi="Arial" w:cs="Arial"/>
          <w:sz w:val="24"/>
          <w:szCs w:val="24"/>
        </w:rPr>
        <w:t>collaps</w:t>
      </w:r>
      <w:proofErr w:type="spellEnd"/>
      <w:r w:rsidRPr="00D027D7">
        <w:rPr>
          <w:rFonts w:ascii="Arial" w:hAnsi="Arial" w:cs="Arial"/>
          <w:sz w:val="24"/>
          <w:szCs w:val="24"/>
        </w:rPr>
        <w:t xml:space="preserve">, </w:t>
      </w:r>
      <w:proofErr w:type="spellStart"/>
      <w:r w:rsidRPr="00D027D7">
        <w:rPr>
          <w:rFonts w:ascii="Arial" w:hAnsi="Arial" w:cs="Arial"/>
          <w:sz w:val="24"/>
          <w:szCs w:val="24"/>
        </w:rPr>
        <w:t>desplagete_btns</w:t>
      </w:r>
      <w:proofErr w:type="spellEnd"/>
      <w:r w:rsidRPr="00D027D7">
        <w:rPr>
          <w:rFonts w:ascii="Arial" w:hAnsi="Arial" w:cs="Arial"/>
          <w:sz w:val="24"/>
          <w:szCs w:val="24"/>
        </w:rPr>
        <w:t xml:space="preserve">, </w:t>
      </w:r>
      <w:proofErr w:type="spellStart"/>
      <w:r w:rsidRPr="00D027D7">
        <w:rPr>
          <w:rFonts w:ascii="Arial" w:hAnsi="Arial" w:cs="Arial"/>
          <w:sz w:val="24"/>
          <w:szCs w:val="24"/>
        </w:rPr>
        <w:t>desplagete_tables</w:t>
      </w:r>
      <w:proofErr w:type="spellEnd"/>
      <w:r w:rsidRPr="00D027D7">
        <w:rPr>
          <w:rFonts w:ascii="Arial" w:hAnsi="Arial" w:cs="Arial"/>
          <w:sz w:val="24"/>
          <w:szCs w:val="24"/>
        </w:rPr>
        <w:t xml:space="preserve">, </w:t>
      </w:r>
      <w:proofErr w:type="spellStart"/>
      <w:r w:rsidRPr="00D027D7">
        <w:rPr>
          <w:rFonts w:ascii="Arial" w:hAnsi="Arial" w:cs="Arial"/>
          <w:sz w:val="24"/>
          <w:szCs w:val="24"/>
        </w:rPr>
        <w:t>build_rows_table</w:t>
      </w:r>
      <w:proofErr w:type="spellEnd"/>
      <w:r w:rsidRPr="00D027D7">
        <w:rPr>
          <w:rFonts w:ascii="Arial" w:hAnsi="Arial" w:cs="Arial"/>
          <w:sz w:val="24"/>
          <w:szCs w:val="24"/>
        </w:rPr>
        <w:t xml:space="preserve">, </w:t>
      </w:r>
      <w:proofErr w:type="spellStart"/>
      <w:r w:rsidRPr="00D027D7">
        <w:rPr>
          <w:rFonts w:ascii="Arial" w:hAnsi="Arial" w:cs="Arial"/>
          <w:sz w:val="24"/>
          <w:szCs w:val="24"/>
        </w:rPr>
        <w:t>build_header_table</w:t>
      </w:r>
      <w:proofErr w:type="spellEnd"/>
      <w:r w:rsidRPr="00D027D7">
        <w:rPr>
          <w:rFonts w:ascii="Arial" w:hAnsi="Arial" w:cs="Arial"/>
          <w:sz w:val="24"/>
          <w:szCs w:val="24"/>
        </w:rPr>
        <w:t xml:space="preserve">, </w:t>
      </w:r>
      <w:proofErr w:type="spellStart"/>
      <w:r w:rsidRPr="00D027D7">
        <w:rPr>
          <w:rFonts w:ascii="Arial" w:hAnsi="Arial" w:cs="Arial"/>
          <w:sz w:val="24"/>
          <w:szCs w:val="24"/>
        </w:rPr>
        <w:t>build_table_prototipe</w:t>
      </w:r>
      <w:proofErr w:type="spellEnd"/>
      <w:r w:rsidRPr="00D027D7">
        <w:rPr>
          <w:rFonts w:ascii="Arial" w:hAnsi="Arial" w:cs="Arial"/>
          <w:sz w:val="24"/>
          <w:szCs w:val="24"/>
        </w:rPr>
        <w:t>), las cuales almacenarán las partes del código HTML necesarias para visualizar los datos.</w:t>
      </w:r>
    </w:p>
    <w:p w14:paraId="35F80DCA"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Iteración sobre los prototipos:</w:t>
      </w:r>
    </w:p>
    <w:p w14:paraId="0835C9FD"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 xml:space="preserve">Se recorre la lista </w:t>
      </w:r>
      <w:proofErr w:type="spellStart"/>
      <w:r w:rsidRPr="00D027D7">
        <w:rPr>
          <w:rFonts w:ascii="Arial" w:hAnsi="Arial" w:cs="Arial"/>
          <w:sz w:val="24"/>
          <w:szCs w:val="24"/>
        </w:rPr>
        <w:t>data_prototipes</w:t>
      </w:r>
      <w:proofErr w:type="spellEnd"/>
      <w:r w:rsidRPr="00D027D7">
        <w:rPr>
          <w:rFonts w:ascii="Arial" w:hAnsi="Arial" w:cs="Arial"/>
          <w:sz w:val="24"/>
          <w:szCs w:val="24"/>
        </w:rPr>
        <w:t xml:space="preserve"> contenida en data, donde cada elemento representa una iteración del algoritmo. Por cada iteración, se prepara una tabla HTML que mostrará tanto los prototipos como los datos agrupados en cada </w:t>
      </w:r>
      <w:proofErr w:type="spellStart"/>
      <w:proofErr w:type="gramStart"/>
      <w:r w:rsidRPr="00D027D7">
        <w:rPr>
          <w:rFonts w:ascii="Arial" w:hAnsi="Arial" w:cs="Arial"/>
          <w:sz w:val="24"/>
          <w:szCs w:val="24"/>
        </w:rPr>
        <w:t>cluster</w:t>
      </w:r>
      <w:proofErr w:type="spellEnd"/>
      <w:proofErr w:type="gramEnd"/>
      <w:r w:rsidRPr="00D027D7">
        <w:rPr>
          <w:rFonts w:ascii="Arial" w:hAnsi="Arial" w:cs="Arial"/>
          <w:sz w:val="24"/>
          <w:szCs w:val="24"/>
        </w:rPr>
        <w:t>.</w:t>
      </w:r>
    </w:p>
    <w:p w14:paraId="1292ACF4"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Construcción de los botones de despliegue:</w:t>
      </w:r>
    </w:p>
    <w:p w14:paraId="2001CF67"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 xml:space="preserve">Por cada </w:t>
      </w:r>
      <w:proofErr w:type="spellStart"/>
      <w:proofErr w:type="gramStart"/>
      <w:r w:rsidRPr="00D027D7">
        <w:rPr>
          <w:rFonts w:ascii="Arial" w:hAnsi="Arial" w:cs="Arial"/>
          <w:sz w:val="24"/>
          <w:szCs w:val="24"/>
        </w:rPr>
        <w:t>cluster</w:t>
      </w:r>
      <w:proofErr w:type="spellEnd"/>
      <w:proofErr w:type="gramEnd"/>
      <w:r w:rsidRPr="00D027D7">
        <w:rPr>
          <w:rFonts w:ascii="Arial" w:hAnsi="Arial" w:cs="Arial"/>
          <w:sz w:val="24"/>
          <w:szCs w:val="24"/>
        </w:rPr>
        <w:t xml:space="preserve"> dentro de una iteración, se genera un botón que permitirá al usuario mostrar u ocultar los datos asociados a ese </w:t>
      </w:r>
      <w:proofErr w:type="spellStart"/>
      <w:r w:rsidRPr="00D027D7">
        <w:rPr>
          <w:rFonts w:ascii="Arial" w:hAnsi="Arial" w:cs="Arial"/>
          <w:sz w:val="24"/>
          <w:szCs w:val="24"/>
        </w:rPr>
        <w:t>cluster</w:t>
      </w:r>
      <w:proofErr w:type="spellEnd"/>
      <w:r w:rsidRPr="00D027D7">
        <w:rPr>
          <w:rFonts w:ascii="Arial" w:hAnsi="Arial" w:cs="Arial"/>
          <w:sz w:val="24"/>
          <w:szCs w:val="24"/>
        </w:rPr>
        <w:t>, utilizando componentes de Bootstrap para el colapso de contenido.</w:t>
      </w:r>
    </w:p>
    <w:p w14:paraId="007E7631"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Construcción de las tablas:</w:t>
      </w:r>
    </w:p>
    <w:p w14:paraId="0E88EC21"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 xml:space="preserve">Encabezado de la tabla: Se obtienen los encabezados de las columnas a partir de la función </w:t>
      </w:r>
      <w:proofErr w:type="spellStart"/>
      <w:proofErr w:type="gramStart"/>
      <w:r w:rsidRPr="00D027D7">
        <w:rPr>
          <w:rFonts w:ascii="Arial" w:hAnsi="Arial" w:cs="Arial"/>
          <w:sz w:val="24"/>
          <w:szCs w:val="24"/>
        </w:rPr>
        <w:t>getHeaderTable</w:t>
      </w:r>
      <w:proofErr w:type="spellEnd"/>
      <w:r w:rsidRPr="00D027D7">
        <w:rPr>
          <w:rFonts w:ascii="Arial" w:hAnsi="Arial" w:cs="Arial"/>
          <w:sz w:val="24"/>
          <w:szCs w:val="24"/>
        </w:rPr>
        <w:t>(</w:t>
      </w:r>
      <w:proofErr w:type="gramEnd"/>
      <w:r w:rsidRPr="00D027D7">
        <w:rPr>
          <w:rFonts w:ascii="Arial" w:hAnsi="Arial" w:cs="Arial"/>
          <w:sz w:val="24"/>
          <w:szCs w:val="24"/>
        </w:rPr>
        <w:t>), y se construyen las cabeceras HTML de la tabla.</w:t>
      </w:r>
    </w:p>
    <w:p w14:paraId="35D7558D"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 xml:space="preserve">Filas de datos agrupados: Para cada </w:t>
      </w:r>
      <w:proofErr w:type="spellStart"/>
      <w:proofErr w:type="gramStart"/>
      <w:r w:rsidRPr="00D027D7">
        <w:rPr>
          <w:rFonts w:ascii="Arial" w:hAnsi="Arial" w:cs="Arial"/>
          <w:sz w:val="24"/>
          <w:szCs w:val="24"/>
        </w:rPr>
        <w:t>cluster</w:t>
      </w:r>
      <w:proofErr w:type="spellEnd"/>
      <w:proofErr w:type="gramEnd"/>
      <w:r w:rsidRPr="00D027D7">
        <w:rPr>
          <w:rFonts w:ascii="Arial" w:hAnsi="Arial" w:cs="Arial"/>
          <w:sz w:val="24"/>
          <w:szCs w:val="24"/>
        </w:rPr>
        <w:t>, se genera una tabla con las tuplas de datos correspondientes. Los valores de cada tupla se organizan en filas y columnas dentro de las tablas HTML.</w:t>
      </w:r>
    </w:p>
    <w:p w14:paraId="20F9E3F8"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Construcción de las tablas de prototipos:</w:t>
      </w:r>
    </w:p>
    <w:p w14:paraId="2DAB65E1"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lastRenderedPageBreak/>
        <w:t>Además de los datos agrupados, se crea una tabla separada para mostrar los prototipos generados durante cada iteración del algoritmo.</w:t>
      </w:r>
    </w:p>
    <w:p w14:paraId="237038D7"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Estructura colapsable para cada iteración:</w:t>
      </w:r>
    </w:p>
    <w:p w14:paraId="23414A40"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Por cada iteración, se organiza la información de manera colapsable para que el usuario pueda desplegar los datos agrupados y los prototipos correspondientes utilizando los botones creados en el paso anterior.</w:t>
      </w:r>
    </w:p>
    <w:p w14:paraId="1ACA514B" w14:textId="77777777" w:rsidR="00D027D7" w:rsidRPr="00D027D7" w:rsidRDefault="00D027D7" w:rsidP="009246B5">
      <w:pPr>
        <w:numPr>
          <w:ilvl w:val="0"/>
          <w:numId w:val="117"/>
        </w:numPr>
        <w:spacing w:line="360" w:lineRule="auto"/>
        <w:jc w:val="both"/>
        <w:rPr>
          <w:rFonts w:ascii="Arial" w:hAnsi="Arial" w:cs="Arial"/>
          <w:sz w:val="24"/>
          <w:szCs w:val="24"/>
        </w:rPr>
      </w:pPr>
      <w:r w:rsidRPr="00D027D7">
        <w:rPr>
          <w:rFonts w:ascii="Arial" w:hAnsi="Arial" w:cs="Arial"/>
          <w:sz w:val="24"/>
          <w:szCs w:val="24"/>
        </w:rPr>
        <w:t>Generación del HTML completo:</w:t>
      </w:r>
    </w:p>
    <w:p w14:paraId="5E9D6E21" w14:textId="77777777" w:rsidR="00D027D7" w:rsidRPr="00D027D7" w:rsidRDefault="00D027D7" w:rsidP="009246B5">
      <w:pPr>
        <w:spacing w:line="360" w:lineRule="auto"/>
        <w:ind w:left="1440"/>
        <w:jc w:val="both"/>
        <w:rPr>
          <w:rFonts w:ascii="Arial" w:hAnsi="Arial" w:cs="Arial"/>
          <w:sz w:val="24"/>
          <w:szCs w:val="24"/>
        </w:rPr>
      </w:pPr>
      <w:r w:rsidRPr="00D027D7">
        <w:rPr>
          <w:rFonts w:ascii="Arial" w:hAnsi="Arial" w:cs="Arial"/>
          <w:sz w:val="24"/>
          <w:szCs w:val="24"/>
        </w:rPr>
        <w:t>Finalmente, se ensambla el código HTML que contiene las tablas de resultados, los botones y el diseño de Bootstrap. Este HTML es retornado para su renderización en una vista web.</w:t>
      </w:r>
    </w:p>
    <w:p w14:paraId="5896D78E" w14:textId="77777777" w:rsidR="00D027D7" w:rsidRPr="00D027D7" w:rsidRDefault="00D027D7" w:rsidP="009246B5">
      <w:pPr>
        <w:spacing w:line="360" w:lineRule="auto"/>
        <w:jc w:val="both"/>
        <w:rPr>
          <w:rFonts w:ascii="Arial" w:hAnsi="Arial" w:cs="Arial"/>
          <w:sz w:val="24"/>
          <w:szCs w:val="24"/>
        </w:rPr>
      </w:pPr>
      <w:r w:rsidRPr="00D027D7">
        <w:rPr>
          <w:rFonts w:ascii="Arial" w:hAnsi="Arial" w:cs="Arial"/>
          <w:sz w:val="24"/>
          <w:szCs w:val="24"/>
        </w:rPr>
        <w:t>El código está diseñado para generar una página web interactiva donde el usuario puede visualizar los resultados de las diferentes iteraciones del algoritmo K-</w:t>
      </w:r>
      <w:proofErr w:type="spellStart"/>
      <w:r w:rsidRPr="00D027D7">
        <w:rPr>
          <w:rFonts w:ascii="Arial" w:hAnsi="Arial" w:cs="Arial"/>
          <w:sz w:val="24"/>
          <w:szCs w:val="24"/>
        </w:rPr>
        <w:t>Prototypes</w:t>
      </w:r>
      <w:proofErr w:type="spellEnd"/>
      <w:r w:rsidRPr="00D027D7">
        <w:rPr>
          <w:rFonts w:ascii="Arial" w:hAnsi="Arial" w:cs="Arial"/>
          <w:sz w:val="24"/>
          <w:szCs w:val="24"/>
        </w:rPr>
        <w:t>, incluyendo los prototipos y los datos agrupados, con la posibilidad de ocultar o mostrar los detalles según sea necesario. Además, se incluye un formulario para volver a calcular los K-</w:t>
      </w:r>
      <w:proofErr w:type="spellStart"/>
      <w:r w:rsidRPr="00D027D7">
        <w:rPr>
          <w:rFonts w:ascii="Arial" w:hAnsi="Arial" w:cs="Arial"/>
          <w:sz w:val="24"/>
          <w:szCs w:val="24"/>
        </w:rPr>
        <w:t>Prototypes</w:t>
      </w:r>
      <w:proofErr w:type="spellEnd"/>
      <w:r w:rsidRPr="00D027D7">
        <w:rPr>
          <w:rFonts w:ascii="Arial" w:hAnsi="Arial" w:cs="Arial"/>
          <w:sz w:val="24"/>
          <w:szCs w:val="24"/>
        </w:rPr>
        <w:t xml:space="preserve"> y una visualización amigable con Bootstrap.</w:t>
      </w:r>
    </w:p>
    <w:p w14:paraId="22D65A6C" w14:textId="2DD84E2F" w:rsidR="00D272A1" w:rsidRPr="004D0BC3" w:rsidRDefault="00D272A1" w:rsidP="009246B5">
      <w:pPr>
        <w:spacing w:line="360" w:lineRule="auto"/>
        <w:rPr>
          <w:rFonts w:ascii="Arial" w:hAnsi="Arial" w:cs="Arial"/>
          <w:sz w:val="24"/>
          <w:szCs w:val="24"/>
        </w:rPr>
      </w:pPr>
    </w:p>
    <w:p w14:paraId="7BCA379D" w14:textId="033AF968"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7C14B1BF" wp14:editId="070BB5B9">
            <wp:extent cx="5791835" cy="1891665"/>
            <wp:effectExtent l="0" t="0" r="0" b="0"/>
            <wp:docPr id="1283300874"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0874" name="Imagen 30" descr="Text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1891665"/>
                    </a:xfrm>
                    <a:prstGeom prst="rect">
                      <a:avLst/>
                    </a:prstGeom>
                    <a:noFill/>
                    <a:ln>
                      <a:noFill/>
                    </a:ln>
                  </pic:spPr>
                </pic:pic>
              </a:graphicData>
            </a:graphic>
          </wp:inline>
        </w:drawing>
      </w:r>
    </w:p>
    <w:p w14:paraId="2B196AFB" w14:textId="09CED38D" w:rsidR="00810AF2" w:rsidRPr="00E33063" w:rsidRDefault="00810AF2" w:rsidP="009246B5">
      <w:pPr>
        <w:pStyle w:val="Descripcin"/>
        <w:spacing w:line="360" w:lineRule="auto"/>
        <w:jc w:val="center"/>
        <w:rPr>
          <w:rFonts w:ascii="Arial" w:hAnsi="Arial" w:cs="Arial"/>
          <w:color w:val="auto"/>
          <w:sz w:val="36"/>
          <w:szCs w:val="36"/>
        </w:rPr>
      </w:pPr>
      <w:bookmarkStart w:id="156" w:name="_Toc178701364"/>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34</w:t>
      </w:r>
      <w:r w:rsidRPr="00E33063">
        <w:rPr>
          <w:rFonts w:ascii="Arial" w:hAnsi="Arial" w:cs="Arial"/>
          <w:color w:val="auto"/>
          <w:sz w:val="24"/>
          <w:szCs w:val="24"/>
        </w:rPr>
        <w:fldChar w:fldCharType="end"/>
      </w:r>
      <w:r w:rsidRPr="00E33063">
        <w:rPr>
          <w:rFonts w:ascii="Arial" w:hAnsi="Arial" w:cs="Arial"/>
          <w:color w:val="auto"/>
          <w:sz w:val="24"/>
          <w:szCs w:val="24"/>
        </w:rPr>
        <w:t xml:space="preserve"> Interfaz gráfica 1</w:t>
      </w:r>
      <w:bookmarkEnd w:id="156"/>
    </w:p>
    <w:p w14:paraId="0ADC3833" w14:textId="10F9B86F" w:rsidR="00E33FB3" w:rsidRPr="004D0BC3" w:rsidRDefault="00E33FB3" w:rsidP="009246B5">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572534FE" wp14:editId="0219A589">
            <wp:extent cx="4457700" cy="3364413"/>
            <wp:effectExtent l="0" t="0" r="0" b="0"/>
            <wp:docPr id="1770824457"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57" name="Imagen 31" descr="Text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9889" cy="3366065"/>
                    </a:xfrm>
                    <a:prstGeom prst="rect">
                      <a:avLst/>
                    </a:prstGeom>
                    <a:noFill/>
                    <a:ln>
                      <a:noFill/>
                    </a:ln>
                  </pic:spPr>
                </pic:pic>
              </a:graphicData>
            </a:graphic>
          </wp:inline>
        </w:drawing>
      </w:r>
    </w:p>
    <w:p w14:paraId="05134D0A" w14:textId="5267B1EE" w:rsidR="00810AF2" w:rsidRPr="00E33063" w:rsidRDefault="00810AF2" w:rsidP="009246B5">
      <w:pPr>
        <w:pStyle w:val="Descripcin"/>
        <w:spacing w:line="360" w:lineRule="auto"/>
        <w:jc w:val="center"/>
        <w:rPr>
          <w:rFonts w:ascii="Arial" w:hAnsi="Arial" w:cs="Arial"/>
          <w:color w:val="auto"/>
          <w:sz w:val="36"/>
          <w:szCs w:val="36"/>
        </w:rPr>
      </w:pPr>
      <w:bookmarkStart w:id="157" w:name="_Toc178701365"/>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35</w:t>
      </w:r>
      <w:r w:rsidRPr="00E33063">
        <w:rPr>
          <w:rFonts w:ascii="Arial" w:hAnsi="Arial" w:cs="Arial"/>
          <w:color w:val="auto"/>
          <w:sz w:val="24"/>
          <w:szCs w:val="24"/>
        </w:rPr>
        <w:fldChar w:fldCharType="end"/>
      </w:r>
      <w:r w:rsidRPr="00E33063">
        <w:rPr>
          <w:rFonts w:ascii="Arial" w:hAnsi="Arial" w:cs="Arial"/>
          <w:color w:val="auto"/>
          <w:sz w:val="24"/>
          <w:szCs w:val="24"/>
        </w:rPr>
        <w:t xml:space="preserve"> Interfaz gráfica 2</w:t>
      </w:r>
      <w:bookmarkEnd w:id="157"/>
    </w:p>
    <w:p w14:paraId="014CE71A" w14:textId="1025CFE8"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15A5A092" wp14:editId="55CB28C0">
            <wp:extent cx="5791835" cy="2182495"/>
            <wp:effectExtent l="0" t="0" r="0" b="0"/>
            <wp:docPr id="185061911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9112" name="Imagen 32" descr="Tex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2182495"/>
                    </a:xfrm>
                    <a:prstGeom prst="rect">
                      <a:avLst/>
                    </a:prstGeom>
                    <a:noFill/>
                    <a:ln>
                      <a:noFill/>
                    </a:ln>
                  </pic:spPr>
                </pic:pic>
              </a:graphicData>
            </a:graphic>
          </wp:inline>
        </w:drawing>
      </w:r>
    </w:p>
    <w:p w14:paraId="1B8BAB96" w14:textId="794DC871" w:rsidR="00810AF2" w:rsidRPr="00E33063" w:rsidRDefault="00810AF2" w:rsidP="009246B5">
      <w:pPr>
        <w:pStyle w:val="Descripcin"/>
        <w:spacing w:line="360" w:lineRule="auto"/>
        <w:jc w:val="center"/>
        <w:rPr>
          <w:rFonts w:ascii="Arial" w:hAnsi="Arial" w:cs="Arial"/>
          <w:color w:val="auto"/>
          <w:sz w:val="36"/>
          <w:szCs w:val="36"/>
        </w:rPr>
      </w:pPr>
      <w:bookmarkStart w:id="158" w:name="_Toc178701366"/>
      <w:r w:rsidRPr="00E33063">
        <w:rPr>
          <w:rFonts w:ascii="Arial" w:hAnsi="Arial" w:cs="Arial"/>
          <w:color w:val="auto"/>
          <w:sz w:val="24"/>
          <w:szCs w:val="24"/>
        </w:rPr>
        <w:t xml:space="preserve">Figura  </w:t>
      </w:r>
      <w:r w:rsidRPr="00E33063">
        <w:rPr>
          <w:rFonts w:ascii="Arial" w:hAnsi="Arial" w:cs="Arial"/>
          <w:color w:val="auto"/>
          <w:sz w:val="24"/>
          <w:szCs w:val="24"/>
        </w:rPr>
        <w:fldChar w:fldCharType="begin"/>
      </w:r>
      <w:r w:rsidRPr="00E33063">
        <w:rPr>
          <w:rFonts w:ascii="Arial" w:hAnsi="Arial" w:cs="Arial"/>
          <w:color w:val="auto"/>
          <w:sz w:val="24"/>
          <w:szCs w:val="24"/>
        </w:rPr>
        <w:instrText xml:space="preserve"> SEQ Figura_ \* ARABIC </w:instrText>
      </w:r>
      <w:r w:rsidRPr="00E33063">
        <w:rPr>
          <w:rFonts w:ascii="Arial" w:hAnsi="Arial" w:cs="Arial"/>
          <w:color w:val="auto"/>
          <w:sz w:val="24"/>
          <w:szCs w:val="24"/>
        </w:rPr>
        <w:fldChar w:fldCharType="separate"/>
      </w:r>
      <w:r w:rsidR="002F78AB" w:rsidRPr="00E33063">
        <w:rPr>
          <w:rFonts w:ascii="Arial" w:hAnsi="Arial" w:cs="Arial"/>
          <w:noProof/>
          <w:color w:val="auto"/>
          <w:sz w:val="24"/>
          <w:szCs w:val="24"/>
        </w:rPr>
        <w:t>36</w:t>
      </w:r>
      <w:r w:rsidRPr="00E33063">
        <w:rPr>
          <w:rFonts w:ascii="Arial" w:hAnsi="Arial" w:cs="Arial"/>
          <w:color w:val="auto"/>
          <w:sz w:val="24"/>
          <w:szCs w:val="24"/>
        </w:rPr>
        <w:fldChar w:fldCharType="end"/>
      </w:r>
      <w:r w:rsidRPr="00E33063">
        <w:rPr>
          <w:rFonts w:ascii="Arial" w:hAnsi="Arial" w:cs="Arial"/>
          <w:color w:val="auto"/>
          <w:sz w:val="24"/>
          <w:szCs w:val="24"/>
        </w:rPr>
        <w:t xml:space="preserve"> Interfaz gráfica 3</w:t>
      </w:r>
      <w:bookmarkEnd w:id="158"/>
    </w:p>
    <w:p w14:paraId="658885D1" w14:textId="453E9FE0" w:rsidR="00E33FB3" w:rsidRPr="004D0BC3" w:rsidRDefault="00E33FB3" w:rsidP="009246B5">
      <w:pPr>
        <w:spacing w:line="360" w:lineRule="auto"/>
        <w:rPr>
          <w:rFonts w:ascii="Arial" w:hAnsi="Arial" w:cs="Arial"/>
          <w:sz w:val="24"/>
          <w:szCs w:val="24"/>
        </w:rPr>
      </w:pPr>
      <w:r w:rsidRPr="004D0BC3">
        <w:rPr>
          <w:rFonts w:ascii="Arial" w:hAnsi="Arial" w:cs="Arial"/>
          <w:noProof/>
        </w:rPr>
        <w:lastRenderedPageBreak/>
        <w:drawing>
          <wp:inline distT="0" distB="0" distL="0" distR="0" wp14:anchorId="0E882F1E" wp14:editId="7077A177">
            <wp:extent cx="5791835" cy="4559935"/>
            <wp:effectExtent l="0" t="0" r="0" b="0"/>
            <wp:docPr id="1609305112"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5112" name="Imagen 33" descr="Text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4559935"/>
                    </a:xfrm>
                    <a:prstGeom prst="rect">
                      <a:avLst/>
                    </a:prstGeom>
                    <a:noFill/>
                    <a:ln>
                      <a:noFill/>
                    </a:ln>
                  </pic:spPr>
                </pic:pic>
              </a:graphicData>
            </a:graphic>
          </wp:inline>
        </w:drawing>
      </w:r>
    </w:p>
    <w:p w14:paraId="47DBBC85" w14:textId="7784D4D1" w:rsidR="00E33FB3" w:rsidRPr="004D0BC3" w:rsidRDefault="00810AF2" w:rsidP="009246B5">
      <w:pPr>
        <w:pStyle w:val="Descripcin"/>
        <w:spacing w:line="360" w:lineRule="auto"/>
        <w:jc w:val="center"/>
        <w:rPr>
          <w:rFonts w:ascii="Arial" w:hAnsi="Arial" w:cs="Arial"/>
          <w:sz w:val="24"/>
          <w:szCs w:val="24"/>
        </w:rPr>
      </w:pPr>
      <w:bookmarkStart w:id="159" w:name="_Toc178701367"/>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37</w:t>
      </w:r>
      <w:r w:rsidRPr="004D0BC3">
        <w:rPr>
          <w:rFonts w:ascii="Arial" w:hAnsi="Arial" w:cs="Arial"/>
        </w:rPr>
        <w:fldChar w:fldCharType="end"/>
      </w:r>
      <w:r w:rsidRPr="004D0BC3">
        <w:rPr>
          <w:rFonts w:ascii="Arial" w:hAnsi="Arial" w:cs="Arial"/>
        </w:rPr>
        <w:t xml:space="preserve"> Interfaz gráfica 4</w:t>
      </w:r>
      <w:bookmarkEnd w:id="159"/>
    </w:p>
    <w:p w14:paraId="58B2A0E3" w14:textId="77777777" w:rsidR="00D027D7" w:rsidRPr="004D0BC3" w:rsidRDefault="00D027D7" w:rsidP="009246B5">
      <w:pPr>
        <w:spacing w:line="360" w:lineRule="auto"/>
        <w:rPr>
          <w:rFonts w:ascii="Arial" w:hAnsi="Arial" w:cs="Arial"/>
          <w:sz w:val="24"/>
          <w:szCs w:val="24"/>
        </w:rPr>
      </w:pPr>
    </w:p>
    <w:p w14:paraId="2AEE73FD" w14:textId="77777777" w:rsidR="00D027D7" w:rsidRPr="004D0BC3" w:rsidRDefault="00D027D7" w:rsidP="009246B5">
      <w:pPr>
        <w:spacing w:line="360" w:lineRule="auto"/>
        <w:rPr>
          <w:rFonts w:ascii="Arial" w:hAnsi="Arial" w:cs="Arial"/>
          <w:sz w:val="24"/>
          <w:szCs w:val="24"/>
        </w:rPr>
      </w:pPr>
    </w:p>
    <w:p w14:paraId="78A9CF5E" w14:textId="3A10A09D" w:rsidR="00D272A1"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Y se mostrara la siguiente vista </w:t>
      </w:r>
    </w:p>
    <w:p w14:paraId="267621D3" w14:textId="08C8A134" w:rsidR="00E33FB3" w:rsidRPr="004D0BC3" w:rsidRDefault="00E33FB3" w:rsidP="009246B5">
      <w:pPr>
        <w:spacing w:line="360" w:lineRule="auto"/>
        <w:jc w:val="center"/>
        <w:rPr>
          <w:rFonts w:ascii="Arial" w:hAnsi="Arial" w:cs="Arial"/>
          <w:sz w:val="24"/>
          <w:szCs w:val="24"/>
        </w:rPr>
      </w:pPr>
      <w:r w:rsidRPr="004D0BC3">
        <w:rPr>
          <w:rFonts w:ascii="Arial" w:hAnsi="Arial" w:cs="Arial"/>
          <w:noProof/>
        </w:rPr>
        <w:lastRenderedPageBreak/>
        <w:drawing>
          <wp:inline distT="0" distB="0" distL="0" distR="0" wp14:anchorId="4A9BF8A2" wp14:editId="06B83982">
            <wp:extent cx="3600450" cy="2642014"/>
            <wp:effectExtent l="0" t="0" r="0" b="0"/>
            <wp:docPr id="99296794"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794" name="Imagen 39"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20209" cy="2656513"/>
                    </a:xfrm>
                    <a:prstGeom prst="rect">
                      <a:avLst/>
                    </a:prstGeom>
                    <a:noFill/>
                    <a:ln>
                      <a:noFill/>
                    </a:ln>
                  </pic:spPr>
                </pic:pic>
              </a:graphicData>
            </a:graphic>
          </wp:inline>
        </w:drawing>
      </w:r>
    </w:p>
    <w:p w14:paraId="01569A47" w14:textId="48CD9DC2" w:rsidR="00810AF2" w:rsidRPr="004D0BC3" w:rsidRDefault="00810AF2" w:rsidP="009246B5">
      <w:pPr>
        <w:pStyle w:val="Descripcin"/>
        <w:spacing w:line="360" w:lineRule="auto"/>
        <w:jc w:val="center"/>
        <w:rPr>
          <w:rFonts w:ascii="Arial" w:hAnsi="Arial" w:cs="Arial"/>
          <w:sz w:val="24"/>
          <w:szCs w:val="24"/>
        </w:rPr>
      </w:pPr>
      <w:bookmarkStart w:id="160" w:name="_Toc178701368"/>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38</w:t>
      </w:r>
      <w:r w:rsidRPr="004D0BC3">
        <w:rPr>
          <w:rFonts w:ascii="Arial" w:hAnsi="Arial" w:cs="Arial"/>
        </w:rPr>
        <w:fldChar w:fldCharType="end"/>
      </w:r>
      <w:r w:rsidRPr="004D0BC3">
        <w:rPr>
          <w:rFonts w:ascii="Arial" w:hAnsi="Arial" w:cs="Arial"/>
        </w:rPr>
        <w:t xml:space="preserve"> Vista total de iteraciones</w:t>
      </w:r>
      <w:bookmarkEnd w:id="160"/>
    </w:p>
    <w:p w14:paraId="2FCF9757" w14:textId="77777777" w:rsidR="00E33FB3" w:rsidRPr="004D0BC3" w:rsidRDefault="00E33FB3" w:rsidP="009246B5">
      <w:pPr>
        <w:spacing w:line="360" w:lineRule="auto"/>
        <w:rPr>
          <w:rFonts w:ascii="Arial" w:hAnsi="Arial" w:cs="Arial"/>
          <w:sz w:val="24"/>
          <w:szCs w:val="24"/>
        </w:rPr>
      </w:pPr>
    </w:p>
    <w:p w14:paraId="3D2C3591" w14:textId="298749B5"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Muestra la ventana de inicio para inicializar el valor de las k y enviar la ejecución de k-</w:t>
      </w:r>
      <w:proofErr w:type="spellStart"/>
      <w:r w:rsidRPr="004D0BC3">
        <w:rPr>
          <w:rFonts w:ascii="Arial" w:hAnsi="Arial" w:cs="Arial"/>
          <w:sz w:val="24"/>
          <w:szCs w:val="24"/>
        </w:rPr>
        <w:t>prototype</w:t>
      </w:r>
      <w:proofErr w:type="spellEnd"/>
    </w:p>
    <w:p w14:paraId="227C1647" w14:textId="5C54A4B7" w:rsidR="00D272A1" w:rsidRPr="004D0BC3" w:rsidRDefault="00D272A1" w:rsidP="009246B5">
      <w:pPr>
        <w:spacing w:line="360" w:lineRule="auto"/>
        <w:jc w:val="center"/>
        <w:rPr>
          <w:rFonts w:ascii="Arial" w:hAnsi="Arial" w:cs="Arial"/>
          <w:sz w:val="24"/>
          <w:szCs w:val="24"/>
        </w:rPr>
      </w:pPr>
      <w:r w:rsidRPr="004D0BC3">
        <w:rPr>
          <w:rFonts w:ascii="Arial" w:hAnsi="Arial" w:cs="Arial"/>
          <w:noProof/>
        </w:rPr>
        <w:drawing>
          <wp:inline distT="0" distB="0" distL="0" distR="0" wp14:anchorId="793152E3" wp14:editId="27487188">
            <wp:extent cx="4391025" cy="3483069"/>
            <wp:effectExtent l="0" t="0" r="0" b="0"/>
            <wp:docPr id="1981534553"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4553" name="Imagen 34" descr="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3574" cy="3493023"/>
                    </a:xfrm>
                    <a:prstGeom prst="rect">
                      <a:avLst/>
                    </a:prstGeom>
                    <a:noFill/>
                    <a:ln>
                      <a:noFill/>
                    </a:ln>
                  </pic:spPr>
                </pic:pic>
              </a:graphicData>
            </a:graphic>
          </wp:inline>
        </w:drawing>
      </w:r>
    </w:p>
    <w:p w14:paraId="28980991" w14:textId="606694A7" w:rsidR="00810AF2" w:rsidRPr="004D0BC3" w:rsidRDefault="00C91780" w:rsidP="009246B5">
      <w:pPr>
        <w:pStyle w:val="Descripcin"/>
        <w:spacing w:line="360" w:lineRule="auto"/>
        <w:jc w:val="center"/>
        <w:rPr>
          <w:rFonts w:ascii="Arial" w:hAnsi="Arial" w:cs="Arial"/>
          <w:sz w:val="24"/>
          <w:szCs w:val="24"/>
        </w:rPr>
      </w:pPr>
      <w:bookmarkStart w:id="161" w:name="_Toc178701369"/>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39</w:t>
      </w:r>
      <w:r w:rsidRPr="004D0BC3">
        <w:rPr>
          <w:rFonts w:ascii="Arial" w:hAnsi="Arial" w:cs="Arial"/>
        </w:rPr>
        <w:fldChar w:fldCharType="end"/>
      </w:r>
      <w:r w:rsidRPr="004D0BC3">
        <w:rPr>
          <w:rFonts w:ascii="Arial" w:hAnsi="Arial" w:cs="Arial"/>
        </w:rPr>
        <w:t xml:space="preserve"> Vista principal</w:t>
      </w:r>
      <w:bookmarkEnd w:id="161"/>
    </w:p>
    <w:p w14:paraId="5D18FF23" w14:textId="77777777" w:rsidR="00D027D7" w:rsidRPr="004D0BC3" w:rsidRDefault="00D027D7" w:rsidP="009246B5">
      <w:pPr>
        <w:spacing w:line="360" w:lineRule="auto"/>
        <w:rPr>
          <w:rFonts w:ascii="Arial" w:hAnsi="Arial" w:cs="Arial"/>
          <w:sz w:val="24"/>
          <w:szCs w:val="24"/>
        </w:rPr>
      </w:pPr>
    </w:p>
    <w:p w14:paraId="65F22C8F" w14:textId="55C0B628"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Se vera de la siguiente manera </w:t>
      </w:r>
    </w:p>
    <w:p w14:paraId="546A3DB3" w14:textId="799E0CF0"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46094929" wp14:editId="2C1E8066">
            <wp:extent cx="5791835" cy="1171575"/>
            <wp:effectExtent l="0" t="0" r="0" b="0"/>
            <wp:docPr id="283927591"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7591" name="Imagen 40" descr="Imagen que contiene 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1171575"/>
                    </a:xfrm>
                    <a:prstGeom prst="rect">
                      <a:avLst/>
                    </a:prstGeom>
                    <a:noFill/>
                    <a:ln>
                      <a:noFill/>
                    </a:ln>
                  </pic:spPr>
                </pic:pic>
              </a:graphicData>
            </a:graphic>
          </wp:inline>
        </w:drawing>
      </w:r>
    </w:p>
    <w:p w14:paraId="3270E35E" w14:textId="38B48CD1" w:rsidR="00D272A1" w:rsidRPr="004D0BC3" w:rsidRDefault="00C91780" w:rsidP="009246B5">
      <w:pPr>
        <w:pStyle w:val="Descripcin"/>
        <w:spacing w:line="360" w:lineRule="auto"/>
        <w:jc w:val="center"/>
        <w:rPr>
          <w:rFonts w:ascii="Arial" w:hAnsi="Arial" w:cs="Arial"/>
          <w:sz w:val="24"/>
          <w:szCs w:val="24"/>
        </w:rPr>
      </w:pPr>
      <w:bookmarkStart w:id="162" w:name="_Toc178701370"/>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40</w:t>
      </w:r>
      <w:r w:rsidRPr="004D0BC3">
        <w:rPr>
          <w:rFonts w:ascii="Arial" w:hAnsi="Arial" w:cs="Arial"/>
        </w:rPr>
        <w:fldChar w:fldCharType="end"/>
      </w:r>
      <w:r w:rsidRPr="004D0BC3">
        <w:rPr>
          <w:rFonts w:ascii="Arial" w:hAnsi="Arial" w:cs="Arial"/>
        </w:rPr>
        <w:t xml:space="preserve"> Vista inicialización de ventana principal</w:t>
      </w:r>
      <w:bookmarkEnd w:id="162"/>
    </w:p>
    <w:p w14:paraId="4947E3FA" w14:textId="77777777" w:rsidR="00E33FB3" w:rsidRPr="004D0BC3" w:rsidRDefault="00E33FB3" w:rsidP="009246B5">
      <w:pPr>
        <w:spacing w:line="360" w:lineRule="auto"/>
        <w:rPr>
          <w:rFonts w:ascii="Arial" w:hAnsi="Arial" w:cs="Arial"/>
          <w:sz w:val="24"/>
          <w:szCs w:val="24"/>
        </w:rPr>
      </w:pPr>
    </w:p>
    <w:p w14:paraId="6CBD16EB" w14:textId="77777777" w:rsidR="00E33FB3" w:rsidRPr="004D0BC3" w:rsidRDefault="00E33FB3" w:rsidP="009246B5">
      <w:pPr>
        <w:spacing w:line="360" w:lineRule="auto"/>
        <w:rPr>
          <w:rFonts w:ascii="Arial" w:hAnsi="Arial" w:cs="Arial"/>
          <w:sz w:val="24"/>
          <w:szCs w:val="24"/>
        </w:rPr>
      </w:pPr>
    </w:p>
    <w:p w14:paraId="3C540E6C" w14:textId="77777777" w:rsidR="00E33FB3" w:rsidRPr="004D0BC3" w:rsidRDefault="00E33FB3" w:rsidP="009246B5">
      <w:pPr>
        <w:spacing w:line="360" w:lineRule="auto"/>
        <w:rPr>
          <w:rFonts w:ascii="Arial" w:hAnsi="Arial" w:cs="Arial"/>
          <w:sz w:val="24"/>
          <w:szCs w:val="24"/>
        </w:rPr>
      </w:pPr>
    </w:p>
    <w:p w14:paraId="1FF3E859" w14:textId="2450D69F"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Nos mostrara el aviso de máximas iteraciones </w:t>
      </w:r>
    </w:p>
    <w:p w14:paraId="3F30D1CD" w14:textId="29309EC6" w:rsidR="00D272A1" w:rsidRPr="004D0BC3" w:rsidRDefault="00D272A1" w:rsidP="009246B5">
      <w:pPr>
        <w:spacing w:line="360" w:lineRule="auto"/>
        <w:rPr>
          <w:rFonts w:ascii="Arial" w:hAnsi="Arial" w:cs="Arial"/>
          <w:sz w:val="24"/>
          <w:szCs w:val="24"/>
        </w:rPr>
      </w:pPr>
      <w:r w:rsidRPr="004D0BC3">
        <w:rPr>
          <w:rFonts w:ascii="Arial" w:hAnsi="Arial" w:cs="Arial"/>
          <w:noProof/>
        </w:rPr>
        <w:drawing>
          <wp:inline distT="0" distB="0" distL="0" distR="0" wp14:anchorId="38BAD153" wp14:editId="4172CFB0">
            <wp:extent cx="5791835" cy="3954145"/>
            <wp:effectExtent l="0" t="0" r="0" b="0"/>
            <wp:docPr id="1201816606"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6606" name="Imagen 35" descr="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954145"/>
                    </a:xfrm>
                    <a:prstGeom prst="rect">
                      <a:avLst/>
                    </a:prstGeom>
                    <a:noFill/>
                    <a:ln>
                      <a:noFill/>
                    </a:ln>
                  </pic:spPr>
                </pic:pic>
              </a:graphicData>
            </a:graphic>
          </wp:inline>
        </w:drawing>
      </w:r>
    </w:p>
    <w:p w14:paraId="4CA9A892" w14:textId="1B51475A" w:rsidR="00C91780" w:rsidRPr="004D0BC3" w:rsidRDefault="00C91780" w:rsidP="009246B5">
      <w:pPr>
        <w:pStyle w:val="Descripcin"/>
        <w:spacing w:line="360" w:lineRule="auto"/>
        <w:jc w:val="center"/>
        <w:rPr>
          <w:rFonts w:ascii="Arial" w:hAnsi="Arial" w:cs="Arial"/>
          <w:sz w:val="24"/>
          <w:szCs w:val="24"/>
        </w:rPr>
      </w:pPr>
      <w:bookmarkStart w:id="163" w:name="_Toc178701371"/>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41</w:t>
      </w:r>
      <w:r w:rsidRPr="004D0BC3">
        <w:rPr>
          <w:rFonts w:ascii="Arial" w:hAnsi="Arial" w:cs="Arial"/>
        </w:rPr>
        <w:fldChar w:fldCharType="end"/>
      </w:r>
      <w:r w:rsidRPr="004D0BC3">
        <w:rPr>
          <w:rFonts w:ascii="Arial" w:hAnsi="Arial" w:cs="Arial"/>
        </w:rPr>
        <w:t xml:space="preserve"> Error de la base de datos</w:t>
      </w:r>
      <w:bookmarkEnd w:id="163"/>
    </w:p>
    <w:p w14:paraId="6E6185AB" w14:textId="77777777" w:rsidR="00D027D7" w:rsidRPr="004D0BC3" w:rsidRDefault="00D027D7" w:rsidP="009246B5">
      <w:pPr>
        <w:spacing w:line="360" w:lineRule="auto"/>
        <w:rPr>
          <w:rFonts w:ascii="Arial" w:hAnsi="Arial" w:cs="Arial"/>
          <w:sz w:val="24"/>
          <w:szCs w:val="24"/>
        </w:rPr>
      </w:pPr>
    </w:p>
    <w:p w14:paraId="17B81982" w14:textId="77777777" w:rsidR="00D027D7" w:rsidRPr="004D0BC3" w:rsidRDefault="00D027D7" w:rsidP="009246B5">
      <w:pPr>
        <w:spacing w:line="360" w:lineRule="auto"/>
        <w:rPr>
          <w:rFonts w:ascii="Arial" w:hAnsi="Arial" w:cs="Arial"/>
          <w:sz w:val="24"/>
          <w:szCs w:val="24"/>
        </w:rPr>
      </w:pPr>
    </w:p>
    <w:p w14:paraId="6D8D837C" w14:textId="77777777" w:rsidR="00D027D7" w:rsidRPr="004D0BC3" w:rsidRDefault="00D027D7" w:rsidP="009246B5">
      <w:pPr>
        <w:spacing w:line="360" w:lineRule="auto"/>
        <w:rPr>
          <w:rFonts w:ascii="Arial" w:hAnsi="Arial" w:cs="Arial"/>
          <w:sz w:val="24"/>
          <w:szCs w:val="24"/>
        </w:rPr>
      </w:pPr>
    </w:p>
    <w:p w14:paraId="42AF3ABB" w14:textId="0CB742E2" w:rsidR="00E33FB3" w:rsidRPr="004D0BC3" w:rsidRDefault="00E33FB3" w:rsidP="009246B5">
      <w:pPr>
        <w:spacing w:line="360" w:lineRule="auto"/>
        <w:rPr>
          <w:rFonts w:ascii="Arial" w:hAnsi="Arial" w:cs="Arial"/>
          <w:sz w:val="24"/>
          <w:szCs w:val="24"/>
        </w:rPr>
      </w:pPr>
      <w:r w:rsidRPr="004D0BC3">
        <w:rPr>
          <w:rFonts w:ascii="Arial" w:hAnsi="Arial" w:cs="Arial"/>
          <w:sz w:val="24"/>
          <w:szCs w:val="24"/>
        </w:rPr>
        <w:t xml:space="preserve">Se mostrará de la siguiente manera </w:t>
      </w:r>
    </w:p>
    <w:p w14:paraId="0E87BAA5" w14:textId="41D73AF7" w:rsidR="00E33FB3" w:rsidRPr="004D0BC3" w:rsidRDefault="00E33FB3" w:rsidP="009246B5">
      <w:pPr>
        <w:spacing w:line="360" w:lineRule="auto"/>
        <w:rPr>
          <w:rFonts w:ascii="Arial" w:hAnsi="Arial" w:cs="Arial"/>
          <w:sz w:val="24"/>
          <w:szCs w:val="24"/>
        </w:rPr>
      </w:pPr>
      <w:r w:rsidRPr="004D0BC3">
        <w:rPr>
          <w:rFonts w:ascii="Arial" w:hAnsi="Arial" w:cs="Arial"/>
          <w:noProof/>
        </w:rPr>
        <w:drawing>
          <wp:inline distT="0" distB="0" distL="0" distR="0" wp14:anchorId="158A053B" wp14:editId="78FDDDE2">
            <wp:extent cx="5422900" cy="1645920"/>
            <wp:effectExtent l="0" t="0" r="0" b="0"/>
            <wp:docPr id="71718633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6335" name="Imagen 41"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2900" cy="1645920"/>
                    </a:xfrm>
                    <a:prstGeom prst="rect">
                      <a:avLst/>
                    </a:prstGeom>
                    <a:noFill/>
                    <a:ln>
                      <a:noFill/>
                    </a:ln>
                  </pic:spPr>
                </pic:pic>
              </a:graphicData>
            </a:graphic>
          </wp:inline>
        </w:drawing>
      </w:r>
    </w:p>
    <w:p w14:paraId="3E18D276" w14:textId="3E654FA0" w:rsidR="00E33FB3" w:rsidRPr="004D0BC3" w:rsidRDefault="00C91780" w:rsidP="009246B5">
      <w:pPr>
        <w:pStyle w:val="Descripcin"/>
        <w:spacing w:line="360" w:lineRule="auto"/>
        <w:jc w:val="center"/>
        <w:rPr>
          <w:rFonts w:ascii="Arial" w:hAnsi="Arial" w:cs="Arial"/>
          <w:sz w:val="24"/>
          <w:szCs w:val="24"/>
        </w:rPr>
      </w:pPr>
      <w:bookmarkStart w:id="164" w:name="_Toc178701372"/>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42</w:t>
      </w:r>
      <w:r w:rsidRPr="004D0BC3">
        <w:rPr>
          <w:rFonts w:ascii="Arial" w:hAnsi="Arial" w:cs="Arial"/>
        </w:rPr>
        <w:fldChar w:fldCharType="end"/>
      </w:r>
      <w:r w:rsidRPr="004D0BC3">
        <w:rPr>
          <w:rFonts w:ascii="Arial" w:hAnsi="Arial" w:cs="Arial"/>
        </w:rPr>
        <w:t xml:space="preserve"> Aviso repetir proceso</w:t>
      </w:r>
      <w:bookmarkEnd w:id="164"/>
    </w:p>
    <w:p w14:paraId="4972D92A" w14:textId="77777777" w:rsidR="00D272A1" w:rsidRPr="004D0BC3" w:rsidRDefault="00D272A1" w:rsidP="009246B5">
      <w:pPr>
        <w:spacing w:line="360" w:lineRule="auto"/>
        <w:rPr>
          <w:rFonts w:ascii="Arial" w:hAnsi="Arial" w:cs="Arial"/>
          <w:sz w:val="24"/>
          <w:szCs w:val="24"/>
        </w:rPr>
      </w:pPr>
    </w:p>
    <w:p w14:paraId="100DF78F" w14:textId="77777777" w:rsidR="00D027D7" w:rsidRPr="004D0BC3" w:rsidRDefault="00D027D7" w:rsidP="009246B5">
      <w:pPr>
        <w:spacing w:line="360" w:lineRule="auto"/>
        <w:rPr>
          <w:rFonts w:ascii="Arial" w:hAnsi="Arial" w:cs="Arial"/>
          <w:sz w:val="24"/>
          <w:szCs w:val="24"/>
        </w:rPr>
      </w:pPr>
    </w:p>
    <w:p w14:paraId="3AD4F21B" w14:textId="77777777" w:rsidR="00D027D7" w:rsidRPr="004D0BC3" w:rsidRDefault="00D027D7" w:rsidP="009246B5">
      <w:pPr>
        <w:spacing w:line="360" w:lineRule="auto"/>
        <w:rPr>
          <w:rFonts w:ascii="Arial" w:hAnsi="Arial" w:cs="Arial"/>
          <w:sz w:val="24"/>
          <w:szCs w:val="24"/>
        </w:rPr>
      </w:pPr>
    </w:p>
    <w:p w14:paraId="2F8F0E88" w14:textId="77777777" w:rsidR="00D027D7" w:rsidRPr="004D0BC3" w:rsidRDefault="00D027D7" w:rsidP="009246B5">
      <w:pPr>
        <w:spacing w:line="360" w:lineRule="auto"/>
        <w:rPr>
          <w:rFonts w:ascii="Arial" w:hAnsi="Arial" w:cs="Arial"/>
          <w:sz w:val="24"/>
          <w:szCs w:val="24"/>
        </w:rPr>
      </w:pPr>
    </w:p>
    <w:p w14:paraId="5BBABC09" w14:textId="77777777" w:rsidR="00D027D7" w:rsidRPr="004D0BC3" w:rsidRDefault="00D027D7" w:rsidP="009246B5">
      <w:pPr>
        <w:spacing w:line="360" w:lineRule="auto"/>
        <w:rPr>
          <w:rFonts w:ascii="Arial" w:hAnsi="Arial" w:cs="Arial"/>
          <w:sz w:val="24"/>
          <w:szCs w:val="24"/>
        </w:rPr>
      </w:pPr>
    </w:p>
    <w:p w14:paraId="313DC675" w14:textId="77777777" w:rsidR="00D027D7" w:rsidRPr="004D0BC3" w:rsidRDefault="00D027D7" w:rsidP="009246B5">
      <w:pPr>
        <w:spacing w:line="360" w:lineRule="auto"/>
        <w:rPr>
          <w:rFonts w:ascii="Arial" w:hAnsi="Arial" w:cs="Arial"/>
          <w:sz w:val="24"/>
          <w:szCs w:val="24"/>
        </w:rPr>
      </w:pPr>
    </w:p>
    <w:p w14:paraId="4EE2322F" w14:textId="77777777" w:rsidR="00D027D7" w:rsidRPr="004D0BC3" w:rsidRDefault="00D027D7" w:rsidP="009246B5">
      <w:pPr>
        <w:spacing w:line="360" w:lineRule="auto"/>
        <w:rPr>
          <w:rFonts w:ascii="Arial" w:hAnsi="Arial" w:cs="Arial"/>
          <w:sz w:val="24"/>
          <w:szCs w:val="24"/>
        </w:rPr>
      </w:pPr>
    </w:p>
    <w:p w14:paraId="71C0BAA8" w14:textId="77777777" w:rsidR="00D027D7" w:rsidRPr="004D0BC3" w:rsidRDefault="00D027D7" w:rsidP="009246B5">
      <w:pPr>
        <w:spacing w:line="360" w:lineRule="auto"/>
        <w:rPr>
          <w:rFonts w:ascii="Arial" w:hAnsi="Arial" w:cs="Arial"/>
          <w:sz w:val="24"/>
          <w:szCs w:val="24"/>
        </w:rPr>
      </w:pPr>
    </w:p>
    <w:p w14:paraId="74F3EE1C" w14:textId="77777777" w:rsidR="00D027D7" w:rsidRPr="004D0BC3" w:rsidRDefault="00D027D7" w:rsidP="009246B5">
      <w:pPr>
        <w:spacing w:line="360" w:lineRule="auto"/>
        <w:rPr>
          <w:rFonts w:ascii="Arial" w:hAnsi="Arial" w:cs="Arial"/>
          <w:sz w:val="24"/>
          <w:szCs w:val="24"/>
        </w:rPr>
      </w:pPr>
    </w:p>
    <w:p w14:paraId="043F0E07" w14:textId="77777777" w:rsidR="00D027D7" w:rsidRPr="004D0BC3" w:rsidRDefault="00D027D7" w:rsidP="009246B5">
      <w:pPr>
        <w:spacing w:line="360" w:lineRule="auto"/>
        <w:rPr>
          <w:rFonts w:ascii="Arial" w:hAnsi="Arial" w:cs="Arial"/>
          <w:sz w:val="24"/>
          <w:szCs w:val="24"/>
        </w:rPr>
      </w:pPr>
    </w:p>
    <w:p w14:paraId="290E0178" w14:textId="77777777" w:rsidR="00D027D7" w:rsidRPr="004D0BC3" w:rsidRDefault="00D027D7" w:rsidP="009246B5">
      <w:pPr>
        <w:spacing w:line="360" w:lineRule="auto"/>
        <w:rPr>
          <w:rFonts w:ascii="Arial" w:hAnsi="Arial" w:cs="Arial"/>
          <w:sz w:val="24"/>
          <w:szCs w:val="24"/>
        </w:rPr>
      </w:pPr>
    </w:p>
    <w:p w14:paraId="35C60653" w14:textId="77777777" w:rsidR="00D027D7" w:rsidRPr="004D0BC3" w:rsidRDefault="00D027D7" w:rsidP="009246B5">
      <w:pPr>
        <w:spacing w:line="360" w:lineRule="auto"/>
        <w:rPr>
          <w:rFonts w:ascii="Arial" w:hAnsi="Arial" w:cs="Arial"/>
          <w:sz w:val="24"/>
          <w:szCs w:val="24"/>
        </w:rPr>
      </w:pPr>
    </w:p>
    <w:p w14:paraId="30C8BC5C" w14:textId="77777777" w:rsidR="00D027D7" w:rsidRPr="004D0BC3" w:rsidRDefault="00D027D7" w:rsidP="009246B5">
      <w:pPr>
        <w:spacing w:line="360" w:lineRule="auto"/>
        <w:rPr>
          <w:rFonts w:ascii="Arial" w:hAnsi="Arial" w:cs="Arial"/>
          <w:sz w:val="24"/>
          <w:szCs w:val="24"/>
        </w:rPr>
      </w:pPr>
    </w:p>
    <w:p w14:paraId="71F3A9D8" w14:textId="77777777" w:rsidR="00D027D7" w:rsidRPr="004D0BC3" w:rsidRDefault="00D027D7" w:rsidP="009246B5">
      <w:pPr>
        <w:spacing w:line="360" w:lineRule="auto"/>
        <w:rPr>
          <w:rFonts w:ascii="Arial" w:hAnsi="Arial" w:cs="Arial"/>
          <w:sz w:val="24"/>
          <w:szCs w:val="24"/>
        </w:rPr>
      </w:pPr>
    </w:p>
    <w:p w14:paraId="49E7E029" w14:textId="77777777" w:rsidR="00D027D7" w:rsidRPr="004D0BC3" w:rsidRDefault="00D027D7" w:rsidP="009246B5">
      <w:pPr>
        <w:spacing w:line="360" w:lineRule="auto"/>
        <w:rPr>
          <w:rFonts w:ascii="Arial" w:hAnsi="Arial" w:cs="Arial"/>
          <w:sz w:val="24"/>
          <w:szCs w:val="24"/>
        </w:rPr>
      </w:pPr>
    </w:p>
    <w:p w14:paraId="13ED56E5" w14:textId="77777777" w:rsidR="00D027D7" w:rsidRPr="004D0BC3" w:rsidRDefault="00D027D7" w:rsidP="009246B5">
      <w:pPr>
        <w:spacing w:line="360" w:lineRule="auto"/>
        <w:rPr>
          <w:rFonts w:ascii="Arial" w:hAnsi="Arial" w:cs="Arial"/>
          <w:sz w:val="24"/>
          <w:szCs w:val="24"/>
        </w:rPr>
      </w:pPr>
    </w:p>
    <w:p w14:paraId="6FC8A539" w14:textId="77777777" w:rsidR="00D027D7" w:rsidRPr="004D0BC3" w:rsidRDefault="00D027D7" w:rsidP="009246B5">
      <w:pPr>
        <w:spacing w:line="360" w:lineRule="auto"/>
        <w:rPr>
          <w:rFonts w:ascii="Arial" w:hAnsi="Arial" w:cs="Arial"/>
          <w:sz w:val="24"/>
          <w:szCs w:val="24"/>
        </w:rPr>
      </w:pPr>
    </w:p>
    <w:p w14:paraId="7ACDE908" w14:textId="77777777" w:rsidR="00D027D7" w:rsidRPr="004D0BC3" w:rsidRDefault="00D027D7" w:rsidP="009246B5">
      <w:pPr>
        <w:spacing w:line="360" w:lineRule="auto"/>
        <w:rPr>
          <w:rFonts w:ascii="Arial" w:hAnsi="Arial" w:cs="Arial"/>
          <w:sz w:val="24"/>
          <w:szCs w:val="24"/>
        </w:rPr>
      </w:pPr>
    </w:p>
    <w:p w14:paraId="3C70BAA3" w14:textId="77777777" w:rsidR="00D027D7" w:rsidRPr="004D0BC3" w:rsidRDefault="00D027D7" w:rsidP="009246B5">
      <w:pPr>
        <w:spacing w:line="360" w:lineRule="auto"/>
        <w:rPr>
          <w:rFonts w:ascii="Arial" w:hAnsi="Arial" w:cs="Arial"/>
          <w:sz w:val="24"/>
          <w:szCs w:val="24"/>
        </w:rPr>
      </w:pPr>
    </w:p>
    <w:p w14:paraId="725B0D78" w14:textId="77777777" w:rsidR="00D027D7" w:rsidRPr="004D0BC3" w:rsidRDefault="00D027D7" w:rsidP="009246B5">
      <w:pPr>
        <w:spacing w:line="360" w:lineRule="auto"/>
        <w:rPr>
          <w:rFonts w:ascii="Arial" w:hAnsi="Arial" w:cs="Arial"/>
          <w:sz w:val="24"/>
          <w:szCs w:val="24"/>
        </w:rPr>
      </w:pPr>
    </w:p>
    <w:p w14:paraId="01857C67" w14:textId="44FF2FDF" w:rsidR="00136263" w:rsidRPr="004D0BC3" w:rsidRDefault="00136263" w:rsidP="009246B5">
      <w:pPr>
        <w:pStyle w:val="Ttulo2"/>
        <w:spacing w:line="360" w:lineRule="auto"/>
        <w:rPr>
          <w:rFonts w:cs="Arial"/>
        </w:rPr>
      </w:pPr>
      <w:bookmarkStart w:id="165" w:name="_Toc178701299"/>
      <w:r w:rsidRPr="004D0BC3">
        <w:rPr>
          <w:rFonts w:cs="Arial"/>
        </w:rPr>
        <w:t>Etapa de pruebas</w:t>
      </w:r>
      <w:bookmarkEnd w:id="165"/>
    </w:p>
    <w:p w14:paraId="2C9759F5" w14:textId="77777777" w:rsidR="00136263" w:rsidRPr="004D0BC3" w:rsidRDefault="00136263" w:rsidP="009246B5">
      <w:pPr>
        <w:spacing w:line="360" w:lineRule="auto"/>
        <w:rPr>
          <w:rFonts w:ascii="Arial" w:hAnsi="Arial" w:cs="Arial"/>
        </w:rPr>
      </w:pPr>
    </w:p>
    <w:p w14:paraId="4E2EC292" w14:textId="2CD67871"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 xml:space="preserve">Se eligieron k=3 centros iniciales para el análisis de la base de datos, obtuvimos un total de 6 iteraciones como se muestra en la </w:t>
      </w:r>
      <w:r w:rsidRPr="004D0BC3">
        <w:rPr>
          <w:rFonts w:ascii="Arial" w:hAnsi="Arial" w:cs="Arial"/>
          <w:sz w:val="24"/>
          <w:szCs w:val="24"/>
          <w:highlight w:val="yellow"/>
        </w:rPr>
        <w:t>figura</w:t>
      </w:r>
      <w:r w:rsidRPr="004D0BC3">
        <w:rPr>
          <w:rFonts w:ascii="Arial" w:hAnsi="Arial" w:cs="Arial"/>
          <w:sz w:val="24"/>
          <w:szCs w:val="24"/>
        </w:rPr>
        <w:t xml:space="preserve"> </w:t>
      </w:r>
    </w:p>
    <w:p w14:paraId="16AF6BFA" w14:textId="592F2381"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drawing>
          <wp:inline distT="0" distB="0" distL="0" distR="0" wp14:anchorId="0E133431" wp14:editId="11C5FEF1">
            <wp:extent cx="5791835" cy="3426460"/>
            <wp:effectExtent l="0" t="0" r="0" b="0"/>
            <wp:docPr id="195735511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5114" name="Imagen 1" descr="Tabla&#10;&#10;Descripción generada automáticamente con confianza media"/>
                    <pic:cNvPicPr/>
                  </pic:nvPicPr>
                  <pic:blipFill>
                    <a:blip r:embed="rId61"/>
                    <a:stretch>
                      <a:fillRect/>
                    </a:stretch>
                  </pic:blipFill>
                  <pic:spPr>
                    <a:xfrm>
                      <a:off x="0" y="0"/>
                      <a:ext cx="5791835" cy="3426460"/>
                    </a:xfrm>
                    <a:prstGeom prst="rect">
                      <a:avLst/>
                    </a:prstGeom>
                  </pic:spPr>
                </pic:pic>
              </a:graphicData>
            </a:graphic>
          </wp:inline>
        </w:drawing>
      </w:r>
    </w:p>
    <w:p w14:paraId="6C5877A3" w14:textId="52A5E367" w:rsidR="00667D87" w:rsidRPr="004D0BC3" w:rsidRDefault="003D1D5D" w:rsidP="009246B5">
      <w:pPr>
        <w:pStyle w:val="Descripcin"/>
        <w:spacing w:line="360" w:lineRule="auto"/>
        <w:jc w:val="center"/>
        <w:rPr>
          <w:rFonts w:ascii="Arial" w:hAnsi="Arial" w:cs="Arial"/>
          <w:sz w:val="24"/>
          <w:szCs w:val="24"/>
        </w:rPr>
      </w:pPr>
      <w:bookmarkStart w:id="166" w:name="_Toc178701373"/>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43</w:t>
      </w:r>
      <w:r w:rsidRPr="004D0BC3">
        <w:rPr>
          <w:rFonts w:ascii="Arial" w:hAnsi="Arial" w:cs="Arial"/>
        </w:rPr>
        <w:fldChar w:fldCharType="end"/>
      </w:r>
      <w:r w:rsidRPr="004D0BC3">
        <w:rPr>
          <w:rFonts w:ascii="Arial" w:hAnsi="Arial" w:cs="Arial"/>
        </w:rPr>
        <w:t xml:space="preserve"> Total de iteraciones de la etapa de pruebas</w:t>
      </w:r>
      <w:bookmarkEnd w:id="166"/>
    </w:p>
    <w:p w14:paraId="4D5BCEFD" w14:textId="77777777" w:rsidR="00667D87" w:rsidRPr="004D0BC3" w:rsidRDefault="00667D87" w:rsidP="009246B5">
      <w:pPr>
        <w:pStyle w:val="Ttulo2"/>
        <w:spacing w:line="360" w:lineRule="auto"/>
        <w:jc w:val="both"/>
        <w:rPr>
          <w:rFonts w:cs="Arial"/>
        </w:rPr>
      </w:pPr>
      <w:bookmarkStart w:id="167" w:name="_Toc178701300"/>
      <w:r w:rsidRPr="004D0BC3">
        <w:rPr>
          <w:rFonts w:cs="Arial"/>
        </w:rPr>
        <w:t>Análisis de la primera iteración (K0)</w:t>
      </w:r>
      <w:bookmarkEnd w:id="167"/>
    </w:p>
    <w:p w14:paraId="7BD75413" w14:textId="77777777" w:rsidR="00667D87" w:rsidRPr="004D0BC3" w:rsidRDefault="00667D87" w:rsidP="009246B5">
      <w:pPr>
        <w:spacing w:line="360" w:lineRule="auto"/>
        <w:jc w:val="both"/>
        <w:rPr>
          <w:rFonts w:ascii="Arial" w:hAnsi="Arial" w:cs="Arial"/>
        </w:rPr>
      </w:pPr>
    </w:p>
    <w:p w14:paraId="562096E7"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b/>
          <w:bCs/>
          <w:sz w:val="24"/>
          <w:szCs w:val="24"/>
        </w:rPr>
        <w:lastRenderedPageBreak/>
        <w:drawing>
          <wp:inline distT="0" distB="0" distL="0" distR="0" wp14:anchorId="73D22470" wp14:editId="5FCCC210">
            <wp:extent cx="5791835" cy="2613025"/>
            <wp:effectExtent l="0" t="0" r="0" b="0"/>
            <wp:docPr id="238320447" name="Imagen 1"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0447" name="Imagen 1" descr="Pantalla de computadora&#10;&#10;Descripción generada automáticamente con confianza baja"/>
                    <pic:cNvPicPr/>
                  </pic:nvPicPr>
                  <pic:blipFill>
                    <a:blip r:embed="rId62"/>
                    <a:stretch>
                      <a:fillRect/>
                    </a:stretch>
                  </pic:blipFill>
                  <pic:spPr>
                    <a:xfrm>
                      <a:off x="0" y="0"/>
                      <a:ext cx="5791835" cy="2613025"/>
                    </a:xfrm>
                    <a:prstGeom prst="rect">
                      <a:avLst/>
                    </a:prstGeom>
                  </pic:spPr>
                </pic:pic>
              </a:graphicData>
            </a:graphic>
          </wp:inline>
        </w:drawing>
      </w:r>
    </w:p>
    <w:p w14:paraId="6F9647D1" w14:textId="6F28B3BE" w:rsidR="003D1D5D" w:rsidRPr="004D0BC3" w:rsidRDefault="003D1D5D" w:rsidP="009246B5">
      <w:pPr>
        <w:pStyle w:val="Descripcin"/>
        <w:spacing w:line="360" w:lineRule="auto"/>
        <w:jc w:val="center"/>
        <w:rPr>
          <w:rFonts w:ascii="Arial" w:hAnsi="Arial" w:cs="Arial"/>
        </w:rPr>
      </w:pPr>
      <w:bookmarkStart w:id="168" w:name="_Toc178701374"/>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44</w:t>
      </w:r>
      <w:r w:rsidRPr="004D0BC3">
        <w:rPr>
          <w:rFonts w:ascii="Arial" w:hAnsi="Arial" w:cs="Arial"/>
        </w:rPr>
        <w:fldChar w:fldCharType="end"/>
      </w:r>
      <w:r w:rsidRPr="004D0BC3">
        <w:rPr>
          <w:rFonts w:ascii="Arial" w:hAnsi="Arial" w:cs="Arial"/>
        </w:rPr>
        <w:t xml:space="preserve"> Datos de la primera iteración</w:t>
      </w:r>
      <w:bookmarkEnd w:id="168"/>
    </w:p>
    <w:p w14:paraId="598A3639" w14:textId="4429781A" w:rsidR="009246B5" w:rsidRPr="004D0BC3" w:rsidRDefault="009246B5" w:rsidP="009246B5">
      <w:pPr>
        <w:spacing w:line="360" w:lineRule="auto"/>
        <w:jc w:val="both"/>
        <w:rPr>
          <w:rFonts w:ascii="Arial" w:hAnsi="Arial" w:cs="Arial"/>
          <w:sz w:val="24"/>
          <w:szCs w:val="24"/>
        </w:rPr>
      </w:pPr>
      <w:r w:rsidRPr="004D0BC3">
        <w:rPr>
          <w:rFonts w:ascii="Arial" w:hAnsi="Arial" w:cs="Arial"/>
          <w:sz w:val="24"/>
          <w:szCs w:val="24"/>
        </w:rPr>
        <w:t>Con una iteración resultante con los siguientes datos:</w:t>
      </w:r>
    </w:p>
    <w:p w14:paraId="3B5D2C3A" w14:textId="65A01290" w:rsidR="004B4FC5" w:rsidRPr="004D0BC3" w:rsidRDefault="003D1D5D" w:rsidP="009246B5">
      <w:pPr>
        <w:pStyle w:val="Descripcin"/>
        <w:spacing w:line="360" w:lineRule="auto"/>
        <w:jc w:val="center"/>
        <w:rPr>
          <w:rFonts w:ascii="Arial" w:hAnsi="Arial" w:cs="Arial"/>
          <w:color w:val="auto"/>
          <w:sz w:val="32"/>
          <w:szCs w:val="32"/>
        </w:rPr>
      </w:pPr>
      <w:bookmarkStart w:id="169" w:name="_Toc178701420"/>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Pr="004D0BC3">
        <w:rPr>
          <w:rFonts w:ascii="Arial" w:hAnsi="Arial" w:cs="Arial"/>
          <w:noProof/>
          <w:color w:val="auto"/>
          <w:sz w:val="22"/>
          <w:szCs w:val="22"/>
        </w:rPr>
        <w:t>27</w:t>
      </w:r>
      <w:r w:rsidRPr="004D0BC3">
        <w:rPr>
          <w:rFonts w:ascii="Arial" w:hAnsi="Arial" w:cs="Arial"/>
          <w:color w:val="auto"/>
          <w:sz w:val="22"/>
          <w:szCs w:val="22"/>
        </w:rPr>
        <w:fldChar w:fldCharType="end"/>
      </w:r>
      <w:r w:rsidRPr="004D0BC3">
        <w:rPr>
          <w:rFonts w:ascii="Arial" w:hAnsi="Arial" w:cs="Arial"/>
          <w:color w:val="auto"/>
          <w:sz w:val="22"/>
          <w:szCs w:val="22"/>
        </w:rPr>
        <w:t xml:space="preserve"> Datos resultantes de la iteración K0</w:t>
      </w:r>
      <w:bookmarkEnd w:id="169"/>
    </w:p>
    <w:tbl>
      <w:tblPr>
        <w:tblStyle w:val="Tablaconcuadrcula4-nfasis4"/>
        <w:tblW w:w="3183" w:type="dxa"/>
        <w:jc w:val="center"/>
        <w:tblLook w:val="04A0" w:firstRow="1" w:lastRow="0" w:firstColumn="1" w:lastColumn="0" w:noHBand="0" w:noVBand="1"/>
      </w:tblPr>
      <w:tblGrid>
        <w:gridCol w:w="2391"/>
        <w:gridCol w:w="1164"/>
      </w:tblGrid>
      <w:tr w:rsidR="004B4FC5" w:rsidRPr="004B4FC5" w14:paraId="2155AE31" w14:textId="77777777" w:rsidTr="004B4F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183" w:type="dxa"/>
            <w:gridSpan w:val="2"/>
            <w:noWrap/>
            <w:hideMark/>
          </w:tcPr>
          <w:p w14:paraId="6CCD76DB" w14:textId="77777777" w:rsidR="004B4FC5" w:rsidRPr="004B4FC5" w:rsidRDefault="004B4FC5" w:rsidP="009246B5">
            <w:pPr>
              <w:spacing w:line="360" w:lineRule="auto"/>
              <w:jc w:val="both"/>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ITERACIÓN K0</w:t>
            </w:r>
          </w:p>
        </w:tc>
      </w:tr>
      <w:tr w:rsidR="004B4FC5" w:rsidRPr="004B4FC5" w14:paraId="072D421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F08406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Age</w:t>
            </w:r>
          </w:p>
        </w:tc>
        <w:tc>
          <w:tcPr>
            <w:tcW w:w="978" w:type="dxa"/>
            <w:hideMark/>
          </w:tcPr>
          <w:p w14:paraId="2A9A9405"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30</w:t>
            </w:r>
          </w:p>
        </w:tc>
      </w:tr>
      <w:tr w:rsidR="004B4FC5" w:rsidRPr="004B4FC5" w14:paraId="3F000557"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E4CF74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Gender</w:t>
            </w:r>
            <w:proofErr w:type="spellEnd"/>
          </w:p>
        </w:tc>
        <w:tc>
          <w:tcPr>
            <w:tcW w:w="978" w:type="dxa"/>
            <w:hideMark/>
          </w:tcPr>
          <w:p w14:paraId="19B7E605"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Male</w:t>
            </w:r>
          </w:p>
        </w:tc>
      </w:tr>
      <w:tr w:rsidR="004B4FC5" w:rsidRPr="004B4FC5" w14:paraId="5919C51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ED9A4EE"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Polyuria</w:t>
            </w:r>
            <w:proofErr w:type="spellEnd"/>
          </w:p>
        </w:tc>
        <w:tc>
          <w:tcPr>
            <w:tcW w:w="978" w:type="dxa"/>
            <w:hideMark/>
          </w:tcPr>
          <w:p w14:paraId="7E9945DA"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BCA5B0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CAAD7CD"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Polydipsia</w:t>
            </w:r>
            <w:proofErr w:type="spellEnd"/>
          </w:p>
        </w:tc>
        <w:tc>
          <w:tcPr>
            <w:tcW w:w="978" w:type="dxa"/>
            <w:hideMark/>
          </w:tcPr>
          <w:p w14:paraId="5125A226"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7F34A307" w14:textId="77777777" w:rsidTr="004B4FC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0D120EF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sudden_weight_loss</w:t>
            </w:r>
            <w:proofErr w:type="spellEnd"/>
          </w:p>
        </w:tc>
        <w:tc>
          <w:tcPr>
            <w:tcW w:w="978" w:type="dxa"/>
            <w:hideMark/>
          </w:tcPr>
          <w:p w14:paraId="08D56FF4"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A664F4B"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215F370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weakness</w:t>
            </w:r>
            <w:proofErr w:type="spellEnd"/>
          </w:p>
        </w:tc>
        <w:tc>
          <w:tcPr>
            <w:tcW w:w="978" w:type="dxa"/>
            <w:hideMark/>
          </w:tcPr>
          <w:p w14:paraId="5CCE1E1E"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5D85A41"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1FCEDC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Polyphagia</w:t>
            </w:r>
            <w:proofErr w:type="spellEnd"/>
          </w:p>
        </w:tc>
        <w:tc>
          <w:tcPr>
            <w:tcW w:w="978" w:type="dxa"/>
            <w:hideMark/>
          </w:tcPr>
          <w:p w14:paraId="0F39C21C"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E7C3B3F"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80B3E4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Genital_thrush</w:t>
            </w:r>
            <w:proofErr w:type="spellEnd"/>
          </w:p>
        </w:tc>
        <w:tc>
          <w:tcPr>
            <w:tcW w:w="978" w:type="dxa"/>
            <w:hideMark/>
          </w:tcPr>
          <w:p w14:paraId="72616C14"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713345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1EF99CA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visual_blurring</w:t>
            </w:r>
            <w:proofErr w:type="spellEnd"/>
          </w:p>
        </w:tc>
        <w:tc>
          <w:tcPr>
            <w:tcW w:w="978" w:type="dxa"/>
            <w:hideMark/>
          </w:tcPr>
          <w:p w14:paraId="68FB986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A60168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56CB9D8F"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Itching</w:t>
            </w:r>
            <w:proofErr w:type="spellEnd"/>
          </w:p>
        </w:tc>
        <w:tc>
          <w:tcPr>
            <w:tcW w:w="978" w:type="dxa"/>
            <w:hideMark/>
          </w:tcPr>
          <w:p w14:paraId="5C685A61"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48AB38D8"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34C0F7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Irritability</w:t>
            </w:r>
            <w:proofErr w:type="spellEnd"/>
          </w:p>
        </w:tc>
        <w:tc>
          <w:tcPr>
            <w:tcW w:w="978" w:type="dxa"/>
            <w:hideMark/>
          </w:tcPr>
          <w:p w14:paraId="57FAB980"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6439A35"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BB08C09"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delayed_healing</w:t>
            </w:r>
            <w:proofErr w:type="spellEnd"/>
          </w:p>
        </w:tc>
        <w:tc>
          <w:tcPr>
            <w:tcW w:w="978" w:type="dxa"/>
            <w:hideMark/>
          </w:tcPr>
          <w:p w14:paraId="6EF91FBD"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14B6692"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4A7FC98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partial_paresis</w:t>
            </w:r>
            <w:proofErr w:type="spellEnd"/>
          </w:p>
        </w:tc>
        <w:tc>
          <w:tcPr>
            <w:tcW w:w="978" w:type="dxa"/>
            <w:hideMark/>
          </w:tcPr>
          <w:p w14:paraId="23633DED"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51B06B2"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34AAAEB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lastRenderedPageBreak/>
              <w:t>muscle_stiffness</w:t>
            </w:r>
            <w:proofErr w:type="spellEnd"/>
          </w:p>
        </w:tc>
        <w:tc>
          <w:tcPr>
            <w:tcW w:w="978" w:type="dxa"/>
            <w:hideMark/>
          </w:tcPr>
          <w:p w14:paraId="12FDFE8C"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0181F2F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68DC993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Alopecia</w:t>
            </w:r>
          </w:p>
        </w:tc>
        <w:tc>
          <w:tcPr>
            <w:tcW w:w="978" w:type="dxa"/>
            <w:hideMark/>
          </w:tcPr>
          <w:p w14:paraId="71EF399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73CB1FEA"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71528063"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Obesity</w:t>
            </w:r>
            <w:proofErr w:type="spellEnd"/>
          </w:p>
        </w:tc>
        <w:tc>
          <w:tcPr>
            <w:tcW w:w="978" w:type="dxa"/>
            <w:hideMark/>
          </w:tcPr>
          <w:p w14:paraId="05143893"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935E547"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05" w:type="dxa"/>
            <w:hideMark/>
          </w:tcPr>
          <w:p w14:paraId="52943CE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class</w:t>
            </w:r>
            <w:proofErr w:type="spellEnd"/>
          </w:p>
        </w:tc>
        <w:tc>
          <w:tcPr>
            <w:tcW w:w="978" w:type="dxa"/>
            <w:hideMark/>
          </w:tcPr>
          <w:p w14:paraId="1BF17583"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Negative</w:t>
            </w:r>
          </w:p>
        </w:tc>
      </w:tr>
    </w:tbl>
    <w:p w14:paraId="0B30753C" w14:textId="77777777" w:rsidR="004B4FC5" w:rsidRPr="004D0BC3" w:rsidRDefault="004B4FC5" w:rsidP="009246B5">
      <w:pPr>
        <w:spacing w:line="360" w:lineRule="auto"/>
        <w:jc w:val="both"/>
        <w:rPr>
          <w:rFonts w:ascii="Arial" w:hAnsi="Arial" w:cs="Arial"/>
          <w:sz w:val="24"/>
          <w:szCs w:val="24"/>
        </w:rPr>
      </w:pPr>
    </w:p>
    <w:p w14:paraId="5C49A728" w14:textId="78F5DD1C"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K0</w:t>
      </w:r>
    </w:p>
    <w:p w14:paraId="109E9954"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Edad:</w:t>
      </w:r>
    </w:p>
    <w:p w14:paraId="2F6CDF4B" w14:textId="77777777" w:rsidR="00667D87" w:rsidRPr="004D0BC3" w:rsidRDefault="00667D87" w:rsidP="009246B5">
      <w:pPr>
        <w:pStyle w:val="Prrafodelista"/>
        <w:numPr>
          <w:ilvl w:val="0"/>
          <w:numId w:val="125"/>
        </w:numPr>
        <w:spacing w:line="360" w:lineRule="auto"/>
        <w:jc w:val="both"/>
        <w:rPr>
          <w:rFonts w:ascii="Arial" w:hAnsi="Arial" w:cs="Arial"/>
          <w:sz w:val="24"/>
          <w:szCs w:val="24"/>
        </w:rPr>
      </w:pPr>
      <w:r w:rsidRPr="004D0BC3">
        <w:rPr>
          <w:rFonts w:ascii="Arial" w:hAnsi="Arial" w:cs="Arial"/>
          <w:sz w:val="24"/>
          <w:szCs w:val="24"/>
        </w:rPr>
        <w:t>En la agrupación inicial, la edad varía ligeramente, con un rango entre 25 y 40 años, con una concentración importante entre los 27 y 30 años.</w:t>
      </w:r>
    </w:p>
    <w:p w14:paraId="7EBF076D" w14:textId="77777777" w:rsidR="00667D87" w:rsidRPr="004D0BC3" w:rsidRDefault="00667D87" w:rsidP="009246B5">
      <w:pPr>
        <w:pStyle w:val="Prrafodelista"/>
        <w:numPr>
          <w:ilvl w:val="0"/>
          <w:numId w:val="125"/>
        </w:numPr>
        <w:spacing w:line="360" w:lineRule="auto"/>
        <w:jc w:val="both"/>
        <w:rPr>
          <w:rFonts w:ascii="Arial" w:hAnsi="Arial" w:cs="Arial"/>
          <w:sz w:val="24"/>
          <w:szCs w:val="24"/>
        </w:rPr>
      </w:pPr>
      <w:r w:rsidRPr="004D0BC3">
        <w:rPr>
          <w:rFonts w:ascii="Arial" w:hAnsi="Arial" w:cs="Arial"/>
          <w:sz w:val="24"/>
          <w:szCs w:val="24"/>
        </w:rPr>
        <w:t>En la iteración final, se observa que el prototipo resultante tiene una edad de 30 años.</w:t>
      </w:r>
    </w:p>
    <w:p w14:paraId="018CCFDF"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Género:</w:t>
      </w:r>
    </w:p>
    <w:p w14:paraId="120F477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En la iteración k0, hay una mezcla de géneros, pero el clúster final está definido predominantemente por </w:t>
      </w:r>
      <w:r w:rsidRPr="004D0BC3">
        <w:rPr>
          <w:rFonts w:ascii="Arial" w:hAnsi="Arial" w:cs="Arial"/>
          <w:b/>
          <w:bCs/>
          <w:sz w:val="24"/>
          <w:szCs w:val="24"/>
        </w:rPr>
        <w:t>hombres</w:t>
      </w:r>
      <w:r w:rsidRPr="004D0BC3">
        <w:rPr>
          <w:rFonts w:ascii="Arial" w:hAnsi="Arial" w:cs="Arial"/>
          <w:sz w:val="24"/>
          <w:szCs w:val="24"/>
        </w:rPr>
        <w:t xml:space="preserve"> en la iteración final.</w:t>
      </w:r>
    </w:p>
    <w:p w14:paraId="6F34CB69"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Síntomas clínicos (</w:t>
      </w:r>
      <w:proofErr w:type="spellStart"/>
      <w:r w:rsidRPr="005C5B87">
        <w:rPr>
          <w:rFonts w:ascii="Arial" w:hAnsi="Arial" w:cs="Arial"/>
          <w:b/>
          <w:bCs/>
          <w:sz w:val="24"/>
          <w:szCs w:val="24"/>
        </w:rPr>
        <w:t>Polyuria</w:t>
      </w:r>
      <w:proofErr w:type="spellEnd"/>
      <w:r w:rsidRPr="005C5B87">
        <w:rPr>
          <w:rFonts w:ascii="Arial" w:hAnsi="Arial" w:cs="Arial"/>
          <w:b/>
          <w:bCs/>
          <w:sz w:val="24"/>
          <w:szCs w:val="24"/>
        </w:rPr>
        <w:t xml:space="preserve">, </w:t>
      </w:r>
      <w:proofErr w:type="spellStart"/>
      <w:r w:rsidRPr="005C5B87">
        <w:rPr>
          <w:rFonts w:ascii="Arial" w:hAnsi="Arial" w:cs="Arial"/>
          <w:b/>
          <w:bCs/>
          <w:sz w:val="24"/>
          <w:szCs w:val="24"/>
        </w:rPr>
        <w:t>Polydipsia</w:t>
      </w:r>
      <w:proofErr w:type="spellEnd"/>
      <w:r w:rsidRPr="005C5B87">
        <w:rPr>
          <w:rFonts w:ascii="Arial" w:hAnsi="Arial" w:cs="Arial"/>
          <w:b/>
          <w:bCs/>
          <w:sz w:val="24"/>
          <w:szCs w:val="24"/>
        </w:rPr>
        <w:t>, etc.):</w:t>
      </w:r>
    </w:p>
    <w:p w14:paraId="1085EEEB" w14:textId="31F7F827" w:rsidR="004B4FC5"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La iteración final muestra una consolidación donde todos los síntomas resultan negativos, lo que sugiere que el centro de este clúster agrupa pacientes que no presentan estos síntomas (como pérdida de peso, polifagia, debilidad, etc.).</w:t>
      </w:r>
    </w:p>
    <w:p w14:paraId="75F1BC21" w14:textId="77777777" w:rsidR="00667D87" w:rsidRPr="005C5B87" w:rsidRDefault="00667D87" w:rsidP="009246B5">
      <w:pPr>
        <w:spacing w:line="360" w:lineRule="auto"/>
        <w:jc w:val="both"/>
        <w:rPr>
          <w:rFonts w:ascii="Arial" w:hAnsi="Arial" w:cs="Arial"/>
          <w:sz w:val="24"/>
          <w:szCs w:val="24"/>
        </w:rPr>
      </w:pPr>
      <w:r w:rsidRPr="005C5B87">
        <w:rPr>
          <w:rFonts w:ascii="Arial" w:hAnsi="Arial" w:cs="Arial"/>
          <w:b/>
          <w:bCs/>
          <w:sz w:val="24"/>
          <w:szCs w:val="24"/>
        </w:rPr>
        <w:t>Clase:</w:t>
      </w:r>
    </w:p>
    <w:p w14:paraId="55CB335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El valor final de la clase es "Negative," lo que indica que este clúster agrupa principalmente a personas </w:t>
      </w:r>
      <w:r w:rsidRPr="004D0BC3">
        <w:rPr>
          <w:rFonts w:ascii="Arial" w:hAnsi="Arial" w:cs="Arial"/>
          <w:b/>
          <w:bCs/>
          <w:sz w:val="24"/>
          <w:szCs w:val="24"/>
        </w:rPr>
        <w:t>no diabéticas</w:t>
      </w:r>
      <w:r w:rsidRPr="004D0BC3">
        <w:rPr>
          <w:rFonts w:ascii="Arial" w:hAnsi="Arial" w:cs="Arial"/>
          <w:sz w:val="24"/>
          <w:szCs w:val="24"/>
        </w:rPr>
        <w:t>.</w:t>
      </w:r>
    </w:p>
    <w:p w14:paraId="6F7CE25F" w14:textId="77777777" w:rsidR="00667D87" w:rsidRPr="005C5B87" w:rsidRDefault="00667D87" w:rsidP="009246B5">
      <w:pPr>
        <w:spacing w:line="360" w:lineRule="auto"/>
        <w:jc w:val="both"/>
        <w:rPr>
          <w:rFonts w:ascii="Arial" w:hAnsi="Arial" w:cs="Arial"/>
          <w:b/>
          <w:bCs/>
          <w:sz w:val="24"/>
          <w:szCs w:val="24"/>
        </w:rPr>
      </w:pPr>
      <w:r w:rsidRPr="005C5B87">
        <w:rPr>
          <w:rFonts w:ascii="Arial" w:hAnsi="Arial" w:cs="Arial"/>
          <w:b/>
          <w:bCs/>
          <w:sz w:val="24"/>
          <w:szCs w:val="24"/>
        </w:rPr>
        <w:t>Observaciones sobre la evolución:</w:t>
      </w:r>
    </w:p>
    <w:p w14:paraId="4949750E" w14:textId="513159F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La agrupación k0 muestra casos con algunas variaciones, tanto en edad como en síntomas, y parece que la iteración final ha identificado un grupo específico con personas que no tienen síntomas significativos y son predominantemente hombres de 30 años con diagnósticos negativos.</w:t>
      </w:r>
    </w:p>
    <w:p w14:paraId="221C7341" w14:textId="77777777" w:rsidR="00667D87" w:rsidRPr="004D0BC3" w:rsidRDefault="00667D87" w:rsidP="009246B5">
      <w:pPr>
        <w:pStyle w:val="Ttulo2"/>
        <w:spacing w:line="360" w:lineRule="auto"/>
        <w:jc w:val="both"/>
        <w:rPr>
          <w:rFonts w:cs="Arial"/>
        </w:rPr>
      </w:pPr>
      <w:bookmarkStart w:id="170" w:name="_Toc178701301"/>
      <w:r w:rsidRPr="004D0BC3">
        <w:rPr>
          <w:rFonts w:cs="Arial"/>
        </w:rPr>
        <w:lastRenderedPageBreak/>
        <w:t>Análisis de la segunda iteración (K1)</w:t>
      </w:r>
      <w:bookmarkEnd w:id="170"/>
    </w:p>
    <w:p w14:paraId="5203E179" w14:textId="77777777" w:rsidR="00667D87" w:rsidRPr="004D0BC3" w:rsidRDefault="00667D87" w:rsidP="009246B5">
      <w:pPr>
        <w:spacing w:line="360" w:lineRule="auto"/>
        <w:jc w:val="both"/>
        <w:rPr>
          <w:rFonts w:ascii="Arial" w:hAnsi="Arial" w:cs="Arial"/>
        </w:rPr>
      </w:pPr>
    </w:p>
    <w:p w14:paraId="387E3DEF"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drawing>
          <wp:inline distT="0" distB="0" distL="0" distR="0" wp14:anchorId="4D3DD6E0" wp14:editId="58691AE7">
            <wp:extent cx="5791835" cy="2639695"/>
            <wp:effectExtent l="0" t="0" r="0" b="0"/>
            <wp:docPr id="917014357" name="Imagen 1"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4357" name="Imagen 1" descr="Pantalla de computadora&#10;&#10;Descripción generada automáticamente con confianza baja"/>
                    <pic:cNvPicPr/>
                  </pic:nvPicPr>
                  <pic:blipFill>
                    <a:blip r:embed="rId63"/>
                    <a:stretch>
                      <a:fillRect/>
                    </a:stretch>
                  </pic:blipFill>
                  <pic:spPr>
                    <a:xfrm>
                      <a:off x="0" y="0"/>
                      <a:ext cx="5791835" cy="2639695"/>
                    </a:xfrm>
                    <a:prstGeom prst="rect">
                      <a:avLst/>
                    </a:prstGeom>
                  </pic:spPr>
                </pic:pic>
              </a:graphicData>
            </a:graphic>
          </wp:inline>
        </w:drawing>
      </w:r>
    </w:p>
    <w:p w14:paraId="2E04FB2C" w14:textId="7067F83F" w:rsidR="003D1D5D" w:rsidRPr="004D0BC3" w:rsidRDefault="003D1D5D" w:rsidP="009246B5">
      <w:pPr>
        <w:pStyle w:val="Descripcin"/>
        <w:spacing w:line="360" w:lineRule="auto"/>
        <w:jc w:val="center"/>
        <w:rPr>
          <w:rFonts w:ascii="Arial" w:hAnsi="Arial" w:cs="Arial"/>
          <w:sz w:val="24"/>
          <w:szCs w:val="24"/>
        </w:rPr>
      </w:pPr>
      <w:bookmarkStart w:id="171" w:name="_Toc178701375"/>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45</w:t>
      </w:r>
      <w:r w:rsidRPr="004D0BC3">
        <w:rPr>
          <w:rFonts w:ascii="Arial" w:hAnsi="Arial" w:cs="Arial"/>
        </w:rPr>
        <w:fldChar w:fldCharType="end"/>
      </w:r>
      <w:r w:rsidRPr="004D0BC3">
        <w:rPr>
          <w:rFonts w:ascii="Arial" w:hAnsi="Arial" w:cs="Arial"/>
        </w:rPr>
        <w:t xml:space="preserve"> Datos de la segunda iteración</w:t>
      </w:r>
      <w:bookmarkEnd w:id="171"/>
    </w:p>
    <w:p w14:paraId="5E1AD1F0"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Con una iteración resultante con los siguientes datos:</w:t>
      </w:r>
    </w:p>
    <w:p w14:paraId="4B21242B" w14:textId="0EAE6CAE" w:rsidR="003D1D5D" w:rsidRPr="004D0BC3" w:rsidRDefault="003D1D5D" w:rsidP="009246B5">
      <w:pPr>
        <w:pStyle w:val="Descripcin"/>
        <w:spacing w:line="360" w:lineRule="auto"/>
        <w:jc w:val="center"/>
        <w:rPr>
          <w:rFonts w:ascii="Arial" w:hAnsi="Arial" w:cs="Arial"/>
          <w:color w:val="auto"/>
          <w:sz w:val="32"/>
          <w:szCs w:val="32"/>
        </w:rPr>
      </w:pPr>
      <w:bookmarkStart w:id="172" w:name="_Toc178701421"/>
      <w:r w:rsidRPr="004D0BC3">
        <w:rPr>
          <w:rFonts w:ascii="Arial" w:hAnsi="Arial" w:cs="Arial"/>
          <w:color w:val="auto"/>
          <w:sz w:val="22"/>
          <w:szCs w:val="22"/>
        </w:rPr>
        <w:t xml:space="preserve">Tabla </w:t>
      </w:r>
      <w:r w:rsidRPr="004D0BC3">
        <w:rPr>
          <w:rFonts w:ascii="Arial" w:hAnsi="Arial" w:cs="Arial"/>
          <w:color w:val="auto"/>
          <w:sz w:val="22"/>
          <w:szCs w:val="22"/>
        </w:rPr>
        <w:fldChar w:fldCharType="begin"/>
      </w:r>
      <w:r w:rsidRPr="004D0BC3">
        <w:rPr>
          <w:rFonts w:ascii="Arial" w:hAnsi="Arial" w:cs="Arial"/>
          <w:color w:val="auto"/>
          <w:sz w:val="22"/>
          <w:szCs w:val="22"/>
        </w:rPr>
        <w:instrText xml:space="preserve"> SEQ Tabla \* ARABIC </w:instrText>
      </w:r>
      <w:r w:rsidRPr="004D0BC3">
        <w:rPr>
          <w:rFonts w:ascii="Arial" w:hAnsi="Arial" w:cs="Arial"/>
          <w:color w:val="auto"/>
          <w:sz w:val="22"/>
          <w:szCs w:val="22"/>
        </w:rPr>
        <w:fldChar w:fldCharType="separate"/>
      </w:r>
      <w:r w:rsidRPr="004D0BC3">
        <w:rPr>
          <w:rFonts w:ascii="Arial" w:hAnsi="Arial" w:cs="Arial"/>
          <w:noProof/>
          <w:color w:val="auto"/>
          <w:sz w:val="22"/>
          <w:szCs w:val="22"/>
        </w:rPr>
        <w:t>29</w:t>
      </w:r>
      <w:r w:rsidRPr="004D0BC3">
        <w:rPr>
          <w:rFonts w:ascii="Arial" w:hAnsi="Arial" w:cs="Arial"/>
          <w:color w:val="auto"/>
          <w:sz w:val="22"/>
          <w:szCs w:val="22"/>
        </w:rPr>
        <w:fldChar w:fldCharType="end"/>
      </w:r>
      <w:r w:rsidRPr="004D0BC3">
        <w:rPr>
          <w:rFonts w:ascii="Arial" w:hAnsi="Arial" w:cs="Arial"/>
          <w:color w:val="auto"/>
          <w:sz w:val="22"/>
          <w:szCs w:val="22"/>
        </w:rPr>
        <w:t xml:space="preserve"> Datos resultantes de la iteración K1</w:t>
      </w:r>
      <w:bookmarkEnd w:id="172"/>
    </w:p>
    <w:tbl>
      <w:tblPr>
        <w:tblStyle w:val="Tablaconcuadrcula4-nfasis4"/>
        <w:tblW w:w="3780" w:type="dxa"/>
        <w:jc w:val="center"/>
        <w:tblLook w:val="04A0" w:firstRow="1" w:lastRow="0" w:firstColumn="1" w:lastColumn="0" w:noHBand="0" w:noVBand="1"/>
      </w:tblPr>
      <w:tblGrid>
        <w:gridCol w:w="2580"/>
        <w:gridCol w:w="1200"/>
      </w:tblGrid>
      <w:tr w:rsidR="004B4FC5" w:rsidRPr="004B4FC5" w14:paraId="757419DE" w14:textId="77777777" w:rsidTr="004B4F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780" w:type="dxa"/>
            <w:gridSpan w:val="2"/>
            <w:noWrap/>
            <w:hideMark/>
          </w:tcPr>
          <w:p w14:paraId="416C5E8D" w14:textId="56E4E052" w:rsidR="004B4FC5" w:rsidRPr="004B4FC5" w:rsidRDefault="004B4FC5" w:rsidP="009246B5">
            <w:pPr>
              <w:spacing w:line="360" w:lineRule="auto"/>
              <w:jc w:val="both"/>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ITERACIÓN K</w:t>
            </w:r>
            <w:r w:rsidR="001D415A" w:rsidRPr="004D0BC3">
              <w:rPr>
                <w:rFonts w:ascii="Arial" w:eastAsia="Times New Roman" w:hAnsi="Arial" w:cs="Arial"/>
                <w:color w:val="000000"/>
                <w:sz w:val="24"/>
                <w:szCs w:val="24"/>
                <w:lang w:eastAsia="es-MX"/>
              </w:rPr>
              <w:t>1</w:t>
            </w:r>
          </w:p>
        </w:tc>
      </w:tr>
      <w:tr w:rsidR="004B4FC5" w:rsidRPr="004B4FC5" w14:paraId="1EDE0D31"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21140E7"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Age</w:t>
            </w:r>
          </w:p>
        </w:tc>
        <w:tc>
          <w:tcPr>
            <w:tcW w:w="1200" w:type="dxa"/>
            <w:hideMark/>
          </w:tcPr>
          <w:p w14:paraId="6AF39D15"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48</w:t>
            </w:r>
          </w:p>
        </w:tc>
      </w:tr>
      <w:tr w:rsidR="004B4FC5" w:rsidRPr="004B4FC5" w14:paraId="7E88490A"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7ACE43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Gender</w:t>
            </w:r>
            <w:proofErr w:type="spellEnd"/>
          </w:p>
        </w:tc>
        <w:tc>
          <w:tcPr>
            <w:tcW w:w="1200" w:type="dxa"/>
            <w:hideMark/>
          </w:tcPr>
          <w:p w14:paraId="4EBB325F" w14:textId="69FEFF91" w:rsidR="004B4FC5" w:rsidRPr="004B4FC5"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D0BC3">
              <w:rPr>
                <w:rFonts w:ascii="Arial" w:eastAsia="Times New Roman" w:hAnsi="Arial" w:cs="Arial"/>
                <w:color w:val="000000"/>
                <w:sz w:val="24"/>
                <w:szCs w:val="24"/>
                <w:lang w:eastAsia="es-MX"/>
              </w:rPr>
              <w:t>Male</w:t>
            </w:r>
          </w:p>
        </w:tc>
      </w:tr>
      <w:tr w:rsidR="004B4FC5" w:rsidRPr="004B4FC5" w14:paraId="01E4E4A0"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D66FF5D"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Polyuria</w:t>
            </w:r>
            <w:proofErr w:type="spellEnd"/>
          </w:p>
        </w:tc>
        <w:tc>
          <w:tcPr>
            <w:tcW w:w="1200" w:type="dxa"/>
            <w:hideMark/>
          </w:tcPr>
          <w:p w14:paraId="035F8102"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34D548B2"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52378C2"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Polydipsia</w:t>
            </w:r>
            <w:proofErr w:type="spellEnd"/>
          </w:p>
        </w:tc>
        <w:tc>
          <w:tcPr>
            <w:tcW w:w="1200" w:type="dxa"/>
            <w:hideMark/>
          </w:tcPr>
          <w:p w14:paraId="7CDC91E0"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150233CC" w14:textId="77777777" w:rsidTr="004B4FC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5529420"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sudden_weight_loss</w:t>
            </w:r>
            <w:proofErr w:type="spellEnd"/>
          </w:p>
        </w:tc>
        <w:tc>
          <w:tcPr>
            <w:tcW w:w="1200" w:type="dxa"/>
            <w:hideMark/>
          </w:tcPr>
          <w:p w14:paraId="7C098A0E"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77FF49A8"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089E49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weakness</w:t>
            </w:r>
            <w:proofErr w:type="spellEnd"/>
          </w:p>
        </w:tc>
        <w:tc>
          <w:tcPr>
            <w:tcW w:w="1200" w:type="dxa"/>
            <w:hideMark/>
          </w:tcPr>
          <w:p w14:paraId="15123EC8"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Yes</w:t>
            </w:r>
          </w:p>
        </w:tc>
      </w:tr>
      <w:tr w:rsidR="004B4FC5" w:rsidRPr="004B4FC5" w14:paraId="02F425F0"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7B9AB6B"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Polyphagia</w:t>
            </w:r>
            <w:proofErr w:type="spellEnd"/>
          </w:p>
        </w:tc>
        <w:tc>
          <w:tcPr>
            <w:tcW w:w="1200" w:type="dxa"/>
            <w:hideMark/>
          </w:tcPr>
          <w:p w14:paraId="48F1E53D"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7985524"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B60145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Genital_thrush</w:t>
            </w:r>
            <w:proofErr w:type="spellEnd"/>
          </w:p>
        </w:tc>
        <w:tc>
          <w:tcPr>
            <w:tcW w:w="1200" w:type="dxa"/>
            <w:hideMark/>
          </w:tcPr>
          <w:p w14:paraId="5FF8671B"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1DD4B03"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A073A38"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visual_blurring</w:t>
            </w:r>
            <w:proofErr w:type="spellEnd"/>
          </w:p>
        </w:tc>
        <w:tc>
          <w:tcPr>
            <w:tcW w:w="1200" w:type="dxa"/>
            <w:hideMark/>
          </w:tcPr>
          <w:p w14:paraId="52513EA6"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0254D1E1"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1936A5C"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Itching</w:t>
            </w:r>
            <w:proofErr w:type="spellEnd"/>
          </w:p>
        </w:tc>
        <w:tc>
          <w:tcPr>
            <w:tcW w:w="1200" w:type="dxa"/>
            <w:hideMark/>
          </w:tcPr>
          <w:p w14:paraId="3F643512"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3B1EE9A8"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B044C27"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Irritability</w:t>
            </w:r>
            <w:proofErr w:type="spellEnd"/>
          </w:p>
        </w:tc>
        <w:tc>
          <w:tcPr>
            <w:tcW w:w="1200" w:type="dxa"/>
            <w:hideMark/>
          </w:tcPr>
          <w:p w14:paraId="3EEA3C7A"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1FFC2C81"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BF69851"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delayed_healing</w:t>
            </w:r>
            <w:proofErr w:type="spellEnd"/>
          </w:p>
        </w:tc>
        <w:tc>
          <w:tcPr>
            <w:tcW w:w="1200" w:type="dxa"/>
            <w:hideMark/>
          </w:tcPr>
          <w:p w14:paraId="2E3E1D70"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7409FDF"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8440A09"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lastRenderedPageBreak/>
              <w:t>partial_paresis</w:t>
            </w:r>
            <w:proofErr w:type="spellEnd"/>
          </w:p>
        </w:tc>
        <w:tc>
          <w:tcPr>
            <w:tcW w:w="1200" w:type="dxa"/>
            <w:hideMark/>
          </w:tcPr>
          <w:p w14:paraId="5541C573"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2001BA70" w14:textId="77777777" w:rsidTr="004B4FC5">
        <w:trPr>
          <w:trHeight w:val="6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54218B5"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muscle_stiffness</w:t>
            </w:r>
            <w:proofErr w:type="spellEnd"/>
          </w:p>
        </w:tc>
        <w:tc>
          <w:tcPr>
            <w:tcW w:w="1200" w:type="dxa"/>
            <w:hideMark/>
          </w:tcPr>
          <w:p w14:paraId="33BACAC5"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B4E1FC6"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D5A307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r w:rsidRPr="004B4FC5">
              <w:rPr>
                <w:rFonts w:ascii="Arial" w:eastAsia="Times New Roman" w:hAnsi="Arial" w:cs="Arial"/>
                <w:b w:val="0"/>
                <w:bCs w:val="0"/>
                <w:color w:val="000000"/>
                <w:sz w:val="24"/>
                <w:szCs w:val="24"/>
                <w:lang w:eastAsia="es-MX"/>
              </w:rPr>
              <w:t>Alopecia</w:t>
            </w:r>
          </w:p>
        </w:tc>
        <w:tc>
          <w:tcPr>
            <w:tcW w:w="1200" w:type="dxa"/>
            <w:hideMark/>
          </w:tcPr>
          <w:p w14:paraId="0802B7B4"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5DA75CC7" w14:textId="77777777" w:rsidTr="004B4FC5">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2F25CF4A"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Obesity</w:t>
            </w:r>
            <w:proofErr w:type="spellEnd"/>
          </w:p>
        </w:tc>
        <w:tc>
          <w:tcPr>
            <w:tcW w:w="1200" w:type="dxa"/>
            <w:hideMark/>
          </w:tcPr>
          <w:p w14:paraId="588E1423" w14:textId="77777777" w:rsidR="004B4FC5" w:rsidRPr="004B4FC5" w:rsidRDefault="004B4FC5"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No</w:t>
            </w:r>
          </w:p>
        </w:tc>
      </w:tr>
      <w:tr w:rsidR="004B4FC5" w:rsidRPr="004B4FC5" w14:paraId="65AFEAFB" w14:textId="77777777" w:rsidTr="004B4F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89F24DE" w14:textId="77777777" w:rsidR="004B4FC5" w:rsidRPr="004B4FC5" w:rsidRDefault="004B4FC5" w:rsidP="009246B5">
            <w:pPr>
              <w:spacing w:line="360" w:lineRule="auto"/>
              <w:jc w:val="both"/>
              <w:rPr>
                <w:rFonts w:ascii="Arial" w:eastAsia="Times New Roman" w:hAnsi="Arial" w:cs="Arial"/>
                <w:b w:val="0"/>
                <w:bCs w:val="0"/>
                <w:color w:val="000000"/>
                <w:sz w:val="24"/>
                <w:szCs w:val="24"/>
                <w:lang w:eastAsia="es-MX"/>
              </w:rPr>
            </w:pPr>
            <w:proofErr w:type="spellStart"/>
            <w:r w:rsidRPr="004B4FC5">
              <w:rPr>
                <w:rFonts w:ascii="Arial" w:eastAsia="Times New Roman" w:hAnsi="Arial" w:cs="Arial"/>
                <w:b w:val="0"/>
                <w:bCs w:val="0"/>
                <w:color w:val="000000"/>
                <w:sz w:val="24"/>
                <w:szCs w:val="24"/>
                <w:lang w:eastAsia="es-MX"/>
              </w:rPr>
              <w:t>class</w:t>
            </w:r>
            <w:proofErr w:type="spellEnd"/>
          </w:p>
        </w:tc>
        <w:tc>
          <w:tcPr>
            <w:tcW w:w="1200" w:type="dxa"/>
            <w:hideMark/>
          </w:tcPr>
          <w:p w14:paraId="0C564C0B" w14:textId="77777777" w:rsidR="004B4FC5" w:rsidRPr="004B4FC5" w:rsidRDefault="004B4FC5"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B4FC5">
              <w:rPr>
                <w:rFonts w:ascii="Arial" w:eastAsia="Times New Roman" w:hAnsi="Arial" w:cs="Arial"/>
                <w:color w:val="000000"/>
                <w:sz w:val="24"/>
                <w:szCs w:val="24"/>
                <w:lang w:eastAsia="es-MX"/>
              </w:rPr>
              <w:t>Positive</w:t>
            </w:r>
          </w:p>
        </w:tc>
      </w:tr>
    </w:tbl>
    <w:p w14:paraId="45F4D567" w14:textId="77777777" w:rsidR="00667D87" w:rsidRPr="004D0BC3" w:rsidRDefault="00667D87" w:rsidP="009246B5">
      <w:pPr>
        <w:spacing w:line="360" w:lineRule="auto"/>
        <w:jc w:val="both"/>
        <w:rPr>
          <w:rFonts w:ascii="Arial" w:hAnsi="Arial" w:cs="Arial"/>
          <w:sz w:val="24"/>
          <w:szCs w:val="24"/>
        </w:rPr>
      </w:pPr>
    </w:p>
    <w:p w14:paraId="409C8E59" w14:textId="77777777" w:rsidR="00667D87" w:rsidRPr="004D0BC3" w:rsidRDefault="00667D87" w:rsidP="009246B5">
      <w:pPr>
        <w:spacing w:line="360" w:lineRule="auto"/>
        <w:jc w:val="both"/>
        <w:rPr>
          <w:rFonts w:ascii="Arial" w:hAnsi="Arial" w:cs="Arial"/>
          <w:b/>
          <w:bCs/>
          <w:sz w:val="24"/>
          <w:szCs w:val="24"/>
        </w:rPr>
      </w:pPr>
    </w:p>
    <w:p w14:paraId="510DC5CC"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K1</w:t>
      </w:r>
    </w:p>
    <w:p w14:paraId="1869F84E" w14:textId="77777777" w:rsidR="00667D87" w:rsidRPr="004D0BC3" w:rsidRDefault="00667D87" w:rsidP="009246B5">
      <w:pPr>
        <w:spacing w:line="360" w:lineRule="auto"/>
        <w:jc w:val="both"/>
        <w:rPr>
          <w:rFonts w:ascii="Arial" w:hAnsi="Arial" w:cs="Arial"/>
          <w:b/>
          <w:bCs/>
          <w:sz w:val="24"/>
          <w:szCs w:val="24"/>
        </w:rPr>
      </w:pPr>
    </w:p>
    <w:p w14:paraId="34678FF8" w14:textId="77777777" w:rsidR="00667D87" w:rsidRPr="004D0BC3" w:rsidRDefault="00667D87" w:rsidP="009246B5">
      <w:pPr>
        <w:spacing w:line="360" w:lineRule="auto"/>
        <w:jc w:val="both"/>
        <w:rPr>
          <w:rFonts w:ascii="Arial" w:hAnsi="Arial" w:cs="Arial"/>
          <w:sz w:val="24"/>
          <w:szCs w:val="24"/>
        </w:rPr>
      </w:pPr>
      <w:r w:rsidRPr="00E75B76">
        <w:rPr>
          <w:rFonts w:ascii="Arial" w:hAnsi="Arial" w:cs="Arial"/>
          <w:b/>
          <w:bCs/>
          <w:sz w:val="24"/>
          <w:szCs w:val="24"/>
        </w:rPr>
        <w:t>Edad y Género</w:t>
      </w:r>
    </w:p>
    <w:p w14:paraId="040AE973"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Este clúster agrupa a hombres de mediana edad (48 años) que presentan varios síntomas clínicos asociados con la diabetes.</w:t>
      </w:r>
    </w:p>
    <w:p w14:paraId="31AA97C7"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Presencia de Síntomas Significativos:</w:t>
      </w:r>
    </w:p>
    <w:p w14:paraId="788D6D34"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Síntomas Positivos: </w:t>
      </w:r>
      <w:proofErr w:type="spellStart"/>
      <w:r w:rsidRPr="004D0BC3">
        <w:rPr>
          <w:rFonts w:ascii="Arial" w:hAnsi="Arial" w:cs="Arial"/>
          <w:sz w:val="24"/>
          <w:szCs w:val="24"/>
        </w:rPr>
        <w:t>Polyuria</w:t>
      </w:r>
      <w:proofErr w:type="spellEnd"/>
      <w:r w:rsidRPr="004D0BC3">
        <w:rPr>
          <w:rFonts w:ascii="Arial" w:hAnsi="Arial" w:cs="Arial"/>
          <w:sz w:val="24"/>
          <w:szCs w:val="24"/>
        </w:rPr>
        <w:t xml:space="preserve">, </w:t>
      </w:r>
      <w:proofErr w:type="spellStart"/>
      <w:r w:rsidRPr="004D0BC3">
        <w:rPr>
          <w:rFonts w:ascii="Arial" w:hAnsi="Arial" w:cs="Arial"/>
          <w:sz w:val="24"/>
          <w:szCs w:val="24"/>
        </w:rPr>
        <w:t>Polydipsia</w:t>
      </w:r>
      <w:proofErr w:type="spellEnd"/>
      <w:r w:rsidRPr="004D0BC3">
        <w:rPr>
          <w:rFonts w:ascii="Arial" w:hAnsi="Arial" w:cs="Arial"/>
          <w:sz w:val="24"/>
          <w:szCs w:val="24"/>
        </w:rPr>
        <w:t>, Pérdida Súbita de Peso y Debilidad son síntomas clásicos de la diabetes tipo 1 y tipo 2. La presencia de estos síntomas en el prototipo indica que este clúster está compuesto por individuos que muestran signos clínicos evidentes de diabetes.</w:t>
      </w:r>
    </w:p>
    <w:p w14:paraId="64A361C5" w14:textId="77777777" w:rsidR="00667D87" w:rsidRPr="004D0BC3" w:rsidRDefault="00667D87" w:rsidP="009246B5">
      <w:pPr>
        <w:pStyle w:val="Prrafodelista"/>
        <w:numPr>
          <w:ilvl w:val="0"/>
          <w:numId w:val="126"/>
        </w:numPr>
        <w:spacing w:line="360" w:lineRule="auto"/>
        <w:jc w:val="both"/>
        <w:rPr>
          <w:rFonts w:ascii="Arial" w:hAnsi="Arial" w:cs="Arial"/>
          <w:sz w:val="24"/>
          <w:szCs w:val="24"/>
        </w:rPr>
      </w:pPr>
      <w:r w:rsidRPr="004D0BC3">
        <w:rPr>
          <w:rFonts w:ascii="Arial" w:hAnsi="Arial" w:cs="Arial"/>
          <w:sz w:val="24"/>
          <w:szCs w:val="24"/>
        </w:rPr>
        <w:t xml:space="preserve">Ausencia de Otros Síntomas: La ausencia de </w:t>
      </w:r>
      <w:proofErr w:type="spellStart"/>
      <w:r w:rsidRPr="004D0BC3">
        <w:rPr>
          <w:rFonts w:ascii="Arial" w:hAnsi="Arial" w:cs="Arial"/>
          <w:sz w:val="24"/>
          <w:szCs w:val="24"/>
        </w:rPr>
        <w:t>Polyphagia</w:t>
      </w:r>
      <w:proofErr w:type="spellEnd"/>
      <w:r w:rsidRPr="004D0BC3">
        <w:rPr>
          <w:rFonts w:ascii="Arial" w:hAnsi="Arial" w:cs="Arial"/>
          <w:sz w:val="24"/>
          <w:szCs w:val="24"/>
        </w:rPr>
        <w:t xml:space="preserve">, Genital </w:t>
      </w:r>
      <w:proofErr w:type="spellStart"/>
      <w:r w:rsidRPr="004D0BC3">
        <w:rPr>
          <w:rFonts w:ascii="Arial" w:hAnsi="Arial" w:cs="Arial"/>
          <w:sz w:val="24"/>
          <w:szCs w:val="24"/>
        </w:rPr>
        <w:t>Thrush</w:t>
      </w:r>
      <w:proofErr w:type="spellEnd"/>
      <w:r w:rsidRPr="004D0BC3">
        <w:rPr>
          <w:rFonts w:ascii="Arial" w:hAnsi="Arial" w:cs="Arial"/>
          <w:sz w:val="24"/>
          <w:szCs w:val="24"/>
        </w:rPr>
        <w:t xml:space="preserve">, Visual </w:t>
      </w:r>
      <w:proofErr w:type="spellStart"/>
      <w:r w:rsidRPr="004D0BC3">
        <w:rPr>
          <w:rFonts w:ascii="Arial" w:hAnsi="Arial" w:cs="Arial"/>
          <w:sz w:val="24"/>
          <w:szCs w:val="24"/>
        </w:rPr>
        <w:t>Blurring</w:t>
      </w:r>
      <w:proofErr w:type="spellEnd"/>
      <w:r w:rsidRPr="004D0BC3">
        <w:rPr>
          <w:rFonts w:ascii="Arial" w:hAnsi="Arial" w:cs="Arial"/>
          <w:sz w:val="24"/>
          <w:szCs w:val="24"/>
        </w:rPr>
        <w:t xml:space="preserve">, </w:t>
      </w:r>
      <w:proofErr w:type="spellStart"/>
      <w:r w:rsidRPr="004D0BC3">
        <w:rPr>
          <w:rFonts w:ascii="Arial" w:hAnsi="Arial" w:cs="Arial"/>
          <w:sz w:val="24"/>
          <w:szCs w:val="24"/>
        </w:rPr>
        <w:t>Itching</w:t>
      </w:r>
      <w:proofErr w:type="spellEnd"/>
      <w:r w:rsidRPr="004D0BC3">
        <w:rPr>
          <w:rFonts w:ascii="Arial" w:hAnsi="Arial" w:cs="Arial"/>
          <w:sz w:val="24"/>
          <w:szCs w:val="24"/>
        </w:rPr>
        <w:t>, entre otros, sugiere una variabilidad en la presentación clínica dentro de este grupo, aunque los síntomas presentes son suficientes para clasificar a estos pacientes como positivos para diabetes.</w:t>
      </w:r>
    </w:p>
    <w:p w14:paraId="6AEAA266"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Clase Diabética</w:t>
      </w:r>
    </w:p>
    <w:p w14:paraId="4665091B" w14:textId="77777777" w:rsidR="00667D87" w:rsidRPr="004D0BC3"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t>Diagnóstico: Todos los pacientes en este clúster tienen la clase "Positive", confirmando que este grupo está compuesto por personas con diabetes diagnosticada.</w:t>
      </w:r>
    </w:p>
    <w:p w14:paraId="2D1B39EF" w14:textId="77777777" w:rsidR="00667D87" w:rsidRPr="00E75B76" w:rsidRDefault="00667D87" w:rsidP="009246B5">
      <w:pPr>
        <w:spacing w:line="360" w:lineRule="auto"/>
        <w:jc w:val="both"/>
        <w:rPr>
          <w:rFonts w:ascii="Arial" w:hAnsi="Arial" w:cs="Arial"/>
          <w:sz w:val="24"/>
          <w:szCs w:val="24"/>
        </w:rPr>
      </w:pPr>
      <w:r w:rsidRPr="00E75B76">
        <w:rPr>
          <w:rFonts w:ascii="Arial" w:hAnsi="Arial" w:cs="Arial"/>
          <w:b/>
          <w:bCs/>
          <w:sz w:val="24"/>
          <w:szCs w:val="24"/>
        </w:rPr>
        <w:t>Implicaciones Clínicas</w:t>
      </w:r>
    </w:p>
    <w:p w14:paraId="088A5999" w14:textId="77777777" w:rsidR="00667D87" w:rsidRPr="004D0BC3"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lastRenderedPageBreak/>
        <w:t>Grupo de Alto Riesgo: Este clúster puede representar a individuos con diabetes bien manifestada, posiblemente en una etapa avanzada o con una presentación aguda de la enfermedad.</w:t>
      </w:r>
    </w:p>
    <w:p w14:paraId="3E9BF8E8" w14:textId="77777777" w:rsidR="00667D87" w:rsidRPr="004D0BC3" w:rsidRDefault="00667D87" w:rsidP="009246B5">
      <w:pPr>
        <w:pStyle w:val="Prrafodelista"/>
        <w:numPr>
          <w:ilvl w:val="0"/>
          <w:numId w:val="132"/>
        </w:numPr>
        <w:spacing w:line="360" w:lineRule="auto"/>
        <w:jc w:val="both"/>
        <w:rPr>
          <w:rFonts w:ascii="Arial" w:hAnsi="Arial" w:cs="Arial"/>
          <w:sz w:val="24"/>
          <w:szCs w:val="24"/>
        </w:rPr>
      </w:pPr>
      <w:r w:rsidRPr="004D0BC3">
        <w:rPr>
          <w:rFonts w:ascii="Arial" w:hAnsi="Arial" w:cs="Arial"/>
          <w:sz w:val="24"/>
          <w:szCs w:val="24"/>
        </w:rPr>
        <w:t xml:space="preserve">Necesidades de Atención Específica: Estos pacientes pueden requerir intervenciones médicas más intensivas y monitoreo </w:t>
      </w:r>
      <w:proofErr w:type="gramStart"/>
      <w:r w:rsidRPr="004D0BC3">
        <w:rPr>
          <w:rFonts w:ascii="Arial" w:hAnsi="Arial" w:cs="Arial"/>
          <w:sz w:val="24"/>
          <w:szCs w:val="24"/>
        </w:rPr>
        <w:t>continuo</w:t>
      </w:r>
      <w:proofErr w:type="gramEnd"/>
      <w:r w:rsidRPr="004D0BC3">
        <w:rPr>
          <w:rFonts w:ascii="Arial" w:hAnsi="Arial" w:cs="Arial"/>
          <w:sz w:val="24"/>
          <w:szCs w:val="24"/>
        </w:rPr>
        <w:t xml:space="preserve"> debido a la presencia de síntomas significativos.</w:t>
      </w:r>
    </w:p>
    <w:p w14:paraId="00A8AA36" w14:textId="77777777" w:rsidR="00667D87" w:rsidRPr="004D0BC3" w:rsidRDefault="00667D87" w:rsidP="009246B5">
      <w:pPr>
        <w:spacing w:line="360" w:lineRule="auto"/>
        <w:jc w:val="both"/>
        <w:rPr>
          <w:rFonts w:ascii="Arial" w:hAnsi="Arial" w:cs="Arial"/>
          <w:b/>
          <w:bCs/>
          <w:sz w:val="24"/>
          <w:szCs w:val="24"/>
        </w:rPr>
      </w:pPr>
    </w:p>
    <w:p w14:paraId="6196897F" w14:textId="1CFC8873" w:rsidR="00667D87" w:rsidRPr="004D0BC3" w:rsidRDefault="00667D87" w:rsidP="009246B5">
      <w:pPr>
        <w:pStyle w:val="Ttulo2"/>
        <w:spacing w:line="360" w:lineRule="auto"/>
        <w:jc w:val="both"/>
        <w:rPr>
          <w:rFonts w:cs="Arial"/>
        </w:rPr>
      </w:pPr>
      <w:bookmarkStart w:id="173" w:name="_Toc178701302"/>
      <w:r w:rsidRPr="004D0BC3">
        <w:rPr>
          <w:rFonts w:cs="Arial"/>
        </w:rPr>
        <w:t>Análisis de la tercera iteración k2</w:t>
      </w:r>
      <w:bookmarkEnd w:id="173"/>
    </w:p>
    <w:p w14:paraId="06D95CB7" w14:textId="77777777" w:rsidR="00667D87" w:rsidRPr="004D0BC3" w:rsidRDefault="00667D87" w:rsidP="009246B5">
      <w:pPr>
        <w:spacing w:line="360" w:lineRule="auto"/>
        <w:jc w:val="both"/>
        <w:rPr>
          <w:rFonts w:ascii="Arial" w:hAnsi="Arial" w:cs="Arial"/>
        </w:rPr>
      </w:pPr>
    </w:p>
    <w:p w14:paraId="6725A99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drawing>
          <wp:inline distT="0" distB="0" distL="0" distR="0" wp14:anchorId="5339ED5A" wp14:editId="705382F0">
            <wp:extent cx="5791835" cy="2592070"/>
            <wp:effectExtent l="0" t="0" r="0" b="0"/>
            <wp:docPr id="121909381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3811" name="Imagen 1" descr="Imagen que contiene Tabla&#10;&#10;Descripción generada automáticamente"/>
                    <pic:cNvPicPr/>
                  </pic:nvPicPr>
                  <pic:blipFill>
                    <a:blip r:embed="rId64"/>
                    <a:stretch>
                      <a:fillRect/>
                    </a:stretch>
                  </pic:blipFill>
                  <pic:spPr>
                    <a:xfrm>
                      <a:off x="0" y="0"/>
                      <a:ext cx="5791835" cy="2592070"/>
                    </a:xfrm>
                    <a:prstGeom prst="rect">
                      <a:avLst/>
                    </a:prstGeom>
                  </pic:spPr>
                </pic:pic>
              </a:graphicData>
            </a:graphic>
          </wp:inline>
        </w:drawing>
      </w:r>
    </w:p>
    <w:p w14:paraId="2534A35B" w14:textId="7CD5189D" w:rsidR="003D1D5D" w:rsidRPr="004D0BC3" w:rsidRDefault="003D1D5D" w:rsidP="009246B5">
      <w:pPr>
        <w:pStyle w:val="Descripcin"/>
        <w:spacing w:line="360" w:lineRule="auto"/>
        <w:jc w:val="center"/>
        <w:rPr>
          <w:rFonts w:ascii="Arial" w:hAnsi="Arial" w:cs="Arial"/>
          <w:sz w:val="24"/>
          <w:szCs w:val="24"/>
        </w:rPr>
      </w:pPr>
      <w:bookmarkStart w:id="174" w:name="_Toc178701376"/>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46</w:t>
      </w:r>
      <w:r w:rsidRPr="004D0BC3">
        <w:rPr>
          <w:rFonts w:ascii="Arial" w:hAnsi="Arial" w:cs="Arial"/>
        </w:rPr>
        <w:fldChar w:fldCharType="end"/>
      </w:r>
      <w:r w:rsidRPr="004D0BC3">
        <w:rPr>
          <w:rFonts w:ascii="Arial" w:hAnsi="Arial" w:cs="Arial"/>
        </w:rPr>
        <w:t xml:space="preserve"> Datos de la tercera iteración</w:t>
      </w:r>
      <w:bookmarkEnd w:id="174"/>
    </w:p>
    <w:p w14:paraId="25DF7796" w14:textId="74D186FE" w:rsidR="003D1D5D" w:rsidRPr="004D0BC3" w:rsidRDefault="003D1D5D" w:rsidP="009246B5">
      <w:pPr>
        <w:spacing w:line="360" w:lineRule="auto"/>
        <w:jc w:val="both"/>
        <w:rPr>
          <w:rFonts w:ascii="Arial" w:hAnsi="Arial" w:cs="Arial"/>
          <w:sz w:val="24"/>
          <w:szCs w:val="24"/>
        </w:rPr>
      </w:pPr>
      <w:r w:rsidRPr="004D0BC3">
        <w:rPr>
          <w:rFonts w:ascii="Arial" w:hAnsi="Arial" w:cs="Arial"/>
          <w:sz w:val="24"/>
          <w:szCs w:val="24"/>
        </w:rPr>
        <w:t>Con una iteración resultante con los siguientes datos:</w:t>
      </w:r>
    </w:p>
    <w:p w14:paraId="02780A7B" w14:textId="7C01E8EA" w:rsidR="003D1D5D" w:rsidRPr="004D0BC3" w:rsidRDefault="003D1D5D" w:rsidP="009246B5">
      <w:pPr>
        <w:pStyle w:val="Descripcin"/>
        <w:spacing w:line="360" w:lineRule="auto"/>
        <w:jc w:val="center"/>
        <w:rPr>
          <w:rFonts w:ascii="Arial" w:hAnsi="Arial" w:cs="Arial"/>
          <w:color w:val="auto"/>
          <w:sz w:val="24"/>
          <w:szCs w:val="24"/>
        </w:rPr>
      </w:pPr>
      <w:bookmarkStart w:id="175" w:name="_Toc178701422"/>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Pr="004D0BC3">
        <w:rPr>
          <w:rFonts w:ascii="Arial" w:hAnsi="Arial" w:cs="Arial"/>
          <w:noProof/>
          <w:color w:val="auto"/>
          <w:sz w:val="24"/>
          <w:szCs w:val="24"/>
        </w:rPr>
        <w:t>31</w:t>
      </w:r>
      <w:r w:rsidRPr="004D0BC3">
        <w:rPr>
          <w:rFonts w:ascii="Arial" w:hAnsi="Arial" w:cs="Arial"/>
          <w:color w:val="auto"/>
          <w:sz w:val="24"/>
          <w:szCs w:val="24"/>
        </w:rPr>
        <w:fldChar w:fldCharType="end"/>
      </w:r>
      <w:r w:rsidRPr="004D0BC3">
        <w:rPr>
          <w:rFonts w:ascii="Arial" w:hAnsi="Arial" w:cs="Arial"/>
          <w:color w:val="auto"/>
          <w:sz w:val="24"/>
          <w:szCs w:val="24"/>
        </w:rPr>
        <w:t xml:space="preserve"> Datos resultantes de la iteración K2</w:t>
      </w:r>
      <w:bookmarkEnd w:id="175"/>
    </w:p>
    <w:tbl>
      <w:tblPr>
        <w:tblStyle w:val="Tablaconcuadrcula4-nfasis4"/>
        <w:tblW w:w="3780" w:type="dxa"/>
        <w:jc w:val="center"/>
        <w:tblLook w:val="04A0" w:firstRow="1" w:lastRow="0" w:firstColumn="1" w:lastColumn="0" w:noHBand="0" w:noVBand="1"/>
      </w:tblPr>
      <w:tblGrid>
        <w:gridCol w:w="2580"/>
        <w:gridCol w:w="1200"/>
      </w:tblGrid>
      <w:tr w:rsidR="001D415A" w:rsidRPr="001D415A" w14:paraId="38F06FE1" w14:textId="77777777" w:rsidTr="001D415A">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780" w:type="dxa"/>
            <w:gridSpan w:val="2"/>
            <w:noWrap/>
            <w:hideMark/>
          </w:tcPr>
          <w:p w14:paraId="35D14929" w14:textId="024480E3" w:rsidR="001D415A" w:rsidRPr="001D415A" w:rsidRDefault="001D415A" w:rsidP="009246B5">
            <w:pPr>
              <w:spacing w:line="360" w:lineRule="auto"/>
              <w:jc w:val="both"/>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ITERACIÓN K</w:t>
            </w:r>
            <w:r w:rsidRPr="004D0BC3">
              <w:rPr>
                <w:rFonts w:ascii="Arial" w:eastAsia="Times New Roman" w:hAnsi="Arial" w:cs="Arial"/>
                <w:color w:val="000000"/>
                <w:sz w:val="24"/>
                <w:szCs w:val="24"/>
                <w:lang w:eastAsia="es-MX"/>
              </w:rPr>
              <w:t>2</w:t>
            </w:r>
          </w:p>
        </w:tc>
      </w:tr>
      <w:tr w:rsidR="001D415A" w:rsidRPr="001D415A" w14:paraId="53BFA88A"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B00D73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r w:rsidRPr="001D415A">
              <w:rPr>
                <w:rFonts w:ascii="Arial" w:eastAsia="Times New Roman" w:hAnsi="Arial" w:cs="Arial"/>
                <w:b w:val="0"/>
                <w:bCs w:val="0"/>
                <w:color w:val="000000"/>
                <w:sz w:val="24"/>
                <w:szCs w:val="24"/>
                <w:lang w:eastAsia="es-MX"/>
              </w:rPr>
              <w:t>Age</w:t>
            </w:r>
          </w:p>
        </w:tc>
        <w:tc>
          <w:tcPr>
            <w:tcW w:w="1200" w:type="dxa"/>
            <w:hideMark/>
          </w:tcPr>
          <w:p w14:paraId="6A4E2A75"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40</w:t>
            </w:r>
          </w:p>
        </w:tc>
      </w:tr>
      <w:tr w:rsidR="001D415A" w:rsidRPr="001D415A" w14:paraId="7E89BCBF"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AB18E6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Gender</w:t>
            </w:r>
            <w:proofErr w:type="spellEnd"/>
          </w:p>
        </w:tc>
        <w:tc>
          <w:tcPr>
            <w:tcW w:w="1200" w:type="dxa"/>
            <w:hideMark/>
          </w:tcPr>
          <w:p w14:paraId="08B0B7D9"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roofErr w:type="spellStart"/>
            <w:r w:rsidRPr="001D415A">
              <w:rPr>
                <w:rFonts w:ascii="Arial" w:eastAsia="Times New Roman" w:hAnsi="Arial" w:cs="Arial"/>
                <w:color w:val="000000"/>
                <w:sz w:val="24"/>
                <w:szCs w:val="24"/>
                <w:lang w:eastAsia="es-MX"/>
              </w:rPr>
              <w:t>Female</w:t>
            </w:r>
            <w:proofErr w:type="spellEnd"/>
          </w:p>
        </w:tc>
      </w:tr>
      <w:tr w:rsidR="001D415A" w:rsidRPr="001D415A" w14:paraId="009FEDB2"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51ADF14"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Polyuria</w:t>
            </w:r>
            <w:proofErr w:type="spellEnd"/>
          </w:p>
        </w:tc>
        <w:tc>
          <w:tcPr>
            <w:tcW w:w="1200" w:type="dxa"/>
            <w:hideMark/>
          </w:tcPr>
          <w:p w14:paraId="72ECC71F"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5C42DB4"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26E7BD7"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Polydipsia</w:t>
            </w:r>
            <w:proofErr w:type="spellEnd"/>
          </w:p>
        </w:tc>
        <w:tc>
          <w:tcPr>
            <w:tcW w:w="1200" w:type="dxa"/>
            <w:hideMark/>
          </w:tcPr>
          <w:p w14:paraId="3391A719"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1B57B06"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21A3CC1"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sudden_weight_loss</w:t>
            </w:r>
            <w:proofErr w:type="spellEnd"/>
          </w:p>
        </w:tc>
        <w:tc>
          <w:tcPr>
            <w:tcW w:w="1200" w:type="dxa"/>
            <w:hideMark/>
          </w:tcPr>
          <w:p w14:paraId="439978A0"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3108045B"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5A3D9169"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lastRenderedPageBreak/>
              <w:t>weakness</w:t>
            </w:r>
            <w:proofErr w:type="spellEnd"/>
          </w:p>
        </w:tc>
        <w:tc>
          <w:tcPr>
            <w:tcW w:w="1200" w:type="dxa"/>
            <w:hideMark/>
          </w:tcPr>
          <w:p w14:paraId="07004948"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1CC50D6E"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B9BEF8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Polyphagia</w:t>
            </w:r>
            <w:proofErr w:type="spellEnd"/>
          </w:p>
        </w:tc>
        <w:tc>
          <w:tcPr>
            <w:tcW w:w="1200" w:type="dxa"/>
            <w:hideMark/>
          </w:tcPr>
          <w:p w14:paraId="4841BB8E"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CC62D9D"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EA0FC71"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Genital_thrush</w:t>
            </w:r>
            <w:proofErr w:type="spellEnd"/>
          </w:p>
        </w:tc>
        <w:tc>
          <w:tcPr>
            <w:tcW w:w="1200" w:type="dxa"/>
            <w:hideMark/>
          </w:tcPr>
          <w:p w14:paraId="11015FD5"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No</w:t>
            </w:r>
          </w:p>
        </w:tc>
      </w:tr>
      <w:tr w:rsidR="001D415A" w:rsidRPr="001D415A" w14:paraId="41D00C95"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59D0EBED"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visual_blurring</w:t>
            </w:r>
            <w:proofErr w:type="spellEnd"/>
          </w:p>
        </w:tc>
        <w:tc>
          <w:tcPr>
            <w:tcW w:w="1200" w:type="dxa"/>
            <w:hideMark/>
          </w:tcPr>
          <w:p w14:paraId="3EF7C1BC"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3CFF640"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657F8E50"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Itching</w:t>
            </w:r>
            <w:proofErr w:type="spellEnd"/>
          </w:p>
        </w:tc>
        <w:tc>
          <w:tcPr>
            <w:tcW w:w="1200" w:type="dxa"/>
            <w:hideMark/>
          </w:tcPr>
          <w:p w14:paraId="69837943"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2381B7EA"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0C26D93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Irritability</w:t>
            </w:r>
            <w:proofErr w:type="spellEnd"/>
          </w:p>
        </w:tc>
        <w:tc>
          <w:tcPr>
            <w:tcW w:w="1200" w:type="dxa"/>
            <w:hideMark/>
          </w:tcPr>
          <w:p w14:paraId="496785B8"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712F8867"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2795E34"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delayed_healing</w:t>
            </w:r>
            <w:proofErr w:type="spellEnd"/>
          </w:p>
        </w:tc>
        <w:tc>
          <w:tcPr>
            <w:tcW w:w="1200" w:type="dxa"/>
            <w:hideMark/>
          </w:tcPr>
          <w:p w14:paraId="451FD4B2"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084FB230"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790CC28"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partial_paresis</w:t>
            </w:r>
            <w:proofErr w:type="spellEnd"/>
          </w:p>
        </w:tc>
        <w:tc>
          <w:tcPr>
            <w:tcW w:w="1200" w:type="dxa"/>
            <w:hideMark/>
          </w:tcPr>
          <w:p w14:paraId="18F4F45F"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32020942"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74738E76"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muscle_stiffness</w:t>
            </w:r>
            <w:proofErr w:type="spellEnd"/>
          </w:p>
        </w:tc>
        <w:tc>
          <w:tcPr>
            <w:tcW w:w="1200" w:type="dxa"/>
            <w:hideMark/>
          </w:tcPr>
          <w:p w14:paraId="102D3975"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63F18A32"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1329F4F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r w:rsidRPr="001D415A">
              <w:rPr>
                <w:rFonts w:ascii="Arial" w:eastAsia="Times New Roman" w:hAnsi="Arial" w:cs="Arial"/>
                <w:b w:val="0"/>
                <w:bCs w:val="0"/>
                <w:color w:val="000000"/>
                <w:sz w:val="24"/>
                <w:szCs w:val="24"/>
                <w:lang w:eastAsia="es-MX"/>
              </w:rPr>
              <w:t>Alopecia</w:t>
            </w:r>
          </w:p>
        </w:tc>
        <w:tc>
          <w:tcPr>
            <w:tcW w:w="1200" w:type="dxa"/>
            <w:hideMark/>
          </w:tcPr>
          <w:p w14:paraId="4BA71586"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Yes</w:t>
            </w:r>
          </w:p>
        </w:tc>
      </w:tr>
      <w:tr w:rsidR="001D415A" w:rsidRPr="001D415A" w14:paraId="1E79B2CE" w14:textId="77777777" w:rsidTr="001D415A">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444F9C2C"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Obesity</w:t>
            </w:r>
            <w:proofErr w:type="spellEnd"/>
          </w:p>
        </w:tc>
        <w:tc>
          <w:tcPr>
            <w:tcW w:w="1200" w:type="dxa"/>
            <w:hideMark/>
          </w:tcPr>
          <w:p w14:paraId="3D270F10" w14:textId="77777777" w:rsidR="001D415A" w:rsidRPr="001D415A" w:rsidRDefault="001D415A"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No</w:t>
            </w:r>
          </w:p>
        </w:tc>
      </w:tr>
      <w:tr w:rsidR="001D415A" w:rsidRPr="001D415A" w14:paraId="1C5DD145" w14:textId="77777777" w:rsidTr="001D41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80" w:type="dxa"/>
            <w:hideMark/>
          </w:tcPr>
          <w:p w14:paraId="3DCD4215" w14:textId="77777777" w:rsidR="001D415A" w:rsidRPr="001D415A" w:rsidRDefault="001D415A" w:rsidP="009246B5">
            <w:pPr>
              <w:spacing w:line="360" w:lineRule="auto"/>
              <w:jc w:val="both"/>
              <w:rPr>
                <w:rFonts w:ascii="Arial" w:eastAsia="Times New Roman" w:hAnsi="Arial" w:cs="Arial"/>
                <w:b w:val="0"/>
                <w:bCs w:val="0"/>
                <w:color w:val="000000"/>
                <w:sz w:val="24"/>
                <w:szCs w:val="24"/>
                <w:lang w:eastAsia="es-MX"/>
              </w:rPr>
            </w:pPr>
            <w:proofErr w:type="spellStart"/>
            <w:r w:rsidRPr="001D415A">
              <w:rPr>
                <w:rFonts w:ascii="Arial" w:eastAsia="Times New Roman" w:hAnsi="Arial" w:cs="Arial"/>
                <w:b w:val="0"/>
                <w:bCs w:val="0"/>
                <w:color w:val="000000"/>
                <w:sz w:val="24"/>
                <w:szCs w:val="24"/>
                <w:lang w:eastAsia="es-MX"/>
              </w:rPr>
              <w:t>class</w:t>
            </w:r>
            <w:proofErr w:type="spellEnd"/>
          </w:p>
        </w:tc>
        <w:tc>
          <w:tcPr>
            <w:tcW w:w="1200" w:type="dxa"/>
            <w:hideMark/>
          </w:tcPr>
          <w:p w14:paraId="066CF0C8" w14:textId="77777777" w:rsidR="001D415A" w:rsidRPr="001D415A" w:rsidRDefault="001D415A"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1D415A">
              <w:rPr>
                <w:rFonts w:ascii="Arial" w:eastAsia="Times New Roman" w:hAnsi="Arial" w:cs="Arial"/>
                <w:color w:val="000000"/>
                <w:sz w:val="24"/>
                <w:szCs w:val="24"/>
                <w:lang w:eastAsia="es-MX"/>
              </w:rPr>
              <w:t>Positive</w:t>
            </w:r>
          </w:p>
        </w:tc>
      </w:tr>
    </w:tbl>
    <w:p w14:paraId="6A07EB35" w14:textId="77777777" w:rsidR="004B4FC5" w:rsidRPr="004D0BC3" w:rsidRDefault="004B4FC5" w:rsidP="009246B5">
      <w:pPr>
        <w:spacing w:line="360" w:lineRule="auto"/>
        <w:jc w:val="both"/>
        <w:rPr>
          <w:rFonts w:ascii="Arial" w:hAnsi="Arial" w:cs="Arial"/>
          <w:b/>
          <w:bCs/>
          <w:sz w:val="24"/>
          <w:szCs w:val="24"/>
        </w:rPr>
      </w:pPr>
    </w:p>
    <w:p w14:paraId="434DD257" w14:textId="46C40BDD" w:rsidR="00667D87" w:rsidRPr="004D0BC3" w:rsidRDefault="004B4FC5" w:rsidP="009246B5">
      <w:pPr>
        <w:spacing w:line="360" w:lineRule="auto"/>
        <w:jc w:val="both"/>
        <w:rPr>
          <w:rFonts w:ascii="Arial" w:hAnsi="Arial" w:cs="Arial"/>
          <w:b/>
          <w:bCs/>
          <w:sz w:val="24"/>
          <w:szCs w:val="24"/>
        </w:rPr>
      </w:pPr>
      <w:r w:rsidRPr="004D0BC3">
        <w:rPr>
          <w:rFonts w:ascii="Arial" w:hAnsi="Arial" w:cs="Arial"/>
          <w:b/>
          <w:bCs/>
          <w:sz w:val="24"/>
          <w:szCs w:val="24"/>
        </w:rPr>
        <w:t>Interpretación del Clúster K</w:t>
      </w:r>
      <w:r w:rsidRPr="004D0BC3">
        <w:rPr>
          <w:rFonts w:ascii="Arial" w:hAnsi="Arial" w:cs="Arial"/>
          <w:b/>
          <w:bCs/>
          <w:sz w:val="24"/>
          <w:szCs w:val="24"/>
        </w:rPr>
        <w:t>2</w:t>
      </w:r>
    </w:p>
    <w:p w14:paraId="7AAC7061" w14:textId="77777777" w:rsidR="004B4FC5" w:rsidRPr="004D0BC3" w:rsidRDefault="004B4FC5" w:rsidP="009246B5">
      <w:pPr>
        <w:spacing w:line="360" w:lineRule="auto"/>
        <w:jc w:val="both"/>
        <w:rPr>
          <w:rFonts w:ascii="Arial" w:hAnsi="Arial" w:cs="Arial"/>
          <w:b/>
          <w:bCs/>
          <w:sz w:val="24"/>
          <w:szCs w:val="24"/>
        </w:rPr>
      </w:pPr>
    </w:p>
    <w:p w14:paraId="1B8B2F65" w14:textId="77777777" w:rsidR="00667D87" w:rsidRPr="004D0BC3" w:rsidRDefault="00667D87" w:rsidP="009246B5">
      <w:pPr>
        <w:spacing w:line="360" w:lineRule="auto"/>
        <w:jc w:val="both"/>
        <w:rPr>
          <w:rFonts w:ascii="Arial" w:hAnsi="Arial" w:cs="Arial"/>
          <w:sz w:val="24"/>
          <w:szCs w:val="24"/>
        </w:rPr>
      </w:pPr>
      <w:r w:rsidRPr="00270FED">
        <w:rPr>
          <w:rFonts w:ascii="Arial" w:hAnsi="Arial" w:cs="Arial"/>
          <w:sz w:val="24"/>
          <w:szCs w:val="24"/>
        </w:rPr>
        <w:t>El clúster k2 está compuesto principalmente por individuos positivos para diabetes (clasificación "Positive"). A continuación, se detallan las observaciones clave:</w:t>
      </w:r>
    </w:p>
    <w:p w14:paraId="45A5FCB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 xml:space="preserve">Género: </w:t>
      </w:r>
    </w:p>
    <w:p w14:paraId="0BDD268B"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Predominantemente femenino, lo que podría sugerir que las mujeres en tu muestra presentan una mayor incidencia de síntomas específicos de diabetes o que la muestra tiene una distribución de género desequilibrada.</w:t>
      </w:r>
    </w:p>
    <w:p w14:paraId="3E1C5419" w14:textId="77777777" w:rsidR="00667D87" w:rsidRPr="004D0BC3" w:rsidRDefault="00667D87" w:rsidP="009246B5">
      <w:pPr>
        <w:spacing w:line="360" w:lineRule="auto"/>
        <w:jc w:val="both"/>
        <w:rPr>
          <w:rFonts w:ascii="Arial" w:hAnsi="Arial" w:cs="Arial"/>
          <w:b/>
          <w:bCs/>
          <w:sz w:val="24"/>
          <w:szCs w:val="24"/>
        </w:rPr>
      </w:pPr>
      <w:r w:rsidRPr="004D0BC3">
        <w:rPr>
          <w:rFonts w:ascii="Arial" w:hAnsi="Arial" w:cs="Arial"/>
          <w:b/>
          <w:bCs/>
          <w:sz w:val="24"/>
          <w:szCs w:val="24"/>
        </w:rPr>
        <w:t>Edad:</w:t>
      </w:r>
    </w:p>
    <w:p w14:paraId="5FD3265C" w14:textId="77777777" w:rsidR="00667D87" w:rsidRPr="004D0BC3" w:rsidRDefault="00667D87" w:rsidP="009246B5">
      <w:pPr>
        <w:spacing w:line="360" w:lineRule="auto"/>
        <w:jc w:val="both"/>
        <w:rPr>
          <w:rFonts w:ascii="Arial" w:hAnsi="Arial" w:cs="Arial"/>
          <w:sz w:val="24"/>
          <w:szCs w:val="24"/>
        </w:rPr>
      </w:pPr>
      <w:r w:rsidRPr="004D0BC3">
        <w:rPr>
          <w:rFonts w:ascii="Arial" w:hAnsi="Arial" w:cs="Arial"/>
          <w:sz w:val="24"/>
          <w:szCs w:val="24"/>
        </w:rPr>
        <w:t>Aunque la edad promedio es de 40 años, hay una notable presencia de pacientes jóvenes (25 años) y adultos mayores (hasta 85 años), indicando que la diabetes en este clúster afecta a diversas etapas de la vida.</w:t>
      </w:r>
    </w:p>
    <w:p w14:paraId="42738B1D"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Síntomas Positivos:</w:t>
      </w:r>
    </w:p>
    <w:p w14:paraId="65AC9C64"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lastRenderedPageBreak/>
        <w:t>Poliuria y Polidipsia: Son síntomas clásicos de la diabetes, indicando una alta glucemia.</w:t>
      </w:r>
    </w:p>
    <w:p w14:paraId="29F8A5C2"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 xml:space="preserve">Pérdida Súbita de Peso y </w:t>
      </w:r>
      <w:proofErr w:type="spellStart"/>
      <w:r w:rsidRPr="004D0BC3">
        <w:rPr>
          <w:rFonts w:ascii="Arial" w:hAnsi="Arial" w:cs="Arial"/>
          <w:sz w:val="24"/>
          <w:szCs w:val="24"/>
        </w:rPr>
        <w:t>Polyphagia</w:t>
      </w:r>
      <w:proofErr w:type="spellEnd"/>
      <w:r w:rsidRPr="004D0BC3">
        <w:rPr>
          <w:rFonts w:ascii="Arial" w:hAnsi="Arial" w:cs="Arial"/>
          <w:sz w:val="24"/>
          <w:szCs w:val="24"/>
        </w:rPr>
        <w:t>: Sugieren una falta de insulina o resistencia a la insulina.</w:t>
      </w:r>
    </w:p>
    <w:p w14:paraId="42FBDFDD"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Candidiasis Genital: Común en pacientes diabéticos debido a altos niveles de glucosa en la orina que favorecen el crecimiento fúngico.</w:t>
      </w:r>
    </w:p>
    <w:p w14:paraId="53C7F9B3"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Visión Borrosa y Rigidez Muscular: Indican posibles complicaciones a largo plazo de la diabetes, como retinopatía y neuropatía.</w:t>
      </w:r>
    </w:p>
    <w:p w14:paraId="39C32EC1"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Irritabilidad y Curación Retardada: Señalan desequilibrios metabólicos y complicaciones en la cicatrización de heridas.</w:t>
      </w:r>
    </w:p>
    <w:p w14:paraId="0FE57D14" w14:textId="77777777" w:rsidR="00667D87" w:rsidRPr="004D0BC3" w:rsidRDefault="00667D87" w:rsidP="009246B5">
      <w:pPr>
        <w:pStyle w:val="Prrafodelista"/>
        <w:numPr>
          <w:ilvl w:val="0"/>
          <w:numId w:val="138"/>
        </w:numPr>
        <w:spacing w:line="360" w:lineRule="auto"/>
        <w:jc w:val="both"/>
        <w:rPr>
          <w:rFonts w:ascii="Arial" w:hAnsi="Arial" w:cs="Arial"/>
          <w:sz w:val="24"/>
          <w:szCs w:val="24"/>
        </w:rPr>
      </w:pPr>
      <w:r w:rsidRPr="004D0BC3">
        <w:rPr>
          <w:rFonts w:ascii="Arial" w:hAnsi="Arial" w:cs="Arial"/>
          <w:sz w:val="24"/>
          <w:szCs w:val="24"/>
        </w:rPr>
        <w:t>Parálisis Parcial: Podría estar relacionada con neuropatías o complicaciones musculares en diabetes avanzada.</w:t>
      </w:r>
    </w:p>
    <w:p w14:paraId="71FC2F5F"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Síntomas Ausentes:</w:t>
      </w:r>
    </w:p>
    <w:p w14:paraId="72B237CF"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Picazón (</w:t>
      </w:r>
      <w:proofErr w:type="spellStart"/>
      <w:r w:rsidRPr="004D0BC3">
        <w:rPr>
          <w:rFonts w:ascii="Arial" w:hAnsi="Arial" w:cs="Arial"/>
          <w:sz w:val="24"/>
          <w:szCs w:val="24"/>
        </w:rPr>
        <w:t>Itching</w:t>
      </w:r>
      <w:proofErr w:type="spellEnd"/>
      <w:r w:rsidRPr="004D0BC3">
        <w:rPr>
          <w:rFonts w:ascii="Arial" w:hAnsi="Arial" w:cs="Arial"/>
          <w:sz w:val="24"/>
          <w:szCs w:val="24"/>
        </w:rPr>
        <w:t>): Su ausencia puede indicar que no hay infecciones cutáneas secundarias o dermatitis relacionada.</w:t>
      </w:r>
    </w:p>
    <w:p w14:paraId="3A13FA68"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Alopecia (Pérdida de Cabello): Su ausencia sugiere que no hay complicaciones dermatológicas severas o tratamientos que afecten el crecimiento capilar.</w:t>
      </w:r>
    </w:p>
    <w:p w14:paraId="2B7A4B83" w14:textId="77777777" w:rsidR="00667D87" w:rsidRPr="004D0BC3" w:rsidRDefault="00667D87" w:rsidP="009246B5">
      <w:pPr>
        <w:pStyle w:val="Prrafodelista"/>
        <w:numPr>
          <w:ilvl w:val="0"/>
          <w:numId w:val="139"/>
        </w:numPr>
        <w:spacing w:line="360" w:lineRule="auto"/>
        <w:jc w:val="both"/>
        <w:rPr>
          <w:rFonts w:ascii="Arial" w:hAnsi="Arial" w:cs="Arial"/>
          <w:sz w:val="24"/>
          <w:szCs w:val="24"/>
        </w:rPr>
      </w:pPr>
      <w:r w:rsidRPr="004D0BC3">
        <w:rPr>
          <w:rFonts w:ascii="Arial" w:hAnsi="Arial" w:cs="Arial"/>
          <w:sz w:val="24"/>
          <w:szCs w:val="24"/>
        </w:rPr>
        <w:t>Obesidad: Indica que, a pesar de la presencia de otros síntomas, estos pacientes no presentan sobrepeso, lo que podría sugerir una diabetes tipo 1 o una diabetes tipo 2 no asociada con obesidad.</w:t>
      </w:r>
    </w:p>
    <w:p w14:paraId="0DAFB15E" w14:textId="77777777" w:rsidR="00667D87" w:rsidRPr="00270FED" w:rsidRDefault="00667D87" w:rsidP="009246B5">
      <w:pPr>
        <w:spacing w:line="360" w:lineRule="auto"/>
        <w:jc w:val="both"/>
        <w:rPr>
          <w:rFonts w:ascii="Arial" w:hAnsi="Arial" w:cs="Arial"/>
          <w:b/>
          <w:bCs/>
          <w:sz w:val="24"/>
          <w:szCs w:val="24"/>
        </w:rPr>
      </w:pPr>
      <w:r w:rsidRPr="00270FED">
        <w:rPr>
          <w:rFonts w:ascii="Arial" w:hAnsi="Arial" w:cs="Arial"/>
          <w:b/>
          <w:bCs/>
          <w:sz w:val="24"/>
          <w:szCs w:val="24"/>
        </w:rPr>
        <w:t>Implicaciones Clínicas:</w:t>
      </w:r>
    </w:p>
    <w:p w14:paraId="28340F48" w14:textId="77777777" w:rsidR="00667D87" w:rsidRPr="004D0BC3"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t>Grupo de Alto Riesgo: Este clúster representa a pacientes con múltiples síntomas clínicos de diabetes, lo que sugiere un manejo intensivo y posiblemente complicaciones asociadas.</w:t>
      </w:r>
    </w:p>
    <w:p w14:paraId="703B1678" w14:textId="77777777" w:rsidR="00667D87" w:rsidRPr="00270FED" w:rsidRDefault="00667D87" w:rsidP="009246B5">
      <w:pPr>
        <w:spacing w:line="360" w:lineRule="auto"/>
        <w:jc w:val="both"/>
        <w:rPr>
          <w:rFonts w:ascii="Arial" w:hAnsi="Arial" w:cs="Arial"/>
          <w:sz w:val="24"/>
          <w:szCs w:val="24"/>
        </w:rPr>
      </w:pPr>
      <w:r w:rsidRPr="00270FED">
        <w:rPr>
          <w:rFonts w:ascii="Arial" w:hAnsi="Arial" w:cs="Arial"/>
          <w:b/>
          <w:bCs/>
          <w:sz w:val="24"/>
          <w:szCs w:val="24"/>
        </w:rPr>
        <w:t>Necesidades de Atención Específica:</w:t>
      </w:r>
    </w:p>
    <w:p w14:paraId="25D9E737" w14:textId="77777777" w:rsidR="00667D87" w:rsidRPr="004D0BC3"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t>Monitoreo de Complicaciones: Dada la presencia de síntomas como visión borrosa y parálisis parcial, es crucial un seguimiento continuo para prevenir o manejar complicaciones a largo plazo.</w:t>
      </w:r>
    </w:p>
    <w:p w14:paraId="3387F8EE" w14:textId="77777777" w:rsidR="00667D87" w:rsidRPr="004D0BC3" w:rsidRDefault="00667D87" w:rsidP="009246B5">
      <w:pPr>
        <w:pStyle w:val="Prrafodelista"/>
        <w:numPr>
          <w:ilvl w:val="0"/>
          <w:numId w:val="140"/>
        </w:numPr>
        <w:spacing w:line="360" w:lineRule="auto"/>
        <w:jc w:val="both"/>
        <w:rPr>
          <w:rFonts w:ascii="Arial" w:hAnsi="Arial" w:cs="Arial"/>
          <w:sz w:val="24"/>
          <w:szCs w:val="24"/>
        </w:rPr>
      </w:pPr>
      <w:r w:rsidRPr="004D0BC3">
        <w:rPr>
          <w:rFonts w:ascii="Arial" w:hAnsi="Arial" w:cs="Arial"/>
          <w:sz w:val="24"/>
          <w:szCs w:val="24"/>
        </w:rPr>
        <w:lastRenderedPageBreak/>
        <w:t>Intervenciones Personalizadas: Podría ser necesario diseñar planes de tratamiento específicos que aborden la combinación de síntomas presentados.</w:t>
      </w:r>
    </w:p>
    <w:p w14:paraId="02659509" w14:textId="5BED0A7F" w:rsidR="00667D87" w:rsidRPr="004D0BC3" w:rsidRDefault="004739C9" w:rsidP="009246B5">
      <w:pPr>
        <w:pStyle w:val="Ttulo2"/>
        <w:spacing w:line="360" w:lineRule="auto"/>
        <w:jc w:val="both"/>
        <w:rPr>
          <w:rFonts w:cs="Arial"/>
        </w:rPr>
      </w:pPr>
      <w:bookmarkStart w:id="176" w:name="_Toc178701303"/>
      <w:r w:rsidRPr="004D0BC3">
        <w:rPr>
          <w:rFonts w:cs="Arial"/>
        </w:rPr>
        <w:t xml:space="preserve">Comparación </w:t>
      </w:r>
      <w:proofErr w:type="spellStart"/>
      <w:proofErr w:type="gramStart"/>
      <w:r w:rsidRPr="004D0BC3">
        <w:rPr>
          <w:rFonts w:cs="Arial"/>
        </w:rPr>
        <w:t>cluster</w:t>
      </w:r>
      <w:proofErr w:type="spellEnd"/>
      <w:proofErr w:type="gramEnd"/>
      <w:r w:rsidRPr="004D0BC3">
        <w:rPr>
          <w:rFonts w:cs="Arial"/>
        </w:rPr>
        <w:t xml:space="preserve"> k0, k1 y k2</w:t>
      </w:r>
      <w:bookmarkEnd w:id="176"/>
    </w:p>
    <w:p w14:paraId="6A8A324C" w14:textId="77777777" w:rsidR="004739C9" w:rsidRPr="004D0BC3" w:rsidRDefault="004739C9" w:rsidP="009246B5">
      <w:pPr>
        <w:spacing w:line="360" w:lineRule="auto"/>
        <w:jc w:val="both"/>
        <w:rPr>
          <w:rFonts w:ascii="Arial" w:hAnsi="Arial" w:cs="Arial"/>
        </w:rPr>
      </w:pPr>
    </w:p>
    <w:p w14:paraId="481AFCB0" w14:textId="63CE22E8" w:rsidR="009246B5" w:rsidRPr="004D0BC3" w:rsidRDefault="004739C9" w:rsidP="009246B5">
      <w:pPr>
        <w:spacing w:line="360" w:lineRule="auto"/>
        <w:jc w:val="both"/>
        <w:rPr>
          <w:rFonts w:ascii="Arial" w:hAnsi="Arial" w:cs="Arial"/>
          <w:sz w:val="24"/>
          <w:szCs w:val="24"/>
        </w:rPr>
      </w:pPr>
      <w:r w:rsidRPr="004D0BC3">
        <w:rPr>
          <w:rFonts w:ascii="Arial" w:hAnsi="Arial" w:cs="Arial"/>
          <w:sz w:val="24"/>
          <w:szCs w:val="24"/>
        </w:rPr>
        <w:t xml:space="preserve">A continuación, </w:t>
      </w:r>
      <w:r w:rsidRPr="004D0BC3">
        <w:rPr>
          <w:rFonts w:ascii="Arial" w:hAnsi="Arial" w:cs="Arial"/>
          <w:sz w:val="24"/>
          <w:szCs w:val="24"/>
        </w:rPr>
        <w:t>se</w:t>
      </w:r>
      <w:r w:rsidRPr="004D0BC3">
        <w:rPr>
          <w:rFonts w:ascii="Arial" w:hAnsi="Arial" w:cs="Arial"/>
          <w:sz w:val="24"/>
          <w:szCs w:val="24"/>
        </w:rPr>
        <w:t xml:space="preserve"> present</w:t>
      </w:r>
      <w:r w:rsidRPr="004D0BC3">
        <w:rPr>
          <w:rFonts w:ascii="Arial" w:hAnsi="Arial" w:cs="Arial"/>
          <w:sz w:val="24"/>
          <w:szCs w:val="24"/>
        </w:rPr>
        <w:t>a</w:t>
      </w:r>
      <w:r w:rsidRPr="004D0BC3">
        <w:rPr>
          <w:rFonts w:ascii="Arial" w:hAnsi="Arial" w:cs="Arial"/>
          <w:sz w:val="24"/>
          <w:szCs w:val="24"/>
        </w:rPr>
        <w:t xml:space="preserve"> una comparación detallada entre los tres clústeres (k0, k1 y k2) obtenidos mediante el algoritmo k-</w:t>
      </w:r>
      <w:proofErr w:type="spellStart"/>
      <w:r w:rsidRPr="004D0BC3">
        <w:rPr>
          <w:rFonts w:ascii="Arial" w:hAnsi="Arial" w:cs="Arial"/>
          <w:sz w:val="24"/>
          <w:szCs w:val="24"/>
        </w:rPr>
        <w:t>prototypes</w:t>
      </w:r>
      <w:proofErr w:type="spellEnd"/>
      <w:r w:rsidRPr="004D0BC3">
        <w:rPr>
          <w:rFonts w:ascii="Arial" w:hAnsi="Arial" w:cs="Arial"/>
          <w:sz w:val="24"/>
          <w:szCs w:val="24"/>
        </w:rPr>
        <w:t>. Esta comparación ayudará a comprender mejor las diferencias y similitudes entre los grupos de pacientes con diabetes</w:t>
      </w:r>
      <w:r w:rsidRPr="004D0BC3">
        <w:rPr>
          <w:rFonts w:ascii="Arial" w:hAnsi="Arial" w:cs="Arial"/>
          <w:sz w:val="24"/>
          <w:szCs w:val="24"/>
        </w:rPr>
        <w:t>.</w:t>
      </w:r>
    </w:p>
    <w:p w14:paraId="6C7ECB87" w14:textId="7CCFE4B2" w:rsidR="004739C9" w:rsidRPr="004D0BC3" w:rsidRDefault="003D1D5D" w:rsidP="009246B5">
      <w:pPr>
        <w:pStyle w:val="Descripcin"/>
        <w:spacing w:line="360" w:lineRule="auto"/>
        <w:jc w:val="center"/>
        <w:rPr>
          <w:rFonts w:ascii="Arial" w:hAnsi="Arial" w:cs="Arial"/>
          <w:color w:val="auto"/>
          <w:sz w:val="36"/>
          <w:szCs w:val="36"/>
        </w:rPr>
      </w:pPr>
      <w:bookmarkStart w:id="177" w:name="_Toc178701423"/>
      <w:r w:rsidRPr="004D0BC3">
        <w:rPr>
          <w:rFonts w:ascii="Arial" w:hAnsi="Arial" w:cs="Arial"/>
          <w:color w:val="auto"/>
          <w:sz w:val="24"/>
          <w:szCs w:val="24"/>
        </w:rPr>
        <w:t xml:space="preserve">Tabla </w:t>
      </w:r>
      <w:r w:rsidRPr="004D0BC3">
        <w:rPr>
          <w:rFonts w:ascii="Arial" w:hAnsi="Arial" w:cs="Arial"/>
          <w:color w:val="auto"/>
          <w:sz w:val="24"/>
          <w:szCs w:val="24"/>
        </w:rPr>
        <w:fldChar w:fldCharType="begin"/>
      </w:r>
      <w:r w:rsidRPr="004D0BC3">
        <w:rPr>
          <w:rFonts w:ascii="Arial" w:hAnsi="Arial" w:cs="Arial"/>
          <w:color w:val="auto"/>
          <w:sz w:val="24"/>
          <w:szCs w:val="24"/>
        </w:rPr>
        <w:instrText xml:space="preserve"> SEQ Tabla \* ARABIC </w:instrText>
      </w:r>
      <w:r w:rsidRPr="004D0BC3">
        <w:rPr>
          <w:rFonts w:ascii="Arial" w:hAnsi="Arial" w:cs="Arial"/>
          <w:color w:val="auto"/>
          <w:sz w:val="24"/>
          <w:szCs w:val="24"/>
        </w:rPr>
        <w:fldChar w:fldCharType="separate"/>
      </w:r>
      <w:r w:rsidRPr="004D0BC3">
        <w:rPr>
          <w:rFonts w:ascii="Arial" w:hAnsi="Arial" w:cs="Arial"/>
          <w:noProof/>
          <w:color w:val="auto"/>
          <w:sz w:val="24"/>
          <w:szCs w:val="24"/>
        </w:rPr>
        <w:t>32</w:t>
      </w:r>
      <w:r w:rsidRPr="004D0BC3">
        <w:rPr>
          <w:rFonts w:ascii="Arial" w:hAnsi="Arial" w:cs="Arial"/>
          <w:color w:val="auto"/>
          <w:sz w:val="24"/>
          <w:szCs w:val="24"/>
        </w:rPr>
        <w:fldChar w:fldCharType="end"/>
      </w:r>
      <w:r w:rsidRPr="004D0BC3">
        <w:rPr>
          <w:rFonts w:ascii="Arial" w:hAnsi="Arial" w:cs="Arial"/>
          <w:color w:val="auto"/>
          <w:sz w:val="24"/>
          <w:szCs w:val="24"/>
        </w:rPr>
        <w:t xml:space="preserve"> Comparación </w:t>
      </w:r>
      <w:proofErr w:type="spellStart"/>
      <w:proofErr w:type="gramStart"/>
      <w:r w:rsidRPr="004D0BC3">
        <w:rPr>
          <w:rFonts w:ascii="Arial" w:hAnsi="Arial" w:cs="Arial"/>
          <w:color w:val="auto"/>
          <w:sz w:val="24"/>
          <w:szCs w:val="24"/>
        </w:rPr>
        <w:t>cluster</w:t>
      </w:r>
      <w:proofErr w:type="spellEnd"/>
      <w:proofErr w:type="gramEnd"/>
      <w:r w:rsidRPr="004D0BC3">
        <w:rPr>
          <w:rFonts w:ascii="Arial" w:hAnsi="Arial" w:cs="Arial"/>
          <w:color w:val="auto"/>
          <w:sz w:val="24"/>
          <w:szCs w:val="24"/>
        </w:rPr>
        <w:t xml:space="preserve"> k0, k1 y k2</w:t>
      </w:r>
      <w:bookmarkEnd w:id="177"/>
    </w:p>
    <w:tbl>
      <w:tblPr>
        <w:tblStyle w:val="Tablaconcuadrcula4-nfasis4"/>
        <w:tblW w:w="0" w:type="auto"/>
        <w:jc w:val="center"/>
        <w:tblLook w:val="04A0" w:firstRow="1" w:lastRow="0" w:firstColumn="1" w:lastColumn="0" w:noHBand="0" w:noVBand="1"/>
      </w:tblPr>
      <w:tblGrid>
        <w:gridCol w:w="2026"/>
        <w:gridCol w:w="1492"/>
        <w:gridCol w:w="1887"/>
        <w:gridCol w:w="3932"/>
      </w:tblGrid>
      <w:tr w:rsidR="004739C9" w:rsidRPr="004739C9" w14:paraId="6682F4E7" w14:textId="77777777" w:rsidTr="009246B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42005A"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Característica</w:t>
            </w:r>
          </w:p>
        </w:tc>
        <w:tc>
          <w:tcPr>
            <w:tcW w:w="0" w:type="auto"/>
            <w:hideMark/>
          </w:tcPr>
          <w:p w14:paraId="76146E82"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k0</w:t>
            </w:r>
          </w:p>
        </w:tc>
        <w:tc>
          <w:tcPr>
            <w:tcW w:w="0" w:type="auto"/>
            <w:hideMark/>
          </w:tcPr>
          <w:p w14:paraId="08E06E10"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k1</w:t>
            </w:r>
          </w:p>
        </w:tc>
        <w:tc>
          <w:tcPr>
            <w:tcW w:w="0" w:type="auto"/>
            <w:hideMark/>
          </w:tcPr>
          <w:p w14:paraId="24EB009B" w14:textId="77777777" w:rsidR="004739C9" w:rsidRPr="004739C9" w:rsidRDefault="004739C9" w:rsidP="009246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Clúster k2</w:t>
            </w:r>
          </w:p>
        </w:tc>
      </w:tr>
      <w:tr w:rsidR="004739C9" w:rsidRPr="004739C9" w14:paraId="70C28832" w14:textId="77777777" w:rsidTr="009246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FA1D6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Número de Pacientes</w:t>
            </w:r>
          </w:p>
        </w:tc>
        <w:tc>
          <w:tcPr>
            <w:tcW w:w="0" w:type="auto"/>
            <w:hideMark/>
          </w:tcPr>
          <w:p w14:paraId="3E46F04E"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34</w:t>
            </w:r>
          </w:p>
        </w:tc>
        <w:tc>
          <w:tcPr>
            <w:tcW w:w="0" w:type="auto"/>
            <w:hideMark/>
          </w:tcPr>
          <w:p w14:paraId="427DABCA"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89</w:t>
            </w:r>
          </w:p>
        </w:tc>
        <w:tc>
          <w:tcPr>
            <w:tcW w:w="0" w:type="auto"/>
            <w:hideMark/>
          </w:tcPr>
          <w:p w14:paraId="6A343AD9"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145</w:t>
            </w:r>
          </w:p>
        </w:tc>
      </w:tr>
      <w:tr w:rsidR="004739C9" w:rsidRPr="004739C9" w14:paraId="08B90EE8" w14:textId="77777777" w:rsidTr="009246B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FDF8C"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Edad Promedio</w:t>
            </w:r>
          </w:p>
        </w:tc>
        <w:tc>
          <w:tcPr>
            <w:tcW w:w="0" w:type="auto"/>
            <w:hideMark/>
          </w:tcPr>
          <w:p w14:paraId="1A5FE197"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30 años</w:t>
            </w:r>
          </w:p>
        </w:tc>
        <w:tc>
          <w:tcPr>
            <w:tcW w:w="0" w:type="auto"/>
            <w:hideMark/>
          </w:tcPr>
          <w:p w14:paraId="6B5E2EB3"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48 años</w:t>
            </w:r>
          </w:p>
        </w:tc>
        <w:tc>
          <w:tcPr>
            <w:tcW w:w="0" w:type="auto"/>
            <w:hideMark/>
          </w:tcPr>
          <w:p w14:paraId="173288D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40 años</w:t>
            </w:r>
          </w:p>
        </w:tc>
      </w:tr>
      <w:tr w:rsidR="004739C9" w:rsidRPr="004739C9" w14:paraId="784E240B" w14:textId="77777777" w:rsidTr="009246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7D897D"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Género Predominante</w:t>
            </w:r>
          </w:p>
        </w:tc>
        <w:tc>
          <w:tcPr>
            <w:tcW w:w="0" w:type="auto"/>
            <w:hideMark/>
          </w:tcPr>
          <w:p w14:paraId="71104484"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Masculino</w:t>
            </w:r>
          </w:p>
        </w:tc>
        <w:tc>
          <w:tcPr>
            <w:tcW w:w="0" w:type="auto"/>
            <w:hideMark/>
          </w:tcPr>
          <w:p w14:paraId="1821806E"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Masculino</w:t>
            </w:r>
          </w:p>
        </w:tc>
        <w:tc>
          <w:tcPr>
            <w:tcW w:w="0" w:type="auto"/>
            <w:hideMark/>
          </w:tcPr>
          <w:p w14:paraId="5848B4D5"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Femenino</w:t>
            </w:r>
          </w:p>
        </w:tc>
      </w:tr>
      <w:tr w:rsidR="004739C9" w:rsidRPr="004739C9" w14:paraId="5FC98594" w14:textId="77777777" w:rsidTr="009246B5">
        <w:trPr>
          <w:trHeight w:val="27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9C3F0"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Síntomas Clínicos Principales</w:t>
            </w:r>
          </w:p>
        </w:tc>
        <w:tc>
          <w:tcPr>
            <w:tcW w:w="0" w:type="auto"/>
            <w:hideMark/>
          </w:tcPr>
          <w:p w14:paraId="1F6EB777"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Ninguno</w:t>
            </w:r>
          </w:p>
        </w:tc>
        <w:tc>
          <w:tcPr>
            <w:tcW w:w="0" w:type="auto"/>
            <w:hideMark/>
          </w:tcPr>
          <w:p w14:paraId="75810B92"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Poliuria, Polidipsia, Pérdida de Peso, Debilidad</w:t>
            </w:r>
          </w:p>
        </w:tc>
        <w:tc>
          <w:tcPr>
            <w:tcW w:w="0" w:type="auto"/>
            <w:hideMark/>
          </w:tcPr>
          <w:p w14:paraId="72A5DAD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 xml:space="preserve">Poliuria, Polidipsia, Pérdida de Peso, Debilidad, </w:t>
            </w:r>
            <w:proofErr w:type="spellStart"/>
            <w:r w:rsidRPr="004739C9">
              <w:rPr>
                <w:rFonts w:ascii="Arial" w:eastAsia="Times New Roman" w:hAnsi="Arial" w:cs="Arial"/>
                <w:color w:val="000000"/>
                <w:sz w:val="24"/>
                <w:szCs w:val="24"/>
                <w:lang w:eastAsia="es-MX"/>
              </w:rPr>
              <w:t>Polyphagia</w:t>
            </w:r>
            <w:proofErr w:type="spellEnd"/>
            <w:r w:rsidRPr="004739C9">
              <w:rPr>
                <w:rFonts w:ascii="Arial" w:eastAsia="Times New Roman" w:hAnsi="Arial" w:cs="Arial"/>
                <w:color w:val="000000"/>
                <w:sz w:val="24"/>
                <w:szCs w:val="24"/>
                <w:lang w:eastAsia="es-MX"/>
              </w:rPr>
              <w:t>, Candidiasis Genital, Visión Borrosa, Irritabilidad, Curación Retardada, Parálisis Parcial, Rigidez Muscular</w:t>
            </w:r>
          </w:p>
        </w:tc>
      </w:tr>
      <w:tr w:rsidR="004739C9" w:rsidRPr="004739C9" w14:paraId="3D9F5D75" w14:textId="77777777" w:rsidTr="009246B5">
        <w:trPr>
          <w:cnfStyle w:val="000000100000" w:firstRow="0" w:lastRow="0" w:firstColumn="0" w:lastColumn="0" w:oddVBand="0" w:evenVBand="0" w:oddHBand="1" w:evenHBand="0" w:firstRowFirstColumn="0" w:firstRowLastColumn="0" w:lastRowFirstColumn="0" w:lastRowLastColumn="0"/>
          <w:trHeight w:val="8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67B5F"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Clase Predominante</w:t>
            </w:r>
          </w:p>
        </w:tc>
        <w:tc>
          <w:tcPr>
            <w:tcW w:w="0" w:type="auto"/>
            <w:hideMark/>
          </w:tcPr>
          <w:p w14:paraId="6687C7F9"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Negative (No Diabético)</w:t>
            </w:r>
          </w:p>
        </w:tc>
        <w:tc>
          <w:tcPr>
            <w:tcW w:w="0" w:type="auto"/>
            <w:hideMark/>
          </w:tcPr>
          <w:p w14:paraId="020F7AD8"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Positive (Diabético)</w:t>
            </w:r>
          </w:p>
        </w:tc>
        <w:tc>
          <w:tcPr>
            <w:tcW w:w="0" w:type="auto"/>
            <w:hideMark/>
          </w:tcPr>
          <w:p w14:paraId="26E86CB7"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Principalmente Positive (Diabético), con algunas negativas</w:t>
            </w:r>
          </w:p>
        </w:tc>
      </w:tr>
      <w:tr w:rsidR="004739C9" w:rsidRPr="004739C9" w14:paraId="41D1833B" w14:textId="77777777" w:rsidTr="009246B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12C1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Obesidad</w:t>
            </w:r>
          </w:p>
        </w:tc>
        <w:tc>
          <w:tcPr>
            <w:tcW w:w="0" w:type="auto"/>
            <w:hideMark/>
          </w:tcPr>
          <w:p w14:paraId="64955F5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5177AFE0"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77A2F658"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r>
      <w:tr w:rsidR="004739C9" w:rsidRPr="004739C9" w14:paraId="3AFB92C5" w14:textId="77777777" w:rsidTr="009246B5">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A4529D"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proofErr w:type="spellStart"/>
            <w:r w:rsidRPr="004739C9">
              <w:rPr>
                <w:rFonts w:ascii="Arial" w:eastAsia="Times New Roman" w:hAnsi="Arial" w:cs="Arial"/>
                <w:b w:val="0"/>
                <w:bCs w:val="0"/>
                <w:color w:val="000000"/>
                <w:sz w:val="24"/>
                <w:szCs w:val="24"/>
                <w:lang w:eastAsia="es-MX"/>
              </w:rPr>
              <w:t>Polyphagia</w:t>
            </w:r>
            <w:proofErr w:type="spellEnd"/>
            <w:r w:rsidRPr="004739C9">
              <w:rPr>
                <w:rFonts w:ascii="Arial" w:eastAsia="Times New Roman" w:hAnsi="Arial" w:cs="Arial"/>
                <w:b w:val="0"/>
                <w:bCs w:val="0"/>
                <w:color w:val="000000"/>
                <w:sz w:val="24"/>
                <w:szCs w:val="24"/>
                <w:lang w:eastAsia="es-MX"/>
              </w:rPr>
              <w:t xml:space="preserve"> (Hambre Excesiva)</w:t>
            </w:r>
          </w:p>
        </w:tc>
        <w:tc>
          <w:tcPr>
            <w:tcW w:w="0" w:type="auto"/>
            <w:hideMark/>
          </w:tcPr>
          <w:p w14:paraId="44022541"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215C0EC0"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c>
          <w:tcPr>
            <w:tcW w:w="0" w:type="auto"/>
            <w:hideMark/>
          </w:tcPr>
          <w:p w14:paraId="63AE90F2"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6C3D6876" w14:textId="77777777" w:rsidTr="009246B5">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A56E6"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lastRenderedPageBreak/>
              <w:t xml:space="preserve">Genital </w:t>
            </w:r>
            <w:proofErr w:type="spellStart"/>
            <w:r w:rsidRPr="004739C9">
              <w:rPr>
                <w:rFonts w:ascii="Arial" w:eastAsia="Times New Roman" w:hAnsi="Arial" w:cs="Arial"/>
                <w:b w:val="0"/>
                <w:bCs w:val="0"/>
                <w:color w:val="000000"/>
                <w:sz w:val="24"/>
                <w:szCs w:val="24"/>
                <w:lang w:eastAsia="es-MX"/>
              </w:rPr>
              <w:t>Thrush</w:t>
            </w:r>
            <w:proofErr w:type="spellEnd"/>
            <w:r w:rsidRPr="004739C9">
              <w:rPr>
                <w:rFonts w:ascii="Arial" w:eastAsia="Times New Roman" w:hAnsi="Arial" w:cs="Arial"/>
                <w:b w:val="0"/>
                <w:bCs w:val="0"/>
                <w:color w:val="000000"/>
                <w:sz w:val="24"/>
                <w:szCs w:val="24"/>
                <w:lang w:eastAsia="es-MX"/>
              </w:rPr>
              <w:t xml:space="preserve"> (Candidiasis Genital)</w:t>
            </w:r>
          </w:p>
        </w:tc>
        <w:tc>
          <w:tcPr>
            <w:tcW w:w="0" w:type="auto"/>
            <w:hideMark/>
          </w:tcPr>
          <w:p w14:paraId="39248C66"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4A2AEC89"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6BC1288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00EB933D" w14:textId="77777777" w:rsidTr="009246B5">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DD5C66"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 xml:space="preserve">Visual </w:t>
            </w:r>
            <w:proofErr w:type="spellStart"/>
            <w:r w:rsidRPr="004739C9">
              <w:rPr>
                <w:rFonts w:ascii="Arial" w:eastAsia="Times New Roman" w:hAnsi="Arial" w:cs="Arial"/>
                <w:b w:val="0"/>
                <w:bCs w:val="0"/>
                <w:color w:val="000000"/>
                <w:sz w:val="24"/>
                <w:szCs w:val="24"/>
                <w:lang w:eastAsia="es-MX"/>
              </w:rPr>
              <w:t>Blurring</w:t>
            </w:r>
            <w:proofErr w:type="spellEnd"/>
            <w:r w:rsidRPr="004739C9">
              <w:rPr>
                <w:rFonts w:ascii="Arial" w:eastAsia="Times New Roman" w:hAnsi="Arial" w:cs="Arial"/>
                <w:b w:val="0"/>
                <w:bCs w:val="0"/>
                <w:color w:val="000000"/>
                <w:sz w:val="24"/>
                <w:szCs w:val="24"/>
                <w:lang w:eastAsia="es-MX"/>
              </w:rPr>
              <w:t xml:space="preserve"> (Visión Borrosa)</w:t>
            </w:r>
          </w:p>
        </w:tc>
        <w:tc>
          <w:tcPr>
            <w:tcW w:w="0" w:type="auto"/>
            <w:hideMark/>
          </w:tcPr>
          <w:p w14:paraId="692E6D53"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3524F2CD"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658380A8" w14:textId="77777777" w:rsidR="004739C9" w:rsidRPr="004739C9" w:rsidRDefault="004739C9" w:rsidP="009246B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Sí</w:t>
            </w:r>
          </w:p>
        </w:tc>
      </w:tr>
      <w:tr w:rsidR="004739C9" w:rsidRPr="004739C9" w14:paraId="0B040BF3" w14:textId="77777777" w:rsidTr="009246B5">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7C3558" w14:textId="77777777" w:rsidR="004739C9" w:rsidRPr="004739C9" w:rsidRDefault="004739C9" w:rsidP="009246B5">
            <w:pPr>
              <w:spacing w:line="360" w:lineRule="auto"/>
              <w:jc w:val="both"/>
              <w:rPr>
                <w:rFonts w:ascii="Arial" w:eastAsia="Times New Roman" w:hAnsi="Arial" w:cs="Arial"/>
                <w:b w:val="0"/>
                <w:bCs w:val="0"/>
                <w:color w:val="000000"/>
                <w:sz w:val="24"/>
                <w:szCs w:val="24"/>
                <w:lang w:eastAsia="es-MX"/>
              </w:rPr>
            </w:pPr>
            <w:r w:rsidRPr="004739C9">
              <w:rPr>
                <w:rFonts w:ascii="Arial" w:eastAsia="Times New Roman" w:hAnsi="Arial" w:cs="Arial"/>
                <w:b w:val="0"/>
                <w:bCs w:val="0"/>
                <w:color w:val="000000"/>
                <w:sz w:val="24"/>
                <w:szCs w:val="24"/>
                <w:lang w:eastAsia="es-MX"/>
              </w:rPr>
              <w:t>Alopecia (Pérdida de Cabello)</w:t>
            </w:r>
          </w:p>
        </w:tc>
        <w:tc>
          <w:tcPr>
            <w:tcW w:w="0" w:type="auto"/>
            <w:hideMark/>
          </w:tcPr>
          <w:p w14:paraId="001754EE"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1A21D2E1"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c>
          <w:tcPr>
            <w:tcW w:w="0" w:type="auto"/>
            <w:hideMark/>
          </w:tcPr>
          <w:p w14:paraId="1EA3BFDC" w14:textId="77777777" w:rsidR="004739C9" w:rsidRPr="004739C9" w:rsidRDefault="004739C9" w:rsidP="009246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4739C9">
              <w:rPr>
                <w:rFonts w:ascii="Arial" w:eastAsia="Times New Roman" w:hAnsi="Arial" w:cs="Arial"/>
                <w:color w:val="000000"/>
                <w:sz w:val="24"/>
                <w:szCs w:val="24"/>
                <w:lang w:eastAsia="es-MX"/>
              </w:rPr>
              <w:t>No</w:t>
            </w:r>
          </w:p>
        </w:tc>
      </w:tr>
    </w:tbl>
    <w:p w14:paraId="5C249342" w14:textId="77777777" w:rsidR="00EB35EC" w:rsidRPr="004D0BC3" w:rsidRDefault="00EB35EC" w:rsidP="009246B5">
      <w:pPr>
        <w:spacing w:line="360" w:lineRule="auto"/>
        <w:jc w:val="both"/>
        <w:rPr>
          <w:rFonts w:ascii="Arial" w:hAnsi="Arial" w:cs="Arial"/>
        </w:rPr>
      </w:pPr>
    </w:p>
    <w:p w14:paraId="34B7DCA9" w14:textId="4290CA41" w:rsidR="004739C9" w:rsidRPr="004D0BC3" w:rsidRDefault="004739C9" w:rsidP="009246B5">
      <w:pPr>
        <w:pStyle w:val="Ttulo2"/>
        <w:spacing w:line="360" w:lineRule="auto"/>
        <w:jc w:val="both"/>
        <w:rPr>
          <w:rFonts w:cs="Arial"/>
        </w:rPr>
      </w:pPr>
      <w:bookmarkStart w:id="178" w:name="_Toc178701304"/>
      <w:r w:rsidRPr="004D0BC3">
        <w:rPr>
          <w:rFonts w:cs="Arial"/>
        </w:rPr>
        <w:t>Análisis Comparativo Detallado</w:t>
      </w:r>
      <w:r w:rsidRPr="004D0BC3">
        <w:rPr>
          <w:rFonts w:cs="Arial"/>
        </w:rPr>
        <w:t xml:space="preserve"> (K0, K1 Y K2)</w:t>
      </w:r>
      <w:bookmarkEnd w:id="178"/>
    </w:p>
    <w:p w14:paraId="2BC7263A" w14:textId="77777777" w:rsidR="004739C9" w:rsidRPr="004D0BC3" w:rsidRDefault="004739C9" w:rsidP="009246B5">
      <w:pPr>
        <w:spacing w:line="360" w:lineRule="auto"/>
        <w:jc w:val="both"/>
        <w:rPr>
          <w:rFonts w:ascii="Arial" w:hAnsi="Arial" w:cs="Arial"/>
        </w:rPr>
      </w:pPr>
    </w:p>
    <w:p w14:paraId="0C990754" w14:textId="63E81A81"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Distribución Demográfica</w:t>
      </w:r>
    </w:p>
    <w:p w14:paraId="65BAE360"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Edad:</w:t>
      </w:r>
    </w:p>
    <w:p w14:paraId="4DB1CD1D" w14:textId="121252C5"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k0: Predominantemente adultos jóvenes (edad promedio de 30 años), con una concentración significativa entre los 27 y 30 años.</w:t>
      </w:r>
    </w:p>
    <w:p w14:paraId="3916B950" w14:textId="63FDFEEB"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k1: Adultos de mediana edad (edad promedio de 48 años), abarcando una gama más amplia desde los 16 hasta los 85 años.</w:t>
      </w:r>
    </w:p>
    <w:p w14:paraId="37CFFB7E" w14:textId="222975C8"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k2: Adultos de mediana edad (edad promedio de 40 años), con una dispersión etaria entre los 25 y los 90 años.</w:t>
      </w:r>
    </w:p>
    <w:p w14:paraId="40EFEAEA"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Género:</w:t>
      </w:r>
    </w:p>
    <w:p w14:paraId="4F13DA30" w14:textId="5ADD4315"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k0 y k1: Predominantemente masculinos.</w:t>
      </w:r>
    </w:p>
    <w:p w14:paraId="47A652B5" w14:textId="02F3F0A2"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k2: Predominantemente femeninos, lo que sugiere una mayor prevalencia de síntomas específicos de diabetes en mujeres dentro de este clúster o una distribución de género específica en la muestra.</w:t>
      </w:r>
    </w:p>
    <w:p w14:paraId="52BFB97A" w14:textId="55B38921"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Presencia de Síntomas Clínicos</w:t>
      </w:r>
    </w:p>
    <w:p w14:paraId="203B615A" w14:textId="505A238A"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Clúster k0:</w:t>
      </w:r>
    </w:p>
    <w:p w14:paraId="21127FFB" w14:textId="77777777" w:rsidR="004739C9" w:rsidRPr="004D0BC3" w:rsidRDefault="004739C9" w:rsidP="009246B5">
      <w:pPr>
        <w:pStyle w:val="Prrafodelista"/>
        <w:numPr>
          <w:ilvl w:val="0"/>
          <w:numId w:val="147"/>
        </w:numPr>
        <w:spacing w:line="360" w:lineRule="auto"/>
        <w:jc w:val="both"/>
        <w:rPr>
          <w:rFonts w:ascii="Arial" w:hAnsi="Arial" w:cs="Arial"/>
          <w:sz w:val="24"/>
          <w:szCs w:val="24"/>
        </w:rPr>
      </w:pPr>
      <w:r w:rsidRPr="004D0BC3">
        <w:rPr>
          <w:rFonts w:ascii="Arial" w:hAnsi="Arial" w:cs="Arial"/>
          <w:sz w:val="24"/>
          <w:szCs w:val="24"/>
        </w:rPr>
        <w:lastRenderedPageBreak/>
        <w:t>Síntomas: Ninguno.</w:t>
      </w:r>
    </w:p>
    <w:p w14:paraId="5DC48232" w14:textId="77777777" w:rsidR="004739C9" w:rsidRPr="004D0BC3" w:rsidRDefault="004739C9" w:rsidP="009246B5">
      <w:pPr>
        <w:pStyle w:val="Prrafodelista"/>
        <w:numPr>
          <w:ilvl w:val="0"/>
          <w:numId w:val="147"/>
        </w:numPr>
        <w:spacing w:line="360" w:lineRule="auto"/>
        <w:jc w:val="both"/>
        <w:rPr>
          <w:rFonts w:ascii="Arial" w:hAnsi="Arial" w:cs="Arial"/>
          <w:sz w:val="24"/>
          <w:szCs w:val="24"/>
        </w:rPr>
      </w:pPr>
      <w:r w:rsidRPr="004D0BC3">
        <w:rPr>
          <w:rFonts w:ascii="Arial" w:hAnsi="Arial" w:cs="Arial"/>
          <w:sz w:val="24"/>
          <w:szCs w:val="24"/>
        </w:rPr>
        <w:t>Interpretación: Este grupo representa a individuos no diabéticos sin síntomas clínicos significativos, funcionando como un grupo de referencia saludable.</w:t>
      </w:r>
    </w:p>
    <w:p w14:paraId="56C392FA" w14:textId="0B55C68F"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Clúster k1:</w:t>
      </w:r>
    </w:p>
    <w:p w14:paraId="27EA605B" w14:textId="77777777" w:rsidR="004739C9" w:rsidRPr="004D0BC3" w:rsidRDefault="004739C9" w:rsidP="009246B5">
      <w:pPr>
        <w:pStyle w:val="Prrafodelista"/>
        <w:numPr>
          <w:ilvl w:val="0"/>
          <w:numId w:val="148"/>
        </w:numPr>
        <w:spacing w:line="360" w:lineRule="auto"/>
        <w:jc w:val="both"/>
        <w:rPr>
          <w:rFonts w:ascii="Arial" w:hAnsi="Arial" w:cs="Arial"/>
          <w:sz w:val="24"/>
          <w:szCs w:val="24"/>
        </w:rPr>
      </w:pPr>
      <w:r w:rsidRPr="004D0BC3">
        <w:rPr>
          <w:rFonts w:ascii="Arial" w:hAnsi="Arial" w:cs="Arial"/>
          <w:sz w:val="24"/>
          <w:szCs w:val="24"/>
        </w:rPr>
        <w:t>Síntomas Principales: Poliuria, Polidipsia, Pérdida Súbita de Peso, Debilidad.</w:t>
      </w:r>
    </w:p>
    <w:p w14:paraId="657F4D3C" w14:textId="77777777" w:rsidR="004739C9" w:rsidRPr="004D0BC3" w:rsidRDefault="004739C9" w:rsidP="009246B5">
      <w:pPr>
        <w:pStyle w:val="Prrafodelista"/>
        <w:numPr>
          <w:ilvl w:val="0"/>
          <w:numId w:val="148"/>
        </w:numPr>
        <w:spacing w:line="360" w:lineRule="auto"/>
        <w:jc w:val="both"/>
        <w:rPr>
          <w:rFonts w:ascii="Arial" w:hAnsi="Arial" w:cs="Arial"/>
          <w:sz w:val="24"/>
          <w:szCs w:val="24"/>
        </w:rPr>
      </w:pPr>
      <w:r w:rsidRPr="004D0BC3">
        <w:rPr>
          <w:rFonts w:ascii="Arial" w:hAnsi="Arial" w:cs="Arial"/>
          <w:sz w:val="24"/>
          <w:szCs w:val="24"/>
        </w:rPr>
        <w:t xml:space="preserve">Interpretación: Agrupa a individuos diabéticos que presentan síntomas </w:t>
      </w:r>
      <w:proofErr w:type="gramStart"/>
      <w:r w:rsidRPr="004D0BC3">
        <w:rPr>
          <w:rFonts w:ascii="Arial" w:hAnsi="Arial" w:cs="Arial"/>
          <w:sz w:val="24"/>
          <w:szCs w:val="24"/>
        </w:rPr>
        <w:t>clásicos</w:t>
      </w:r>
      <w:proofErr w:type="gramEnd"/>
      <w:r w:rsidRPr="004D0BC3">
        <w:rPr>
          <w:rFonts w:ascii="Arial" w:hAnsi="Arial" w:cs="Arial"/>
          <w:sz w:val="24"/>
          <w:szCs w:val="24"/>
        </w:rPr>
        <w:t xml:space="preserve"> pero con menos complejidad y ausencia de complicaciones graves.</w:t>
      </w:r>
    </w:p>
    <w:p w14:paraId="5FC2F041" w14:textId="1BFDB6C7"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Clúster k2:</w:t>
      </w:r>
    </w:p>
    <w:p w14:paraId="5487D84F" w14:textId="77777777" w:rsidR="004739C9" w:rsidRPr="004D0BC3" w:rsidRDefault="004739C9" w:rsidP="009246B5">
      <w:pPr>
        <w:pStyle w:val="Prrafodelista"/>
        <w:numPr>
          <w:ilvl w:val="0"/>
          <w:numId w:val="149"/>
        </w:numPr>
        <w:spacing w:line="360" w:lineRule="auto"/>
        <w:jc w:val="both"/>
        <w:rPr>
          <w:rFonts w:ascii="Arial" w:hAnsi="Arial" w:cs="Arial"/>
          <w:sz w:val="24"/>
          <w:szCs w:val="24"/>
        </w:rPr>
      </w:pPr>
      <w:r w:rsidRPr="004D0BC3">
        <w:rPr>
          <w:rFonts w:ascii="Arial" w:hAnsi="Arial" w:cs="Arial"/>
          <w:sz w:val="24"/>
          <w:szCs w:val="24"/>
        </w:rPr>
        <w:t xml:space="preserve">Síntomas Principales: Poliuria, Polidipsia, Pérdida Súbita de Peso, Debilidad, </w:t>
      </w:r>
      <w:proofErr w:type="spellStart"/>
      <w:r w:rsidRPr="004D0BC3">
        <w:rPr>
          <w:rFonts w:ascii="Arial" w:hAnsi="Arial" w:cs="Arial"/>
          <w:sz w:val="24"/>
          <w:szCs w:val="24"/>
        </w:rPr>
        <w:t>Polyphagia</w:t>
      </w:r>
      <w:proofErr w:type="spellEnd"/>
      <w:r w:rsidRPr="004D0BC3">
        <w:rPr>
          <w:rFonts w:ascii="Arial" w:hAnsi="Arial" w:cs="Arial"/>
          <w:sz w:val="24"/>
          <w:szCs w:val="24"/>
        </w:rPr>
        <w:t>, Candidiasis Genital, Visión Borrosa, Irritabilidad, Curación Retardada, Parálisis Parcial, Rigidez Muscular.</w:t>
      </w:r>
    </w:p>
    <w:p w14:paraId="7A8241B6" w14:textId="77777777" w:rsidR="004739C9" w:rsidRPr="004D0BC3" w:rsidRDefault="004739C9" w:rsidP="009246B5">
      <w:pPr>
        <w:pStyle w:val="Prrafodelista"/>
        <w:numPr>
          <w:ilvl w:val="0"/>
          <w:numId w:val="149"/>
        </w:numPr>
        <w:spacing w:line="360" w:lineRule="auto"/>
        <w:jc w:val="both"/>
        <w:rPr>
          <w:rFonts w:ascii="Arial" w:hAnsi="Arial" w:cs="Arial"/>
          <w:sz w:val="24"/>
          <w:szCs w:val="24"/>
        </w:rPr>
      </w:pPr>
      <w:r w:rsidRPr="004D0BC3">
        <w:rPr>
          <w:rFonts w:ascii="Arial" w:hAnsi="Arial" w:cs="Arial"/>
          <w:sz w:val="24"/>
          <w:szCs w:val="24"/>
        </w:rPr>
        <w:t>Interpretación: Representa a individuos diabéticos con una amplia gama de síntomas, incluyendo complicaciones avanzadas y signos de manejo inadecuado de la enfermedad.</w:t>
      </w:r>
    </w:p>
    <w:p w14:paraId="3690B20D" w14:textId="77777777" w:rsidR="003D1D5D" w:rsidRPr="004D0BC3" w:rsidRDefault="003D1D5D" w:rsidP="009246B5">
      <w:pPr>
        <w:spacing w:line="360" w:lineRule="auto"/>
        <w:jc w:val="both"/>
        <w:rPr>
          <w:rFonts w:ascii="Arial" w:hAnsi="Arial" w:cs="Arial"/>
          <w:sz w:val="24"/>
          <w:szCs w:val="24"/>
        </w:rPr>
      </w:pPr>
    </w:p>
    <w:p w14:paraId="721FDC59" w14:textId="60ED068A"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Distribución de la Clase (Diabetes)</w:t>
      </w:r>
    </w:p>
    <w:p w14:paraId="4B553EA3" w14:textId="6F59BEAA"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k0:</w:t>
      </w:r>
    </w:p>
    <w:p w14:paraId="2050DA3E"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Negative (No Diabético).</w:t>
      </w:r>
    </w:p>
    <w:p w14:paraId="58D14CFF"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Porcentaje Aproximado: 100% no diabéticos.</w:t>
      </w:r>
    </w:p>
    <w:p w14:paraId="7083AF9F" w14:textId="265BB4E4"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k1:</w:t>
      </w:r>
    </w:p>
    <w:p w14:paraId="06F55090"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Positive (Diabético).</w:t>
      </w:r>
    </w:p>
    <w:p w14:paraId="0C206A13"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Porcentaje Aproximado: 100% diabéticos.</w:t>
      </w:r>
    </w:p>
    <w:p w14:paraId="52921280" w14:textId="0770FCE6"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k2:</w:t>
      </w:r>
    </w:p>
    <w:p w14:paraId="48DC89CC"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Clase Predominante: Principalmente Positive (Diabético), con algunas instancias de Negative.</w:t>
      </w:r>
    </w:p>
    <w:p w14:paraId="4F9F3405"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lastRenderedPageBreak/>
        <w:t>Porcentaje Aproximado: &gt;95% diabéticos.</w:t>
      </w:r>
    </w:p>
    <w:p w14:paraId="299B86A6" w14:textId="66A16B87"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Obesidad</w:t>
      </w:r>
    </w:p>
    <w:p w14:paraId="4E89582F" w14:textId="23EA2235" w:rsidR="004739C9" w:rsidRPr="004739C9" w:rsidRDefault="004739C9" w:rsidP="009246B5">
      <w:pPr>
        <w:spacing w:line="360" w:lineRule="auto"/>
        <w:jc w:val="both"/>
        <w:rPr>
          <w:rFonts w:ascii="Arial" w:hAnsi="Arial" w:cs="Arial"/>
          <w:sz w:val="24"/>
          <w:szCs w:val="24"/>
        </w:rPr>
      </w:pPr>
      <w:r w:rsidRPr="004739C9">
        <w:rPr>
          <w:rFonts w:ascii="Arial" w:hAnsi="Arial" w:cs="Arial"/>
          <w:b/>
          <w:bCs/>
          <w:sz w:val="24"/>
          <w:szCs w:val="24"/>
        </w:rPr>
        <w:t>Todos los Clústeres (k</w:t>
      </w:r>
      <w:r w:rsidR="003D1D5D" w:rsidRPr="004D0BC3">
        <w:rPr>
          <w:rFonts w:ascii="Arial" w:hAnsi="Arial" w:cs="Arial"/>
          <w:b/>
          <w:bCs/>
          <w:sz w:val="24"/>
          <w:szCs w:val="24"/>
        </w:rPr>
        <w:t>0</w:t>
      </w:r>
      <w:r w:rsidRPr="004739C9">
        <w:rPr>
          <w:rFonts w:ascii="Arial" w:hAnsi="Arial" w:cs="Arial"/>
          <w:b/>
          <w:bCs/>
          <w:sz w:val="24"/>
          <w:szCs w:val="24"/>
        </w:rPr>
        <w:t>, k1 y k2):</w:t>
      </w:r>
    </w:p>
    <w:p w14:paraId="0608E0AA"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Obesidad: No.</w:t>
      </w:r>
    </w:p>
    <w:p w14:paraId="1D9F8837"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Interpretación: En esta muestra específica, la obesidad no parece ser un factor predominante en ningún clúster. Esto podría indicar una muestra no representativa en términos de distribución de peso o que la obesidad no está significativamente asociada con los síntomas de diabetes en este grupo de pacientes.</w:t>
      </w:r>
    </w:p>
    <w:p w14:paraId="0C397123" w14:textId="012528A3" w:rsidR="004739C9" w:rsidRPr="004D0BC3" w:rsidRDefault="004739C9" w:rsidP="009246B5">
      <w:pPr>
        <w:pStyle w:val="Prrafodelista"/>
        <w:numPr>
          <w:ilvl w:val="0"/>
          <w:numId w:val="146"/>
        </w:numPr>
        <w:spacing w:line="360" w:lineRule="auto"/>
        <w:jc w:val="both"/>
        <w:rPr>
          <w:rFonts w:ascii="Arial" w:hAnsi="Arial" w:cs="Arial"/>
          <w:b/>
          <w:bCs/>
          <w:sz w:val="24"/>
          <w:szCs w:val="24"/>
        </w:rPr>
      </w:pPr>
      <w:r w:rsidRPr="004D0BC3">
        <w:rPr>
          <w:rFonts w:ascii="Arial" w:hAnsi="Arial" w:cs="Arial"/>
          <w:b/>
          <w:bCs/>
          <w:sz w:val="24"/>
          <w:szCs w:val="24"/>
        </w:rPr>
        <w:t>Otros Síntomas Destacados</w:t>
      </w:r>
    </w:p>
    <w:p w14:paraId="12B60650" w14:textId="77777777" w:rsidR="004739C9" w:rsidRPr="004739C9" w:rsidRDefault="004739C9" w:rsidP="009246B5">
      <w:pPr>
        <w:spacing w:line="360" w:lineRule="auto"/>
        <w:jc w:val="both"/>
        <w:rPr>
          <w:rFonts w:ascii="Arial" w:hAnsi="Arial" w:cs="Arial"/>
          <w:sz w:val="24"/>
          <w:szCs w:val="24"/>
        </w:rPr>
      </w:pPr>
      <w:proofErr w:type="spellStart"/>
      <w:r w:rsidRPr="004739C9">
        <w:rPr>
          <w:rFonts w:ascii="Arial" w:hAnsi="Arial" w:cs="Arial"/>
          <w:b/>
          <w:bCs/>
          <w:sz w:val="24"/>
          <w:szCs w:val="24"/>
        </w:rPr>
        <w:t>Polyphagia</w:t>
      </w:r>
      <w:proofErr w:type="spellEnd"/>
      <w:r w:rsidRPr="004739C9">
        <w:rPr>
          <w:rFonts w:ascii="Arial" w:hAnsi="Arial" w:cs="Arial"/>
          <w:b/>
          <w:bCs/>
          <w:sz w:val="24"/>
          <w:szCs w:val="24"/>
        </w:rPr>
        <w:t xml:space="preserve"> (Hambre Excesiva):</w:t>
      </w:r>
    </w:p>
    <w:p w14:paraId="6C1CE02F" w14:textId="70984FB2" w:rsidR="004739C9" w:rsidRPr="004D0BC3" w:rsidRDefault="004739C9" w:rsidP="009246B5">
      <w:pPr>
        <w:spacing w:line="360" w:lineRule="auto"/>
        <w:jc w:val="both"/>
        <w:rPr>
          <w:rFonts w:ascii="Arial" w:hAnsi="Arial" w:cs="Arial"/>
          <w:sz w:val="24"/>
          <w:szCs w:val="24"/>
        </w:rPr>
      </w:pPr>
      <w:r w:rsidRPr="004D0BC3">
        <w:rPr>
          <w:rFonts w:ascii="Arial" w:hAnsi="Arial" w:cs="Arial"/>
          <w:sz w:val="24"/>
          <w:szCs w:val="24"/>
        </w:rPr>
        <w:t>k1 y k2: Presente en ambos clústeres diabéticos.</w:t>
      </w:r>
    </w:p>
    <w:p w14:paraId="2AD162F6" w14:textId="77777777"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Interpretación: Indica una alta incidencia de hambre excesiva entre los diabéticos, lo que es coherente con la fisiopatología de la diabetes.</w:t>
      </w:r>
    </w:p>
    <w:p w14:paraId="3DCE42D2"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 xml:space="preserve">Genital </w:t>
      </w:r>
      <w:proofErr w:type="spellStart"/>
      <w:r w:rsidRPr="004739C9">
        <w:rPr>
          <w:rFonts w:ascii="Arial" w:hAnsi="Arial" w:cs="Arial"/>
          <w:sz w:val="24"/>
          <w:szCs w:val="24"/>
        </w:rPr>
        <w:t>Thrush</w:t>
      </w:r>
      <w:proofErr w:type="spellEnd"/>
      <w:r w:rsidRPr="004739C9">
        <w:rPr>
          <w:rFonts w:ascii="Arial" w:hAnsi="Arial" w:cs="Arial"/>
          <w:sz w:val="24"/>
          <w:szCs w:val="24"/>
        </w:rPr>
        <w:t xml:space="preserve"> (Candidiasis Genital):</w:t>
      </w:r>
    </w:p>
    <w:p w14:paraId="2CE648C2" w14:textId="1B066342"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Solo en k2: Presente en este clúster.</w:t>
      </w:r>
    </w:p>
    <w:p w14:paraId="1982057C" w14:textId="77777777" w:rsidR="004739C9" w:rsidRPr="004D0BC3" w:rsidRDefault="004739C9" w:rsidP="009246B5">
      <w:pPr>
        <w:pStyle w:val="Prrafodelista"/>
        <w:numPr>
          <w:ilvl w:val="0"/>
          <w:numId w:val="150"/>
        </w:numPr>
        <w:spacing w:line="360" w:lineRule="auto"/>
        <w:jc w:val="both"/>
        <w:rPr>
          <w:rFonts w:ascii="Arial" w:hAnsi="Arial" w:cs="Arial"/>
          <w:sz w:val="24"/>
          <w:szCs w:val="24"/>
        </w:rPr>
      </w:pPr>
      <w:r w:rsidRPr="004D0BC3">
        <w:rPr>
          <w:rFonts w:ascii="Arial" w:hAnsi="Arial" w:cs="Arial"/>
          <w:sz w:val="24"/>
          <w:szCs w:val="24"/>
        </w:rPr>
        <w:t>Interpretación: Sugiere complicaciones infecciosas secundarias asociadas con la diabetes avanzada.</w:t>
      </w:r>
    </w:p>
    <w:p w14:paraId="2C1912B5"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 xml:space="preserve">Visual </w:t>
      </w:r>
      <w:proofErr w:type="spellStart"/>
      <w:r w:rsidRPr="004739C9">
        <w:rPr>
          <w:rFonts w:ascii="Arial" w:hAnsi="Arial" w:cs="Arial"/>
          <w:sz w:val="24"/>
          <w:szCs w:val="24"/>
        </w:rPr>
        <w:t>Blurring</w:t>
      </w:r>
      <w:proofErr w:type="spellEnd"/>
      <w:r w:rsidRPr="004739C9">
        <w:rPr>
          <w:rFonts w:ascii="Arial" w:hAnsi="Arial" w:cs="Arial"/>
          <w:sz w:val="24"/>
          <w:szCs w:val="24"/>
        </w:rPr>
        <w:t xml:space="preserve"> (Visión Borrosa):</w:t>
      </w:r>
    </w:p>
    <w:p w14:paraId="58EF671E" w14:textId="3497A99A" w:rsidR="004739C9" w:rsidRPr="004D0BC3" w:rsidRDefault="004739C9" w:rsidP="009246B5">
      <w:pPr>
        <w:pStyle w:val="Prrafodelista"/>
        <w:numPr>
          <w:ilvl w:val="0"/>
          <w:numId w:val="151"/>
        </w:numPr>
        <w:spacing w:line="360" w:lineRule="auto"/>
        <w:jc w:val="both"/>
        <w:rPr>
          <w:rFonts w:ascii="Arial" w:hAnsi="Arial" w:cs="Arial"/>
          <w:sz w:val="24"/>
          <w:szCs w:val="24"/>
        </w:rPr>
      </w:pPr>
      <w:r w:rsidRPr="004D0BC3">
        <w:rPr>
          <w:rFonts w:ascii="Arial" w:hAnsi="Arial" w:cs="Arial"/>
          <w:sz w:val="24"/>
          <w:szCs w:val="24"/>
        </w:rPr>
        <w:t>Solo en k2: Presente en este clúster.</w:t>
      </w:r>
    </w:p>
    <w:p w14:paraId="7353E108" w14:textId="77777777" w:rsidR="004739C9" w:rsidRPr="004D0BC3" w:rsidRDefault="004739C9" w:rsidP="009246B5">
      <w:pPr>
        <w:pStyle w:val="Prrafodelista"/>
        <w:numPr>
          <w:ilvl w:val="0"/>
          <w:numId w:val="151"/>
        </w:numPr>
        <w:spacing w:line="360" w:lineRule="auto"/>
        <w:jc w:val="both"/>
        <w:rPr>
          <w:rFonts w:ascii="Arial" w:hAnsi="Arial" w:cs="Arial"/>
          <w:sz w:val="24"/>
          <w:szCs w:val="24"/>
        </w:rPr>
      </w:pPr>
      <w:r w:rsidRPr="004D0BC3">
        <w:rPr>
          <w:rFonts w:ascii="Arial" w:hAnsi="Arial" w:cs="Arial"/>
          <w:sz w:val="24"/>
          <w:szCs w:val="24"/>
        </w:rPr>
        <w:t>Interpretación: Indica posibles complicaciones oculares, como retinopatía diabética.</w:t>
      </w:r>
    </w:p>
    <w:p w14:paraId="73ECE8C3" w14:textId="77777777" w:rsidR="004739C9" w:rsidRPr="004739C9" w:rsidRDefault="004739C9" w:rsidP="009246B5">
      <w:pPr>
        <w:spacing w:line="360" w:lineRule="auto"/>
        <w:jc w:val="both"/>
        <w:rPr>
          <w:rFonts w:ascii="Arial" w:hAnsi="Arial" w:cs="Arial"/>
          <w:sz w:val="24"/>
          <w:szCs w:val="24"/>
        </w:rPr>
      </w:pPr>
      <w:r w:rsidRPr="004739C9">
        <w:rPr>
          <w:rFonts w:ascii="Arial" w:hAnsi="Arial" w:cs="Arial"/>
          <w:sz w:val="24"/>
          <w:szCs w:val="24"/>
        </w:rPr>
        <w:t>Alopecia (Pérdida de Cabello):</w:t>
      </w:r>
    </w:p>
    <w:p w14:paraId="62AA8097" w14:textId="77777777" w:rsidR="004739C9" w:rsidRPr="004D0BC3" w:rsidRDefault="004739C9" w:rsidP="009246B5">
      <w:pPr>
        <w:pStyle w:val="Prrafodelista"/>
        <w:numPr>
          <w:ilvl w:val="0"/>
          <w:numId w:val="152"/>
        </w:numPr>
        <w:spacing w:line="360" w:lineRule="auto"/>
        <w:jc w:val="both"/>
        <w:rPr>
          <w:rFonts w:ascii="Arial" w:hAnsi="Arial" w:cs="Arial"/>
          <w:sz w:val="24"/>
          <w:szCs w:val="24"/>
        </w:rPr>
      </w:pPr>
      <w:r w:rsidRPr="004D0BC3">
        <w:rPr>
          <w:rFonts w:ascii="Arial" w:hAnsi="Arial" w:cs="Arial"/>
          <w:sz w:val="24"/>
          <w:szCs w:val="24"/>
        </w:rPr>
        <w:t>Ausente en todos los clústeres.</w:t>
      </w:r>
    </w:p>
    <w:p w14:paraId="42141585" w14:textId="77777777" w:rsidR="004739C9" w:rsidRPr="004D0BC3" w:rsidRDefault="004739C9" w:rsidP="009246B5">
      <w:pPr>
        <w:pStyle w:val="Prrafodelista"/>
        <w:numPr>
          <w:ilvl w:val="0"/>
          <w:numId w:val="152"/>
        </w:numPr>
        <w:spacing w:line="360" w:lineRule="auto"/>
        <w:jc w:val="both"/>
        <w:rPr>
          <w:rFonts w:ascii="Arial" w:hAnsi="Arial" w:cs="Arial"/>
          <w:sz w:val="24"/>
          <w:szCs w:val="24"/>
        </w:rPr>
      </w:pPr>
      <w:r w:rsidRPr="004D0BC3">
        <w:rPr>
          <w:rFonts w:ascii="Arial" w:hAnsi="Arial" w:cs="Arial"/>
          <w:sz w:val="24"/>
          <w:szCs w:val="24"/>
        </w:rPr>
        <w:t>Interpretación: No es un síntoma prevalente en esta muestra de pacientes con diabetes.</w:t>
      </w:r>
    </w:p>
    <w:p w14:paraId="22911481" w14:textId="77777777" w:rsidR="004739C9" w:rsidRPr="004D0BC3" w:rsidRDefault="004739C9" w:rsidP="009246B5">
      <w:pPr>
        <w:spacing w:line="360" w:lineRule="auto"/>
        <w:rPr>
          <w:rFonts w:ascii="Arial" w:hAnsi="Arial" w:cs="Arial"/>
          <w:sz w:val="24"/>
          <w:szCs w:val="24"/>
        </w:rPr>
      </w:pPr>
    </w:p>
    <w:p w14:paraId="1FD48531" w14:textId="2CF9AABF" w:rsidR="00F87C0D" w:rsidRPr="004D0BC3" w:rsidRDefault="00F87C0D" w:rsidP="009246B5">
      <w:pPr>
        <w:pStyle w:val="Ttulo1"/>
        <w:spacing w:line="360" w:lineRule="auto"/>
        <w:rPr>
          <w:rFonts w:cs="Arial"/>
        </w:rPr>
      </w:pPr>
      <w:bookmarkStart w:id="179" w:name="_Toc162863693"/>
      <w:bookmarkStart w:id="180" w:name="_Toc178701305"/>
      <w:r w:rsidRPr="004D0BC3">
        <w:rPr>
          <w:rFonts w:cs="Arial"/>
        </w:rPr>
        <w:t>Resultados</w:t>
      </w:r>
      <w:bookmarkEnd w:id="179"/>
      <w:bookmarkEnd w:id="180"/>
    </w:p>
    <w:p w14:paraId="0D30DD63" w14:textId="1CE51A93" w:rsidR="00F87C0D" w:rsidRPr="004D0BC3" w:rsidRDefault="00136263" w:rsidP="009246B5">
      <w:pPr>
        <w:pStyle w:val="Ttulo2"/>
        <w:spacing w:line="360" w:lineRule="auto"/>
        <w:rPr>
          <w:rFonts w:cs="Arial"/>
        </w:rPr>
      </w:pPr>
      <w:bookmarkStart w:id="181" w:name="_Toc178701306"/>
      <w:r w:rsidRPr="004D0BC3">
        <w:rPr>
          <w:rFonts w:cs="Arial"/>
        </w:rPr>
        <w:t>Vista de usuario</w:t>
      </w:r>
      <w:bookmarkEnd w:id="181"/>
    </w:p>
    <w:p w14:paraId="673D73B1" w14:textId="2F79005A" w:rsidR="00EB776C"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Iniciamos subiendo los archivos a esta parte del programa: </w:t>
      </w:r>
    </w:p>
    <w:p w14:paraId="72F9CB2B" w14:textId="268123EF" w:rsidR="00EB776C" w:rsidRPr="004D0BC3" w:rsidRDefault="00EB776C" w:rsidP="009246B5">
      <w:pPr>
        <w:spacing w:line="360" w:lineRule="auto"/>
        <w:jc w:val="center"/>
        <w:rPr>
          <w:rFonts w:ascii="Arial" w:hAnsi="Arial" w:cs="Arial"/>
        </w:rPr>
      </w:pPr>
      <w:r w:rsidRPr="004D0BC3">
        <w:rPr>
          <w:rFonts w:ascii="Arial" w:hAnsi="Arial" w:cs="Arial"/>
        </w:rPr>
        <w:drawing>
          <wp:inline distT="0" distB="0" distL="0" distR="0" wp14:anchorId="434C49D6" wp14:editId="4C3CC171">
            <wp:extent cx="2009775" cy="747437"/>
            <wp:effectExtent l="0" t="0" r="0" b="0"/>
            <wp:docPr id="1231321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647" name="Imagen 1" descr="Texto&#10;&#10;Descripción generada automáticamente"/>
                    <pic:cNvPicPr/>
                  </pic:nvPicPr>
                  <pic:blipFill>
                    <a:blip r:embed="rId65"/>
                    <a:stretch>
                      <a:fillRect/>
                    </a:stretch>
                  </pic:blipFill>
                  <pic:spPr>
                    <a:xfrm>
                      <a:off x="0" y="0"/>
                      <a:ext cx="2013827" cy="748944"/>
                    </a:xfrm>
                    <a:prstGeom prst="rect">
                      <a:avLst/>
                    </a:prstGeom>
                  </pic:spPr>
                </pic:pic>
              </a:graphicData>
            </a:graphic>
          </wp:inline>
        </w:drawing>
      </w:r>
    </w:p>
    <w:p w14:paraId="0916D7A4" w14:textId="3E9BC0C3" w:rsidR="00C91780" w:rsidRPr="004D0BC3" w:rsidRDefault="00C91780" w:rsidP="009246B5">
      <w:pPr>
        <w:pStyle w:val="Descripcin"/>
        <w:spacing w:line="360" w:lineRule="auto"/>
        <w:jc w:val="center"/>
        <w:rPr>
          <w:rFonts w:ascii="Arial" w:hAnsi="Arial" w:cs="Arial"/>
        </w:rPr>
      </w:pPr>
      <w:bookmarkStart w:id="182" w:name="_Toc178701377"/>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47</w:t>
      </w:r>
      <w:r w:rsidRPr="004D0BC3">
        <w:rPr>
          <w:rFonts w:ascii="Arial" w:hAnsi="Arial" w:cs="Arial"/>
        </w:rPr>
        <w:fldChar w:fldCharType="end"/>
      </w:r>
      <w:r w:rsidRPr="004D0BC3">
        <w:rPr>
          <w:rFonts w:ascii="Arial" w:hAnsi="Arial" w:cs="Arial"/>
        </w:rPr>
        <w:t xml:space="preserve"> Carpetas de carga de archivos</w:t>
      </w:r>
      <w:bookmarkEnd w:id="182"/>
    </w:p>
    <w:p w14:paraId="0B6FE926" w14:textId="5B04587D" w:rsidR="00EB776C" w:rsidRPr="004D0BC3" w:rsidRDefault="001524D1" w:rsidP="009246B5">
      <w:pPr>
        <w:spacing w:line="360" w:lineRule="auto"/>
        <w:jc w:val="both"/>
        <w:rPr>
          <w:rFonts w:ascii="Arial" w:hAnsi="Arial" w:cs="Arial"/>
          <w:sz w:val="24"/>
          <w:szCs w:val="24"/>
        </w:rPr>
      </w:pPr>
      <w:r w:rsidRPr="004D0BC3">
        <w:rPr>
          <w:rFonts w:ascii="Arial" w:hAnsi="Arial" w:cs="Arial"/>
          <w:sz w:val="24"/>
          <w:szCs w:val="24"/>
        </w:rPr>
        <w:t xml:space="preserve">Dentro de la carpeta </w:t>
      </w:r>
      <w:proofErr w:type="gramStart"/>
      <w:r w:rsidRPr="004D0BC3">
        <w:rPr>
          <w:rFonts w:ascii="Arial" w:hAnsi="Arial" w:cs="Arial"/>
          <w:sz w:val="24"/>
          <w:szCs w:val="24"/>
        </w:rPr>
        <w:t xml:space="preserve">‘ </w:t>
      </w:r>
      <w:proofErr w:type="spellStart"/>
      <w:r w:rsidRPr="004D0BC3">
        <w:rPr>
          <w:rFonts w:ascii="Arial" w:hAnsi="Arial" w:cs="Arial"/>
          <w:sz w:val="24"/>
          <w:szCs w:val="24"/>
        </w:rPr>
        <w:t>documents</w:t>
      </w:r>
      <w:proofErr w:type="spellEnd"/>
      <w:proofErr w:type="gramEnd"/>
      <w:r w:rsidRPr="004D0BC3">
        <w:rPr>
          <w:rFonts w:ascii="Arial" w:hAnsi="Arial" w:cs="Arial"/>
          <w:sz w:val="24"/>
          <w:szCs w:val="24"/>
        </w:rPr>
        <w:t xml:space="preserve"> ‘ tenemos otra carpeta en donde se sube el archivo con los datos que se usara para probar el algoritmo </w:t>
      </w:r>
    </w:p>
    <w:p w14:paraId="7CB7B7C2" w14:textId="506DE890" w:rsidR="001524D1" w:rsidRPr="004D0BC3" w:rsidRDefault="001524D1" w:rsidP="009246B5">
      <w:pPr>
        <w:spacing w:line="360" w:lineRule="auto"/>
        <w:jc w:val="center"/>
        <w:rPr>
          <w:rFonts w:ascii="Arial" w:hAnsi="Arial" w:cs="Arial"/>
        </w:rPr>
      </w:pPr>
      <w:r w:rsidRPr="004D0BC3">
        <w:rPr>
          <w:rFonts w:ascii="Arial" w:hAnsi="Arial" w:cs="Arial"/>
        </w:rPr>
        <w:drawing>
          <wp:inline distT="0" distB="0" distL="0" distR="0" wp14:anchorId="237FC045" wp14:editId="03C621F7">
            <wp:extent cx="1800225" cy="1043828"/>
            <wp:effectExtent l="0" t="0" r="0" b="0"/>
            <wp:docPr id="1704770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0496" name="Imagen 1" descr="Texto&#10;&#10;Descripción generada automáticamente"/>
                    <pic:cNvPicPr/>
                  </pic:nvPicPr>
                  <pic:blipFill>
                    <a:blip r:embed="rId66"/>
                    <a:stretch>
                      <a:fillRect/>
                    </a:stretch>
                  </pic:blipFill>
                  <pic:spPr>
                    <a:xfrm>
                      <a:off x="0" y="0"/>
                      <a:ext cx="1806275" cy="1047336"/>
                    </a:xfrm>
                    <a:prstGeom prst="rect">
                      <a:avLst/>
                    </a:prstGeom>
                  </pic:spPr>
                </pic:pic>
              </a:graphicData>
            </a:graphic>
          </wp:inline>
        </w:drawing>
      </w:r>
    </w:p>
    <w:p w14:paraId="7DD52BC8" w14:textId="7B1E8826" w:rsidR="00C91780" w:rsidRPr="004D0BC3" w:rsidRDefault="00C91780" w:rsidP="009246B5">
      <w:pPr>
        <w:pStyle w:val="Descripcin"/>
        <w:spacing w:line="360" w:lineRule="auto"/>
        <w:jc w:val="center"/>
        <w:rPr>
          <w:rFonts w:ascii="Arial" w:hAnsi="Arial" w:cs="Arial"/>
        </w:rPr>
      </w:pPr>
      <w:bookmarkStart w:id="183" w:name="_Toc178701378"/>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48</w:t>
      </w:r>
      <w:r w:rsidRPr="004D0BC3">
        <w:rPr>
          <w:rFonts w:ascii="Arial" w:hAnsi="Arial" w:cs="Arial"/>
        </w:rPr>
        <w:fldChar w:fldCharType="end"/>
      </w:r>
      <w:r w:rsidRPr="004D0BC3">
        <w:rPr>
          <w:rFonts w:ascii="Arial" w:hAnsi="Arial" w:cs="Arial"/>
        </w:rPr>
        <w:t xml:space="preserve"> Carga de archivos</w:t>
      </w:r>
      <w:bookmarkEnd w:id="183"/>
    </w:p>
    <w:p w14:paraId="7D134859" w14:textId="5503BCFE" w:rsidR="001524D1" w:rsidRPr="004D0BC3" w:rsidRDefault="001524D1" w:rsidP="009246B5">
      <w:pPr>
        <w:spacing w:line="360" w:lineRule="auto"/>
        <w:jc w:val="both"/>
        <w:rPr>
          <w:rFonts w:ascii="Arial" w:hAnsi="Arial" w:cs="Arial"/>
          <w:sz w:val="24"/>
          <w:szCs w:val="24"/>
        </w:rPr>
      </w:pPr>
      <w:r w:rsidRPr="004D0BC3">
        <w:rPr>
          <w:rFonts w:ascii="Arial" w:hAnsi="Arial" w:cs="Arial"/>
          <w:sz w:val="24"/>
          <w:szCs w:val="24"/>
        </w:rPr>
        <w:t xml:space="preserve">Una vez teniendo el archivo arriba podemos utilizar un motor de base de datos, en este caso se </w:t>
      </w:r>
      <w:r w:rsidR="006F2E5D" w:rsidRPr="004D0BC3">
        <w:rPr>
          <w:rFonts w:ascii="Arial" w:hAnsi="Arial" w:cs="Arial"/>
          <w:sz w:val="24"/>
          <w:szCs w:val="24"/>
        </w:rPr>
        <w:t>está</w:t>
      </w:r>
      <w:r w:rsidRPr="004D0BC3">
        <w:rPr>
          <w:rFonts w:ascii="Arial" w:hAnsi="Arial" w:cs="Arial"/>
          <w:sz w:val="24"/>
          <w:szCs w:val="24"/>
        </w:rPr>
        <w:t xml:space="preserve"> utilizando </w:t>
      </w:r>
      <w:proofErr w:type="spellStart"/>
      <w:r w:rsidRPr="004D0BC3">
        <w:rPr>
          <w:rFonts w:ascii="Arial" w:hAnsi="Arial" w:cs="Arial"/>
          <w:sz w:val="24"/>
          <w:szCs w:val="24"/>
        </w:rPr>
        <w:t>DBeaver</w:t>
      </w:r>
      <w:proofErr w:type="spellEnd"/>
      <w:r w:rsidRPr="004D0BC3">
        <w:rPr>
          <w:rFonts w:ascii="Arial" w:hAnsi="Arial" w:cs="Arial"/>
          <w:sz w:val="24"/>
          <w:szCs w:val="24"/>
        </w:rPr>
        <w:t xml:space="preserve"> para poder visualizar los datos del archivo.</w:t>
      </w:r>
    </w:p>
    <w:p w14:paraId="65F51821" w14:textId="23D51276" w:rsidR="001524D1" w:rsidRPr="004D0BC3" w:rsidRDefault="001524D1"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 xml:space="preserve">Para crear la conexión </w:t>
      </w:r>
      <w:r w:rsidR="0067209B" w:rsidRPr="004D0BC3">
        <w:rPr>
          <w:rFonts w:ascii="Arial" w:hAnsi="Arial" w:cs="Arial"/>
          <w:sz w:val="24"/>
          <w:szCs w:val="24"/>
        </w:rPr>
        <w:t>damos clic en SQLite</w:t>
      </w:r>
    </w:p>
    <w:p w14:paraId="45F4122E" w14:textId="3F6A48A0" w:rsidR="00C91780" w:rsidRPr="004D0BC3" w:rsidRDefault="0067209B" w:rsidP="009246B5">
      <w:pPr>
        <w:spacing w:line="360" w:lineRule="auto"/>
        <w:jc w:val="center"/>
        <w:rPr>
          <w:rFonts w:ascii="Arial" w:hAnsi="Arial" w:cs="Arial"/>
        </w:rPr>
      </w:pPr>
      <w:r w:rsidRPr="004D0BC3">
        <w:rPr>
          <w:rFonts w:ascii="Arial" w:hAnsi="Arial" w:cs="Arial"/>
          <w:noProof/>
        </w:rPr>
        <w:lastRenderedPageBreak/>
        <mc:AlternateContent>
          <mc:Choice Requires="wpi">
            <w:drawing>
              <wp:anchor distT="0" distB="0" distL="114300" distR="114300" simplePos="0" relativeHeight="251667968" behindDoc="0" locked="0" layoutInCell="1" allowOverlap="1" wp14:anchorId="012052D0" wp14:editId="44E89CEE">
                <wp:simplePos x="0" y="0"/>
                <wp:positionH relativeFrom="column">
                  <wp:posOffset>1959150</wp:posOffset>
                </wp:positionH>
                <wp:positionV relativeFrom="paragraph">
                  <wp:posOffset>1164785</wp:posOffset>
                </wp:positionV>
                <wp:extent cx="1019520" cy="879120"/>
                <wp:effectExtent l="57150" t="57150" r="47625" b="54610"/>
                <wp:wrapNone/>
                <wp:docPr id="1682981605" name="Entrada de lápiz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1019520" cy="879120"/>
                      </w14:xfrm>
                    </w14:contentPart>
                  </a:graphicData>
                </a:graphic>
              </wp:anchor>
            </w:drawing>
          </mc:Choice>
          <mc:Fallback>
            <w:pict>
              <v:shape w14:anchorId="058E6F3D" id="Entrada de lápiz 43" o:spid="_x0000_s1026" type="#_x0000_t75" style="position:absolute;margin-left:152.85pt;margin-top:90.3pt;width:83.15pt;height:72.0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">
                <v:imagedata r:id="rId68" o:title=""/>
                <o:lock v:ext="edit" rotation="t" aspectratio="f"/>
              </v:shape>
            </w:pict>
          </mc:Fallback>
        </mc:AlternateContent>
      </w:r>
      <w:r w:rsidR="001524D1" w:rsidRPr="004D0BC3">
        <w:rPr>
          <w:rFonts w:ascii="Arial" w:hAnsi="Arial" w:cs="Arial"/>
        </w:rPr>
        <w:drawing>
          <wp:inline distT="0" distB="0" distL="0" distR="0" wp14:anchorId="43DC7FF9" wp14:editId="2105DB0D">
            <wp:extent cx="3221105" cy="2990850"/>
            <wp:effectExtent l="0" t="0" r="0" b="0"/>
            <wp:docPr id="1680808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8478" name="Imagen 1" descr="Interfaz de usuario gráfica, Aplicación&#10;&#10;Descripción generada automáticamente"/>
                    <pic:cNvPicPr/>
                  </pic:nvPicPr>
                  <pic:blipFill>
                    <a:blip r:embed="rId69"/>
                    <a:stretch>
                      <a:fillRect/>
                    </a:stretch>
                  </pic:blipFill>
                  <pic:spPr>
                    <a:xfrm>
                      <a:off x="0" y="0"/>
                      <a:ext cx="3227173" cy="2996484"/>
                    </a:xfrm>
                    <a:prstGeom prst="rect">
                      <a:avLst/>
                    </a:prstGeom>
                  </pic:spPr>
                </pic:pic>
              </a:graphicData>
            </a:graphic>
          </wp:inline>
        </w:drawing>
      </w:r>
    </w:p>
    <w:p w14:paraId="1B143794" w14:textId="440EC46F" w:rsidR="001524D1" w:rsidRPr="004D0BC3" w:rsidRDefault="0067209B" w:rsidP="009246B5">
      <w:pPr>
        <w:pStyle w:val="Descripcin"/>
        <w:spacing w:line="360" w:lineRule="auto"/>
        <w:jc w:val="center"/>
        <w:rPr>
          <w:rFonts w:ascii="Arial" w:hAnsi="Arial" w:cs="Arial"/>
        </w:rPr>
      </w:pPr>
      <w:r w:rsidRPr="004D0BC3">
        <w:rPr>
          <w:rFonts w:ascii="Arial" w:hAnsi="Arial" w:cs="Arial"/>
        </w:rPr>
        <w:br/>
      </w:r>
      <w:bookmarkStart w:id="184" w:name="_Toc178701379"/>
      <w:r w:rsidR="00C91780" w:rsidRPr="004D0BC3">
        <w:rPr>
          <w:rFonts w:ascii="Arial" w:hAnsi="Arial" w:cs="Arial"/>
        </w:rPr>
        <w:t xml:space="preserve">Figura  </w:t>
      </w:r>
      <w:r w:rsidR="00C91780" w:rsidRPr="004D0BC3">
        <w:rPr>
          <w:rFonts w:ascii="Arial" w:hAnsi="Arial" w:cs="Arial"/>
        </w:rPr>
        <w:fldChar w:fldCharType="begin"/>
      </w:r>
      <w:r w:rsidR="00C91780" w:rsidRPr="004D0BC3">
        <w:rPr>
          <w:rFonts w:ascii="Arial" w:hAnsi="Arial" w:cs="Arial"/>
        </w:rPr>
        <w:instrText xml:space="preserve"> SEQ Figura_ \* ARABIC </w:instrText>
      </w:r>
      <w:r w:rsidR="00C91780" w:rsidRPr="004D0BC3">
        <w:rPr>
          <w:rFonts w:ascii="Arial" w:hAnsi="Arial" w:cs="Arial"/>
        </w:rPr>
        <w:fldChar w:fldCharType="separate"/>
      </w:r>
      <w:r w:rsidR="002F78AB" w:rsidRPr="004D0BC3">
        <w:rPr>
          <w:rFonts w:ascii="Arial" w:hAnsi="Arial" w:cs="Arial"/>
          <w:noProof/>
        </w:rPr>
        <w:t>49</w:t>
      </w:r>
      <w:r w:rsidR="00C91780" w:rsidRPr="004D0BC3">
        <w:rPr>
          <w:rFonts w:ascii="Arial" w:hAnsi="Arial" w:cs="Arial"/>
        </w:rPr>
        <w:fldChar w:fldCharType="end"/>
      </w:r>
      <w:r w:rsidR="00C91780" w:rsidRPr="004D0BC3">
        <w:rPr>
          <w:rFonts w:ascii="Arial" w:hAnsi="Arial" w:cs="Arial"/>
        </w:rPr>
        <w:t xml:space="preserve"> Conexión con la base de datos</w:t>
      </w:r>
      <w:bookmarkEnd w:id="184"/>
    </w:p>
    <w:p w14:paraId="11F00A43" w14:textId="5BA11FF0" w:rsidR="0067209B" w:rsidRPr="004D0BC3" w:rsidRDefault="0067209B"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 xml:space="preserve">Buscamos la base de datos, le damos en siguiente y ya tenemos lista la conexión </w:t>
      </w:r>
    </w:p>
    <w:p w14:paraId="0D193DA2" w14:textId="718CAB5F" w:rsidR="0067209B" w:rsidRPr="004D0BC3" w:rsidRDefault="0067209B" w:rsidP="009246B5">
      <w:pPr>
        <w:spacing w:line="360" w:lineRule="auto"/>
        <w:rPr>
          <w:rFonts w:ascii="Arial" w:hAnsi="Arial" w:cs="Arial"/>
        </w:rPr>
      </w:pPr>
      <w:r w:rsidRPr="004D0BC3">
        <w:rPr>
          <w:rFonts w:ascii="Arial" w:hAnsi="Arial" w:cs="Arial"/>
        </w:rPr>
        <w:lastRenderedPageBreak/>
        <w:drawing>
          <wp:inline distT="0" distB="0" distL="0" distR="0" wp14:anchorId="3C976023" wp14:editId="270B5BA4">
            <wp:extent cx="5791835" cy="5451475"/>
            <wp:effectExtent l="0" t="0" r="0" b="0"/>
            <wp:docPr id="23913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580" name="Imagen 1" descr="Interfaz de usuario gráfica, Texto, Aplicación, Correo electrónico&#10;&#10;Descripción generada automáticamente"/>
                    <pic:cNvPicPr/>
                  </pic:nvPicPr>
                  <pic:blipFill>
                    <a:blip r:embed="rId70"/>
                    <a:stretch>
                      <a:fillRect/>
                    </a:stretch>
                  </pic:blipFill>
                  <pic:spPr>
                    <a:xfrm>
                      <a:off x="0" y="0"/>
                      <a:ext cx="5791835" cy="5451475"/>
                    </a:xfrm>
                    <a:prstGeom prst="rect">
                      <a:avLst/>
                    </a:prstGeom>
                  </pic:spPr>
                </pic:pic>
              </a:graphicData>
            </a:graphic>
          </wp:inline>
        </w:drawing>
      </w:r>
    </w:p>
    <w:p w14:paraId="74EE8730" w14:textId="3B01751A" w:rsidR="0067209B" w:rsidRPr="004D0BC3" w:rsidRDefault="00C91780" w:rsidP="009246B5">
      <w:pPr>
        <w:pStyle w:val="Descripcin"/>
        <w:spacing w:line="360" w:lineRule="auto"/>
        <w:jc w:val="center"/>
        <w:rPr>
          <w:rFonts w:ascii="Arial" w:hAnsi="Arial" w:cs="Arial"/>
        </w:rPr>
      </w:pPr>
      <w:bookmarkStart w:id="185" w:name="_Toc178701380"/>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50</w:t>
      </w:r>
      <w:r w:rsidRPr="004D0BC3">
        <w:rPr>
          <w:rFonts w:ascii="Arial" w:hAnsi="Arial" w:cs="Arial"/>
        </w:rPr>
        <w:fldChar w:fldCharType="end"/>
      </w:r>
      <w:r w:rsidRPr="004D0BC3">
        <w:rPr>
          <w:rFonts w:ascii="Arial" w:hAnsi="Arial" w:cs="Arial"/>
        </w:rPr>
        <w:t xml:space="preserve"> </w:t>
      </w:r>
      <w:proofErr w:type="spellStart"/>
      <w:r w:rsidRPr="004D0BC3">
        <w:rPr>
          <w:rFonts w:ascii="Arial" w:hAnsi="Arial" w:cs="Arial"/>
        </w:rPr>
        <w:t>Path</w:t>
      </w:r>
      <w:proofErr w:type="spellEnd"/>
      <w:r w:rsidRPr="004D0BC3">
        <w:rPr>
          <w:rFonts w:ascii="Arial" w:hAnsi="Arial" w:cs="Arial"/>
        </w:rPr>
        <w:t xml:space="preserve"> de la base de datos</w:t>
      </w:r>
      <w:bookmarkEnd w:id="185"/>
    </w:p>
    <w:p w14:paraId="5B6E117C" w14:textId="23E96471" w:rsidR="001524D1" w:rsidRPr="004D0BC3" w:rsidRDefault="0067209B"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 xml:space="preserve">Tenemos lista nuestra conexión para poder visualizar los datos </w:t>
      </w:r>
    </w:p>
    <w:p w14:paraId="7D906AD3" w14:textId="67D7AD89" w:rsidR="0067209B" w:rsidRPr="004D0BC3" w:rsidRDefault="0067209B" w:rsidP="009246B5">
      <w:pPr>
        <w:spacing w:line="360" w:lineRule="auto"/>
        <w:jc w:val="center"/>
        <w:rPr>
          <w:rFonts w:ascii="Arial" w:hAnsi="Arial" w:cs="Arial"/>
        </w:rPr>
      </w:pPr>
      <w:r w:rsidRPr="004D0BC3">
        <w:rPr>
          <w:rFonts w:ascii="Arial" w:hAnsi="Arial" w:cs="Arial"/>
        </w:rPr>
        <w:drawing>
          <wp:inline distT="0" distB="0" distL="0" distR="0" wp14:anchorId="58294E8A" wp14:editId="5A06C446">
            <wp:extent cx="2248214" cy="1209844"/>
            <wp:effectExtent l="0" t="0" r="0" b="9525"/>
            <wp:docPr id="164192218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2180" name="Imagen 1" descr="Interfaz de usuario gráfica, Texto&#10;&#10;Descripción generada automáticamente con confianza media"/>
                    <pic:cNvPicPr/>
                  </pic:nvPicPr>
                  <pic:blipFill>
                    <a:blip r:embed="rId71"/>
                    <a:stretch>
                      <a:fillRect/>
                    </a:stretch>
                  </pic:blipFill>
                  <pic:spPr>
                    <a:xfrm>
                      <a:off x="0" y="0"/>
                      <a:ext cx="2248214" cy="1209844"/>
                    </a:xfrm>
                    <a:prstGeom prst="rect">
                      <a:avLst/>
                    </a:prstGeom>
                  </pic:spPr>
                </pic:pic>
              </a:graphicData>
            </a:graphic>
          </wp:inline>
        </w:drawing>
      </w:r>
    </w:p>
    <w:p w14:paraId="5531B436" w14:textId="2A4AE8B2" w:rsidR="0067209B" w:rsidRPr="004D0BC3" w:rsidRDefault="00C91780" w:rsidP="009246B5">
      <w:pPr>
        <w:pStyle w:val="Descripcin"/>
        <w:spacing w:line="360" w:lineRule="auto"/>
        <w:jc w:val="center"/>
        <w:rPr>
          <w:rFonts w:ascii="Arial" w:hAnsi="Arial" w:cs="Arial"/>
        </w:rPr>
      </w:pPr>
      <w:bookmarkStart w:id="186" w:name="_Toc178701381"/>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51</w:t>
      </w:r>
      <w:r w:rsidRPr="004D0BC3">
        <w:rPr>
          <w:rFonts w:ascii="Arial" w:hAnsi="Arial" w:cs="Arial"/>
        </w:rPr>
        <w:fldChar w:fldCharType="end"/>
      </w:r>
      <w:r w:rsidRPr="004D0BC3">
        <w:rPr>
          <w:rFonts w:ascii="Arial" w:hAnsi="Arial" w:cs="Arial"/>
        </w:rPr>
        <w:t xml:space="preserve"> Base de datos cargada a </w:t>
      </w:r>
      <w:proofErr w:type="spellStart"/>
      <w:r w:rsidRPr="004D0BC3">
        <w:rPr>
          <w:rFonts w:ascii="Arial" w:hAnsi="Arial" w:cs="Arial"/>
        </w:rPr>
        <w:t>DBeaver</w:t>
      </w:r>
      <w:bookmarkEnd w:id="186"/>
      <w:proofErr w:type="spellEnd"/>
    </w:p>
    <w:p w14:paraId="6E142A90" w14:textId="77777777" w:rsidR="0067209B" w:rsidRPr="004D0BC3" w:rsidRDefault="0067209B" w:rsidP="009246B5">
      <w:pPr>
        <w:spacing w:line="360" w:lineRule="auto"/>
        <w:rPr>
          <w:rFonts w:ascii="Arial" w:hAnsi="Arial" w:cs="Arial"/>
        </w:rPr>
      </w:pPr>
    </w:p>
    <w:p w14:paraId="3E31E6B4" w14:textId="52F6EFA3" w:rsidR="0067209B"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lastRenderedPageBreak/>
        <w:t xml:space="preserve">Una vez hecha la conexión podemos visualizar la tabla desde </w:t>
      </w:r>
      <w:proofErr w:type="spellStart"/>
      <w:r w:rsidRPr="004D0BC3">
        <w:rPr>
          <w:rFonts w:ascii="Arial" w:hAnsi="Arial" w:cs="Arial"/>
          <w:sz w:val="24"/>
          <w:szCs w:val="24"/>
        </w:rPr>
        <w:t>DBeaver</w:t>
      </w:r>
      <w:proofErr w:type="spellEnd"/>
      <w:r w:rsidRPr="004D0BC3">
        <w:rPr>
          <w:rFonts w:ascii="Arial" w:hAnsi="Arial" w:cs="Arial"/>
          <w:sz w:val="24"/>
          <w:szCs w:val="24"/>
        </w:rPr>
        <w:t>, esta tabla se carga en automático una vez que agregamos el archivo desde el programa</w:t>
      </w:r>
    </w:p>
    <w:p w14:paraId="470D5381" w14:textId="7D293BEC" w:rsidR="0067209B" w:rsidRPr="004D0BC3" w:rsidRDefault="0067209B" w:rsidP="009246B5">
      <w:pPr>
        <w:spacing w:line="360" w:lineRule="auto"/>
        <w:rPr>
          <w:rFonts w:ascii="Arial" w:hAnsi="Arial" w:cs="Arial"/>
        </w:rPr>
      </w:pPr>
      <w:r w:rsidRPr="004D0BC3">
        <w:rPr>
          <w:rFonts w:ascii="Arial" w:hAnsi="Arial" w:cs="Arial"/>
        </w:rPr>
        <w:drawing>
          <wp:inline distT="0" distB="0" distL="0" distR="0" wp14:anchorId="31ECBCC1" wp14:editId="1A0A2D3B">
            <wp:extent cx="5791835" cy="2342515"/>
            <wp:effectExtent l="0" t="0" r="0" b="0"/>
            <wp:docPr id="119460918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9187" name="Imagen 1" descr="Captura de pantalla de computadora&#10;&#10;Descripción generada automáticamente con confianza media"/>
                    <pic:cNvPicPr/>
                  </pic:nvPicPr>
                  <pic:blipFill>
                    <a:blip r:embed="rId72"/>
                    <a:stretch>
                      <a:fillRect/>
                    </a:stretch>
                  </pic:blipFill>
                  <pic:spPr>
                    <a:xfrm>
                      <a:off x="0" y="0"/>
                      <a:ext cx="5791835" cy="2342515"/>
                    </a:xfrm>
                    <a:prstGeom prst="rect">
                      <a:avLst/>
                    </a:prstGeom>
                  </pic:spPr>
                </pic:pic>
              </a:graphicData>
            </a:graphic>
          </wp:inline>
        </w:drawing>
      </w:r>
    </w:p>
    <w:p w14:paraId="63F47BDA" w14:textId="076A8017" w:rsidR="0067209B" w:rsidRPr="004D0BC3" w:rsidRDefault="00C91780" w:rsidP="009246B5">
      <w:pPr>
        <w:pStyle w:val="Descripcin"/>
        <w:spacing w:line="360" w:lineRule="auto"/>
        <w:jc w:val="center"/>
        <w:rPr>
          <w:rFonts w:ascii="Arial" w:hAnsi="Arial" w:cs="Arial"/>
        </w:rPr>
      </w:pPr>
      <w:bookmarkStart w:id="187" w:name="_Toc178701382"/>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52</w:t>
      </w:r>
      <w:r w:rsidRPr="004D0BC3">
        <w:rPr>
          <w:rFonts w:ascii="Arial" w:hAnsi="Arial" w:cs="Arial"/>
        </w:rPr>
        <w:fldChar w:fldCharType="end"/>
      </w:r>
      <w:r w:rsidRPr="004D0BC3">
        <w:rPr>
          <w:rFonts w:ascii="Arial" w:hAnsi="Arial" w:cs="Arial"/>
        </w:rPr>
        <w:t xml:space="preserve"> Archivo cargado en </w:t>
      </w:r>
      <w:proofErr w:type="spellStart"/>
      <w:r w:rsidRPr="004D0BC3">
        <w:rPr>
          <w:rFonts w:ascii="Arial" w:hAnsi="Arial" w:cs="Arial"/>
        </w:rPr>
        <w:t>DBeaver</w:t>
      </w:r>
      <w:bookmarkEnd w:id="187"/>
      <w:proofErr w:type="spellEnd"/>
    </w:p>
    <w:p w14:paraId="0F8C0ACA" w14:textId="0EEEB9FC" w:rsidR="00EB776C"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Para correr el programa ejecutamos en consola la siguiente instrucción </w:t>
      </w:r>
      <w:proofErr w:type="gramStart"/>
      <w:r w:rsidRPr="004D0BC3">
        <w:rPr>
          <w:rFonts w:ascii="Arial" w:hAnsi="Arial" w:cs="Arial"/>
          <w:sz w:val="24"/>
          <w:szCs w:val="24"/>
        </w:rPr>
        <w:t>‘ Python</w:t>
      </w:r>
      <w:proofErr w:type="gramEnd"/>
      <w:r w:rsidRPr="004D0BC3">
        <w:rPr>
          <w:rFonts w:ascii="Arial" w:hAnsi="Arial" w:cs="Arial"/>
          <w:sz w:val="24"/>
          <w:szCs w:val="24"/>
        </w:rPr>
        <w:t xml:space="preserve"> .app.py ’ </w:t>
      </w:r>
    </w:p>
    <w:p w14:paraId="7AAC415B" w14:textId="53182417" w:rsidR="00EB776C" w:rsidRPr="004D0BC3" w:rsidRDefault="00EB776C" w:rsidP="009246B5">
      <w:pPr>
        <w:spacing w:line="360" w:lineRule="auto"/>
        <w:jc w:val="center"/>
        <w:rPr>
          <w:rFonts w:ascii="Arial" w:hAnsi="Arial" w:cs="Arial"/>
        </w:rPr>
      </w:pPr>
      <w:r w:rsidRPr="004D0BC3">
        <w:rPr>
          <w:rFonts w:ascii="Arial" w:hAnsi="Arial" w:cs="Arial"/>
        </w:rPr>
        <w:drawing>
          <wp:inline distT="0" distB="0" distL="0" distR="0" wp14:anchorId="602D5C99" wp14:editId="3AD22FC9">
            <wp:extent cx="5791835" cy="1295400"/>
            <wp:effectExtent l="0" t="0" r="0" b="0"/>
            <wp:docPr id="1921977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7527" name="Imagen 1" descr="Texto&#10;&#10;Descripción generada automáticamente"/>
                    <pic:cNvPicPr/>
                  </pic:nvPicPr>
                  <pic:blipFill>
                    <a:blip r:embed="rId73"/>
                    <a:stretch>
                      <a:fillRect/>
                    </a:stretch>
                  </pic:blipFill>
                  <pic:spPr>
                    <a:xfrm>
                      <a:off x="0" y="0"/>
                      <a:ext cx="5791835" cy="1295400"/>
                    </a:xfrm>
                    <a:prstGeom prst="rect">
                      <a:avLst/>
                    </a:prstGeom>
                  </pic:spPr>
                </pic:pic>
              </a:graphicData>
            </a:graphic>
          </wp:inline>
        </w:drawing>
      </w:r>
    </w:p>
    <w:p w14:paraId="4BF8D39D" w14:textId="70CAB769" w:rsidR="00C91780" w:rsidRPr="004D0BC3" w:rsidRDefault="00C91780" w:rsidP="009246B5">
      <w:pPr>
        <w:pStyle w:val="Descripcin"/>
        <w:spacing w:line="360" w:lineRule="auto"/>
        <w:jc w:val="center"/>
        <w:rPr>
          <w:rFonts w:ascii="Arial" w:hAnsi="Arial" w:cs="Arial"/>
        </w:rPr>
      </w:pPr>
      <w:bookmarkStart w:id="188" w:name="_Toc178701383"/>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53</w:t>
      </w:r>
      <w:r w:rsidRPr="004D0BC3">
        <w:rPr>
          <w:rFonts w:ascii="Arial" w:hAnsi="Arial" w:cs="Arial"/>
        </w:rPr>
        <w:fldChar w:fldCharType="end"/>
      </w:r>
      <w:r w:rsidRPr="004D0BC3">
        <w:rPr>
          <w:rFonts w:ascii="Arial" w:hAnsi="Arial" w:cs="Arial"/>
        </w:rPr>
        <w:t xml:space="preserve"> Ejecución en consola del sistema</w:t>
      </w:r>
      <w:bookmarkEnd w:id="188"/>
    </w:p>
    <w:p w14:paraId="466DD2F1" w14:textId="1B24F362" w:rsidR="00EB776C" w:rsidRPr="004D0BC3" w:rsidRDefault="00EB776C" w:rsidP="009246B5">
      <w:pPr>
        <w:spacing w:line="360" w:lineRule="auto"/>
        <w:rPr>
          <w:rFonts w:ascii="Arial" w:hAnsi="Arial" w:cs="Arial"/>
          <w:sz w:val="24"/>
          <w:szCs w:val="24"/>
        </w:rPr>
      </w:pPr>
      <w:r w:rsidRPr="004D0BC3">
        <w:rPr>
          <w:rFonts w:ascii="Arial" w:hAnsi="Arial" w:cs="Arial"/>
          <w:sz w:val="24"/>
          <w:szCs w:val="24"/>
        </w:rPr>
        <w:t>Posteriormente en el navegador entrar a la siguiente ruta</w:t>
      </w:r>
    </w:p>
    <w:p w14:paraId="699FED1E" w14:textId="198CC010" w:rsidR="00EB776C" w:rsidRPr="004D0BC3" w:rsidRDefault="00EB776C" w:rsidP="009246B5">
      <w:pPr>
        <w:spacing w:line="360" w:lineRule="auto"/>
        <w:jc w:val="center"/>
        <w:rPr>
          <w:rFonts w:ascii="Arial" w:hAnsi="Arial" w:cs="Arial"/>
        </w:rPr>
      </w:pPr>
      <w:r w:rsidRPr="004D0BC3">
        <w:rPr>
          <w:rFonts w:ascii="Arial" w:hAnsi="Arial" w:cs="Arial"/>
        </w:rPr>
        <w:drawing>
          <wp:inline distT="0" distB="0" distL="0" distR="0" wp14:anchorId="47B0DED5" wp14:editId="676173FC">
            <wp:extent cx="2191056" cy="323895"/>
            <wp:effectExtent l="0" t="0" r="0" b="0"/>
            <wp:docPr id="29601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1809" name=""/>
                    <pic:cNvPicPr/>
                  </pic:nvPicPr>
                  <pic:blipFill>
                    <a:blip r:embed="rId74"/>
                    <a:stretch>
                      <a:fillRect/>
                    </a:stretch>
                  </pic:blipFill>
                  <pic:spPr>
                    <a:xfrm>
                      <a:off x="0" y="0"/>
                      <a:ext cx="2191056" cy="323895"/>
                    </a:xfrm>
                    <a:prstGeom prst="rect">
                      <a:avLst/>
                    </a:prstGeom>
                  </pic:spPr>
                </pic:pic>
              </a:graphicData>
            </a:graphic>
          </wp:inline>
        </w:drawing>
      </w:r>
    </w:p>
    <w:p w14:paraId="2C66708F" w14:textId="514FE76C" w:rsidR="00C91780" w:rsidRPr="004D0BC3" w:rsidRDefault="00C91780" w:rsidP="009246B5">
      <w:pPr>
        <w:pStyle w:val="Descripcin"/>
        <w:spacing w:line="360" w:lineRule="auto"/>
        <w:jc w:val="center"/>
        <w:rPr>
          <w:rFonts w:ascii="Arial" w:hAnsi="Arial" w:cs="Arial"/>
        </w:rPr>
      </w:pPr>
      <w:bookmarkStart w:id="189" w:name="_Toc178701384"/>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54</w:t>
      </w:r>
      <w:r w:rsidRPr="004D0BC3">
        <w:rPr>
          <w:rFonts w:ascii="Arial" w:hAnsi="Arial" w:cs="Arial"/>
        </w:rPr>
        <w:fldChar w:fldCharType="end"/>
      </w:r>
      <w:r w:rsidRPr="004D0BC3">
        <w:rPr>
          <w:rFonts w:ascii="Arial" w:hAnsi="Arial" w:cs="Arial"/>
        </w:rPr>
        <w:t xml:space="preserve"> Ruta para </w:t>
      </w:r>
      <w:r w:rsidR="00031507" w:rsidRPr="004D0BC3">
        <w:rPr>
          <w:rFonts w:ascii="Arial" w:hAnsi="Arial" w:cs="Arial"/>
        </w:rPr>
        <w:t>entrar</w:t>
      </w:r>
      <w:r w:rsidRPr="004D0BC3">
        <w:rPr>
          <w:rFonts w:ascii="Arial" w:hAnsi="Arial" w:cs="Arial"/>
        </w:rPr>
        <w:t xml:space="preserve"> </w:t>
      </w:r>
      <w:r w:rsidR="00031507" w:rsidRPr="004D0BC3">
        <w:rPr>
          <w:rFonts w:ascii="Arial" w:hAnsi="Arial" w:cs="Arial"/>
        </w:rPr>
        <w:t>al</w:t>
      </w:r>
      <w:r w:rsidRPr="004D0BC3">
        <w:rPr>
          <w:rFonts w:ascii="Arial" w:hAnsi="Arial" w:cs="Arial"/>
        </w:rPr>
        <w:t xml:space="preserve"> proceso</w:t>
      </w:r>
      <w:bookmarkEnd w:id="189"/>
    </w:p>
    <w:p w14:paraId="3C5CF27D" w14:textId="7320FC15" w:rsidR="00D272A1"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Una vez ahí se nos mostrara la siguiente vista en donde se podrá elegir el </w:t>
      </w:r>
      <w:r w:rsidR="006F2E5D" w:rsidRPr="004D0BC3">
        <w:rPr>
          <w:rFonts w:ascii="Arial" w:hAnsi="Arial" w:cs="Arial"/>
          <w:sz w:val="24"/>
          <w:szCs w:val="24"/>
        </w:rPr>
        <w:t>número</w:t>
      </w:r>
      <w:r w:rsidRPr="004D0BC3">
        <w:rPr>
          <w:rFonts w:ascii="Arial" w:hAnsi="Arial" w:cs="Arial"/>
          <w:sz w:val="24"/>
          <w:szCs w:val="24"/>
        </w:rPr>
        <w:t xml:space="preserve"> de K-Centros que se deseen usar </w:t>
      </w:r>
    </w:p>
    <w:p w14:paraId="33D67404" w14:textId="274ADBDE" w:rsidR="00D272A1" w:rsidRPr="004D0BC3" w:rsidRDefault="00D272A1" w:rsidP="009246B5">
      <w:pPr>
        <w:spacing w:line="360" w:lineRule="auto"/>
        <w:rPr>
          <w:rFonts w:ascii="Arial" w:hAnsi="Arial" w:cs="Arial"/>
        </w:rPr>
      </w:pPr>
      <w:r w:rsidRPr="004D0BC3">
        <w:rPr>
          <w:rFonts w:ascii="Arial" w:hAnsi="Arial" w:cs="Arial"/>
          <w:noProof/>
        </w:rPr>
        <w:lastRenderedPageBreak/>
        <w:drawing>
          <wp:inline distT="0" distB="0" distL="0" distR="0" wp14:anchorId="57F5D68D" wp14:editId="5BE45500">
            <wp:extent cx="5400675" cy="1071727"/>
            <wp:effectExtent l="0" t="0" r="0" b="0"/>
            <wp:docPr id="103844792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7928" name="Imagen 38" descr="Interfaz de usuario gráfica, Aplicación&#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934" cy="1073763"/>
                    </a:xfrm>
                    <a:prstGeom prst="rect">
                      <a:avLst/>
                    </a:prstGeom>
                    <a:noFill/>
                    <a:ln>
                      <a:noFill/>
                    </a:ln>
                  </pic:spPr>
                </pic:pic>
              </a:graphicData>
            </a:graphic>
          </wp:inline>
        </w:drawing>
      </w:r>
    </w:p>
    <w:p w14:paraId="59B63360" w14:textId="1B999011" w:rsidR="00635DDD" w:rsidRPr="004D0BC3" w:rsidRDefault="00635DDD" w:rsidP="009246B5">
      <w:pPr>
        <w:pStyle w:val="Descripcin"/>
        <w:spacing w:line="360" w:lineRule="auto"/>
        <w:jc w:val="center"/>
        <w:rPr>
          <w:rFonts w:ascii="Arial" w:hAnsi="Arial" w:cs="Arial"/>
        </w:rPr>
      </w:pPr>
      <w:bookmarkStart w:id="190" w:name="_Toc178701385"/>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55</w:t>
      </w:r>
      <w:r w:rsidRPr="004D0BC3">
        <w:rPr>
          <w:rFonts w:ascii="Arial" w:hAnsi="Arial" w:cs="Arial"/>
        </w:rPr>
        <w:fldChar w:fldCharType="end"/>
      </w:r>
      <w:r w:rsidRPr="004D0BC3">
        <w:rPr>
          <w:rFonts w:ascii="Arial" w:hAnsi="Arial" w:cs="Arial"/>
        </w:rPr>
        <w:t xml:space="preserve"> Interfaz inicial</w:t>
      </w:r>
      <w:bookmarkEnd w:id="190"/>
    </w:p>
    <w:p w14:paraId="21615496" w14:textId="77777777" w:rsidR="00C91780" w:rsidRPr="004D0BC3" w:rsidRDefault="00C91780" w:rsidP="009246B5">
      <w:pPr>
        <w:spacing w:line="360" w:lineRule="auto"/>
        <w:rPr>
          <w:rFonts w:ascii="Arial" w:hAnsi="Arial" w:cs="Arial"/>
        </w:rPr>
      </w:pPr>
    </w:p>
    <w:p w14:paraId="05419EB9" w14:textId="49A21690" w:rsidR="00D272A1" w:rsidRPr="004D0BC3" w:rsidRDefault="00EB776C" w:rsidP="009246B5">
      <w:pPr>
        <w:spacing w:line="360" w:lineRule="auto"/>
        <w:jc w:val="both"/>
        <w:rPr>
          <w:rFonts w:ascii="Arial" w:hAnsi="Arial" w:cs="Arial"/>
          <w:sz w:val="24"/>
          <w:szCs w:val="24"/>
        </w:rPr>
      </w:pPr>
      <w:r w:rsidRPr="004D0BC3">
        <w:rPr>
          <w:rFonts w:ascii="Arial" w:hAnsi="Arial" w:cs="Arial"/>
          <w:sz w:val="24"/>
          <w:szCs w:val="24"/>
        </w:rPr>
        <w:t xml:space="preserve">Le damos clic en el botón enviar y </w:t>
      </w:r>
      <w:r w:rsidR="0067209B" w:rsidRPr="004D0BC3">
        <w:rPr>
          <w:rFonts w:ascii="Arial" w:hAnsi="Arial" w:cs="Arial"/>
          <w:sz w:val="24"/>
          <w:szCs w:val="24"/>
        </w:rPr>
        <w:t>podemos visualizar el n</w:t>
      </w:r>
      <w:r w:rsidR="00635DDD" w:rsidRPr="004D0BC3">
        <w:rPr>
          <w:rFonts w:ascii="Arial" w:hAnsi="Arial" w:cs="Arial"/>
          <w:sz w:val="24"/>
          <w:szCs w:val="24"/>
        </w:rPr>
        <w:t>ú</w:t>
      </w:r>
      <w:r w:rsidR="0067209B" w:rsidRPr="004D0BC3">
        <w:rPr>
          <w:rFonts w:ascii="Arial" w:hAnsi="Arial" w:cs="Arial"/>
          <w:sz w:val="24"/>
          <w:szCs w:val="24"/>
        </w:rPr>
        <w:t xml:space="preserve">mero de iteraciones que se hicieron durante el proceso del algoritmo </w:t>
      </w:r>
    </w:p>
    <w:p w14:paraId="3CC0FAEE" w14:textId="69EF500C" w:rsidR="00D272A1" w:rsidRPr="004D0BC3" w:rsidRDefault="00D272A1" w:rsidP="009246B5">
      <w:pPr>
        <w:spacing w:line="360" w:lineRule="auto"/>
        <w:jc w:val="center"/>
        <w:rPr>
          <w:rFonts w:ascii="Arial" w:hAnsi="Arial" w:cs="Arial"/>
        </w:rPr>
      </w:pPr>
      <w:r w:rsidRPr="004D0BC3">
        <w:rPr>
          <w:rFonts w:ascii="Arial" w:hAnsi="Arial" w:cs="Arial"/>
          <w:noProof/>
        </w:rPr>
        <w:drawing>
          <wp:inline distT="0" distB="0" distL="0" distR="0" wp14:anchorId="05BF0647" wp14:editId="0C26C4E4">
            <wp:extent cx="5438775" cy="3676137"/>
            <wp:effectExtent l="0" t="0" r="0" b="0"/>
            <wp:docPr id="2034328701" name="Imagen 3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8701" name="Imagen 36" descr="Interfaz de usuario gráfica, Aplicación, Correo electrónico&#10;&#10;Descripción generada automáticament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1790"/>
                    <a:stretch/>
                  </pic:blipFill>
                  <pic:spPr bwMode="auto">
                    <a:xfrm>
                      <a:off x="0" y="0"/>
                      <a:ext cx="5442472" cy="3678636"/>
                    </a:xfrm>
                    <a:prstGeom prst="rect">
                      <a:avLst/>
                    </a:prstGeom>
                    <a:noFill/>
                    <a:ln>
                      <a:noFill/>
                    </a:ln>
                    <a:extLst>
                      <a:ext uri="{53640926-AAD7-44D8-BBD7-CCE9431645EC}">
                        <a14:shadowObscured xmlns:a14="http://schemas.microsoft.com/office/drawing/2010/main"/>
                      </a:ext>
                    </a:extLst>
                  </pic:spPr>
                </pic:pic>
              </a:graphicData>
            </a:graphic>
          </wp:inline>
        </w:drawing>
      </w:r>
    </w:p>
    <w:p w14:paraId="7A4404FD" w14:textId="7B8102F7" w:rsidR="00635DDD" w:rsidRPr="004D0BC3" w:rsidRDefault="00635DDD" w:rsidP="009246B5">
      <w:pPr>
        <w:pStyle w:val="Descripcin"/>
        <w:spacing w:line="360" w:lineRule="auto"/>
        <w:jc w:val="center"/>
        <w:rPr>
          <w:rFonts w:ascii="Arial" w:hAnsi="Arial" w:cs="Arial"/>
        </w:rPr>
      </w:pPr>
      <w:bookmarkStart w:id="191" w:name="_Toc178701386"/>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56</w:t>
      </w:r>
      <w:r w:rsidRPr="004D0BC3">
        <w:rPr>
          <w:rFonts w:ascii="Arial" w:hAnsi="Arial" w:cs="Arial"/>
        </w:rPr>
        <w:fldChar w:fldCharType="end"/>
      </w:r>
      <w:r w:rsidRPr="004D0BC3">
        <w:rPr>
          <w:rFonts w:ascii="Arial" w:hAnsi="Arial" w:cs="Arial"/>
        </w:rPr>
        <w:t xml:space="preserve"> Interfaz visualización número de iteraciones</w:t>
      </w:r>
      <w:bookmarkEnd w:id="191"/>
    </w:p>
    <w:p w14:paraId="0E3C7C6E" w14:textId="65D9F2CA" w:rsidR="0067209B"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t>Podemos visualizar los datos dando clic en cada uno de los botones</w:t>
      </w:r>
    </w:p>
    <w:p w14:paraId="22670A7C" w14:textId="7497E1AD" w:rsidR="0067209B" w:rsidRPr="004D0BC3" w:rsidRDefault="0067209B"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 xml:space="preserve">Damos clic en </w:t>
      </w:r>
      <w:r w:rsidR="00635DDD" w:rsidRPr="004D0BC3">
        <w:rPr>
          <w:rFonts w:ascii="Arial" w:hAnsi="Arial" w:cs="Arial"/>
          <w:sz w:val="24"/>
          <w:szCs w:val="24"/>
        </w:rPr>
        <w:t>Iteración</w:t>
      </w:r>
      <w:r w:rsidRPr="004D0BC3">
        <w:rPr>
          <w:rFonts w:ascii="Arial" w:hAnsi="Arial" w:cs="Arial"/>
          <w:sz w:val="24"/>
          <w:szCs w:val="24"/>
        </w:rPr>
        <w:t xml:space="preserve"> #0</w:t>
      </w:r>
    </w:p>
    <w:p w14:paraId="4F33B518" w14:textId="7416B3E4" w:rsidR="0067209B" w:rsidRPr="004D0BC3" w:rsidRDefault="0067209B" w:rsidP="009246B5">
      <w:pPr>
        <w:spacing w:line="360" w:lineRule="auto"/>
        <w:rPr>
          <w:rFonts w:ascii="Arial" w:hAnsi="Arial" w:cs="Arial"/>
        </w:rPr>
      </w:pPr>
      <w:r w:rsidRPr="004D0BC3">
        <w:rPr>
          <w:rFonts w:ascii="Arial" w:hAnsi="Arial" w:cs="Arial"/>
        </w:rPr>
        <w:lastRenderedPageBreak/>
        <w:drawing>
          <wp:inline distT="0" distB="0" distL="0" distR="0" wp14:anchorId="26001808" wp14:editId="11A23C80">
            <wp:extent cx="5524500" cy="2878240"/>
            <wp:effectExtent l="0" t="0" r="0" b="0"/>
            <wp:docPr id="51061242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12427" name="Imagen 1" descr="Escala de tiempo&#10;&#10;Descripción generada automáticamente"/>
                    <pic:cNvPicPr/>
                  </pic:nvPicPr>
                  <pic:blipFill>
                    <a:blip r:embed="rId77"/>
                    <a:stretch>
                      <a:fillRect/>
                    </a:stretch>
                  </pic:blipFill>
                  <pic:spPr>
                    <a:xfrm>
                      <a:off x="0" y="0"/>
                      <a:ext cx="5529169" cy="2880672"/>
                    </a:xfrm>
                    <a:prstGeom prst="rect">
                      <a:avLst/>
                    </a:prstGeom>
                  </pic:spPr>
                </pic:pic>
              </a:graphicData>
            </a:graphic>
          </wp:inline>
        </w:drawing>
      </w:r>
    </w:p>
    <w:p w14:paraId="475F2D44" w14:textId="7949965D" w:rsidR="00635DDD" w:rsidRPr="004D0BC3" w:rsidRDefault="00635DDD" w:rsidP="009246B5">
      <w:pPr>
        <w:pStyle w:val="Descripcin"/>
        <w:spacing w:line="360" w:lineRule="auto"/>
        <w:jc w:val="center"/>
        <w:rPr>
          <w:rFonts w:ascii="Arial" w:hAnsi="Arial" w:cs="Arial"/>
        </w:rPr>
      </w:pPr>
      <w:bookmarkStart w:id="192" w:name="_Toc178701387"/>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57</w:t>
      </w:r>
      <w:r w:rsidRPr="004D0BC3">
        <w:rPr>
          <w:rFonts w:ascii="Arial" w:hAnsi="Arial" w:cs="Arial"/>
        </w:rPr>
        <w:fldChar w:fldCharType="end"/>
      </w:r>
      <w:r w:rsidRPr="004D0BC3">
        <w:rPr>
          <w:rFonts w:ascii="Arial" w:hAnsi="Arial" w:cs="Arial"/>
        </w:rPr>
        <w:t xml:space="preserve"> Visualización datos de cada prototipo</w:t>
      </w:r>
      <w:bookmarkEnd w:id="192"/>
    </w:p>
    <w:p w14:paraId="6793382F" w14:textId="224B33BD" w:rsidR="0067209B" w:rsidRPr="004D0BC3" w:rsidRDefault="0067209B" w:rsidP="009246B5">
      <w:pPr>
        <w:pStyle w:val="Prrafodelista"/>
        <w:numPr>
          <w:ilvl w:val="0"/>
          <w:numId w:val="112"/>
        </w:numPr>
        <w:spacing w:line="360" w:lineRule="auto"/>
        <w:rPr>
          <w:rFonts w:ascii="Arial" w:hAnsi="Arial" w:cs="Arial"/>
          <w:sz w:val="24"/>
          <w:szCs w:val="24"/>
        </w:rPr>
      </w:pPr>
      <w:r w:rsidRPr="004D0BC3">
        <w:rPr>
          <w:rFonts w:ascii="Arial" w:hAnsi="Arial" w:cs="Arial"/>
          <w:sz w:val="24"/>
          <w:szCs w:val="24"/>
        </w:rPr>
        <w:t>Para ver a que prototipo se fueron cada uno de los datos</w:t>
      </w:r>
    </w:p>
    <w:p w14:paraId="7A632ECD" w14:textId="77777777" w:rsidR="0067209B" w:rsidRPr="004D0BC3" w:rsidRDefault="0067209B" w:rsidP="009246B5">
      <w:pPr>
        <w:pStyle w:val="Prrafodelista"/>
        <w:spacing w:line="360" w:lineRule="auto"/>
        <w:rPr>
          <w:rFonts w:ascii="Arial" w:hAnsi="Arial" w:cs="Arial"/>
          <w:sz w:val="24"/>
          <w:szCs w:val="24"/>
        </w:rPr>
      </w:pPr>
    </w:p>
    <w:p w14:paraId="18991013" w14:textId="4EED22F7" w:rsidR="0067209B" w:rsidRPr="004D0BC3" w:rsidRDefault="0067209B" w:rsidP="009246B5">
      <w:pPr>
        <w:pStyle w:val="Prrafodelista"/>
        <w:spacing w:line="360" w:lineRule="auto"/>
        <w:rPr>
          <w:rFonts w:ascii="Arial" w:hAnsi="Arial" w:cs="Arial"/>
          <w:sz w:val="24"/>
          <w:szCs w:val="24"/>
        </w:rPr>
      </w:pPr>
      <w:r w:rsidRPr="004D0BC3">
        <w:rPr>
          <w:rFonts w:ascii="Arial" w:hAnsi="Arial" w:cs="Arial"/>
          <w:sz w:val="24"/>
          <w:szCs w:val="24"/>
        </w:rPr>
        <w:t>Agrupamiento k0</w:t>
      </w:r>
    </w:p>
    <w:p w14:paraId="0F5E4014" w14:textId="2FF9892E" w:rsidR="0067209B" w:rsidRPr="004D0BC3" w:rsidRDefault="0067209B" w:rsidP="009246B5">
      <w:pPr>
        <w:spacing w:line="360" w:lineRule="auto"/>
        <w:rPr>
          <w:rFonts w:ascii="Arial" w:hAnsi="Arial" w:cs="Arial"/>
        </w:rPr>
      </w:pPr>
      <w:r w:rsidRPr="004D0BC3">
        <w:rPr>
          <w:rFonts w:ascii="Arial" w:hAnsi="Arial" w:cs="Arial"/>
        </w:rPr>
        <w:drawing>
          <wp:inline distT="0" distB="0" distL="0" distR="0" wp14:anchorId="13106522" wp14:editId="772FAF6A">
            <wp:extent cx="5791835" cy="3028950"/>
            <wp:effectExtent l="0" t="0" r="0" b="0"/>
            <wp:docPr id="86562677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6776" name="Imagen 1" descr="Calendario&#10;&#10;Descripción generada automáticamente con confianza media"/>
                    <pic:cNvPicPr/>
                  </pic:nvPicPr>
                  <pic:blipFill>
                    <a:blip r:embed="rId78"/>
                    <a:stretch>
                      <a:fillRect/>
                    </a:stretch>
                  </pic:blipFill>
                  <pic:spPr>
                    <a:xfrm>
                      <a:off x="0" y="0"/>
                      <a:ext cx="5791835" cy="3028950"/>
                    </a:xfrm>
                    <a:prstGeom prst="rect">
                      <a:avLst/>
                    </a:prstGeom>
                  </pic:spPr>
                </pic:pic>
              </a:graphicData>
            </a:graphic>
          </wp:inline>
        </w:drawing>
      </w:r>
    </w:p>
    <w:p w14:paraId="16A874B1" w14:textId="2F832BDE" w:rsidR="00635DDD" w:rsidRPr="004D0BC3" w:rsidRDefault="00635DDD" w:rsidP="009246B5">
      <w:pPr>
        <w:pStyle w:val="Descripcin"/>
        <w:spacing w:line="360" w:lineRule="auto"/>
        <w:jc w:val="center"/>
        <w:rPr>
          <w:rFonts w:ascii="Arial" w:hAnsi="Arial" w:cs="Arial"/>
        </w:rPr>
      </w:pPr>
      <w:bookmarkStart w:id="193" w:name="_Toc178701388"/>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58</w:t>
      </w:r>
      <w:r w:rsidRPr="004D0BC3">
        <w:rPr>
          <w:rFonts w:ascii="Arial" w:hAnsi="Arial" w:cs="Arial"/>
        </w:rPr>
        <w:fldChar w:fldCharType="end"/>
      </w:r>
      <w:r w:rsidRPr="004D0BC3">
        <w:rPr>
          <w:rFonts w:ascii="Arial" w:hAnsi="Arial" w:cs="Arial"/>
        </w:rPr>
        <w:t xml:space="preserve"> Datos agrupamiento k0</w:t>
      </w:r>
      <w:bookmarkEnd w:id="193"/>
    </w:p>
    <w:p w14:paraId="39A91ACD" w14:textId="58E6ECA2" w:rsidR="0067209B" w:rsidRPr="004D0BC3" w:rsidRDefault="0067209B" w:rsidP="009246B5">
      <w:pPr>
        <w:pStyle w:val="Prrafodelista"/>
        <w:spacing w:line="360" w:lineRule="auto"/>
        <w:rPr>
          <w:rFonts w:ascii="Arial" w:hAnsi="Arial" w:cs="Arial"/>
          <w:sz w:val="24"/>
          <w:szCs w:val="24"/>
        </w:rPr>
      </w:pPr>
      <w:r w:rsidRPr="004D0BC3">
        <w:rPr>
          <w:rFonts w:ascii="Arial" w:hAnsi="Arial" w:cs="Arial"/>
          <w:sz w:val="24"/>
          <w:szCs w:val="24"/>
        </w:rPr>
        <w:t>Agrupamiento k</w:t>
      </w:r>
      <w:r w:rsidRPr="004D0BC3">
        <w:rPr>
          <w:rFonts w:ascii="Arial" w:hAnsi="Arial" w:cs="Arial"/>
          <w:sz w:val="24"/>
          <w:szCs w:val="24"/>
        </w:rPr>
        <w:t>1</w:t>
      </w:r>
    </w:p>
    <w:p w14:paraId="5700AEB5" w14:textId="4209439A" w:rsidR="0067209B" w:rsidRPr="004D0BC3" w:rsidRDefault="0067209B" w:rsidP="009246B5">
      <w:pPr>
        <w:spacing w:line="360" w:lineRule="auto"/>
        <w:rPr>
          <w:rFonts w:ascii="Arial" w:hAnsi="Arial" w:cs="Arial"/>
        </w:rPr>
      </w:pPr>
      <w:r w:rsidRPr="004D0BC3">
        <w:rPr>
          <w:rFonts w:ascii="Arial" w:hAnsi="Arial" w:cs="Arial"/>
        </w:rPr>
        <w:lastRenderedPageBreak/>
        <w:drawing>
          <wp:inline distT="0" distB="0" distL="0" distR="0" wp14:anchorId="78733CB0" wp14:editId="39EF0FA3">
            <wp:extent cx="5791835" cy="3056255"/>
            <wp:effectExtent l="0" t="0" r="0" b="0"/>
            <wp:docPr id="51045722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7220" name="Imagen 1" descr="Tabla&#10;&#10;Descripción generada automáticamente con confianza media"/>
                    <pic:cNvPicPr/>
                  </pic:nvPicPr>
                  <pic:blipFill>
                    <a:blip r:embed="rId79"/>
                    <a:stretch>
                      <a:fillRect/>
                    </a:stretch>
                  </pic:blipFill>
                  <pic:spPr>
                    <a:xfrm>
                      <a:off x="0" y="0"/>
                      <a:ext cx="5791835" cy="3056255"/>
                    </a:xfrm>
                    <a:prstGeom prst="rect">
                      <a:avLst/>
                    </a:prstGeom>
                  </pic:spPr>
                </pic:pic>
              </a:graphicData>
            </a:graphic>
          </wp:inline>
        </w:drawing>
      </w:r>
    </w:p>
    <w:p w14:paraId="7DCDD4E0" w14:textId="7F9B5227" w:rsidR="00635DDD" w:rsidRPr="004D0BC3" w:rsidRDefault="00635DDD" w:rsidP="009246B5">
      <w:pPr>
        <w:pStyle w:val="Descripcin"/>
        <w:spacing w:line="360" w:lineRule="auto"/>
        <w:jc w:val="center"/>
        <w:rPr>
          <w:rFonts w:ascii="Arial" w:hAnsi="Arial" w:cs="Arial"/>
        </w:rPr>
      </w:pPr>
      <w:bookmarkStart w:id="194" w:name="_Toc178701389"/>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59</w:t>
      </w:r>
      <w:r w:rsidRPr="004D0BC3">
        <w:rPr>
          <w:rFonts w:ascii="Arial" w:hAnsi="Arial" w:cs="Arial"/>
        </w:rPr>
        <w:fldChar w:fldCharType="end"/>
      </w:r>
      <w:r w:rsidRPr="004D0BC3">
        <w:rPr>
          <w:rFonts w:ascii="Arial" w:hAnsi="Arial" w:cs="Arial"/>
        </w:rPr>
        <w:t xml:space="preserve"> Datos agrupamiento k1</w:t>
      </w:r>
      <w:bookmarkEnd w:id="194"/>
    </w:p>
    <w:p w14:paraId="2C7C162A" w14:textId="3C3C3F4F" w:rsidR="0067209B" w:rsidRPr="004D0BC3" w:rsidRDefault="0067209B" w:rsidP="009246B5">
      <w:pPr>
        <w:spacing w:line="360" w:lineRule="auto"/>
        <w:rPr>
          <w:rFonts w:ascii="Arial" w:hAnsi="Arial" w:cs="Arial"/>
        </w:rPr>
      </w:pPr>
      <w:r w:rsidRPr="004D0BC3">
        <w:rPr>
          <w:rFonts w:ascii="Arial" w:hAnsi="Arial" w:cs="Arial"/>
        </w:rPr>
        <w:tab/>
      </w:r>
      <w:r w:rsidRPr="004D0BC3">
        <w:rPr>
          <w:rFonts w:ascii="Arial" w:hAnsi="Arial" w:cs="Arial"/>
          <w:sz w:val="24"/>
          <w:szCs w:val="24"/>
        </w:rPr>
        <w:t>Agrupamiento k2</w:t>
      </w:r>
    </w:p>
    <w:p w14:paraId="63E7685B" w14:textId="7DC11332" w:rsidR="0067209B" w:rsidRPr="004D0BC3" w:rsidRDefault="0067209B" w:rsidP="009246B5">
      <w:pPr>
        <w:spacing w:line="360" w:lineRule="auto"/>
        <w:rPr>
          <w:rFonts w:ascii="Arial" w:hAnsi="Arial" w:cs="Arial"/>
        </w:rPr>
      </w:pPr>
      <w:r w:rsidRPr="004D0BC3">
        <w:rPr>
          <w:rFonts w:ascii="Arial" w:hAnsi="Arial" w:cs="Arial"/>
        </w:rPr>
        <w:drawing>
          <wp:inline distT="0" distB="0" distL="0" distR="0" wp14:anchorId="730A6BF5" wp14:editId="1FAB6642">
            <wp:extent cx="5791835" cy="2863215"/>
            <wp:effectExtent l="0" t="0" r="0" b="0"/>
            <wp:docPr id="2053027925"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7925" name="Imagen 1" descr="Calendario&#10;&#10;Descripción generada automáticamente"/>
                    <pic:cNvPicPr/>
                  </pic:nvPicPr>
                  <pic:blipFill>
                    <a:blip r:embed="rId80"/>
                    <a:stretch>
                      <a:fillRect/>
                    </a:stretch>
                  </pic:blipFill>
                  <pic:spPr>
                    <a:xfrm>
                      <a:off x="0" y="0"/>
                      <a:ext cx="5791835" cy="2863215"/>
                    </a:xfrm>
                    <a:prstGeom prst="rect">
                      <a:avLst/>
                    </a:prstGeom>
                  </pic:spPr>
                </pic:pic>
              </a:graphicData>
            </a:graphic>
          </wp:inline>
        </w:drawing>
      </w:r>
    </w:p>
    <w:p w14:paraId="01A8C274" w14:textId="6118B894" w:rsidR="0067209B" w:rsidRPr="004D0BC3" w:rsidRDefault="00635DDD" w:rsidP="009246B5">
      <w:pPr>
        <w:pStyle w:val="Descripcin"/>
        <w:spacing w:line="360" w:lineRule="auto"/>
        <w:jc w:val="center"/>
        <w:rPr>
          <w:rFonts w:ascii="Arial" w:hAnsi="Arial" w:cs="Arial"/>
        </w:rPr>
      </w:pPr>
      <w:bookmarkStart w:id="195" w:name="_Toc178701390"/>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60</w:t>
      </w:r>
      <w:r w:rsidRPr="004D0BC3">
        <w:rPr>
          <w:rFonts w:ascii="Arial" w:hAnsi="Arial" w:cs="Arial"/>
        </w:rPr>
        <w:fldChar w:fldCharType="end"/>
      </w:r>
      <w:r w:rsidRPr="004D0BC3">
        <w:rPr>
          <w:rFonts w:ascii="Arial" w:hAnsi="Arial" w:cs="Arial"/>
        </w:rPr>
        <w:t xml:space="preserve"> Datos agrupamiento k2</w:t>
      </w:r>
      <w:bookmarkEnd w:id="195"/>
    </w:p>
    <w:p w14:paraId="5391CBC7" w14:textId="6BDAF217" w:rsidR="0067209B" w:rsidRPr="004D0BC3" w:rsidRDefault="0067209B" w:rsidP="009246B5">
      <w:pPr>
        <w:spacing w:line="360" w:lineRule="auto"/>
        <w:jc w:val="both"/>
        <w:rPr>
          <w:rFonts w:ascii="Arial" w:hAnsi="Arial" w:cs="Arial"/>
          <w:sz w:val="24"/>
          <w:szCs w:val="24"/>
        </w:rPr>
      </w:pPr>
      <w:r w:rsidRPr="004D0BC3">
        <w:rPr>
          <w:rFonts w:ascii="Arial" w:hAnsi="Arial" w:cs="Arial"/>
          <w:sz w:val="24"/>
          <w:szCs w:val="24"/>
        </w:rPr>
        <w:t xml:space="preserve">Esto se hace para visualizar las iteraciones obtenidas, posteriormente los datos serán almacenados en las carpetas que se encuentran dentro del sistema </w:t>
      </w:r>
      <w:r w:rsidR="00D97796" w:rsidRPr="004D0BC3">
        <w:rPr>
          <w:rFonts w:ascii="Arial" w:hAnsi="Arial" w:cs="Arial"/>
          <w:sz w:val="24"/>
          <w:szCs w:val="24"/>
        </w:rPr>
        <w:t xml:space="preserve">de forma automática </w:t>
      </w:r>
    </w:p>
    <w:p w14:paraId="158FA99D" w14:textId="5873AB73"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lastRenderedPageBreak/>
        <w:t xml:space="preserve">Para un mejor entendimiento los datos se guardan con la siguiente nomenclatura </w:t>
      </w:r>
      <w:proofErr w:type="gramStart"/>
      <w:r w:rsidRPr="004D0BC3">
        <w:rPr>
          <w:rFonts w:ascii="Arial" w:hAnsi="Arial" w:cs="Arial"/>
          <w:sz w:val="24"/>
          <w:szCs w:val="24"/>
        </w:rPr>
        <w:t>‘ DATOS</w:t>
      </w:r>
      <w:proofErr w:type="gramEnd"/>
      <w:r w:rsidRPr="004D0BC3">
        <w:rPr>
          <w:rFonts w:ascii="Arial" w:hAnsi="Arial" w:cs="Arial"/>
          <w:sz w:val="24"/>
          <w:szCs w:val="24"/>
        </w:rPr>
        <w:t>_1_NO.KPROTOTIPOS_DIA_FECHA ’ (se utiliz</w:t>
      </w:r>
      <w:r w:rsidR="00635DDD" w:rsidRPr="004D0BC3">
        <w:rPr>
          <w:rFonts w:ascii="Arial" w:hAnsi="Arial" w:cs="Arial"/>
          <w:sz w:val="24"/>
          <w:szCs w:val="24"/>
        </w:rPr>
        <w:t>ó</w:t>
      </w:r>
      <w:r w:rsidRPr="004D0BC3">
        <w:rPr>
          <w:rFonts w:ascii="Arial" w:hAnsi="Arial" w:cs="Arial"/>
          <w:sz w:val="24"/>
          <w:szCs w:val="24"/>
        </w:rPr>
        <w:t xml:space="preserve"> esa nomenclatura en caso de que se volviera a usar el archivo varias veces)</w:t>
      </w:r>
    </w:p>
    <w:p w14:paraId="251C594A" w14:textId="287BBBCB" w:rsidR="00D97796" w:rsidRPr="004D0BC3" w:rsidRDefault="00D97796" w:rsidP="009246B5">
      <w:pPr>
        <w:spacing w:line="360" w:lineRule="auto"/>
        <w:jc w:val="center"/>
        <w:rPr>
          <w:rFonts w:ascii="Arial" w:hAnsi="Arial" w:cs="Arial"/>
        </w:rPr>
      </w:pPr>
      <w:r w:rsidRPr="004D0BC3">
        <w:rPr>
          <w:rFonts w:ascii="Arial" w:hAnsi="Arial" w:cs="Arial"/>
        </w:rPr>
        <w:drawing>
          <wp:inline distT="0" distB="0" distL="0" distR="0" wp14:anchorId="2DE01B30" wp14:editId="097FBC02">
            <wp:extent cx="1838325" cy="3043279"/>
            <wp:effectExtent l="0" t="0" r="0" b="0"/>
            <wp:docPr id="1287330856" name="Imagen 1" descr="Text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0856" name="Imagen 1" descr="Texto, Calendario&#10;&#10;Descripción generada automáticamente"/>
                    <pic:cNvPicPr/>
                  </pic:nvPicPr>
                  <pic:blipFill>
                    <a:blip r:embed="rId81"/>
                    <a:stretch>
                      <a:fillRect/>
                    </a:stretch>
                  </pic:blipFill>
                  <pic:spPr>
                    <a:xfrm>
                      <a:off x="0" y="0"/>
                      <a:ext cx="1841190" cy="3048022"/>
                    </a:xfrm>
                    <a:prstGeom prst="rect">
                      <a:avLst/>
                    </a:prstGeom>
                  </pic:spPr>
                </pic:pic>
              </a:graphicData>
            </a:graphic>
          </wp:inline>
        </w:drawing>
      </w:r>
    </w:p>
    <w:p w14:paraId="168E4B79" w14:textId="4B6135E3" w:rsidR="00C81918" w:rsidRPr="004D0BC3" w:rsidRDefault="00C81918" w:rsidP="009246B5">
      <w:pPr>
        <w:pStyle w:val="Descripcin"/>
        <w:spacing w:line="360" w:lineRule="auto"/>
        <w:jc w:val="center"/>
        <w:rPr>
          <w:rFonts w:ascii="Arial" w:hAnsi="Arial" w:cs="Arial"/>
        </w:rPr>
      </w:pPr>
      <w:bookmarkStart w:id="196" w:name="_Toc178701391"/>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61</w:t>
      </w:r>
      <w:r w:rsidRPr="004D0BC3">
        <w:rPr>
          <w:rFonts w:ascii="Arial" w:hAnsi="Arial" w:cs="Arial"/>
        </w:rPr>
        <w:fldChar w:fldCharType="end"/>
      </w:r>
      <w:r w:rsidRPr="004D0BC3">
        <w:rPr>
          <w:rFonts w:ascii="Arial" w:hAnsi="Arial" w:cs="Arial"/>
        </w:rPr>
        <w:t xml:space="preserve"> Carpeta </w:t>
      </w:r>
      <w:proofErr w:type="spellStart"/>
      <w:r w:rsidRPr="004D0BC3">
        <w:rPr>
          <w:rFonts w:ascii="Arial" w:hAnsi="Arial" w:cs="Arial"/>
        </w:rPr>
        <w:t>documents</w:t>
      </w:r>
      <w:bookmarkEnd w:id="196"/>
      <w:proofErr w:type="spellEnd"/>
    </w:p>
    <w:p w14:paraId="3FC61F8E" w14:textId="77777777" w:rsidR="0066597B" w:rsidRPr="004D0BC3" w:rsidRDefault="0066597B" w:rsidP="009246B5">
      <w:pPr>
        <w:spacing w:line="360" w:lineRule="auto"/>
        <w:rPr>
          <w:rFonts w:ascii="Arial" w:hAnsi="Arial" w:cs="Arial"/>
        </w:rPr>
      </w:pPr>
    </w:p>
    <w:p w14:paraId="7D39D987" w14:textId="77777777" w:rsidR="0066597B" w:rsidRPr="004D0BC3" w:rsidRDefault="0066597B" w:rsidP="009246B5">
      <w:pPr>
        <w:spacing w:line="360" w:lineRule="auto"/>
        <w:rPr>
          <w:rFonts w:ascii="Arial" w:hAnsi="Arial" w:cs="Arial"/>
        </w:rPr>
      </w:pPr>
    </w:p>
    <w:p w14:paraId="29A3B6EE" w14:textId="2EB552E5"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t>Donde:</w:t>
      </w:r>
    </w:p>
    <w:p w14:paraId="0EC3583E" w14:textId="582C6F7C" w:rsidR="00D97796" w:rsidRPr="004D0BC3" w:rsidRDefault="00D97796" w:rsidP="009246B5">
      <w:pPr>
        <w:pStyle w:val="Prrafodelista"/>
        <w:numPr>
          <w:ilvl w:val="0"/>
          <w:numId w:val="112"/>
        </w:numPr>
        <w:spacing w:line="360" w:lineRule="auto"/>
        <w:jc w:val="both"/>
        <w:rPr>
          <w:rFonts w:ascii="Arial" w:hAnsi="Arial" w:cs="Arial"/>
          <w:sz w:val="24"/>
          <w:szCs w:val="24"/>
        </w:rPr>
      </w:pPr>
      <w:r w:rsidRPr="004D0BC3">
        <w:rPr>
          <w:rFonts w:ascii="Arial" w:hAnsi="Arial" w:cs="Arial"/>
          <w:sz w:val="24"/>
          <w:szCs w:val="24"/>
        </w:rPr>
        <w:t>DATOS_1</w:t>
      </w:r>
      <w:proofErr w:type="gramStart"/>
      <w:r w:rsidRPr="004D0BC3">
        <w:rPr>
          <w:rFonts w:ascii="Arial" w:hAnsi="Arial" w:cs="Arial"/>
          <w:sz w:val="24"/>
          <w:szCs w:val="24"/>
        </w:rPr>
        <w:t>_ :</w:t>
      </w:r>
      <w:proofErr w:type="gramEnd"/>
      <w:r w:rsidRPr="004D0BC3">
        <w:rPr>
          <w:rFonts w:ascii="Arial" w:hAnsi="Arial" w:cs="Arial"/>
          <w:sz w:val="24"/>
          <w:szCs w:val="24"/>
        </w:rPr>
        <w:t xml:space="preserve"> El “1” es el n</w:t>
      </w:r>
      <w:r w:rsidR="00635DDD" w:rsidRPr="004D0BC3">
        <w:rPr>
          <w:rFonts w:ascii="Arial" w:hAnsi="Arial" w:cs="Arial"/>
          <w:sz w:val="24"/>
          <w:szCs w:val="24"/>
        </w:rPr>
        <w:t>ú</w:t>
      </w:r>
      <w:r w:rsidRPr="004D0BC3">
        <w:rPr>
          <w:rFonts w:ascii="Arial" w:hAnsi="Arial" w:cs="Arial"/>
          <w:sz w:val="24"/>
          <w:szCs w:val="24"/>
        </w:rPr>
        <w:t>mero de id que se le da al archivo una vez que se suba a la base de datos</w:t>
      </w:r>
    </w:p>
    <w:p w14:paraId="37F368A1" w14:textId="7B7E9F38" w:rsidR="00D97796" w:rsidRPr="004D0BC3" w:rsidRDefault="00D97796" w:rsidP="009246B5">
      <w:pPr>
        <w:pStyle w:val="Prrafodelista"/>
        <w:numPr>
          <w:ilvl w:val="0"/>
          <w:numId w:val="112"/>
        </w:numPr>
        <w:spacing w:line="360" w:lineRule="auto"/>
        <w:jc w:val="both"/>
        <w:rPr>
          <w:rFonts w:ascii="Arial" w:hAnsi="Arial" w:cs="Arial"/>
          <w:sz w:val="24"/>
          <w:szCs w:val="24"/>
        </w:rPr>
      </w:pPr>
      <w:proofErr w:type="gramStart"/>
      <w:r w:rsidRPr="004D0BC3">
        <w:rPr>
          <w:rFonts w:ascii="Arial" w:hAnsi="Arial" w:cs="Arial"/>
          <w:sz w:val="24"/>
          <w:szCs w:val="24"/>
        </w:rPr>
        <w:t>NO.KPROTOTIPOS</w:t>
      </w:r>
      <w:proofErr w:type="gramEnd"/>
      <w:r w:rsidRPr="004D0BC3">
        <w:rPr>
          <w:rFonts w:ascii="Arial" w:hAnsi="Arial" w:cs="Arial"/>
          <w:sz w:val="24"/>
          <w:szCs w:val="24"/>
        </w:rPr>
        <w:t>: es el n</w:t>
      </w:r>
      <w:r w:rsidR="00635DDD" w:rsidRPr="004D0BC3">
        <w:rPr>
          <w:rFonts w:ascii="Arial" w:hAnsi="Arial" w:cs="Arial"/>
          <w:sz w:val="24"/>
          <w:szCs w:val="24"/>
        </w:rPr>
        <w:t>ú</w:t>
      </w:r>
      <w:r w:rsidRPr="004D0BC3">
        <w:rPr>
          <w:rFonts w:ascii="Arial" w:hAnsi="Arial" w:cs="Arial"/>
          <w:sz w:val="24"/>
          <w:szCs w:val="24"/>
        </w:rPr>
        <w:t xml:space="preserve">mero de prototipos resultantes, cada carpeta contendrá archivos con extension </w:t>
      </w:r>
      <w:proofErr w:type="spellStart"/>
      <w:r w:rsidRPr="004D0BC3">
        <w:rPr>
          <w:rFonts w:ascii="Arial" w:hAnsi="Arial" w:cs="Arial"/>
          <w:sz w:val="24"/>
          <w:szCs w:val="24"/>
        </w:rPr>
        <w:t>txt</w:t>
      </w:r>
      <w:proofErr w:type="spellEnd"/>
      <w:r w:rsidRPr="004D0BC3">
        <w:rPr>
          <w:rFonts w:ascii="Arial" w:hAnsi="Arial" w:cs="Arial"/>
          <w:sz w:val="24"/>
          <w:szCs w:val="24"/>
        </w:rPr>
        <w:t xml:space="preserve"> que son los resultados finales del algoritmo al momento de converger</w:t>
      </w:r>
    </w:p>
    <w:p w14:paraId="401B8868" w14:textId="57862C1F" w:rsidR="00D97796" w:rsidRPr="004D0BC3" w:rsidRDefault="00D97796" w:rsidP="009246B5">
      <w:pPr>
        <w:spacing w:line="360" w:lineRule="auto"/>
        <w:jc w:val="center"/>
        <w:rPr>
          <w:rFonts w:ascii="Arial" w:hAnsi="Arial" w:cs="Arial"/>
        </w:rPr>
      </w:pPr>
      <w:r w:rsidRPr="004D0BC3">
        <w:rPr>
          <w:rFonts w:ascii="Arial" w:hAnsi="Arial" w:cs="Arial"/>
        </w:rPr>
        <w:lastRenderedPageBreak/>
        <w:drawing>
          <wp:inline distT="0" distB="0" distL="0" distR="0" wp14:anchorId="18E950ED" wp14:editId="6BA6EDD1">
            <wp:extent cx="1800225" cy="3236202"/>
            <wp:effectExtent l="0" t="0" r="0" b="0"/>
            <wp:docPr id="213377142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1420" name="Imagen 1" descr="Pantalla de computadora con letras&#10;&#10;Descripción generada automáticamente con confianza media"/>
                    <pic:cNvPicPr/>
                  </pic:nvPicPr>
                  <pic:blipFill>
                    <a:blip r:embed="rId82"/>
                    <a:stretch>
                      <a:fillRect/>
                    </a:stretch>
                  </pic:blipFill>
                  <pic:spPr>
                    <a:xfrm>
                      <a:off x="0" y="0"/>
                      <a:ext cx="1806016" cy="3246613"/>
                    </a:xfrm>
                    <a:prstGeom prst="rect">
                      <a:avLst/>
                    </a:prstGeom>
                  </pic:spPr>
                </pic:pic>
              </a:graphicData>
            </a:graphic>
          </wp:inline>
        </w:drawing>
      </w:r>
    </w:p>
    <w:p w14:paraId="233FA184" w14:textId="4F75820B" w:rsidR="00C81918" w:rsidRPr="004D0BC3" w:rsidRDefault="00C81918" w:rsidP="009246B5">
      <w:pPr>
        <w:pStyle w:val="Descripcin"/>
        <w:spacing w:line="360" w:lineRule="auto"/>
        <w:jc w:val="center"/>
        <w:rPr>
          <w:rFonts w:ascii="Arial" w:hAnsi="Arial" w:cs="Arial"/>
        </w:rPr>
      </w:pPr>
      <w:bookmarkStart w:id="197" w:name="_Toc178701392"/>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62</w:t>
      </w:r>
      <w:r w:rsidRPr="004D0BC3">
        <w:rPr>
          <w:rFonts w:ascii="Arial" w:hAnsi="Arial" w:cs="Arial"/>
        </w:rPr>
        <w:fldChar w:fldCharType="end"/>
      </w:r>
      <w:r w:rsidRPr="004D0BC3">
        <w:rPr>
          <w:rFonts w:ascii="Arial" w:hAnsi="Arial" w:cs="Arial"/>
        </w:rPr>
        <w:t xml:space="preserve"> Carpeta </w:t>
      </w:r>
      <w:proofErr w:type="spellStart"/>
      <w:r w:rsidRPr="004D0BC3">
        <w:rPr>
          <w:rFonts w:ascii="Arial" w:hAnsi="Arial" w:cs="Arial"/>
        </w:rPr>
        <w:t>collections</w:t>
      </w:r>
      <w:bookmarkEnd w:id="197"/>
      <w:proofErr w:type="spellEnd"/>
    </w:p>
    <w:p w14:paraId="53055BFE" w14:textId="7FC5E485" w:rsidR="00D97796" w:rsidRPr="004D0BC3" w:rsidRDefault="00D97796" w:rsidP="009246B5">
      <w:pPr>
        <w:spacing w:line="360" w:lineRule="auto"/>
        <w:jc w:val="both"/>
        <w:rPr>
          <w:rFonts w:ascii="Arial" w:hAnsi="Arial" w:cs="Arial"/>
          <w:sz w:val="24"/>
          <w:szCs w:val="24"/>
        </w:rPr>
      </w:pPr>
      <w:r w:rsidRPr="004D0BC3">
        <w:rPr>
          <w:rFonts w:ascii="Arial" w:hAnsi="Arial" w:cs="Arial"/>
          <w:sz w:val="24"/>
          <w:szCs w:val="24"/>
        </w:rPr>
        <w:t>Dichos archivos los visualizamos al darle clic sobre ellos y se pueden visualizar de la siguiente manera</w:t>
      </w:r>
    </w:p>
    <w:p w14:paraId="5FBDA9E5" w14:textId="437075C0" w:rsidR="00D97796" w:rsidRPr="004D0BC3" w:rsidRDefault="00416ABF" w:rsidP="009246B5">
      <w:pPr>
        <w:spacing w:line="360" w:lineRule="auto"/>
        <w:jc w:val="center"/>
        <w:rPr>
          <w:rFonts w:ascii="Arial" w:hAnsi="Arial" w:cs="Arial"/>
        </w:rPr>
      </w:pPr>
      <w:r w:rsidRPr="004D0BC3">
        <w:rPr>
          <w:rFonts w:ascii="Arial" w:hAnsi="Arial" w:cs="Arial"/>
        </w:rPr>
        <w:drawing>
          <wp:inline distT="0" distB="0" distL="0" distR="0" wp14:anchorId="4C6226E2" wp14:editId="4118C18B">
            <wp:extent cx="5153025" cy="2854192"/>
            <wp:effectExtent l="0" t="0" r="0" b="0"/>
            <wp:docPr id="2134598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8067" name="Imagen 1" descr="Texto&#10;&#10;Descripción generada automáticamente"/>
                    <pic:cNvPicPr/>
                  </pic:nvPicPr>
                  <pic:blipFill>
                    <a:blip r:embed="rId83"/>
                    <a:stretch>
                      <a:fillRect/>
                    </a:stretch>
                  </pic:blipFill>
                  <pic:spPr>
                    <a:xfrm>
                      <a:off x="0" y="0"/>
                      <a:ext cx="5160488" cy="2858326"/>
                    </a:xfrm>
                    <a:prstGeom prst="rect">
                      <a:avLst/>
                    </a:prstGeom>
                  </pic:spPr>
                </pic:pic>
              </a:graphicData>
            </a:graphic>
          </wp:inline>
        </w:drawing>
      </w:r>
    </w:p>
    <w:p w14:paraId="48B4669C" w14:textId="0E3D0E5E" w:rsidR="0067209B" w:rsidRPr="004D0BC3" w:rsidRDefault="00C81918" w:rsidP="009246B5">
      <w:pPr>
        <w:pStyle w:val="Descripcin"/>
        <w:spacing w:line="360" w:lineRule="auto"/>
        <w:jc w:val="center"/>
        <w:rPr>
          <w:rFonts w:ascii="Arial" w:hAnsi="Arial" w:cs="Arial"/>
        </w:rPr>
      </w:pPr>
      <w:bookmarkStart w:id="198" w:name="_Toc178701393"/>
      <w:r w:rsidRPr="004D0BC3">
        <w:rPr>
          <w:rFonts w:ascii="Arial" w:hAnsi="Arial" w:cs="Arial"/>
        </w:rPr>
        <w:t xml:space="preserve">Figura  </w:t>
      </w:r>
      <w:r w:rsidRPr="004D0BC3">
        <w:rPr>
          <w:rFonts w:ascii="Arial" w:hAnsi="Arial" w:cs="Arial"/>
        </w:rPr>
        <w:fldChar w:fldCharType="begin"/>
      </w:r>
      <w:r w:rsidRPr="004D0BC3">
        <w:rPr>
          <w:rFonts w:ascii="Arial" w:hAnsi="Arial" w:cs="Arial"/>
        </w:rPr>
        <w:instrText xml:space="preserve"> SEQ Figura_ \* ARABIC </w:instrText>
      </w:r>
      <w:r w:rsidRPr="004D0BC3">
        <w:rPr>
          <w:rFonts w:ascii="Arial" w:hAnsi="Arial" w:cs="Arial"/>
        </w:rPr>
        <w:fldChar w:fldCharType="separate"/>
      </w:r>
      <w:r w:rsidR="002F78AB" w:rsidRPr="004D0BC3">
        <w:rPr>
          <w:rFonts w:ascii="Arial" w:hAnsi="Arial" w:cs="Arial"/>
          <w:noProof/>
        </w:rPr>
        <w:t>63</w:t>
      </w:r>
      <w:r w:rsidRPr="004D0BC3">
        <w:rPr>
          <w:rFonts w:ascii="Arial" w:hAnsi="Arial" w:cs="Arial"/>
        </w:rPr>
        <w:fldChar w:fldCharType="end"/>
      </w:r>
      <w:r w:rsidRPr="004D0BC3">
        <w:rPr>
          <w:rFonts w:ascii="Arial" w:hAnsi="Arial" w:cs="Arial"/>
        </w:rPr>
        <w:t xml:space="preserve"> Archivos </w:t>
      </w:r>
      <w:proofErr w:type="spellStart"/>
      <w:r w:rsidRPr="004D0BC3">
        <w:rPr>
          <w:rFonts w:ascii="Arial" w:hAnsi="Arial" w:cs="Arial"/>
        </w:rPr>
        <w:t>txt</w:t>
      </w:r>
      <w:proofErr w:type="spellEnd"/>
      <w:r w:rsidRPr="004D0BC3">
        <w:rPr>
          <w:rFonts w:ascii="Arial" w:hAnsi="Arial" w:cs="Arial"/>
        </w:rPr>
        <w:t xml:space="preserve"> guardados en automático</w:t>
      </w:r>
      <w:bookmarkEnd w:id="198"/>
    </w:p>
    <w:p w14:paraId="06E74032" w14:textId="77777777" w:rsidR="006F2E5D" w:rsidRPr="004D0BC3" w:rsidRDefault="006F2E5D" w:rsidP="009246B5">
      <w:pPr>
        <w:spacing w:line="360" w:lineRule="auto"/>
        <w:rPr>
          <w:rFonts w:ascii="Arial" w:hAnsi="Arial" w:cs="Arial"/>
        </w:rPr>
      </w:pPr>
    </w:p>
    <w:p w14:paraId="55C65B6E" w14:textId="77777777" w:rsidR="006F2E5D" w:rsidRPr="004D0BC3" w:rsidRDefault="006F2E5D" w:rsidP="009246B5">
      <w:pPr>
        <w:spacing w:line="360" w:lineRule="auto"/>
        <w:rPr>
          <w:rFonts w:ascii="Arial" w:hAnsi="Arial" w:cs="Arial"/>
        </w:rPr>
      </w:pPr>
    </w:p>
    <w:p w14:paraId="26A9D31E" w14:textId="77777777" w:rsidR="00F87C0D" w:rsidRPr="004D0BC3" w:rsidRDefault="00F87C0D" w:rsidP="009246B5">
      <w:pPr>
        <w:pStyle w:val="Ttulo1"/>
        <w:spacing w:line="360" w:lineRule="auto"/>
        <w:rPr>
          <w:rFonts w:cs="Arial"/>
        </w:rPr>
      </w:pPr>
      <w:bookmarkStart w:id="199" w:name="_Toc162863694"/>
      <w:bookmarkStart w:id="200" w:name="_Toc178701307"/>
      <w:r w:rsidRPr="004D0BC3">
        <w:rPr>
          <w:rFonts w:cs="Arial"/>
        </w:rPr>
        <w:lastRenderedPageBreak/>
        <w:t>Conclusiones de Proyecto</w:t>
      </w:r>
      <w:bookmarkEnd w:id="199"/>
      <w:bookmarkEnd w:id="200"/>
    </w:p>
    <w:p w14:paraId="5C14E98F" w14:textId="77777777" w:rsidR="00F87C0D" w:rsidRPr="004D0BC3" w:rsidRDefault="00F87C0D" w:rsidP="009246B5">
      <w:pPr>
        <w:pStyle w:val="Default"/>
        <w:spacing w:line="360" w:lineRule="auto"/>
        <w:ind w:left="720"/>
        <w:jc w:val="both"/>
      </w:pPr>
    </w:p>
    <w:p w14:paraId="73B992D8" w14:textId="77777777" w:rsidR="00C24AE2" w:rsidRPr="00C24AE2" w:rsidRDefault="00C24AE2" w:rsidP="009246B5">
      <w:pPr>
        <w:pStyle w:val="Default"/>
        <w:spacing w:line="360" w:lineRule="auto"/>
        <w:jc w:val="both"/>
      </w:pPr>
      <w:r w:rsidRPr="00C24AE2">
        <w:t>Al inicio de este proyecto, el objetivo principal era implementar el algoritmo K-</w:t>
      </w:r>
      <w:proofErr w:type="spellStart"/>
      <w:r w:rsidRPr="00C24AE2">
        <w:t>Prototypes</w:t>
      </w:r>
      <w:proofErr w:type="spellEnd"/>
      <w:r w:rsidRPr="00C24AE2">
        <w:t xml:space="preserve"> para lograr una segmentación efectiva de datos mixtos, tanto numéricos como categóricos. A lo largo del desarrollo, se alcanzó este objetivo mediante la implementación de un código que permite agrupar datos de naturaleza diversa, cumpliendo con los criterios planteados al inicio. El algoritmo demostró ser capaz de gestionar volúmenes considerables de datos, proporcionando resultados que permiten identificar patrones y estructuras dentro del conjunto de datos.</w:t>
      </w:r>
    </w:p>
    <w:p w14:paraId="31435438" w14:textId="77777777" w:rsidR="00C24AE2" w:rsidRPr="00C24AE2" w:rsidRDefault="00C24AE2" w:rsidP="009246B5">
      <w:pPr>
        <w:pStyle w:val="Default"/>
        <w:spacing w:line="360" w:lineRule="auto"/>
        <w:jc w:val="both"/>
      </w:pPr>
      <w:r w:rsidRPr="00C24AE2">
        <w:t>Los resultados obtenidos evidencian que el K-</w:t>
      </w:r>
      <w:proofErr w:type="spellStart"/>
      <w:r w:rsidRPr="00C24AE2">
        <w:t>Prototypes</w:t>
      </w:r>
      <w:proofErr w:type="spellEnd"/>
      <w:r w:rsidRPr="00C24AE2">
        <w:t xml:space="preserve"> es una herramienta eficaz para la clasificación de datos mixtos, ya que permite generar </w:t>
      </w:r>
      <w:proofErr w:type="spellStart"/>
      <w:proofErr w:type="gramStart"/>
      <w:r w:rsidRPr="00C24AE2">
        <w:t>clusters</w:t>
      </w:r>
      <w:proofErr w:type="spellEnd"/>
      <w:proofErr w:type="gramEnd"/>
      <w:r w:rsidRPr="00C24AE2">
        <w:t xml:space="preserve"> consistentes y bien definidos. Sin embargo, el desarrollo del proyecto también reveló algunas limitaciones. Una de las principales fue la complejidad en la selección de prototipos iniciales y el manejo de datos categóricos con múltiples categorías, lo que en algunos casos afectó la precisión de la segmentación. Otro desafío fue optimizar el tiempo de ejecución cuando se trataba de grandes volúmenes de datos, aunque se lograron implementar mejoras significativas para hacer el proceso más eficiente.</w:t>
      </w:r>
    </w:p>
    <w:p w14:paraId="7F02A39C" w14:textId="77777777" w:rsidR="00C24AE2" w:rsidRPr="00C24AE2" w:rsidRDefault="00C24AE2" w:rsidP="009246B5">
      <w:pPr>
        <w:pStyle w:val="Default"/>
        <w:spacing w:line="360" w:lineRule="auto"/>
        <w:jc w:val="both"/>
      </w:pPr>
      <w:r w:rsidRPr="00C24AE2">
        <w:t>A pesar de estas limitaciones, el proyecto cumplió con sus objetivos y logró los resultados esperados. Además, el conocimiento adquirido durante la implementación del algoritmo, así como las habilidades técnicas desarrolladas, brindan una base sólida para futuras investigaciones y aplicaciones en áreas que involucren análisis de datos mixtos.</w:t>
      </w:r>
    </w:p>
    <w:p w14:paraId="234B8B83" w14:textId="77777777" w:rsidR="00C24AE2" w:rsidRPr="00C24AE2" w:rsidRDefault="00C24AE2" w:rsidP="009246B5">
      <w:pPr>
        <w:pStyle w:val="Default"/>
        <w:spacing w:line="360" w:lineRule="auto"/>
        <w:jc w:val="both"/>
      </w:pPr>
      <w:r w:rsidRPr="00C24AE2">
        <w:t>En conclusión, este proyecto no solo ha permitido implementar con éxito el algoritmo K-</w:t>
      </w:r>
      <w:proofErr w:type="spellStart"/>
      <w:r w:rsidRPr="00C24AE2">
        <w:t>Prototypes</w:t>
      </w:r>
      <w:proofErr w:type="spellEnd"/>
      <w:r w:rsidRPr="00C24AE2">
        <w:t>, sino que también ha proporcionado valiosas lecciones sobre la manipulación de datos mixtos y la optimización de algoritmos, sentando las bases para una posible evolución en la forma en que se analizan datos heterogéneos en futuros trabajos.</w:t>
      </w:r>
    </w:p>
    <w:p w14:paraId="20B871A2" w14:textId="0EB89AB9" w:rsidR="00F87C0D" w:rsidRPr="004D0BC3" w:rsidRDefault="00F87C0D" w:rsidP="009246B5">
      <w:pPr>
        <w:pStyle w:val="Default"/>
        <w:spacing w:line="360" w:lineRule="auto"/>
        <w:jc w:val="both"/>
      </w:pPr>
    </w:p>
    <w:p w14:paraId="030C9ADB" w14:textId="77777777" w:rsidR="00C24AE2" w:rsidRPr="004D0BC3" w:rsidRDefault="00C24AE2" w:rsidP="009246B5">
      <w:pPr>
        <w:pStyle w:val="Default"/>
        <w:spacing w:line="360" w:lineRule="auto"/>
        <w:jc w:val="both"/>
      </w:pPr>
    </w:p>
    <w:p w14:paraId="5EEC2645" w14:textId="77777777" w:rsidR="00F87C0D" w:rsidRPr="004D0BC3" w:rsidRDefault="00F87C0D" w:rsidP="009246B5">
      <w:pPr>
        <w:pStyle w:val="Ttulo1"/>
        <w:spacing w:line="360" w:lineRule="auto"/>
        <w:rPr>
          <w:rFonts w:cs="Arial"/>
        </w:rPr>
      </w:pPr>
      <w:bookmarkStart w:id="201" w:name="_Toc162863695"/>
      <w:bookmarkStart w:id="202" w:name="_Toc178701308"/>
      <w:r w:rsidRPr="004D0BC3">
        <w:rPr>
          <w:rFonts w:cs="Arial"/>
        </w:rPr>
        <w:lastRenderedPageBreak/>
        <w:t>Recomendaciones</w:t>
      </w:r>
      <w:bookmarkEnd w:id="201"/>
      <w:bookmarkEnd w:id="202"/>
    </w:p>
    <w:p w14:paraId="24851DC7" w14:textId="77777777" w:rsidR="00F87C0D" w:rsidRPr="004D0BC3" w:rsidRDefault="00F87C0D" w:rsidP="009246B5">
      <w:pPr>
        <w:pStyle w:val="Default"/>
        <w:spacing w:line="360" w:lineRule="auto"/>
        <w:jc w:val="both"/>
      </w:pPr>
    </w:p>
    <w:p w14:paraId="44B96885" w14:textId="77777777" w:rsidR="00C24AE2" w:rsidRPr="00C24AE2" w:rsidRDefault="00C24AE2" w:rsidP="009246B5">
      <w:pPr>
        <w:pStyle w:val="Default"/>
        <w:spacing w:line="360" w:lineRule="auto"/>
        <w:jc w:val="both"/>
      </w:pPr>
      <w:r w:rsidRPr="00C24AE2">
        <w:t>A partir de los resultados obtenidos y las limitaciones identificadas durante el desarrollo del proyecto, se proponen varias acciones para mejorar el algoritmo K-</w:t>
      </w:r>
      <w:proofErr w:type="spellStart"/>
      <w:r w:rsidRPr="00C24AE2">
        <w:t>Prototypes</w:t>
      </w:r>
      <w:proofErr w:type="spellEnd"/>
      <w:r w:rsidRPr="00C24AE2">
        <w:t xml:space="preserve"> y expandir su aplicación en futuros trabajos. Es fundamental optimizar la selección de prototipos iniciales mediante el uso de métodos más avanzados, como K-</w:t>
      </w:r>
      <w:proofErr w:type="spellStart"/>
      <w:r w:rsidRPr="00C24AE2">
        <w:t>Means</w:t>
      </w:r>
      <w:proofErr w:type="spellEnd"/>
      <w:r w:rsidRPr="00C24AE2">
        <w:t xml:space="preserve">++ o algoritmos genéticos, lo que podría reducir el sesgo en la elección aleatoria y mejorar la calidad de los </w:t>
      </w:r>
      <w:proofErr w:type="spellStart"/>
      <w:proofErr w:type="gramStart"/>
      <w:r w:rsidRPr="00C24AE2">
        <w:t>clusters</w:t>
      </w:r>
      <w:proofErr w:type="spellEnd"/>
      <w:proofErr w:type="gramEnd"/>
      <w:r w:rsidRPr="00C24AE2">
        <w:t xml:space="preserve"> desde el principio.</w:t>
      </w:r>
    </w:p>
    <w:p w14:paraId="17EB9F5E" w14:textId="77777777" w:rsidR="00C24AE2" w:rsidRPr="00C24AE2" w:rsidRDefault="00C24AE2" w:rsidP="009246B5">
      <w:pPr>
        <w:pStyle w:val="Default"/>
        <w:spacing w:line="360" w:lineRule="auto"/>
        <w:jc w:val="both"/>
      </w:pPr>
      <w:r w:rsidRPr="00C24AE2">
        <w:t>Asimismo, es importante profundizar en el manejo de datos categóricos que poseen múltiples categorías. Para ello, se sugiere explorar técnicas de codificación más sofisticadas, como la codificación de impacto, que podrían mejorar la precisión en el cálculo de distancias categóricas. Además, se recomienda continuar la investigación en la escalabilidad del algoritmo para garantizar su eficiencia al manejar grandes volúmenes de datos, considerando la posibilidad de aplicar técnicas de paralelización o recursos en la nube.</w:t>
      </w:r>
    </w:p>
    <w:p w14:paraId="454DA5F3" w14:textId="77777777" w:rsidR="00C24AE2" w:rsidRPr="00C24AE2" w:rsidRDefault="00C24AE2" w:rsidP="009246B5">
      <w:pPr>
        <w:pStyle w:val="Default"/>
        <w:spacing w:line="360" w:lineRule="auto"/>
        <w:jc w:val="both"/>
      </w:pPr>
      <w:r w:rsidRPr="00C24AE2">
        <w:t xml:space="preserve">La evaluación de la calidad de los </w:t>
      </w:r>
      <w:proofErr w:type="spellStart"/>
      <w:proofErr w:type="gramStart"/>
      <w:r w:rsidRPr="00C24AE2">
        <w:t>clusters</w:t>
      </w:r>
      <w:proofErr w:type="spellEnd"/>
      <w:proofErr w:type="gramEnd"/>
      <w:r w:rsidRPr="00C24AE2">
        <w:t xml:space="preserve"> generados es otro aspecto a tener en cuenta; incorporar métricas avanzadas, como la validación cruzada y el uso de índices específicos para datos mixtos, facilitará una mejor interpretación y validación de los resultados. También sería beneficioso aplicar el algoritmo K-</w:t>
      </w:r>
      <w:proofErr w:type="spellStart"/>
      <w:r w:rsidRPr="00C24AE2">
        <w:t>Prototypes</w:t>
      </w:r>
      <w:proofErr w:type="spellEnd"/>
      <w:r w:rsidRPr="00C24AE2">
        <w:t xml:space="preserve"> en diferentes contextos, como el análisis de comportamiento de clientes, datos médicos o redes sociales, para evaluar su adaptabilidad y utilidad en diversas áreas.</w:t>
      </w:r>
    </w:p>
    <w:p w14:paraId="4EE43C16" w14:textId="77777777" w:rsidR="00C24AE2" w:rsidRPr="00C24AE2" w:rsidRDefault="00C24AE2" w:rsidP="009246B5">
      <w:pPr>
        <w:pStyle w:val="Default"/>
        <w:spacing w:line="360" w:lineRule="auto"/>
        <w:jc w:val="both"/>
      </w:pPr>
      <w:r w:rsidRPr="00C24AE2">
        <w:t>Por último, se sugiere trabajar en la automatización del proceso y en la creación de una versión del algoritmo que permita ajustes automáticos de parámetros, facilitando así su integración en entornos de análisis de datos en tiempo real. Estas recomendaciones tienen como objetivo impulsar la evolución del algoritmo K-</w:t>
      </w:r>
      <w:proofErr w:type="spellStart"/>
      <w:r w:rsidRPr="00C24AE2">
        <w:t>Prototypes</w:t>
      </w:r>
      <w:proofErr w:type="spellEnd"/>
      <w:r w:rsidRPr="00C24AE2">
        <w:t>, asegurando su eficacia en el manejo de datos mixtos y fomentando su uso en diversas aplicaciones en el análisis de datos.</w:t>
      </w:r>
    </w:p>
    <w:p w14:paraId="62DC63FB" w14:textId="77777777" w:rsidR="00F87C0D" w:rsidRPr="004D0BC3" w:rsidRDefault="00F87C0D" w:rsidP="009246B5">
      <w:pPr>
        <w:pStyle w:val="Default"/>
        <w:spacing w:line="360" w:lineRule="auto"/>
        <w:jc w:val="both"/>
      </w:pPr>
    </w:p>
    <w:p w14:paraId="18B8C130" w14:textId="77777777" w:rsidR="00E765D0" w:rsidRPr="004D0BC3" w:rsidRDefault="00E765D0" w:rsidP="009246B5">
      <w:pPr>
        <w:pStyle w:val="Default"/>
        <w:spacing w:line="360" w:lineRule="auto"/>
        <w:jc w:val="both"/>
      </w:pPr>
    </w:p>
    <w:p w14:paraId="3BF489AC" w14:textId="77777777" w:rsidR="00F87C0D" w:rsidRPr="004D0BC3" w:rsidRDefault="00F87C0D" w:rsidP="009246B5">
      <w:pPr>
        <w:pStyle w:val="Ttulo1"/>
        <w:spacing w:line="360" w:lineRule="auto"/>
        <w:rPr>
          <w:rFonts w:cs="Arial"/>
        </w:rPr>
      </w:pPr>
      <w:bookmarkStart w:id="203" w:name="_Toc162863696"/>
      <w:bookmarkStart w:id="204" w:name="_Toc178701309"/>
      <w:r w:rsidRPr="004D0BC3">
        <w:rPr>
          <w:rFonts w:cs="Arial"/>
        </w:rPr>
        <w:lastRenderedPageBreak/>
        <w:t>Competencias desarrolladas y/o aplicadas</w:t>
      </w:r>
      <w:bookmarkEnd w:id="203"/>
      <w:bookmarkEnd w:id="204"/>
    </w:p>
    <w:p w14:paraId="2F525E22" w14:textId="77777777" w:rsidR="00F87C0D" w:rsidRPr="004D0BC3" w:rsidRDefault="00F87C0D" w:rsidP="009246B5">
      <w:pPr>
        <w:pStyle w:val="Default"/>
        <w:spacing w:line="360" w:lineRule="auto"/>
        <w:jc w:val="both"/>
      </w:pPr>
    </w:p>
    <w:p w14:paraId="719EF0D9" w14:textId="77777777" w:rsidR="00607310" w:rsidRPr="004D0BC3" w:rsidRDefault="00607310" w:rsidP="009246B5">
      <w:pPr>
        <w:pStyle w:val="Ttulo2"/>
        <w:spacing w:line="360" w:lineRule="auto"/>
        <w:rPr>
          <w:rFonts w:cs="Arial"/>
        </w:rPr>
      </w:pPr>
      <w:bookmarkStart w:id="205" w:name="_Toc178701310"/>
      <w:r w:rsidRPr="004D0BC3">
        <w:rPr>
          <w:rFonts w:cs="Arial"/>
        </w:rPr>
        <w:t>Competencias Específicas</w:t>
      </w:r>
      <w:bookmarkEnd w:id="205"/>
    </w:p>
    <w:p w14:paraId="40798156" w14:textId="77777777" w:rsidR="00607310" w:rsidRPr="004D0BC3" w:rsidRDefault="00607310" w:rsidP="009246B5">
      <w:pPr>
        <w:pStyle w:val="Default"/>
        <w:spacing w:line="360" w:lineRule="auto"/>
        <w:jc w:val="both"/>
      </w:pPr>
    </w:p>
    <w:p w14:paraId="798AAE4A" w14:textId="3D7EB1D8" w:rsidR="00607310" w:rsidRPr="00607310" w:rsidRDefault="00607310" w:rsidP="009246B5">
      <w:pPr>
        <w:pStyle w:val="Default"/>
        <w:spacing w:line="360" w:lineRule="auto"/>
        <w:jc w:val="both"/>
      </w:pPr>
      <w:r w:rsidRPr="00607310">
        <w:t>Durante el desarrollo del proyecto de implementación del algoritmo K-</w:t>
      </w:r>
      <w:proofErr w:type="spellStart"/>
      <w:r w:rsidRPr="00607310">
        <w:t>Prototypes</w:t>
      </w:r>
      <w:proofErr w:type="spellEnd"/>
      <w:r w:rsidRPr="00607310">
        <w:t xml:space="preserve">, adquirí experiencia en diversas herramientas y tecnologías clave que fueron fundamentales para fortalecer mis conocimientos en análisis de datos y </w:t>
      </w:r>
      <w:proofErr w:type="gramStart"/>
      <w:r w:rsidRPr="00607310">
        <w:t>machine</w:t>
      </w:r>
      <w:proofErr w:type="gramEnd"/>
      <w:r w:rsidRPr="00607310">
        <w:t xml:space="preserve"> learning. Entre ellas, amplié mis habilidades en programación con Python, utilizando bibliotecas como pandas, numpy para manipular y analizar datos mixtos (numéricos y categóricos).</w:t>
      </w:r>
    </w:p>
    <w:p w14:paraId="584D37A8" w14:textId="77777777" w:rsidR="00607310" w:rsidRPr="00607310" w:rsidRDefault="00607310" w:rsidP="009246B5">
      <w:pPr>
        <w:pStyle w:val="Default"/>
        <w:spacing w:line="360" w:lineRule="auto"/>
        <w:jc w:val="both"/>
      </w:pPr>
      <w:r w:rsidRPr="00607310">
        <w:t>Asimismo, este proyecto me permitió consolidar mis conocimientos en técnicas de agrupamiento y segmentación de datos, específicamente en la aplicación del algoritmo K-</w:t>
      </w:r>
      <w:proofErr w:type="spellStart"/>
      <w:r w:rsidRPr="00607310">
        <w:t>Prototypes</w:t>
      </w:r>
      <w:proofErr w:type="spellEnd"/>
      <w:r w:rsidRPr="00607310">
        <w:t>, lo cual implicó una comprensión profunda de las métricas de distancia y la forma en que se calculan las similitudes en conjuntos de datos heterogéneos. A lo largo de este proceso, también gané experiencia en la optimización de algoritmos, asegurando que el código fuera eficiente para manejar grandes volúmenes de datos.</w:t>
      </w:r>
    </w:p>
    <w:p w14:paraId="255CFBBA" w14:textId="77777777" w:rsidR="00607310" w:rsidRPr="004D0BC3" w:rsidRDefault="00607310" w:rsidP="009246B5">
      <w:pPr>
        <w:pStyle w:val="Default"/>
        <w:spacing w:line="360" w:lineRule="auto"/>
        <w:jc w:val="both"/>
      </w:pPr>
      <w:r w:rsidRPr="00607310">
        <w:t xml:space="preserve">El trabajo en este proyecto me proporcionó una visión más amplia sobre cómo implementar algoritmos de </w:t>
      </w:r>
      <w:proofErr w:type="spellStart"/>
      <w:r w:rsidRPr="00607310">
        <w:t>clustering</w:t>
      </w:r>
      <w:proofErr w:type="spellEnd"/>
      <w:r w:rsidRPr="00607310">
        <w:t xml:space="preserve"> desde cero, desde la inicialización de los prototipos hasta la asignación final de los objetos a los </w:t>
      </w:r>
      <w:proofErr w:type="spellStart"/>
      <w:proofErr w:type="gramStart"/>
      <w:r w:rsidRPr="00607310">
        <w:t>clusters</w:t>
      </w:r>
      <w:proofErr w:type="spellEnd"/>
      <w:proofErr w:type="gramEnd"/>
      <w:r w:rsidRPr="00607310">
        <w:t>, lo que me ha dado una sólida base para abordar problemas similares en futuros proyectos de análisis de datos.</w:t>
      </w:r>
    </w:p>
    <w:p w14:paraId="116A05BF" w14:textId="77777777" w:rsidR="00C24AE2" w:rsidRPr="004D0BC3" w:rsidRDefault="00C24AE2" w:rsidP="009246B5">
      <w:pPr>
        <w:pStyle w:val="Default"/>
        <w:spacing w:line="360" w:lineRule="auto"/>
        <w:jc w:val="both"/>
      </w:pPr>
    </w:p>
    <w:p w14:paraId="1B53C62D" w14:textId="77777777" w:rsidR="00C24AE2" w:rsidRPr="004D0BC3" w:rsidRDefault="00C24AE2" w:rsidP="009246B5">
      <w:pPr>
        <w:pStyle w:val="Default"/>
        <w:spacing w:line="360" w:lineRule="auto"/>
        <w:jc w:val="both"/>
      </w:pPr>
    </w:p>
    <w:p w14:paraId="4F1BA39B" w14:textId="77777777" w:rsidR="00D027D7" w:rsidRPr="004D0BC3" w:rsidRDefault="00D027D7" w:rsidP="009246B5">
      <w:pPr>
        <w:pStyle w:val="Default"/>
        <w:spacing w:line="360" w:lineRule="auto"/>
        <w:jc w:val="both"/>
      </w:pPr>
    </w:p>
    <w:p w14:paraId="5B5D101C" w14:textId="77777777" w:rsidR="00D027D7" w:rsidRPr="004D0BC3" w:rsidRDefault="00D027D7" w:rsidP="009246B5">
      <w:pPr>
        <w:pStyle w:val="Default"/>
        <w:spacing w:line="360" w:lineRule="auto"/>
        <w:jc w:val="both"/>
      </w:pPr>
    </w:p>
    <w:p w14:paraId="274B4EC5" w14:textId="77777777" w:rsidR="00D027D7" w:rsidRPr="004D0BC3" w:rsidRDefault="00D027D7" w:rsidP="009246B5">
      <w:pPr>
        <w:pStyle w:val="Default"/>
        <w:spacing w:line="360" w:lineRule="auto"/>
        <w:jc w:val="both"/>
      </w:pPr>
    </w:p>
    <w:p w14:paraId="3EC46800" w14:textId="77777777" w:rsidR="00D027D7" w:rsidRPr="004D0BC3" w:rsidRDefault="00D027D7" w:rsidP="009246B5">
      <w:pPr>
        <w:pStyle w:val="Default"/>
        <w:spacing w:line="360" w:lineRule="auto"/>
        <w:jc w:val="both"/>
      </w:pPr>
    </w:p>
    <w:p w14:paraId="0F89423B" w14:textId="77777777" w:rsidR="00D027D7" w:rsidRPr="004D0BC3" w:rsidRDefault="00D027D7" w:rsidP="009246B5">
      <w:pPr>
        <w:pStyle w:val="Default"/>
        <w:spacing w:line="360" w:lineRule="auto"/>
        <w:jc w:val="both"/>
      </w:pPr>
    </w:p>
    <w:p w14:paraId="40113F6E" w14:textId="77777777" w:rsidR="00D027D7" w:rsidRPr="00607310" w:rsidRDefault="00D027D7" w:rsidP="009246B5">
      <w:pPr>
        <w:pStyle w:val="Default"/>
        <w:spacing w:line="360" w:lineRule="auto"/>
        <w:jc w:val="both"/>
      </w:pPr>
    </w:p>
    <w:p w14:paraId="7B31E449" w14:textId="77777777" w:rsidR="00607310" w:rsidRPr="004D0BC3" w:rsidRDefault="00607310" w:rsidP="009246B5">
      <w:pPr>
        <w:pStyle w:val="Ttulo2"/>
        <w:spacing w:line="360" w:lineRule="auto"/>
        <w:rPr>
          <w:rFonts w:cs="Arial"/>
        </w:rPr>
      </w:pPr>
      <w:bookmarkStart w:id="206" w:name="_Toc178701311"/>
      <w:r w:rsidRPr="004D0BC3">
        <w:rPr>
          <w:rFonts w:cs="Arial"/>
        </w:rPr>
        <w:lastRenderedPageBreak/>
        <w:t>Competencias Genéricas</w:t>
      </w:r>
      <w:bookmarkEnd w:id="206"/>
    </w:p>
    <w:p w14:paraId="1A5A7655" w14:textId="77777777" w:rsidR="00607310" w:rsidRPr="004D0BC3" w:rsidRDefault="00607310" w:rsidP="009246B5">
      <w:pPr>
        <w:spacing w:line="360" w:lineRule="auto"/>
        <w:rPr>
          <w:rFonts w:ascii="Arial" w:hAnsi="Arial" w:cs="Arial"/>
        </w:rPr>
      </w:pPr>
    </w:p>
    <w:p w14:paraId="440FBCEE" w14:textId="77777777" w:rsidR="00607310" w:rsidRPr="00607310" w:rsidRDefault="00607310" w:rsidP="009246B5">
      <w:pPr>
        <w:pStyle w:val="Default"/>
        <w:spacing w:line="360" w:lineRule="auto"/>
        <w:jc w:val="both"/>
      </w:pPr>
      <w:r w:rsidRPr="00607310">
        <w:t>A lo largo del proyecto, mi capacidad de análisis fue fundamental, ya que tuve que estudiar y comprender cómo los diferentes tipos de datos interactúan dentro del algoritmo K-</w:t>
      </w:r>
      <w:proofErr w:type="spellStart"/>
      <w:r w:rsidRPr="00607310">
        <w:t>Prototypes</w:t>
      </w:r>
      <w:proofErr w:type="spellEnd"/>
      <w:r w:rsidRPr="00607310">
        <w:t>. Esto me permitió desarrollar un enfoque más meticuloso en la preparación y limpieza de datos, asegurando que el proceso de agrupamiento fuera lo más preciso posible.</w:t>
      </w:r>
    </w:p>
    <w:p w14:paraId="2ACFCC68" w14:textId="77777777" w:rsidR="00607310" w:rsidRPr="00607310" w:rsidRDefault="00607310" w:rsidP="009246B5">
      <w:pPr>
        <w:pStyle w:val="Default"/>
        <w:spacing w:line="360" w:lineRule="auto"/>
        <w:jc w:val="both"/>
      </w:pPr>
      <w:r w:rsidRPr="00607310">
        <w:t>La gestión del tiempo fue otra competencia crucial que desarrollé. Establecer metas realistas y dividir el proyecto en etapas manejables me ayudó a cumplir con los plazos establecidos y a mantener un flujo de trabajo eficiente. Durante el proceso, también enfrenté desafíos técnicos que me obligaron a ser adaptable y a tomar decisiones rápidas para asegurar el progreso del proyecto, mejorando mi capacidad para enfrentar imprevistos y contratiempos.</w:t>
      </w:r>
    </w:p>
    <w:p w14:paraId="00E17260" w14:textId="77777777" w:rsidR="00607310" w:rsidRPr="00607310" w:rsidRDefault="00607310" w:rsidP="009246B5">
      <w:pPr>
        <w:pStyle w:val="Default"/>
        <w:spacing w:line="360" w:lineRule="auto"/>
        <w:jc w:val="both"/>
      </w:pPr>
      <w:r w:rsidRPr="00607310">
        <w:t>Finalmente, este proyecto me brindó una mayor capacidad para trabajar de forma colaborativa, comunicando los avances y resultados de manera clara y efectiva, lo cual será valioso en futuros proyectos, donde la comunicación y la adaptación son esenciales para el éxito.</w:t>
      </w:r>
    </w:p>
    <w:p w14:paraId="3F737730" w14:textId="77777777" w:rsidR="00550FD1" w:rsidRPr="004D0BC3" w:rsidRDefault="00550FD1" w:rsidP="009246B5">
      <w:pPr>
        <w:pStyle w:val="Default"/>
        <w:spacing w:line="360" w:lineRule="auto"/>
        <w:jc w:val="both"/>
      </w:pPr>
    </w:p>
    <w:p w14:paraId="59069EB2" w14:textId="77777777" w:rsidR="00607310" w:rsidRPr="004D0BC3" w:rsidRDefault="00607310" w:rsidP="009246B5">
      <w:pPr>
        <w:pStyle w:val="Default"/>
        <w:spacing w:line="360" w:lineRule="auto"/>
        <w:jc w:val="both"/>
      </w:pPr>
    </w:p>
    <w:p w14:paraId="024056A4" w14:textId="77777777" w:rsidR="00607310" w:rsidRPr="004D0BC3" w:rsidRDefault="00607310" w:rsidP="009246B5">
      <w:pPr>
        <w:pStyle w:val="Default"/>
        <w:spacing w:line="360" w:lineRule="auto"/>
        <w:jc w:val="both"/>
      </w:pPr>
    </w:p>
    <w:p w14:paraId="6ABAF3FC" w14:textId="77777777" w:rsidR="00607310" w:rsidRPr="004D0BC3" w:rsidRDefault="00607310" w:rsidP="009246B5">
      <w:pPr>
        <w:pStyle w:val="Default"/>
        <w:spacing w:line="360" w:lineRule="auto"/>
        <w:jc w:val="both"/>
      </w:pPr>
    </w:p>
    <w:p w14:paraId="37A7239B" w14:textId="77777777" w:rsidR="00607310" w:rsidRPr="004D0BC3" w:rsidRDefault="00607310" w:rsidP="009246B5">
      <w:pPr>
        <w:pStyle w:val="Default"/>
        <w:spacing w:line="360" w:lineRule="auto"/>
        <w:jc w:val="both"/>
      </w:pPr>
    </w:p>
    <w:p w14:paraId="44EE6029" w14:textId="77777777" w:rsidR="00607310" w:rsidRPr="004D0BC3" w:rsidRDefault="00607310" w:rsidP="009246B5">
      <w:pPr>
        <w:pStyle w:val="Default"/>
        <w:spacing w:line="360" w:lineRule="auto"/>
        <w:jc w:val="both"/>
      </w:pPr>
    </w:p>
    <w:p w14:paraId="225E80E4" w14:textId="77777777" w:rsidR="00607310" w:rsidRPr="004D0BC3" w:rsidRDefault="00607310" w:rsidP="009246B5">
      <w:pPr>
        <w:pStyle w:val="Default"/>
        <w:spacing w:line="360" w:lineRule="auto"/>
        <w:jc w:val="both"/>
      </w:pPr>
    </w:p>
    <w:p w14:paraId="577ACB3E" w14:textId="77777777" w:rsidR="00D027D7" w:rsidRPr="004D0BC3" w:rsidRDefault="00D027D7" w:rsidP="009246B5">
      <w:pPr>
        <w:pStyle w:val="Default"/>
        <w:spacing w:line="360" w:lineRule="auto"/>
        <w:jc w:val="both"/>
      </w:pPr>
    </w:p>
    <w:p w14:paraId="6E0078C8" w14:textId="77777777" w:rsidR="00D027D7" w:rsidRPr="004D0BC3" w:rsidRDefault="00D027D7" w:rsidP="009246B5">
      <w:pPr>
        <w:pStyle w:val="Default"/>
        <w:spacing w:line="360" w:lineRule="auto"/>
        <w:jc w:val="both"/>
      </w:pPr>
    </w:p>
    <w:p w14:paraId="1659FEA9" w14:textId="77777777" w:rsidR="00D027D7" w:rsidRPr="004D0BC3" w:rsidRDefault="00D027D7" w:rsidP="009246B5">
      <w:pPr>
        <w:pStyle w:val="Default"/>
        <w:spacing w:line="360" w:lineRule="auto"/>
        <w:jc w:val="both"/>
      </w:pPr>
    </w:p>
    <w:p w14:paraId="1B72BFCD" w14:textId="77777777" w:rsidR="00D027D7" w:rsidRPr="004D0BC3" w:rsidRDefault="00D027D7" w:rsidP="009246B5">
      <w:pPr>
        <w:pStyle w:val="Default"/>
        <w:spacing w:line="360" w:lineRule="auto"/>
        <w:jc w:val="both"/>
      </w:pPr>
    </w:p>
    <w:p w14:paraId="305BB8CE" w14:textId="77777777" w:rsidR="00D027D7" w:rsidRPr="004D0BC3" w:rsidRDefault="00D027D7" w:rsidP="009246B5">
      <w:pPr>
        <w:pStyle w:val="Default"/>
        <w:spacing w:line="360" w:lineRule="auto"/>
        <w:jc w:val="both"/>
      </w:pPr>
    </w:p>
    <w:p w14:paraId="6FF21D0A" w14:textId="77777777" w:rsidR="00607310" w:rsidRPr="004D0BC3" w:rsidRDefault="00607310" w:rsidP="009246B5">
      <w:pPr>
        <w:pStyle w:val="Default"/>
        <w:spacing w:line="360" w:lineRule="auto"/>
        <w:jc w:val="both"/>
      </w:pPr>
    </w:p>
    <w:p w14:paraId="4CBCFAC1" w14:textId="60E190FA" w:rsidR="00F87C0D" w:rsidRPr="004D0BC3" w:rsidRDefault="00840FF7" w:rsidP="009246B5">
      <w:pPr>
        <w:pStyle w:val="Ttulo1"/>
        <w:spacing w:line="360" w:lineRule="auto"/>
        <w:rPr>
          <w:rFonts w:cs="Arial"/>
        </w:rPr>
      </w:pPr>
      <w:bookmarkStart w:id="207" w:name="_Toc162863699"/>
      <w:r w:rsidRPr="004D0BC3">
        <w:rPr>
          <w:rFonts w:cs="Arial"/>
        </w:rPr>
        <w:lastRenderedPageBreak/>
        <w:t xml:space="preserve"> </w:t>
      </w:r>
      <w:bookmarkStart w:id="208" w:name="_Toc178701312"/>
      <w:r w:rsidR="00F87C0D" w:rsidRPr="004D0BC3">
        <w:rPr>
          <w:rFonts w:cs="Arial"/>
        </w:rPr>
        <w:t>Fuentes de información</w:t>
      </w:r>
      <w:bookmarkEnd w:id="207"/>
      <w:bookmarkEnd w:id="208"/>
    </w:p>
    <w:p w14:paraId="61FAE538" w14:textId="77777777" w:rsidR="00FA0388" w:rsidRPr="004D0BC3" w:rsidRDefault="00FA0388" w:rsidP="009246B5">
      <w:pPr>
        <w:spacing w:line="360" w:lineRule="auto"/>
        <w:jc w:val="both"/>
        <w:rPr>
          <w:rFonts w:ascii="Arial" w:hAnsi="Arial" w:cs="Arial"/>
          <w:sz w:val="24"/>
          <w:szCs w:val="24"/>
        </w:rPr>
      </w:pPr>
    </w:p>
    <w:p w14:paraId="621790FA" w14:textId="20BCE614"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López, E. S. (2006). Algoritmos de Agrupamiento en la Minería de Datos. Instituto Nacional de Astrofísica, Óptica y Electrónica. Recuperado de </w:t>
      </w:r>
      <w:hyperlink r:id="rId84" w:tgtFrame="_new" w:history="1">
        <w:r w:rsidRPr="004D0BC3">
          <w:rPr>
            <w:rStyle w:val="Hipervnculo"/>
            <w:rFonts w:ascii="Arial" w:hAnsi="Arial" w:cs="Arial"/>
            <w:color w:val="auto"/>
            <w:sz w:val="24"/>
            <w:szCs w:val="24"/>
            <w:u w:val="none"/>
          </w:rPr>
          <w:t>https://inaoe.repositorioinstitucional.mx/jspui/bitstream/1009/628/1/LopezES.pdf</w:t>
        </w:r>
      </w:hyperlink>
    </w:p>
    <w:p w14:paraId="3D21AE26" w14:textId="56B76FAD"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Hernández, E. (2006). Tesis de Algoritmos de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Centro de Investigación y de Estudios Avanzados del Instituto Politécnico Nacional. Recuperado de </w:t>
      </w:r>
      <w:hyperlink r:id="rId85" w:tgtFrame="_new" w:history="1">
        <w:r w:rsidRPr="004D0BC3">
          <w:rPr>
            <w:rStyle w:val="Hipervnculo"/>
            <w:rFonts w:ascii="Arial" w:hAnsi="Arial" w:cs="Arial"/>
            <w:color w:val="auto"/>
            <w:sz w:val="24"/>
            <w:szCs w:val="24"/>
            <w:u w:val="none"/>
          </w:rPr>
          <w:t>https://www.cs.cinvestav.mx/TesisGraduados/2006/tesisEdnaHernandez.pdf</w:t>
        </w:r>
      </w:hyperlink>
    </w:p>
    <w:p w14:paraId="5022ADC9" w14:textId="69FF2EF3"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Amazon Web </w:t>
      </w:r>
      <w:proofErr w:type="spellStart"/>
      <w:r w:rsidRPr="004D0BC3">
        <w:rPr>
          <w:rFonts w:ascii="Arial" w:hAnsi="Arial" w:cs="Arial"/>
          <w:sz w:val="24"/>
          <w:szCs w:val="24"/>
        </w:rPr>
        <w:t>Services</w:t>
      </w:r>
      <w:proofErr w:type="spellEnd"/>
      <w:r w:rsidRPr="004D0BC3">
        <w:rPr>
          <w:rFonts w:ascii="Arial" w:hAnsi="Arial" w:cs="Arial"/>
          <w:sz w:val="24"/>
          <w:szCs w:val="24"/>
        </w:rPr>
        <w:t>. (</w:t>
      </w:r>
      <w:proofErr w:type="spellStart"/>
      <w:r w:rsidRPr="004D0BC3">
        <w:rPr>
          <w:rFonts w:ascii="Arial" w:hAnsi="Arial" w:cs="Arial"/>
          <w:sz w:val="24"/>
          <w:szCs w:val="24"/>
        </w:rPr>
        <w:t>n.d</w:t>
      </w:r>
      <w:proofErr w:type="spellEnd"/>
      <w:r w:rsidRPr="004D0BC3">
        <w:rPr>
          <w:rFonts w:ascii="Arial" w:hAnsi="Arial" w:cs="Arial"/>
          <w:sz w:val="24"/>
          <w:szCs w:val="24"/>
        </w:rPr>
        <w:t xml:space="preserve">.). </w:t>
      </w:r>
      <w:proofErr w:type="spellStart"/>
      <w:r w:rsidRPr="004D0BC3">
        <w:rPr>
          <w:rFonts w:ascii="Arial" w:hAnsi="Arial" w:cs="Arial"/>
          <w:sz w:val="24"/>
          <w:szCs w:val="24"/>
        </w:rPr>
        <w:t>What</w:t>
      </w:r>
      <w:proofErr w:type="spellEnd"/>
      <w:r w:rsidRPr="004D0BC3">
        <w:rPr>
          <w:rFonts w:ascii="Arial" w:hAnsi="Arial" w:cs="Arial"/>
          <w:sz w:val="24"/>
          <w:szCs w:val="24"/>
        </w:rPr>
        <w:t xml:space="preserve"> is Python? Recuperado de </w:t>
      </w:r>
      <w:hyperlink r:id="rId86" w:tgtFrame="_new" w:history="1">
        <w:r w:rsidRPr="004D0BC3">
          <w:rPr>
            <w:rStyle w:val="Hipervnculo"/>
            <w:rFonts w:ascii="Arial" w:hAnsi="Arial" w:cs="Arial"/>
            <w:color w:val="auto"/>
            <w:sz w:val="24"/>
            <w:szCs w:val="24"/>
            <w:u w:val="none"/>
          </w:rPr>
          <w:t>https://aws.amazon.com/es/what-is/python/</w:t>
        </w:r>
      </w:hyperlink>
    </w:p>
    <w:p w14:paraId="5D71EAE2" w14:textId="391741D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Jain, A. K. (2010). Data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50 </w:t>
      </w:r>
      <w:proofErr w:type="spellStart"/>
      <w:r w:rsidRPr="004D0BC3">
        <w:rPr>
          <w:rFonts w:ascii="Arial" w:hAnsi="Arial" w:cs="Arial"/>
          <w:sz w:val="24"/>
          <w:szCs w:val="24"/>
        </w:rPr>
        <w:t>years</w:t>
      </w:r>
      <w:proofErr w:type="spellEnd"/>
      <w:r w:rsidRPr="004D0BC3">
        <w:rPr>
          <w:rFonts w:ascii="Arial" w:hAnsi="Arial" w:cs="Arial"/>
          <w:sz w:val="24"/>
          <w:szCs w:val="24"/>
        </w:rPr>
        <w:t xml:space="preserve"> </w:t>
      </w:r>
      <w:proofErr w:type="spellStart"/>
      <w:r w:rsidRPr="004D0BC3">
        <w:rPr>
          <w:rFonts w:ascii="Arial" w:hAnsi="Arial" w:cs="Arial"/>
          <w:sz w:val="24"/>
          <w:szCs w:val="24"/>
        </w:rPr>
        <w:t>beyond</w:t>
      </w:r>
      <w:proofErr w:type="spellEnd"/>
      <w:r w:rsidRPr="004D0BC3">
        <w:rPr>
          <w:rFonts w:ascii="Arial" w:hAnsi="Arial" w:cs="Arial"/>
          <w:sz w:val="24"/>
          <w:szCs w:val="24"/>
        </w:rPr>
        <w:t xml:space="preserve">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w:t>
      </w:r>
      <w:proofErr w:type="spellStart"/>
      <w:r w:rsidRPr="004D0BC3">
        <w:rPr>
          <w:rFonts w:ascii="Arial" w:hAnsi="Arial" w:cs="Arial"/>
          <w:sz w:val="24"/>
          <w:szCs w:val="24"/>
        </w:rPr>
        <w:t>Pattern</w:t>
      </w:r>
      <w:proofErr w:type="spellEnd"/>
      <w:r w:rsidRPr="004D0BC3">
        <w:rPr>
          <w:rFonts w:ascii="Arial" w:hAnsi="Arial" w:cs="Arial"/>
          <w:sz w:val="24"/>
          <w:szCs w:val="24"/>
        </w:rPr>
        <w:t xml:space="preserve"> </w:t>
      </w:r>
      <w:proofErr w:type="spellStart"/>
      <w:r w:rsidRPr="004D0BC3">
        <w:rPr>
          <w:rFonts w:ascii="Arial" w:hAnsi="Arial" w:cs="Arial"/>
          <w:sz w:val="24"/>
          <w:szCs w:val="24"/>
        </w:rPr>
        <w:t>Recognition</w:t>
      </w:r>
      <w:proofErr w:type="spellEnd"/>
      <w:r w:rsidRPr="004D0BC3">
        <w:rPr>
          <w:rFonts w:ascii="Arial" w:hAnsi="Arial" w:cs="Arial"/>
          <w:sz w:val="24"/>
          <w:szCs w:val="24"/>
        </w:rPr>
        <w:t xml:space="preserve"> </w:t>
      </w:r>
      <w:proofErr w:type="spellStart"/>
      <w:r w:rsidRPr="004D0BC3">
        <w:rPr>
          <w:rFonts w:ascii="Arial" w:hAnsi="Arial" w:cs="Arial"/>
          <w:sz w:val="24"/>
          <w:szCs w:val="24"/>
        </w:rPr>
        <w:t>Letters</w:t>
      </w:r>
      <w:proofErr w:type="spellEnd"/>
      <w:r w:rsidRPr="004D0BC3">
        <w:rPr>
          <w:rFonts w:ascii="Arial" w:hAnsi="Arial" w:cs="Arial"/>
          <w:sz w:val="24"/>
          <w:szCs w:val="24"/>
        </w:rPr>
        <w:t>, 31(8), 651-666.</w:t>
      </w:r>
    </w:p>
    <w:p w14:paraId="764CCB65" w14:textId="2E79404D"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Xu</w:t>
      </w:r>
      <w:proofErr w:type="spellEnd"/>
      <w:r w:rsidRPr="004D0BC3">
        <w:rPr>
          <w:rFonts w:ascii="Arial" w:hAnsi="Arial" w:cs="Arial"/>
          <w:sz w:val="24"/>
          <w:szCs w:val="24"/>
        </w:rPr>
        <w:t xml:space="preserve">, R., &amp; </w:t>
      </w:r>
      <w:proofErr w:type="spellStart"/>
      <w:r w:rsidRPr="004D0BC3">
        <w:rPr>
          <w:rFonts w:ascii="Arial" w:hAnsi="Arial" w:cs="Arial"/>
          <w:sz w:val="24"/>
          <w:szCs w:val="24"/>
        </w:rPr>
        <w:t>Wunsch</w:t>
      </w:r>
      <w:proofErr w:type="spellEnd"/>
      <w:r w:rsidRPr="004D0BC3">
        <w:rPr>
          <w:rFonts w:ascii="Arial" w:hAnsi="Arial" w:cs="Arial"/>
          <w:sz w:val="24"/>
          <w:szCs w:val="24"/>
        </w:rPr>
        <w:t xml:space="preserve">, D. (2005). </w:t>
      </w:r>
      <w:proofErr w:type="spellStart"/>
      <w:r w:rsidRPr="004D0BC3">
        <w:rPr>
          <w:rFonts w:ascii="Arial" w:hAnsi="Arial" w:cs="Arial"/>
          <w:sz w:val="24"/>
          <w:szCs w:val="24"/>
        </w:rPr>
        <w:t>Survey</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IEEE </w:t>
      </w:r>
      <w:proofErr w:type="spellStart"/>
      <w:r w:rsidRPr="004D0BC3">
        <w:rPr>
          <w:rFonts w:ascii="Arial" w:hAnsi="Arial" w:cs="Arial"/>
          <w:sz w:val="24"/>
          <w:szCs w:val="24"/>
        </w:rPr>
        <w:t>Transactions</w:t>
      </w:r>
      <w:proofErr w:type="spellEnd"/>
      <w:r w:rsidRPr="004D0BC3">
        <w:rPr>
          <w:rFonts w:ascii="Arial" w:hAnsi="Arial" w:cs="Arial"/>
          <w:sz w:val="24"/>
          <w:szCs w:val="24"/>
        </w:rPr>
        <w:t xml:space="preserve"> </w:t>
      </w:r>
      <w:proofErr w:type="spellStart"/>
      <w:r w:rsidRPr="004D0BC3">
        <w:rPr>
          <w:rFonts w:ascii="Arial" w:hAnsi="Arial" w:cs="Arial"/>
          <w:sz w:val="24"/>
          <w:szCs w:val="24"/>
        </w:rPr>
        <w:t>on</w:t>
      </w:r>
      <w:proofErr w:type="spellEnd"/>
      <w:r w:rsidRPr="004D0BC3">
        <w:rPr>
          <w:rFonts w:ascii="Arial" w:hAnsi="Arial" w:cs="Arial"/>
          <w:sz w:val="24"/>
          <w:szCs w:val="24"/>
        </w:rPr>
        <w:t xml:space="preserve"> Neural Networks, 16(3), 645-678.</w:t>
      </w:r>
    </w:p>
    <w:p w14:paraId="7B23E616" w14:textId="2081C963"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Everitt</w:t>
      </w:r>
      <w:proofErr w:type="spellEnd"/>
      <w:r w:rsidRPr="004D0BC3">
        <w:rPr>
          <w:rFonts w:ascii="Arial" w:hAnsi="Arial" w:cs="Arial"/>
          <w:sz w:val="24"/>
          <w:szCs w:val="24"/>
        </w:rPr>
        <w:t xml:space="preserve">, B. S., Landau, S., </w:t>
      </w:r>
      <w:proofErr w:type="spellStart"/>
      <w:r w:rsidRPr="004D0BC3">
        <w:rPr>
          <w:rFonts w:ascii="Arial" w:hAnsi="Arial" w:cs="Arial"/>
          <w:sz w:val="24"/>
          <w:szCs w:val="24"/>
        </w:rPr>
        <w:t>Leese</w:t>
      </w:r>
      <w:proofErr w:type="spellEnd"/>
      <w:r w:rsidRPr="004D0BC3">
        <w:rPr>
          <w:rFonts w:ascii="Arial" w:hAnsi="Arial" w:cs="Arial"/>
          <w:sz w:val="24"/>
          <w:szCs w:val="24"/>
        </w:rPr>
        <w:t xml:space="preserve">, M., &amp; Stahl, D. (2011). </w:t>
      </w:r>
      <w:proofErr w:type="spellStart"/>
      <w:proofErr w:type="gramStart"/>
      <w:r w:rsidRPr="004D0BC3">
        <w:rPr>
          <w:rFonts w:ascii="Arial" w:hAnsi="Arial" w:cs="Arial"/>
          <w:sz w:val="24"/>
          <w:szCs w:val="24"/>
        </w:rPr>
        <w:t>Cluster</w:t>
      </w:r>
      <w:proofErr w:type="spellEnd"/>
      <w:proofErr w:type="gramEnd"/>
      <w:r w:rsidRPr="004D0BC3">
        <w:rPr>
          <w:rFonts w:ascii="Arial" w:hAnsi="Arial" w:cs="Arial"/>
          <w:sz w:val="24"/>
          <w:szCs w:val="24"/>
        </w:rPr>
        <w:t xml:space="preserve"> </w:t>
      </w:r>
      <w:proofErr w:type="spellStart"/>
      <w:r w:rsidRPr="004D0BC3">
        <w:rPr>
          <w:rFonts w:ascii="Arial" w:hAnsi="Arial" w:cs="Arial"/>
          <w:sz w:val="24"/>
          <w:szCs w:val="24"/>
        </w:rPr>
        <w:t>Analysis</w:t>
      </w:r>
      <w:proofErr w:type="spellEnd"/>
      <w:r w:rsidRPr="004D0BC3">
        <w:rPr>
          <w:rFonts w:ascii="Arial" w:hAnsi="Arial" w:cs="Arial"/>
          <w:sz w:val="24"/>
          <w:szCs w:val="24"/>
        </w:rPr>
        <w:t xml:space="preserve">. John Wiley &amp; </w:t>
      </w:r>
      <w:proofErr w:type="spellStart"/>
      <w:r w:rsidRPr="004D0BC3">
        <w:rPr>
          <w:rFonts w:ascii="Arial" w:hAnsi="Arial" w:cs="Arial"/>
          <w:sz w:val="24"/>
          <w:szCs w:val="24"/>
        </w:rPr>
        <w:t>Sons</w:t>
      </w:r>
      <w:proofErr w:type="spellEnd"/>
      <w:r w:rsidRPr="004D0BC3">
        <w:rPr>
          <w:rFonts w:ascii="Arial" w:hAnsi="Arial" w:cs="Arial"/>
          <w:sz w:val="24"/>
          <w:szCs w:val="24"/>
        </w:rPr>
        <w:t>.</w:t>
      </w:r>
    </w:p>
    <w:p w14:paraId="2B3ED8B3" w14:textId="6D0A098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Harris, C. R., Millman, K. J., van </w:t>
      </w:r>
      <w:proofErr w:type="spellStart"/>
      <w:r w:rsidRPr="004D0BC3">
        <w:rPr>
          <w:rFonts w:ascii="Arial" w:hAnsi="Arial" w:cs="Arial"/>
          <w:sz w:val="24"/>
          <w:szCs w:val="24"/>
        </w:rPr>
        <w:t>der</w:t>
      </w:r>
      <w:proofErr w:type="spellEnd"/>
      <w:r w:rsidRPr="004D0BC3">
        <w:rPr>
          <w:rFonts w:ascii="Arial" w:hAnsi="Arial" w:cs="Arial"/>
          <w:sz w:val="24"/>
          <w:szCs w:val="24"/>
        </w:rPr>
        <w:t xml:space="preserve"> Walt, S. J., </w:t>
      </w:r>
      <w:proofErr w:type="spellStart"/>
      <w:r w:rsidRPr="004D0BC3">
        <w:rPr>
          <w:rFonts w:ascii="Arial" w:hAnsi="Arial" w:cs="Arial"/>
          <w:sz w:val="24"/>
          <w:szCs w:val="24"/>
        </w:rPr>
        <w:t>Gommers</w:t>
      </w:r>
      <w:proofErr w:type="spellEnd"/>
      <w:r w:rsidRPr="004D0BC3">
        <w:rPr>
          <w:rFonts w:ascii="Arial" w:hAnsi="Arial" w:cs="Arial"/>
          <w:sz w:val="24"/>
          <w:szCs w:val="24"/>
        </w:rPr>
        <w:t xml:space="preserve">, R., </w:t>
      </w:r>
      <w:proofErr w:type="spellStart"/>
      <w:r w:rsidRPr="004D0BC3">
        <w:rPr>
          <w:rFonts w:ascii="Arial" w:hAnsi="Arial" w:cs="Arial"/>
          <w:sz w:val="24"/>
          <w:szCs w:val="24"/>
        </w:rPr>
        <w:t>Virtanen</w:t>
      </w:r>
      <w:proofErr w:type="spellEnd"/>
      <w:r w:rsidRPr="004D0BC3">
        <w:rPr>
          <w:rFonts w:ascii="Arial" w:hAnsi="Arial" w:cs="Arial"/>
          <w:sz w:val="24"/>
          <w:szCs w:val="24"/>
        </w:rPr>
        <w:t xml:space="preserve">, P., </w:t>
      </w:r>
      <w:proofErr w:type="spellStart"/>
      <w:r w:rsidRPr="004D0BC3">
        <w:rPr>
          <w:rFonts w:ascii="Arial" w:hAnsi="Arial" w:cs="Arial"/>
          <w:sz w:val="24"/>
          <w:szCs w:val="24"/>
        </w:rPr>
        <w:t>Cournapeau</w:t>
      </w:r>
      <w:proofErr w:type="spellEnd"/>
      <w:r w:rsidRPr="004D0BC3">
        <w:rPr>
          <w:rFonts w:ascii="Arial" w:hAnsi="Arial" w:cs="Arial"/>
          <w:sz w:val="24"/>
          <w:szCs w:val="24"/>
        </w:rPr>
        <w:t xml:space="preserve">, D., ... &amp; </w:t>
      </w:r>
      <w:proofErr w:type="spellStart"/>
      <w:r w:rsidRPr="004D0BC3">
        <w:rPr>
          <w:rFonts w:ascii="Arial" w:hAnsi="Arial" w:cs="Arial"/>
          <w:sz w:val="24"/>
          <w:szCs w:val="24"/>
        </w:rPr>
        <w:t>Oliphant</w:t>
      </w:r>
      <w:proofErr w:type="spellEnd"/>
      <w:r w:rsidRPr="004D0BC3">
        <w:rPr>
          <w:rFonts w:ascii="Arial" w:hAnsi="Arial" w:cs="Arial"/>
          <w:sz w:val="24"/>
          <w:szCs w:val="24"/>
        </w:rPr>
        <w:t xml:space="preserve">, T. E. (2020). Array </w:t>
      </w:r>
      <w:proofErr w:type="spellStart"/>
      <w:r w:rsidRPr="004D0BC3">
        <w:rPr>
          <w:rFonts w:ascii="Arial" w:hAnsi="Arial" w:cs="Arial"/>
          <w:sz w:val="24"/>
          <w:szCs w:val="24"/>
        </w:rPr>
        <w:t>programming</w:t>
      </w:r>
      <w:proofErr w:type="spellEnd"/>
      <w:r w:rsidRPr="004D0BC3">
        <w:rPr>
          <w:rFonts w:ascii="Arial" w:hAnsi="Arial" w:cs="Arial"/>
          <w:sz w:val="24"/>
          <w:szCs w:val="24"/>
        </w:rPr>
        <w:t xml:space="preserve"> with </w:t>
      </w:r>
      <w:proofErr w:type="spellStart"/>
      <w:r w:rsidRPr="004D0BC3">
        <w:rPr>
          <w:rFonts w:ascii="Arial" w:hAnsi="Arial" w:cs="Arial"/>
          <w:sz w:val="24"/>
          <w:szCs w:val="24"/>
        </w:rPr>
        <w:t>NumPy</w:t>
      </w:r>
      <w:proofErr w:type="spellEnd"/>
      <w:r w:rsidRPr="004D0BC3">
        <w:rPr>
          <w:rFonts w:ascii="Arial" w:hAnsi="Arial" w:cs="Arial"/>
          <w:sz w:val="24"/>
          <w:szCs w:val="24"/>
        </w:rPr>
        <w:t xml:space="preserve">. </w:t>
      </w:r>
      <w:proofErr w:type="spellStart"/>
      <w:r w:rsidRPr="004D0BC3">
        <w:rPr>
          <w:rFonts w:ascii="Arial" w:hAnsi="Arial" w:cs="Arial"/>
          <w:sz w:val="24"/>
          <w:szCs w:val="24"/>
        </w:rPr>
        <w:t>Nature</w:t>
      </w:r>
      <w:proofErr w:type="spellEnd"/>
      <w:r w:rsidRPr="004D0BC3">
        <w:rPr>
          <w:rFonts w:ascii="Arial" w:hAnsi="Arial" w:cs="Arial"/>
          <w:sz w:val="24"/>
          <w:szCs w:val="24"/>
        </w:rPr>
        <w:t xml:space="preserve">, 585(7825), 357-362. Recuperado de </w:t>
      </w:r>
      <w:hyperlink r:id="rId87" w:tgtFrame="_new" w:history="1">
        <w:r w:rsidRPr="004D0BC3">
          <w:rPr>
            <w:rStyle w:val="Hipervnculo"/>
            <w:rFonts w:ascii="Arial" w:hAnsi="Arial" w:cs="Arial"/>
            <w:color w:val="auto"/>
            <w:sz w:val="24"/>
            <w:szCs w:val="24"/>
            <w:u w:val="none"/>
          </w:rPr>
          <w:t>https://numpy.org/</w:t>
        </w:r>
      </w:hyperlink>
    </w:p>
    <w:p w14:paraId="4496D829" w14:textId="77777777"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McKinney</w:t>
      </w:r>
      <w:proofErr w:type="spellEnd"/>
      <w:r w:rsidRPr="004D0BC3">
        <w:rPr>
          <w:rFonts w:ascii="Arial" w:hAnsi="Arial" w:cs="Arial"/>
          <w:sz w:val="24"/>
          <w:szCs w:val="24"/>
        </w:rPr>
        <w:t xml:space="preserve">, W. (2010). Data </w:t>
      </w:r>
      <w:proofErr w:type="spellStart"/>
      <w:r w:rsidRPr="004D0BC3">
        <w:rPr>
          <w:rFonts w:ascii="Arial" w:hAnsi="Arial" w:cs="Arial"/>
          <w:sz w:val="24"/>
          <w:szCs w:val="24"/>
        </w:rPr>
        <w:t>Structures</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Computing in Python. </w:t>
      </w:r>
      <w:proofErr w:type="spellStart"/>
      <w:r w:rsidRPr="004D0BC3">
        <w:rPr>
          <w:rFonts w:ascii="Arial" w:hAnsi="Arial" w:cs="Arial"/>
          <w:sz w:val="24"/>
          <w:szCs w:val="24"/>
        </w:rPr>
        <w:t>Proceedings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9th Python in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w:t>
      </w:r>
      <w:proofErr w:type="spellStart"/>
      <w:r w:rsidRPr="004D0BC3">
        <w:rPr>
          <w:rFonts w:ascii="Arial" w:hAnsi="Arial" w:cs="Arial"/>
          <w:sz w:val="24"/>
          <w:szCs w:val="24"/>
        </w:rPr>
        <w:t>Conference</w:t>
      </w:r>
      <w:proofErr w:type="spellEnd"/>
      <w:r w:rsidRPr="004D0BC3">
        <w:rPr>
          <w:rFonts w:ascii="Arial" w:hAnsi="Arial" w:cs="Arial"/>
          <w:sz w:val="24"/>
          <w:szCs w:val="24"/>
        </w:rPr>
        <w:t xml:space="preserve">, 51-56. Recuperado de </w:t>
      </w:r>
      <w:hyperlink r:id="rId88" w:tgtFrame="_new" w:history="1">
        <w:r w:rsidRPr="004D0BC3">
          <w:rPr>
            <w:rStyle w:val="Hipervnculo"/>
            <w:rFonts w:ascii="Arial" w:hAnsi="Arial" w:cs="Arial"/>
            <w:color w:val="auto"/>
            <w:sz w:val="24"/>
            <w:szCs w:val="24"/>
            <w:u w:val="none"/>
          </w:rPr>
          <w:t>https://pandas.pydata.org/</w:t>
        </w:r>
      </w:hyperlink>
    </w:p>
    <w:p w14:paraId="59156230" w14:textId="5EAD976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Pedregosa, F., </w:t>
      </w:r>
      <w:proofErr w:type="spellStart"/>
      <w:r w:rsidRPr="004D0BC3">
        <w:rPr>
          <w:rFonts w:ascii="Arial" w:hAnsi="Arial" w:cs="Arial"/>
          <w:sz w:val="24"/>
          <w:szCs w:val="24"/>
        </w:rPr>
        <w:t>Varoquaux</w:t>
      </w:r>
      <w:proofErr w:type="spellEnd"/>
      <w:r w:rsidRPr="004D0BC3">
        <w:rPr>
          <w:rFonts w:ascii="Arial" w:hAnsi="Arial" w:cs="Arial"/>
          <w:sz w:val="24"/>
          <w:szCs w:val="24"/>
        </w:rPr>
        <w:t xml:space="preserve">, G., </w:t>
      </w:r>
      <w:proofErr w:type="spellStart"/>
      <w:r w:rsidRPr="004D0BC3">
        <w:rPr>
          <w:rFonts w:ascii="Arial" w:hAnsi="Arial" w:cs="Arial"/>
          <w:sz w:val="24"/>
          <w:szCs w:val="24"/>
        </w:rPr>
        <w:t>Gramfort</w:t>
      </w:r>
      <w:proofErr w:type="spellEnd"/>
      <w:r w:rsidRPr="004D0BC3">
        <w:rPr>
          <w:rFonts w:ascii="Arial" w:hAnsi="Arial" w:cs="Arial"/>
          <w:sz w:val="24"/>
          <w:szCs w:val="24"/>
        </w:rPr>
        <w:t xml:space="preserve">, A., Michel, V., </w:t>
      </w:r>
      <w:proofErr w:type="spellStart"/>
      <w:r w:rsidRPr="004D0BC3">
        <w:rPr>
          <w:rFonts w:ascii="Arial" w:hAnsi="Arial" w:cs="Arial"/>
          <w:sz w:val="24"/>
          <w:szCs w:val="24"/>
        </w:rPr>
        <w:t>Thirion</w:t>
      </w:r>
      <w:proofErr w:type="spellEnd"/>
      <w:r w:rsidRPr="004D0BC3">
        <w:rPr>
          <w:rFonts w:ascii="Arial" w:hAnsi="Arial" w:cs="Arial"/>
          <w:sz w:val="24"/>
          <w:szCs w:val="24"/>
        </w:rPr>
        <w:t xml:space="preserve">, B., Grisel, O., ... &amp; </w:t>
      </w:r>
      <w:proofErr w:type="spellStart"/>
      <w:r w:rsidRPr="004D0BC3">
        <w:rPr>
          <w:rFonts w:ascii="Arial" w:hAnsi="Arial" w:cs="Arial"/>
          <w:sz w:val="24"/>
          <w:szCs w:val="24"/>
        </w:rPr>
        <w:t>Duchesnay</w:t>
      </w:r>
      <w:proofErr w:type="spellEnd"/>
      <w:r w:rsidRPr="004D0BC3">
        <w:rPr>
          <w:rFonts w:ascii="Arial" w:hAnsi="Arial" w:cs="Arial"/>
          <w:sz w:val="24"/>
          <w:szCs w:val="24"/>
        </w:rPr>
        <w:t xml:space="preserve">, É. (2011). </w:t>
      </w:r>
      <w:proofErr w:type="spellStart"/>
      <w:r w:rsidRPr="004D0BC3">
        <w:rPr>
          <w:rFonts w:ascii="Arial" w:hAnsi="Arial" w:cs="Arial"/>
          <w:sz w:val="24"/>
          <w:szCs w:val="24"/>
        </w:rPr>
        <w:t>Scikit-learn</w:t>
      </w:r>
      <w:proofErr w:type="spellEnd"/>
      <w:r w:rsidRPr="004D0BC3">
        <w:rPr>
          <w:rFonts w:ascii="Arial" w:hAnsi="Arial" w:cs="Arial"/>
          <w:sz w:val="24"/>
          <w:szCs w:val="24"/>
        </w:rPr>
        <w:t xml:space="preserve">: Machine Learning in Python.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Machine Learning </w:t>
      </w:r>
      <w:proofErr w:type="spellStart"/>
      <w:r w:rsidRPr="004D0BC3">
        <w:rPr>
          <w:rFonts w:ascii="Arial" w:hAnsi="Arial" w:cs="Arial"/>
          <w:sz w:val="24"/>
          <w:szCs w:val="24"/>
        </w:rPr>
        <w:t>Research</w:t>
      </w:r>
      <w:proofErr w:type="spellEnd"/>
      <w:r w:rsidRPr="004D0BC3">
        <w:rPr>
          <w:rFonts w:ascii="Arial" w:hAnsi="Arial" w:cs="Arial"/>
          <w:sz w:val="24"/>
          <w:szCs w:val="24"/>
        </w:rPr>
        <w:t xml:space="preserve">, 12, 2825-2830. Recuperado de </w:t>
      </w:r>
      <w:hyperlink r:id="rId89" w:tgtFrame="_new" w:history="1">
        <w:r w:rsidRPr="004D0BC3">
          <w:rPr>
            <w:rStyle w:val="Hipervnculo"/>
            <w:rFonts w:ascii="Arial" w:hAnsi="Arial" w:cs="Arial"/>
            <w:color w:val="auto"/>
            <w:sz w:val="24"/>
            <w:szCs w:val="24"/>
            <w:u w:val="none"/>
          </w:rPr>
          <w:t>https://scikit-learn.org/</w:t>
        </w:r>
      </w:hyperlink>
    </w:p>
    <w:p w14:paraId="2464B46A" w14:textId="6291B7B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Hunter, J. D. (2007). </w:t>
      </w:r>
      <w:proofErr w:type="spellStart"/>
      <w:r w:rsidRPr="004D0BC3">
        <w:rPr>
          <w:rFonts w:ascii="Arial" w:hAnsi="Arial" w:cs="Arial"/>
          <w:sz w:val="24"/>
          <w:szCs w:val="24"/>
        </w:rPr>
        <w:t>Matplotlib</w:t>
      </w:r>
      <w:proofErr w:type="spellEnd"/>
      <w:r w:rsidRPr="004D0BC3">
        <w:rPr>
          <w:rFonts w:ascii="Arial" w:hAnsi="Arial" w:cs="Arial"/>
          <w:sz w:val="24"/>
          <w:szCs w:val="24"/>
        </w:rPr>
        <w:t xml:space="preserve">: A 2D </w:t>
      </w:r>
      <w:proofErr w:type="spellStart"/>
      <w:r w:rsidRPr="004D0BC3">
        <w:rPr>
          <w:rFonts w:ascii="Arial" w:hAnsi="Arial" w:cs="Arial"/>
          <w:sz w:val="24"/>
          <w:szCs w:val="24"/>
        </w:rPr>
        <w:t>graphics</w:t>
      </w:r>
      <w:proofErr w:type="spellEnd"/>
      <w:r w:rsidRPr="004D0BC3">
        <w:rPr>
          <w:rFonts w:ascii="Arial" w:hAnsi="Arial" w:cs="Arial"/>
          <w:sz w:val="24"/>
          <w:szCs w:val="24"/>
        </w:rPr>
        <w:t xml:space="preserve"> </w:t>
      </w:r>
      <w:proofErr w:type="spellStart"/>
      <w:r w:rsidRPr="004D0BC3">
        <w:rPr>
          <w:rFonts w:ascii="Arial" w:hAnsi="Arial" w:cs="Arial"/>
          <w:sz w:val="24"/>
          <w:szCs w:val="24"/>
        </w:rPr>
        <w:t>environment</w:t>
      </w:r>
      <w:proofErr w:type="spellEnd"/>
      <w:r w:rsidRPr="004D0BC3">
        <w:rPr>
          <w:rFonts w:ascii="Arial" w:hAnsi="Arial" w:cs="Arial"/>
          <w:sz w:val="24"/>
          <w:szCs w:val="24"/>
        </w:rPr>
        <w:t xml:space="preserve">. Computing in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&amp; </w:t>
      </w:r>
      <w:proofErr w:type="spellStart"/>
      <w:r w:rsidRPr="004D0BC3">
        <w:rPr>
          <w:rFonts w:ascii="Arial" w:hAnsi="Arial" w:cs="Arial"/>
          <w:sz w:val="24"/>
          <w:szCs w:val="24"/>
        </w:rPr>
        <w:t>Engineering</w:t>
      </w:r>
      <w:proofErr w:type="spellEnd"/>
      <w:r w:rsidRPr="004D0BC3">
        <w:rPr>
          <w:rFonts w:ascii="Arial" w:hAnsi="Arial" w:cs="Arial"/>
          <w:sz w:val="24"/>
          <w:szCs w:val="24"/>
        </w:rPr>
        <w:t xml:space="preserve">, 9(3), 90-95. Recuperado de </w:t>
      </w:r>
      <w:hyperlink r:id="rId90" w:tgtFrame="_new" w:history="1">
        <w:r w:rsidRPr="004D0BC3">
          <w:rPr>
            <w:rStyle w:val="Hipervnculo"/>
            <w:rFonts w:ascii="Arial" w:hAnsi="Arial" w:cs="Arial"/>
            <w:color w:val="auto"/>
            <w:sz w:val="24"/>
            <w:szCs w:val="24"/>
            <w:u w:val="none"/>
          </w:rPr>
          <w:t>https://matplotlib.org/</w:t>
        </w:r>
      </w:hyperlink>
    </w:p>
    <w:p w14:paraId="466A0C57" w14:textId="27DA658B"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lastRenderedPageBreak/>
        <w:t>Waskom</w:t>
      </w:r>
      <w:proofErr w:type="spellEnd"/>
      <w:r w:rsidRPr="004D0BC3">
        <w:rPr>
          <w:rFonts w:ascii="Arial" w:hAnsi="Arial" w:cs="Arial"/>
          <w:sz w:val="24"/>
          <w:szCs w:val="24"/>
        </w:rPr>
        <w:t xml:space="preserve">, M. (2021). </w:t>
      </w:r>
      <w:proofErr w:type="spellStart"/>
      <w:r w:rsidRPr="004D0BC3">
        <w:rPr>
          <w:rFonts w:ascii="Arial" w:hAnsi="Arial" w:cs="Arial"/>
          <w:sz w:val="24"/>
          <w:szCs w:val="24"/>
        </w:rPr>
        <w:t>seaborn</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data </w:t>
      </w:r>
      <w:proofErr w:type="spellStart"/>
      <w:r w:rsidRPr="004D0BC3">
        <w:rPr>
          <w:rFonts w:ascii="Arial" w:hAnsi="Arial" w:cs="Arial"/>
          <w:sz w:val="24"/>
          <w:szCs w:val="24"/>
        </w:rPr>
        <w:t>visualization</w:t>
      </w:r>
      <w:proofErr w:type="spellEnd"/>
      <w:r w:rsidRPr="004D0BC3">
        <w:rPr>
          <w:rFonts w:ascii="Arial" w:hAnsi="Arial" w:cs="Arial"/>
          <w:sz w:val="24"/>
          <w:szCs w:val="24"/>
        </w:rPr>
        <w:t xml:space="preserve">.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Open </w:t>
      </w:r>
      <w:proofErr w:type="spellStart"/>
      <w:r w:rsidRPr="004D0BC3">
        <w:rPr>
          <w:rFonts w:ascii="Arial" w:hAnsi="Arial" w:cs="Arial"/>
          <w:sz w:val="24"/>
          <w:szCs w:val="24"/>
        </w:rPr>
        <w:t>Source</w:t>
      </w:r>
      <w:proofErr w:type="spellEnd"/>
      <w:r w:rsidRPr="004D0BC3">
        <w:rPr>
          <w:rFonts w:ascii="Arial" w:hAnsi="Arial" w:cs="Arial"/>
          <w:sz w:val="24"/>
          <w:szCs w:val="24"/>
        </w:rPr>
        <w:t xml:space="preserve"> Software, 6(60), 3021. Recuperado de </w:t>
      </w:r>
      <w:hyperlink r:id="rId91" w:tgtFrame="_new" w:history="1">
        <w:r w:rsidRPr="004D0BC3">
          <w:rPr>
            <w:rStyle w:val="Hipervnculo"/>
            <w:rFonts w:ascii="Arial" w:hAnsi="Arial" w:cs="Arial"/>
            <w:color w:val="auto"/>
            <w:sz w:val="24"/>
            <w:szCs w:val="24"/>
            <w:u w:val="none"/>
          </w:rPr>
          <w:t>https://seaborn.pydata.org/</w:t>
        </w:r>
      </w:hyperlink>
    </w:p>
    <w:p w14:paraId="6D684A88" w14:textId="13C3FA5E"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Virtanen</w:t>
      </w:r>
      <w:proofErr w:type="spellEnd"/>
      <w:r w:rsidRPr="004D0BC3">
        <w:rPr>
          <w:rFonts w:ascii="Arial" w:hAnsi="Arial" w:cs="Arial"/>
          <w:sz w:val="24"/>
          <w:szCs w:val="24"/>
        </w:rPr>
        <w:t xml:space="preserve">, P., </w:t>
      </w:r>
      <w:proofErr w:type="spellStart"/>
      <w:r w:rsidRPr="004D0BC3">
        <w:rPr>
          <w:rFonts w:ascii="Arial" w:hAnsi="Arial" w:cs="Arial"/>
          <w:sz w:val="24"/>
          <w:szCs w:val="24"/>
        </w:rPr>
        <w:t>Gommers</w:t>
      </w:r>
      <w:proofErr w:type="spellEnd"/>
      <w:r w:rsidRPr="004D0BC3">
        <w:rPr>
          <w:rFonts w:ascii="Arial" w:hAnsi="Arial" w:cs="Arial"/>
          <w:sz w:val="24"/>
          <w:szCs w:val="24"/>
        </w:rPr>
        <w:t xml:space="preserve">, R., </w:t>
      </w:r>
      <w:proofErr w:type="spellStart"/>
      <w:r w:rsidRPr="004D0BC3">
        <w:rPr>
          <w:rFonts w:ascii="Arial" w:hAnsi="Arial" w:cs="Arial"/>
          <w:sz w:val="24"/>
          <w:szCs w:val="24"/>
        </w:rPr>
        <w:t>Oliphant</w:t>
      </w:r>
      <w:proofErr w:type="spellEnd"/>
      <w:r w:rsidRPr="004D0BC3">
        <w:rPr>
          <w:rFonts w:ascii="Arial" w:hAnsi="Arial" w:cs="Arial"/>
          <w:sz w:val="24"/>
          <w:szCs w:val="24"/>
        </w:rPr>
        <w:t xml:space="preserve">, T. E., </w:t>
      </w:r>
      <w:proofErr w:type="spellStart"/>
      <w:r w:rsidRPr="004D0BC3">
        <w:rPr>
          <w:rFonts w:ascii="Arial" w:hAnsi="Arial" w:cs="Arial"/>
          <w:sz w:val="24"/>
          <w:szCs w:val="24"/>
        </w:rPr>
        <w:t>Haberland</w:t>
      </w:r>
      <w:proofErr w:type="spellEnd"/>
      <w:r w:rsidRPr="004D0BC3">
        <w:rPr>
          <w:rFonts w:ascii="Arial" w:hAnsi="Arial" w:cs="Arial"/>
          <w:sz w:val="24"/>
          <w:szCs w:val="24"/>
        </w:rPr>
        <w:t xml:space="preserve">, M., Reddy, T., </w:t>
      </w:r>
      <w:proofErr w:type="spellStart"/>
      <w:r w:rsidRPr="004D0BC3">
        <w:rPr>
          <w:rFonts w:ascii="Arial" w:hAnsi="Arial" w:cs="Arial"/>
          <w:sz w:val="24"/>
          <w:szCs w:val="24"/>
        </w:rPr>
        <w:t>Cournapeau</w:t>
      </w:r>
      <w:proofErr w:type="spellEnd"/>
      <w:r w:rsidRPr="004D0BC3">
        <w:rPr>
          <w:rFonts w:ascii="Arial" w:hAnsi="Arial" w:cs="Arial"/>
          <w:sz w:val="24"/>
          <w:szCs w:val="24"/>
        </w:rPr>
        <w:t xml:space="preserve">, D., ... &amp; van </w:t>
      </w:r>
      <w:proofErr w:type="spellStart"/>
      <w:r w:rsidRPr="004D0BC3">
        <w:rPr>
          <w:rFonts w:ascii="Arial" w:hAnsi="Arial" w:cs="Arial"/>
          <w:sz w:val="24"/>
          <w:szCs w:val="24"/>
        </w:rPr>
        <w:t>der</w:t>
      </w:r>
      <w:proofErr w:type="spellEnd"/>
      <w:r w:rsidRPr="004D0BC3">
        <w:rPr>
          <w:rFonts w:ascii="Arial" w:hAnsi="Arial" w:cs="Arial"/>
          <w:sz w:val="24"/>
          <w:szCs w:val="24"/>
        </w:rPr>
        <w:t xml:space="preserve"> Walt, S. J. (2020). </w:t>
      </w:r>
      <w:proofErr w:type="spellStart"/>
      <w:r w:rsidRPr="004D0BC3">
        <w:rPr>
          <w:rFonts w:ascii="Arial" w:hAnsi="Arial" w:cs="Arial"/>
          <w:sz w:val="24"/>
          <w:szCs w:val="24"/>
        </w:rPr>
        <w:t>SciPy</w:t>
      </w:r>
      <w:proofErr w:type="spellEnd"/>
      <w:r w:rsidRPr="004D0BC3">
        <w:rPr>
          <w:rFonts w:ascii="Arial" w:hAnsi="Arial" w:cs="Arial"/>
          <w:sz w:val="24"/>
          <w:szCs w:val="24"/>
        </w:rPr>
        <w:t xml:space="preserve"> 1.0: fundamental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scientific</w:t>
      </w:r>
      <w:proofErr w:type="spellEnd"/>
      <w:r w:rsidRPr="004D0BC3">
        <w:rPr>
          <w:rFonts w:ascii="Arial" w:hAnsi="Arial" w:cs="Arial"/>
          <w:sz w:val="24"/>
          <w:szCs w:val="24"/>
        </w:rPr>
        <w:t xml:space="preserve"> </w:t>
      </w:r>
      <w:proofErr w:type="spellStart"/>
      <w:r w:rsidRPr="004D0BC3">
        <w:rPr>
          <w:rFonts w:ascii="Arial" w:hAnsi="Arial" w:cs="Arial"/>
          <w:sz w:val="24"/>
          <w:szCs w:val="24"/>
        </w:rPr>
        <w:t>computing</w:t>
      </w:r>
      <w:proofErr w:type="spellEnd"/>
      <w:r w:rsidRPr="004D0BC3">
        <w:rPr>
          <w:rFonts w:ascii="Arial" w:hAnsi="Arial" w:cs="Arial"/>
          <w:sz w:val="24"/>
          <w:szCs w:val="24"/>
        </w:rPr>
        <w:t xml:space="preserve"> in Python. </w:t>
      </w:r>
      <w:proofErr w:type="spellStart"/>
      <w:r w:rsidRPr="004D0BC3">
        <w:rPr>
          <w:rFonts w:ascii="Arial" w:hAnsi="Arial" w:cs="Arial"/>
          <w:sz w:val="24"/>
          <w:szCs w:val="24"/>
        </w:rPr>
        <w:t>Nature</w:t>
      </w:r>
      <w:proofErr w:type="spellEnd"/>
      <w:r w:rsidRPr="004D0BC3">
        <w:rPr>
          <w:rFonts w:ascii="Arial" w:hAnsi="Arial" w:cs="Arial"/>
          <w:sz w:val="24"/>
          <w:szCs w:val="24"/>
        </w:rPr>
        <w:t xml:space="preserve"> </w:t>
      </w:r>
      <w:proofErr w:type="spellStart"/>
      <w:r w:rsidRPr="004D0BC3">
        <w:rPr>
          <w:rFonts w:ascii="Arial" w:hAnsi="Arial" w:cs="Arial"/>
          <w:sz w:val="24"/>
          <w:szCs w:val="24"/>
        </w:rPr>
        <w:t>Methods</w:t>
      </w:r>
      <w:proofErr w:type="spellEnd"/>
      <w:r w:rsidRPr="004D0BC3">
        <w:rPr>
          <w:rFonts w:ascii="Arial" w:hAnsi="Arial" w:cs="Arial"/>
          <w:sz w:val="24"/>
          <w:szCs w:val="24"/>
        </w:rPr>
        <w:t xml:space="preserve">, 17(3), 261-272. Recuperado de </w:t>
      </w:r>
      <w:hyperlink r:id="rId92" w:tgtFrame="_new" w:history="1">
        <w:r w:rsidRPr="004D0BC3">
          <w:rPr>
            <w:rStyle w:val="Hipervnculo"/>
            <w:rFonts w:ascii="Arial" w:hAnsi="Arial" w:cs="Arial"/>
            <w:color w:val="auto"/>
            <w:sz w:val="24"/>
            <w:szCs w:val="24"/>
            <w:u w:val="none"/>
          </w:rPr>
          <w:t>https://scipy.org/</w:t>
        </w:r>
      </w:hyperlink>
    </w:p>
    <w:p w14:paraId="550036F2" w14:textId="12BD3A91"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Ali, M., </w:t>
      </w:r>
      <w:proofErr w:type="spellStart"/>
      <w:r w:rsidRPr="004D0BC3">
        <w:rPr>
          <w:rFonts w:ascii="Arial" w:hAnsi="Arial" w:cs="Arial"/>
          <w:sz w:val="24"/>
          <w:szCs w:val="24"/>
        </w:rPr>
        <w:t>Jankowski</w:t>
      </w:r>
      <w:proofErr w:type="spellEnd"/>
      <w:r w:rsidRPr="004D0BC3">
        <w:rPr>
          <w:rFonts w:ascii="Arial" w:hAnsi="Arial" w:cs="Arial"/>
          <w:sz w:val="24"/>
          <w:szCs w:val="24"/>
        </w:rPr>
        <w:t xml:space="preserve">, A., &amp; Roy, A. (2020). </w:t>
      </w:r>
      <w:proofErr w:type="spellStart"/>
      <w:r w:rsidRPr="004D0BC3">
        <w:rPr>
          <w:rFonts w:ascii="Arial" w:hAnsi="Arial" w:cs="Arial"/>
          <w:sz w:val="24"/>
          <w:szCs w:val="24"/>
        </w:rPr>
        <w:t>PyCaret</w:t>
      </w:r>
      <w:proofErr w:type="spellEnd"/>
      <w:r w:rsidRPr="004D0BC3">
        <w:rPr>
          <w:rFonts w:ascii="Arial" w:hAnsi="Arial" w:cs="Arial"/>
          <w:sz w:val="24"/>
          <w:szCs w:val="24"/>
        </w:rPr>
        <w:t xml:space="preserve">: </w:t>
      </w:r>
      <w:proofErr w:type="spellStart"/>
      <w:r w:rsidRPr="004D0BC3">
        <w:rPr>
          <w:rFonts w:ascii="Arial" w:hAnsi="Arial" w:cs="Arial"/>
          <w:sz w:val="24"/>
          <w:szCs w:val="24"/>
        </w:rPr>
        <w:t>An</w:t>
      </w:r>
      <w:proofErr w:type="spellEnd"/>
      <w:r w:rsidRPr="004D0BC3">
        <w:rPr>
          <w:rFonts w:ascii="Arial" w:hAnsi="Arial" w:cs="Arial"/>
          <w:sz w:val="24"/>
          <w:szCs w:val="24"/>
        </w:rPr>
        <w:t xml:space="preserve"> open </w:t>
      </w:r>
      <w:proofErr w:type="spellStart"/>
      <w:r w:rsidRPr="004D0BC3">
        <w:rPr>
          <w:rFonts w:ascii="Arial" w:hAnsi="Arial" w:cs="Arial"/>
          <w:sz w:val="24"/>
          <w:szCs w:val="24"/>
        </w:rPr>
        <w:t>source</w:t>
      </w:r>
      <w:proofErr w:type="spellEnd"/>
      <w:r w:rsidRPr="004D0BC3">
        <w:rPr>
          <w:rFonts w:ascii="Arial" w:hAnsi="Arial" w:cs="Arial"/>
          <w:sz w:val="24"/>
          <w:szCs w:val="24"/>
        </w:rPr>
        <w:t xml:space="preserve">, </w:t>
      </w:r>
      <w:proofErr w:type="spellStart"/>
      <w:r w:rsidRPr="004D0BC3">
        <w:rPr>
          <w:rFonts w:ascii="Arial" w:hAnsi="Arial" w:cs="Arial"/>
          <w:sz w:val="24"/>
          <w:szCs w:val="24"/>
        </w:rPr>
        <w:t>low-code</w:t>
      </w:r>
      <w:proofErr w:type="spellEnd"/>
      <w:r w:rsidRPr="004D0BC3">
        <w:rPr>
          <w:rFonts w:ascii="Arial" w:hAnsi="Arial" w:cs="Arial"/>
          <w:sz w:val="24"/>
          <w:szCs w:val="24"/>
        </w:rPr>
        <w:t xml:space="preserve"> machine learning </w:t>
      </w:r>
      <w:proofErr w:type="spellStart"/>
      <w:r w:rsidRPr="004D0BC3">
        <w:rPr>
          <w:rFonts w:ascii="Arial" w:hAnsi="Arial" w:cs="Arial"/>
          <w:sz w:val="24"/>
          <w:szCs w:val="24"/>
        </w:rPr>
        <w:t>library</w:t>
      </w:r>
      <w:proofErr w:type="spellEnd"/>
      <w:r w:rsidRPr="004D0BC3">
        <w:rPr>
          <w:rFonts w:ascii="Arial" w:hAnsi="Arial" w:cs="Arial"/>
          <w:sz w:val="24"/>
          <w:szCs w:val="24"/>
        </w:rPr>
        <w:t xml:space="preserve"> in Python. </w:t>
      </w:r>
      <w:proofErr w:type="spellStart"/>
      <w:r w:rsidRPr="004D0BC3">
        <w:rPr>
          <w:rFonts w:ascii="Arial" w:hAnsi="Arial" w:cs="Arial"/>
          <w:sz w:val="24"/>
          <w:szCs w:val="24"/>
        </w:rPr>
        <w:t>arXiv</w:t>
      </w:r>
      <w:proofErr w:type="spellEnd"/>
      <w:r w:rsidRPr="004D0BC3">
        <w:rPr>
          <w:rFonts w:ascii="Arial" w:hAnsi="Arial" w:cs="Arial"/>
          <w:sz w:val="24"/>
          <w:szCs w:val="24"/>
        </w:rPr>
        <w:t xml:space="preserve"> </w:t>
      </w:r>
      <w:proofErr w:type="spellStart"/>
      <w:r w:rsidRPr="004D0BC3">
        <w:rPr>
          <w:rFonts w:ascii="Arial" w:hAnsi="Arial" w:cs="Arial"/>
          <w:sz w:val="24"/>
          <w:szCs w:val="24"/>
        </w:rPr>
        <w:t>preprint</w:t>
      </w:r>
      <w:proofErr w:type="spellEnd"/>
      <w:r w:rsidRPr="004D0BC3">
        <w:rPr>
          <w:rFonts w:ascii="Arial" w:hAnsi="Arial" w:cs="Arial"/>
          <w:sz w:val="24"/>
          <w:szCs w:val="24"/>
        </w:rPr>
        <w:t xml:space="preserve"> arXiv:2005.13547. Recuperado de </w:t>
      </w:r>
      <w:hyperlink r:id="rId93" w:tgtFrame="_new" w:history="1">
        <w:r w:rsidRPr="004D0BC3">
          <w:rPr>
            <w:rStyle w:val="Hipervnculo"/>
            <w:rFonts w:ascii="Arial" w:hAnsi="Arial" w:cs="Arial"/>
            <w:color w:val="auto"/>
            <w:sz w:val="24"/>
            <w:szCs w:val="24"/>
            <w:u w:val="none"/>
          </w:rPr>
          <w:t>https://www.pycaret.org/</w:t>
        </w:r>
      </w:hyperlink>
    </w:p>
    <w:p w14:paraId="0448BF5B" w14:textId="1F2FAAC7"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Huang, Z. (1998). </w:t>
      </w:r>
      <w:proofErr w:type="spellStart"/>
      <w:r w:rsidRPr="004D0BC3">
        <w:rPr>
          <w:rFonts w:ascii="Arial" w:hAnsi="Arial" w:cs="Arial"/>
          <w:sz w:val="24"/>
          <w:szCs w:val="24"/>
        </w:rPr>
        <w:t>Extensions</w:t>
      </w:r>
      <w:proofErr w:type="spellEnd"/>
      <w:r w:rsidRPr="004D0BC3">
        <w:rPr>
          <w:rFonts w:ascii="Arial" w:hAnsi="Arial" w:cs="Arial"/>
          <w:sz w:val="24"/>
          <w:szCs w:val="24"/>
        </w:rPr>
        <w:t xml:space="preserve"> to </w:t>
      </w:r>
      <w:proofErr w:type="spellStart"/>
      <w:r w:rsidRPr="004D0BC3">
        <w:rPr>
          <w:rFonts w:ascii="Arial" w:hAnsi="Arial" w:cs="Arial"/>
          <w:sz w:val="24"/>
          <w:szCs w:val="24"/>
        </w:rPr>
        <w:t>the</w:t>
      </w:r>
      <w:proofErr w:type="spellEnd"/>
      <w:r w:rsidRPr="004D0BC3">
        <w:rPr>
          <w:rFonts w:ascii="Arial" w:hAnsi="Arial" w:cs="Arial"/>
          <w:sz w:val="24"/>
          <w:szCs w:val="24"/>
        </w:rPr>
        <w:t xml:space="preserve"> k-</w:t>
      </w:r>
      <w:proofErr w:type="spellStart"/>
      <w:r w:rsidRPr="004D0BC3">
        <w:rPr>
          <w:rFonts w:ascii="Arial" w:hAnsi="Arial" w:cs="Arial"/>
          <w:sz w:val="24"/>
          <w:szCs w:val="24"/>
        </w:rPr>
        <w:t>Means</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for</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Large</w:t>
      </w:r>
      <w:proofErr w:type="spellEnd"/>
      <w:r w:rsidRPr="004D0BC3">
        <w:rPr>
          <w:rFonts w:ascii="Arial" w:hAnsi="Arial" w:cs="Arial"/>
          <w:sz w:val="24"/>
          <w:szCs w:val="24"/>
        </w:rPr>
        <w:t xml:space="preserve"> Data Sets with </w:t>
      </w:r>
      <w:proofErr w:type="spellStart"/>
      <w:r w:rsidRPr="004D0BC3">
        <w:rPr>
          <w:rFonts w:ascii="Arial" w:hAnsi="Arial" w:cs="Arial"/>
          <w:sz w:val="24"/>
          <w:szCs w:val="24"/>
        </w:rPr>
        <w:t>Categorical</w:t>
      </w:r>
      <w:proofErr w:type="spellEnd"/>
      <w:r w:rsidRPr="004D0BC3">
        <w:rPr>
          <w:rFonts w:ascii="Arial" w:hAnsi="Arial" w:cs="Arial"/>
          <w:sz w:val="24"/>
          <w:szCs w:val="24"/>
        </w:rPr>
        <w:t xml:space="preserve"> </w:t>
      </w:r>
      <w:proofErr w:type="spellStart"/>
      <w:r w:rsidRPr="004D0BC3">
        <w:rPr>
          <w:rFonts w:ascii="Arial" w:hAnsi="Arial" w:cs="Arial"/>
          <w:sz w:val="24"/>
          <w:szCs w:val="24"/>
        </w:rPr>
        <w:t>Values</w:t>
      </w:r>
      <w:proofErr w:type="spellEnd"/>
      <w:r w:rsidRPr="004D0BC3">
        <w:rPr>
          <w:rFonts w:ascii="Arial" w:hAnsi="Arial" w:cs="Arial"/>
          <w:sz w:val="24"/>
          <w:szCs w:val="24"/>
        </w:rPr>
        <w:t xml:space="preserve">.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and </w:t>
      </w:r>
      <w:proofErr w:type="spellStart"/>
      <w:r w:rsidRPr="004D0BC3">
        <w:rPr>
          <w:rFonts w:ascii="Arial" w:hAnsi="Arial" w:cs="Arial"/>
          <w:sz w:val="24"/>
          <w:szCs w:val="24"/>
        </w:rPr>
        <w:t>Knowledge</w:t>
      </w:r>
      <w:proofErr w:type="spellEnd"/>
      <w:r w:rsidRPr="004D0BC3">
        <w:rPr>
          <w:rFonts w:ascii="Arial" w:hAnsi="Arial" w:cs="Arial"/>
          <w:sz w:val="24"/>
          <w:szCs w:val="24"/>
        </w:rPr>
        <w:t xml:space="preserve"> Discovery, 2(3), 283-304.</w:t>
      </w:r>
    </w:p>
    <w:p w14:paraId="75E1A693" w14:textId="3A22B11B"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Huang, Z. (1997).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Large</w:t>
      </w:r>
      <w:proofErr w:type="spellEnd"/>
      <w:r w:rsidRPr="004D0BC3">
        <w:rPr>
          <w:rFonts w:ascii="Arial" w:hAnsi="Arial" w:cs="Arial"/>
          <w:sz w:val="24"/>
          <w:szCs w:val="24"/>
        </w:rPr>
        <w:t xml:space="preserve"> Data Sets with </w:t>
      </w:r>
      <w:proofErr w:type="spellStart"/>
      <w:r w:rsidRPr="004D0BC3">
        <w:rPr>
          <w:rFonts w:ascii="Arial" w:hAnsi="Arial" w:cs="Arial"/>
          <w:sz w:val="24"/>
          <w:szCs w:val="24"/>
        </w:rPr>
        <w:t>Mixed</w:t>
      </w:r>
      <w:proofErr w:type="spellEnd"/>
      <w:r w:rsidRPr="004D0BC3">
        <w:rPr>
          <w:rFonts w:ascii="Arial" w:hAnsi="Arial" w:cs="Arial"/>
          <w:sz w:val="24"/>
          <w:szCs w:val="24"/>
        </w:rPr>
        <w:t xml:space="preserve"> </w:t>
      </w:r>
      <w:proofErr w:type="spellStart"/>
      <w:r w:rsidRPr="004D0BC3">
        <w:rPr>
          <w:rFonts w:ascii="Arial" w:hAnsi="Arial" w:cs="Arial"/>
          <w:sz w:val="24"/>
          <w:szCs w:val="24"/>
        </w:rPr>
        <w:t>Numeric</w:t>
      </w:r>
      <w:proofErr w:type="spellEnd"/>
      <w:r w:rsidRPr="004D0BC3">
        <w:rPr>
          <w:rFonts w:ascii="Arial" w:hAnsi="Arial" w:cs="Arial"/>
          <w:sz w:val="24"/>
          <w:szCs w:val="24"/>
        </w:rPr>
        <w:t xml:space="preserve"> and </w:t>
      </w:r>
      <w:proofErr w:type="spellStart"/>
      <w:r w:rsidRPr="004D0BC3">
        <w:rPr>
          <w:rFonts w:ascii="Arial" w:hAnsi="Arial" w:cs="Arial"/>
          <w:sz w:val="24"/>
          <w:szCs w:val="24"/>
        </w:rPr>
        <w:t>Categorical</w:t>
      </w:r>
      <w:proofErr w:type="spellEnd"/>
      <w:r w:rsidRPr="004D0BC3">
        <w:rPr>
          <w:rFonts w:ascii="Arial" w:hAnsi="Arial" w:cs="Arial"/>
          <w:sz w:val="24"/>
          <w:szCs w:val="24"/>
        </w:rPr>
        <w:t xml:space="preserve"> </w:t>
      </w:r>
      <w:proofErr w:type="spellStart"/>
      <w:r w:rsidRPr="004D0BC3">
        <w:rPr>
          <w:rFonts w:ascii="Arial" w:hAnsi="Arial" w:cs="Arial"/>
          <w:sz w:val="24"/>
          <w:szCs w:val="24"/>
        </w:rPr>
        <w:t>Values</w:t>
      </w:r>
      <w:proofErr w:type="spellEnd"/>
      <w:r w:rsidRPr="004D0BC3">
        <w:rPr>
          <w:rFonts w:ascii="Arial" w:hAnsi="Arial" w:cs="Arial"/>
          <w:sz w:val="24"/>
          <w:szCs w:val="24"/>
        </w:rPr>
        <w:t xml:space="preserve">. </w:t>
      </w:r>
      <w:proofErr w:type="spellStart"/>
      <w:r w:rsidRPr="004D0BC3">
        <w:rPr>
          <w:rFonts w:ascii="Arial" w:hAnsi="Arial" w:cs="Arial"/>
          <w:sz w:val="24"/>
          <w:szCs w:val="24"/>
        </w:rPr>
        <w:t>Proceedings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w:t>
      </w:r>
      <w:proofErr w:type="spellStart"/>
      <w:r w:rsidRPr="004D0BC3">
        <w:rPr>
          <w:rFonts w:ascii="Arial" w:hAnsi="Arial" w:cs="Arial"/>
          <w:sz w:val="24"/>
          <w:szCs w:val="24"/>
        </w:rPr>
        <w:t>First</w:t>
      </w:r>
      <w:proofErr w:type="spellEnd"/>
      <w:r w:rsidRPr="004D0BC3">
        <w:rPr>
          <w:rFonts w:ascii="Arial" w:hAnsi="Arial" w:cs="Arial"/>
          <w:sz w:val="24"/>
          <w:szCs w:val="24"/>
        </w:rPr>
        <w:t xml:space="preserve"> </w:t>
      </w:r>
      <w:proofErr w:type="spellStart"/>
      <w:r w:rsidRPr="004D0BC3">
        <w:rPr>
          <w:rFonts w:ascii="Arial" w:hAnsi="Arial" w:cs="Arial"/>
          <w:sz w:val="24"/>
          <w:szCs w:val="24"/>
        </w:rPr>
        <w:t>Pacific</w:t>
      </w:r>
      <w:proofErr w:type="spellEnd"/>
      <w:r w:rsidRPr="004D0BC3">
        <w:rPr>
          <w:rFonts w:ascii="Arial" w:hAnsi="Arial" w:cs="Arial"/>
          <w:sz w:val="24"/>
          <w:szCs w:val="24"/>
        </w:rPr>
        <w:t xml:space="preserve">-Asia </w:t>
      </w:r>
      <w:proofErr w:type="spellStart"/>
      <w:r w:rsidRPr="004D0BC3">
        <w:rPr>
          <w:rFonts w:ascii="Arial" w:hAnsi="Arial" w:cs="Arial"/>
          <w:sz w:val="24"/>
          <w:szCs w:val="24"/>
        </w:rPr>
        <w:t>Conference</w:t>
      </w:r>
      <w:proofErr w:type="spellEnd"/>
      <w:r w:rsidRPr="004D0BC3">
        <w:rPr>
          <w:rFonts w:ascii="Arial" w:hAnsi="Arial" w:cs="Arial"/>
          <w:sz w:val="24"/>
          <w:szCs w:val="24"/>
        </w:rPr>
        <w:t xml:space="preserve"> </w:t>
      </w:r>
      <w:proofErr w:type="spellStart"/>
      <w:r w:rsidRPr="004D0BC3">
        <w:rPr>
          <w:rFonts w:ascii="Arial" w:hAnsi="Arial" w:cs="Arial"/>
          <w:sz w:val="24"/>
          <w:szCs w:val="24"/>
        </w:rPr>
        <w:t>on</w:t>
      </w:r>
      <w:proofErr w:type="spellEnd"/>
      <w:r w:rsidRPr="004D0BC3">
        <w:rPr>
          <w:rFonts w:ascii="Arial" w:hAnsi="Arial" w:cs="Arial"/>
          <w:sz w:val="24"/>
          <w:szCs w:val="24"/>
        </w:rPr>
        <w:t xml:space="preserve"> </w:t>
      </w:r>
      <w:proofErr w:type="spellStart"/>
      <w:r w:rsidRPr="004D0BC3">
        <w:rPr>
          <w:rFonts w:ascii="Arial" w:hAnsi="Arial" w:cs="Arial"/>
          <w:sz w:val="24"/>
          <w:szCs w:val="24"/>
        </w:rPr>
        <w:t>Knowledge</w:t>
      </w:r>
      <w:proofErr w:type="spellEnd"/>
      <w:r w:rsidRPr="004D0BC3">
        <w:rPr>
          <w:rFonts w:ascii="Arial" w:hAnsi="Arial" w:cs="Arial"/>
          <w:sz w:val="24"/>
          <w:szCs w:val="24"/>
        </w:rPr>
        <w:t xml:space="preserve"> Discovery and Data </w:t>
      </w:r>
      <w:proofErr w:type="spellStart"/>
      <w:r w:rsidRPr="004D0BC3">
        <w:rPr>
          <w:rFonts w:ascii="Arial" w:hAnsi="Arial" w:cs="Arial"/>
          <w:sz w:val="24"/>
          <w:szCs w:val="24"/>
        </w:rPr>
        <w:t>Mining</w:t>
      </w:r>
      <w:proofErr w:type="spellEnd"/>
      <w:r w:rsidRPr="004D0BC3">
        <w:rPr>
          <w:rFonts w:ascii="Arial" w:hAnsi="Arial" w:cs="Arial"/>
          <w:sz w:val="24"/>
          <w:szCs w:val="24"/>
        </w:rPr>
        <w:t>, 21-34.</w:t>
      </w:r>
    </w:p>
    <w:p w14:paraId="6CC04F29" w14:textId="67C7EE52"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Siers</w:t>
      </w:r>
      <w:proofErr w:type="spellEnd"/>
      <w:r w:rsidRPr="004D0BC3">
        <w:rPr>
          <w:rFonts w:ascii="Arial" w:hAnsi="Arial" w:cs="Arial"/>
          <w:sz w:val="24"/>
          <w:szCs w:val="24"/>
        </w:rPr>
        <w:t xml:space="preserve">, M. J., &amp; Soria, E. M. (2017). </w:t>
      </w:r>
      <w:proofErr w:type="spellStart"/>
      <w:r w:rsidRPr="004D0BC3">
        <w:rPr>
          <w:rFonts w:ascii="Arial" w:hAnsi="Arial" w:cs="Arial"/>
          <w:sz w:val="24"/>
          <w:szCs w:val="24"/>
        </w:rPr>
        <w:t>Optimizing</w:t>
      </w:r>
      <w:proofErr w:type="spellEnd"/>
      <w:r w:rsidRPr="004D0BC3">
        <w:rPr>
          <w:rFonts w:ascii="Arial" w:hAnsi="Arial" w:cs="Arial"/>
          <w:sz w:val="24"/>
          <w:szCs w:val="24"/>
        </w:rPr>
        <w:t xml:space="preserve"> </w:t>
      </w:r>
      <w:proofErr w:type="spellStart"/>
      <w:r w:rsidRPr="004D0BC3">
        <w:rPr>
          <w:rFonts w:ascii="Arial" w:hAnsi="Arial" w:cs="Arial"/>
          <w:sz w:val="24"/>
          <w:szCs w:val="24"/>
        </w:rPr>
        <w:t>the</w:t>
      </w:r>
      <w:proofErr w:type="spellEnd"/>
      <w:r w:rsidRPr="004D0BC3">
        <w:rPr>
          <w:rFonts w:ascii="Arial" w:hAnsi="Arial" w:cs="Arial"/>
          <w:sz w:val="24"/>
          <w:szCs w:val="24"/>
        </w:rPr>
        <w:t xml:space="preserve">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Using</w:t>
      </w:r>
      <w:proofErr w:type="spellEnd"/>
      <w:r w:rsidRPr="004D0BC3">
        <w:rPr>
          <w:rFonts w:ascii="Arial" w:hAnsi="Arial" w:cs="Arial"/>
          <w:sz w:val="24"/>
          <w:szCs w:val="24"/>
        </w:rPr>
        <w:t xml:space="preserve"> </w:t>
      </w:r>
      <w:proofErr w:type="spellStart"/>
      <w:r w:rsidRPr="004D0BC3">
        <w:rPr>
          <w:rFonts w:ascii="Arial" w:hAnsi="Arial" w:cs="Arial"/>
          <w:sz w:val="24"/>
          <w:szCs w:val="24"/>
        </w:rPr>
        <w:t>Genetic</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w:t>
      </w:r>
      <w:proofErr w:type="spellStart"/>
      <w:r w:rsidRPr="004D0BC3">
        <w:rPr>
          <w:rFonts w:ascii="Arial" w:hAnsi="Arial" w:cs="Arial"/>
          <w:sz w:val="24"/>
          <w:szCs w:val="24"/>
        </w:rPr>
        <w:t>Applied</w:t>
      </w:r>
      <w:proofErr w:type="spellEnd"/>
      <w:r w:rsidRPr="004D0BC3">
        <w:rPr>
          <w:rFonts w:ascii="Arial" w:hAnsi="Arial" w:cs="Arial"/>
          <w:sz w:val="24"/>
          <w:szCs w:val="24"/>
        </w:rPr>
        <w:t xml:space="preserve"> </w:t>
      </w:r>
      <w:proofErr w:type="spellStart"/>
      <w:r w:rsidRPr="004D0BC3">
        <w:rPr>
          <w:rFonts w:ascii="Arial" w:hAnsi="Arial" w:cs="Arial"/>
          <w:sz w:val="24"/>
          <w:szCs w:val="24"/>
        </w:rPr>
        <w:t>Soft</w:t>
      </w:r>
      <w:proofErr w:type="spellEnd"/>
      <w:r w:rsidRPr="004D0BC3">
        <w:rPr>
          <w:rFonts w:ascii="Arial" w:hAnsi="Arial" w:cs="Arial"/>
          <w:sz w:val="24"/>
          <w:szCs w:val="24"/>
        </w:rPr>
        <w:t xml:space="preserve"> Computing, 55, 196-207.</w:t>
      </w:r>
    </w:p>
    <w:p w14:paraId="28A9B82E" w14:textId="34D837F1"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Wang, H., &amp; Luan, Y. (2015). </w:t>
      </w:r>
      <w:proofErr w:type="spellStart"/>
      <w:r w:rsidRPr="004D0BC3">
        <w:rPr>
          <w:rFonts w:ascii="Arial" w:hAnsi="Arial" w:cs="Arial"/>
          <w:sz w:val="24"/>
          <w:szCs w:val="24"/>
        </w:rPr>
        <w:t>Clustering</w:t>
      </w:r>
      <w:proofErr w:type="spellEnd"/>
      <w:r w:rsidRPr="004D0BC3">
        <w:rPr>
          <w:rFonts w:ascii="Arial" w:hAnsi="Arial" w:cs="Arial"/>
          <w:sz w:val="24"/>
          <w:szCs w:val="24"/>
        </w:rPr>
        <w:t xml:space="preserve"> </w:t>
      </w:r>
      <w:proofErr w:type="spellStart"/>
      <w:r w:rsidRPr="004D0BC3">
        <w:rPr>
          <w:rFonts w:ascii="Arial" w:hAnsi="Arial" w:cs="Arial"/>
          <w:sz w:val="24"/>
          <w:szCs w:val="24"/>
        </w:rPr>
        <w:t>Mixed</w:t>
      </w:r>
      <w:proofErr w:type="spellEnd"/>
      <w:r w:rsidRPr="004D0BC3">
        <w:rPr>
          <w:rFonts w:ascii="Arial" w:hAnsi="Arial" w:cs="Arial"/>
          <w:sz w:val="24"/>
          <w:szCs w:val="24"/>
        </w:rPr>
        <w:t xml:space="preserve">-Type Data </w:t>
      </w:r>
      <w:proofErr w:type="spellStart"/>
      <w:r w:rsidRPr="004D0BC3">
        <w:rPr>
          <w:rFonts w:ascii="Arial" w:hAnsi="Arial" w:cs="Arial"/>
          <w:sz w:val="24"/>
          <w:szCs w:val="24"/>
        </w:rPr>
        <w:t>Using</w:t>
      </w:r>
      <w:proofErr w:type="spellEnd"/>
      <w:r w:rsidRPr="004D0BC3">
        <w:rPr>
          <w:rFonts w:ascii="Arial" w:hAnsi="Arial" w:cs="Arial"/>
          <w:sz w:val="24"/>
          <w:szCs w:val="24"/>
        </w:rPr>
        <w:t xml:space="preserve"> K-</w:t>
      </w:r>
      <w:proofErr w:type="spellStart"/>
      <w:r w:rsidRPr="004D0BC3">
        <w:rPr>
          <w:rFonts w:ascii="Arial" w:hAnsi="Arial" w:cs="Arial"/>
          <w:sz w:val="24"/>
          <w:szCs w:val="24"/>
        </w:rPr>
        <w:t>Prototypes</w:t>
      </w:r>
      <w:proofErr w:type="spellEnd"/>
      <w:r w:rsidRPr="004D0BC3">
        <w:rPr>
          <w:rFonts w:ascii="Arial" w:hAnsi="Arial" w:cs="Arial"/>
          <w:sz w:val="24"/>
          <w:szCs w:val="24"/>
        </w:rPr>
        <w:t xml:space="preserve"> </w:t>
      </w:r>
      <w:proofErr w:type="spellStart"/>
      <w:r w:rsidRPr="004D0BC3">
        <w:rPr>
          <w:rFonts w:ascii="Arial" w:hAnsi="Arial" w:cs="Arial"/>
          <w:sz w:val="24"/>
          <w:szCs w:val="24"/>
        </w:rPr>
        <w:t>Algorithm</w:t>
      </w:r>
      <w:proofErr w:type="spellEnd"/>
      <w:r w:rsidRPr="004D0BC3">
        <w:rPr>
          <w:rFonts w:ascii="Arial" w:hAnsi="Arial" w:cs="Arial"/>
          <w:sz w:val="24"/>
          <w:szCs w:val="24"/>
        </w:rPr>
        <w:t xml:space="preserve">. </w:t>
      </w:r>
      <w:proofErr w:type="spellStart"/>
      <w:r w:rsidRPr="004D0BC3">
        <w:rPr>
          <w:rFonts w:ascii="Arial" w:hAnsi="Arial" w:cs="Arial"/>
          <w:sz w:val="24"/>
          <w:szCs w:val="24"/>
        </w:rPr>
        <w:t>Journal</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Bioinformatics</w:t>
      </w:r>
      <w:proofErr w:type="spellEnd"/>
      <w:r w:rsidRPr="004D0BC3">
        <w:rPr>
          <w:rFonts w:ascii="Arial" w:hAnsi="Arial" w:cs="Arial"/>
          <w:sz w:val="24"/>
          <w:szCs w:val="24"/>
        </w:rPr>
        <w:t xml:space="preserve"> and </w:t>
      </w:r>
      <w:proofErr w:type="spellStart"/>
      <w:r w:rsidRPr="004D0BC3">
        <w:rPr>
          <w:rFonts w:ascii="Arial" w:hAnsi="Arial" w:cs="Arial"/>
          <w:sz w:val="24"/>
          <w:szCs w:val="24"/>
        </w:rPr>
        <w:t>Computational</w:t>
      </w:r>
      <w:proofErr w:type="spellEnd"/>
      <w:r w:rsidRPr="004D0BC3">
        <w:rPr>
          <w:rFonts w:ascii="Arial" w:hAnsi="Arial" w:cs="Arial"/>
          <w:sz w:val="24"/>
          <w:szCs w:val="24"/>
        </w:rPr>
        <w:t xml:space="preserve"> </w:t>
      </w:r>
      <w:proofErr w:type="spellStart"/>
      <w:r w:rsidRPr="004D0BC3">
        <w:rPr>
          <w:rFonts w:ascii="Arial" w:hAnsi="Arial" w:cs="Arial"/>
          <w:sz w:val="24"/>
          <w:szCs w:val="24"/>
        </w:rPr>
        <w:t>Biology</w:t>
      </w:r>
      <w:proofErr w:type="spellEnd"/>
      <w:r w:rsidRPr="004D0BC3">
        <w:rPr>
          <w:rFonts w:ascii="Arial" w:hAnsi="Arial" w:cs="Arial"/>
          <w:sz w:val="24"/>
          <w:szCs w:val="24"/>
        </w:rPr>
        <w:t>, 13(1), 1550004.</w:t>
      </w:r>
    </w:p>
    <w:p w14:paraId="120B7FED" w14:textId="02A2DC7F" w:rsidR="00FA0388" w:rsidRPr="004D0BC3" w:rsidRDefault="00FA0388" w:rsidP="009246B5">
      <w:pPr>
        <w:spacing w:line="360" w:lineRule="auto"/>
        <w:jc w:val="both"/>
        <w:rPr>
          <w:rFonts w:ascii="Arial" w:hAnsi="Arial" w:cs="Arial"/>
          <w:sz w:val="24"/>
          <w:szCs w:val="24"/>
        </w:rPr>
      </w:pPr>
      <w:r w:rsidRPr="004D0BC3">
        <w:rPr>
          <w:rFonts w:ascii="Arial" w:hAnsi="Arial" w:cs="Arial"/>
          <w:sz w:val="24"/>
          <w:szCs w:val="24"/>
        </w:rPr>
        <w:t xml:space="preserve">Hastie, T., </w:t>
      </w:r>
      <w:proofErr w:type="spellStart"/>
      <w:r w:rsidRPr="004D0BC3">
        <w:rPr>
          <w:rFonts w:ascii="Arial" w:hAnsi="Arial" w:cs="Arial"/>
          <w:sz w:val="24"/>
          <w:szCs w:val="24"/>
        </w:rPr>
        <w:t>Tibshirani</w:t>
      </w:r>
      <w:proofErr w:type="spellEnd"/>
      <w:r w:rsidRPr="004D0BC3">
        <w:rPr>
          <w:rFonts w:ascii="Arial" w:hAnsi="Arial" w:cs="Arial"/>
          <w:sz w:val="24"/>
          <w:szCs w:val="24"/>
        </w:rPr>
        <w:t xml:space="preserve">, R., &amp; Friedman, J. (2009). </w:t>
      </w:r>
      <w:proofErr w:type="spellStart"/>
      <w:r w:rsidRPr="004D0BC3">
        <w:rPr>
          <w:rFonts w:ascii="Arial" w:hAnsi="Arial" w:cs="Arial"/>
          <w:sz w:val="24"/>
          <w:szCs w:val="24"/>
        </w:rPr>
        <w:t>The</w:t>
      </w:r>
      <w:proofErr w:type="spellEnd"/>
      <w:r w:rsidRPr="004D0BC3">
        <w:rPr>
          <w:rFonts w:ascii="Arial" w:hAnsi="Arial" w:cs="Arial"/>
          <w:sz w:val="24"/>
          <w:szCs w:val="24"/>
        </w:rPr>
        <w:t xml:space="preserve"> </w:t>
      </w:r>
      <w:proofErr w:type="spellStart"/>
      <w:r w:rsidRPr="004D0BC3">
        <w:rPr>
          <w:rFonts w:ascii="Arial" w:hAnsi="Arial" w:cs="Arial"/>
          <w:sz w:val="24"/>
          <w:szCs w:val="24"/>
        </w:rPr>
        <w:t>elements</w:t>
      </w:r>
      <w:proofErr w:type="spellEnd"/>
      <w:r w:rsidRPr="004D0BC3">
        <w:rPr>
          <w:rFonts w:ascii="Arial" w:hAnsi="Arial" w:cs="Arial"/>
          <w:sz w:val="24"/>
          <w:szCs w:val="24"/>
        </w:rPr>
        <w:t xml:space="preserve"> </w:t>
      </w:r>
      <w:proofErr w:type="spellStart"/>
      <w:r w:rsidRPr="004D0BC3">
        <w:rPr>
          <w:rFonts w:ascii="Arial" w:hAnsi="Arial" w:cs="Arial"/>
          <w:sz w:val="24"/>
          <w:szCs w:val="24"/>
        </w:rPr>
        <w:t>of</w:t>
      </w:r>
      <w:proofErr w:type="spellEnd"/>
      <w:r w:rsidRPr="004D0BC3">
        <w:rPr>
          <w:rFonts w:ascii="Arial" w:hAnsi="Arial" w:cs="Arial"/>
          <w:sz w:val="24"/>
          <w:szCs w:val="24"/>
        </w:rPr>
        <w:t xml:space="preserve"> </w:t>
      </w:r>
      <w:proofErr w:type="spellStart"/>
      <w:r w:rsidRPr="004D0BC3">
        <w:rPr>
          <w:rFonts w:ascii="Arial" w:hAnsi="Arial" w:cs="Arial"/>
          <w:sz w:val="24"/>
          <w:szCs w:val="24"/>
        </w:rPr>
        <w:t>statistical</w:t>
      </w:r>
      <w:proofErr w:type="spellEnd"/>
      <w:r w:rsidRPr="004D0BC3">
        <w:rPr>
          <w:rFonts w:ascii="Arial" w:hAnsi="Arial" w:cs="Arial"/>
          <w:sz w:val="24"/>
          <w:szCs w:val="24"/>
        </w:rPr>
        <w:t xml:space="preserve"> learning: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w:t>
      </w:r>
      <w:proofErr w:type="spellStart"/>
      <w:r w:rsidRPr="004D0BC3">
        <w:rPr>
          <w:rFonts w:ascii="Arial" w:hAnsi="Arial" w:cs="Arial"/>
          <w:sz w:val="24"/>
          <w:szCs w:val="24"/>
        </w:rPr>
        <w:t>inference</w:t>
      </w:r>
      <w:proofErr w:type="spellEnd"/>
      <w:r w:rsidRPr="004D0BC3">
        <w:rPr>
          <w:rFonts w:ascii="Arial" w:hAnsi="Arial" w:cs="Arial"/>
          <w:sz w:val="24"/>
          <w:szCs w:val="24"/>
        </w:rPr>
        <w:t xml:space="preserve">, and </w:t>
      </w:r>
      <w:proofErr w:type="spellStart"/>
      <w:r w:rsidRPr="004D0BC3">
        <w:rPr>
          <w:rFonts w:ascii="Arial" w:hAnsi="Arial" w:cs="Arial"/>
          <w:sz w:val="24"/>
          <w:szCs w:val="24"/>
        </w:rPr>
        <w:t>prediction</w:t>
      </w:r>
      <w:proofErr w:type="spellEnd"/>
      <w:r w:rsidRPr="004D0BC3">
        <w:rPr>
          <w:rFonts w:ascii="Arial" w:hAnsi="Arial" w:cs="Arial"/>
          <w:sz w:val="24"/>
          <w:szCs w:val="24"/>
        </w:rPr>
        <w:t xml:space="preserve">. Springer </w:t>
      </w:r>
      <w:proofErr w:type="spellStart"/>
      <w:r w:rsidRPr="004D0BC3">
        <w:rPr>
          <w:rFonts w:ascii="Arial" w:hAnsi="Arial" w:cs="Arial"/>
          <w:sz w:val="24"/>
          <w:szCs w:val="24"/>
        </w:rPr>
        <w:t>Science</w:t>
      </w:r>
      <w:proofErr w:type="spellEnd"/>
      <w:r w:rsidRPr="004D0BC3">
        <w:rPr>
          <w:rFonts w:ascii="Arial" w:hAnsi="Arial" w:cs="Arial"/>
          <w:sz w:val="24"/>
          <w:szCs w:val="24"/>
        </w:rPr>
        <w:t xml:space="preserve"> &amp; Business Media.</w:t>
      </w:r>
    </w:p>
    <w:p w14:paraId="5E3757F3" w14:textId="5D0B71A4" w:rsidR="00FA0388" w:rsidRPr="004D0BC3" w:rsidRDefault="00FA0388" w:rsidP="009246B5">
      <w:pPr>
        <w:spacing w:line="360" w:lineRule="auto"/>
        <w:jc w:val="both"/>
        <w:rPr>
          <w:rFonts w:ascii="Arial" w:hAnsi="Arial" w:cs="Arial"/>
          <w:sz w:val="24"/>
          <w:szCs w:val="24"/>
        </w:rPr>
      </w:pPr>
      <w:proofErr w:type="spellStart"/>
      <w:r w:rsidRPr="004D0BC3">
        <w:rPr>
          <w:rFonts w:ascii="Arial" w:hAnsi="Arial" w:cs="Arial"/>
          <w:sz w:val="24"/>
          <w:szCs w:val="24"/>
        </w:rPr>
        <w:t>Zaki</w:t>
      </w:r>
      <w:proofErr w:type="spellEnd"/>
      <w:r w:rsidRPr="004D0BC3">
        <w:rPr>
          <w:rFonts w:ascii="Arial" w:hAnsi="Arial" w:cs="Arial"/>
          <w:sz w:val="24"/>
          <w:szCs w:val="24"/>
        </w:rPr>
        <w:t xml:space="preserve">, M. J., &amp; Meira </w:t>
      </w:r>
      <w:proofErr w:type="spellStart"/>
      <w:r w:rsidRPr="004D0BC3">
        <w:rPr>
          <w:rFonts w:ascii="Arial" w:hAnsi="Arial" w:cs="Arial"/>
          <w:sz w:val="24"/>
          <w:szCs w:val="24"/>
        </w:rPr>
        <w:t>Jr</w:t>
      </w:r>
      <w:proofErr w:type="spellEnd"/>
      <w:r w:rsidRPr="004D0BC3">
        <w:rPr>
          <w:rFonts w:ascii="Arial" w:hAnsi="Arial" w:cs="Arial"/>
          <w:sz w:val="24"/>
          <w:szCs w:val="24"/>
        </w:rPr>
        <w:t xml:space="preserve">, W. (2014). Data </w:t>
      </w:r>
      <w:proofErr w:type="spellStart"/>
      <w:r w:rsidRPr="004D0BC3">
        <w:rPr>
          <w:rFonts w:ascii="Arial" w:hAnsi="Arial" w:cs="Arial"/>
          <w:sz w:val="24"/>
          <w:szCs w:val="24"/>
        </w:rPr>
        <w:t>mining</w:t>
      </w:r>
      <w:proofErr w:type="spellEnd"/>
      <w:r w:rsidRPr="004D0BC3">
        <w:rPr>
          <w:rFonts w:ascii="Arial" w:hAnsi="Arial" w:cs="Arial"/>
          <w:sz w:val="24"/>
          <w:szCs w:val="24"/>
        </w:rPr>
        <w:t xml:space="preserve"> and </w:t>
      </w:r>
      <w:proofErr w:type="spellStart"/>
      <w:r w:rsidRPr="004D0BC3">
        <w:rPr>
          <w:rFonts w:ascii="Arial" w:hAnsi="Arial" w:cs="Arial"/>
          <w:sz w:val="24"/>
          <w:szCs w:val="24"/>
        </w:rPr>
        <w:t>analysis</w:t>
      </w:r>
      <w:proofErr w:type="spellEnd"/>
      <w:r w:rsidRPr="004D0BC3">
        <w:rPr>
          <w:rFonts w:ascii="Arial" w:hAnsi="Arial" w:cs="Arial"/>
          <w:sz w:val="24"/>
          <w:szCs w:val="24"/>
        </w:rPr>
        <w:t xml:space="preserve">: Fundamental </w:t>
      </w:r>
      <w:proofErr w:type="spellStart"/>
      <w:r w:rsidRPr="004D0BC3">
        <w:rPr>
          <w:rFonts w:ascii="Arial" w:hAnsi="Arial" w:cs="Arial"/>
          <w:sz w:val="24"/>
          <w:szCs w:val="24"/>
        </w:rPr>
        <w:t>concepts</w:t>
      </w:r>
      <w:proofErr w:type="spellEnd"/>
      <w:r w:rsidRPr="004D0BC3">
        <w:rPr>
          <w:rFonts w:ascii="Arial" w:hAnsi="Arial" w:cs="Arial"/>
          <w:sz w:val="24"/>
          <w:szCs w:val="24"/>
        </w:rPr>
        <w:t xml:space="preserve"> and </w:t>
      </w:r>
      <w:proofErr w:type="spellStart"/>
      <w:r w:rsidRPr="004D0BC3">
        <w:rPr>
          <w:rFonts w:ascii="Arial" w:hAnsi="Arial" w:cs="Arial"/>
          <w:sz w:val="24"/>
          <w:szCs w:val="24"/>
        </w:rPr>
        <w:t>algorithms</w:t>
      </w:r>
      <w:proofErr w:type="spellEnd"/>
      <w:r w:rsidRPr="004D0BC3">
        <w:rPr>
          <w:rFonts w:ascii="Arial" w:hAnsi="Arial" w:cs="Arial"/>
          <w:sz w:val="24"/>
          <w:szCs w:val="24"/>
        </w:rPr>
        <w:t xml:space="preserve">. Cambridge </w:t>
      </w:r>
      <w:proofErr w:type="spellStart"/>
      <w:r w:rsidRPr="004D0BC3">
        <w:rPr>
          <w:rFonts w:ascii="Arial" w:hAnsi="Arial" w:cs="Arial"/>
          <w:sz w:val="24"/>
          <w:szCs w:val="24"/>
        </w:rPr>
        <w:t>University</w:t>
      </w:r>
      <w:proofErr w:type="spellEnd"/>
      <w:r w:rsidRPr="004D0BC3">
        <w:rPr>
          <w:rFonts w:ascii="Arial" w:hAnsi="Arial" w:cs="Arial"/>
          <w:sz w:val="24"/>
          <w:szCs w:val="24"/>
        </w:rPr>
        <w:t xml:space="preserve"> </w:t>
      </w:r>
      <w:proofErr w:type="spellStart"/>
      <w:r w:rsidRPr="004D0BC3">
        <w:rPr>
          <w:rFonts w:ascii="Arial" w:hAnsi="Arial" w:cs="Arial"/>
          <w:sz w:val="24"/>
          <w:szCs w:val="24"/>
        </w:rPr>
        <w:t>Press</w:t>
      </w:r>
      <w:proofErr w:type="spellEnd"/>
      <w:r w:rsidRPr="004D0BC3">
        <w:rPr>
          <w:rFonts w:ascii="Arial" w:hAnsi="Arial" w:cs="Arial"/>
          <w:sz w:val="24"/>
          <w:szCs w:val="24"/>
        </w:rPr>
        <w:t>.</w:t>
      </w:r>
    </w:p>
    <w:p w14:paraId="2274D18B" w14:textId="77777777" w:rsidR="00FA0388" w:rsidRPr="004D0BC3" w:rsidRDefault="00FA0388" w:rsidP="009246B5">
      <w:pPr>
        <w:spacing w:line="360" w:lineRule="auto"/>
        <w:jc w:val="both"/>
        <w:rPr>
          <w:rFonts w:ascii="Arial" w:hAnsi="Arial" w:cs="Arial"/>
          <w:sz w:val="24"/>
          <w:szCs w:val="24"/>
        </w:rPr>
      </w:pPr>
    </w:p>
    <w:p w14:paraId="779641AB" w14:textId="77777777" w:rsidR="00F87C0D" w:rsidRPr="004D0BC3" w:rsidRDefault="00F87C0D" w:rsidP="009246B5">
      <w:pPr>
        <w:pStyle w:val="Ttulo1"/>
        <w:spacing w:line="360" w:lineRule="auto"/>
        <w:rPr>
          <w:rFonts w:cs="Arial"/>
        </w:rPr>
      </w:pPr>
      <w:bookmarkStart w:id="209" w:name="_Toc162863700"/>
      <w:bookmarkStart w:id="210" w:name="_Toc178701313"/>
      <w:r w:rsidRPr="004D0BC3">
        <w:rPr>
          <w:rFonts w:cs="Arial"/>
        </w:rPr>
        <w:t>Anexos</w:t>
      </w:r>
      <w:bookmarkEnd w:id="209"/>
      <w:bookmarkEnd w:id="210"/>
    </w:p>
    <w:p w14:paraId="5A6238E7" w14:textId="77777777" w:rsidR="00F87C0D" w:rsidRPr="004D0BC3" w:rsidRDefault="00F87C0D" w:rsidP="009246B5">
      <w:pPr>
        <w:pStyle w:val="Default"/>
        <w:spacing w:line="360" w:lineRule="auto"/>
        <w:ind w:left="720"/>
        <w:jc w:val="both"/>
        <w:rPr>
          <w:b/>
          <w:bCs/>
        </w:rPr>
      </w:pPr>
    </w:p>
    <w:p w14:paraId="052DD275" w14:textId="63BA5DC0" w:rsidR="00F87C0D" w:rsidRPr="004D0BC3" w:rsidRDefault="00F87C0D" w:rsidP="009246B5">
      <w:pPr>
        <w:pStyle w:val="Default"/>
        <w:spacing w:line="360" w:lineRule="auto"/>
        <w:jc w:val="both"/>
        <w:rPr>
          <w:highlight w:val="yellow"/>
        </w:rPr>
      </w:pPr>
      <w:r w:rsidRPr="004D0BC3">
        <w:rPr>
          <w:highlight w:val="yellow"/>
        </w:rPr>
        <w:t xml:space="preserve">Carta de autorización por parte de la empresa u organización para la titulación y otros si son necesarios. </w:t>
      </w:r>
    </w:p>
    <w:p w14:paraId="7FAB746D" w14:textId="77777777" w:rsidR="00F94FE6" w:rsidRPr="004D0BC3" w:rsidRDefault="00F94FE6" w:rsidP="009246B5">
      <w:pPr>
        <w:pStyle w:val="Default"/>
        <w:spacing w:line="360" w:lineRule="auto"/>
        <w:jc w:val="both"/>
        <w:rPr>
          <w:highlight w:val="yellow"/>
        </w:rPr>
      </w:pPr>
    </w:p>
    <w:p w14:paraId="0D622E32" w14:textId="188E37ED" w:rsidR="00232EFC" w:rsidRPr="004D0BC3" w:rsidRDefault="00232EFC" w:rsidP="009246B5">
      <w:pPr>
        <w:spacing w:line="360" w:lineRule="auto"/>
        <w:jc w:val="both"/>
        <w:rPr>
          <w:rFonts w:ascii="Arial" w:hAnsi="Arial" w:cs="Arial"/>
        </w:rPr>
      </w:pPr>
    </w:p>
    <w:p w14:paraId="060321B1" w14:textId="6D450F20" w:rsidR="00F87C0D" w:rsidRPr="004D0BC3" w:rsidRDefault="00F87C0D" w:rsidP="009246B5">
      <w:pPr>
        <w:spacing w:line="360" w:lineRule="auto"/>
        <w:jc w:val="center"/>
        <w:rPr>
          <w:rFonts w:ascii="Arial" w:hAnsi="Arial" w:cs="Arial"/>
          <w:b/>
          <w:bCs/>
          <w:sz w:val="24"/>
          <w:szCs w:val="24"/>
          <w:highlight w:val="yellow"/>
        </w:rPr>
      </w:pPr>
      <w:r w:rsidRPr="004D0BC3">
        <w:rPr>
          <w:rFonts w:ascii="Arial" w:hAnsi="Arial" w:cs="Arial"/>
          <w:b/>
          <w:bCs/>
          <w:sz w:val="24"/>
          <w:szCs w:val="24"/>
          <w:highlight w:val="yellow"/>
        </w:rPr>
        <w:t>FORMATO GENERAL</w:t>
      </w:r>
    </w:p>
    <w:p w14:paraId="4130435D"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 xml:space="preserve">Tipo de fuentes: Arial </w:t>
      </w:r>
    </w:p>
    <w:p w14:paraId="73952C3C"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Tamaño: 12 texto, 13 subtítulos y 14 títulos.</w:t>
      </w:r>
    </w:p>
    <w:p w14:paraId="3CCEF7C0"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Alineación: Justificada (Referencias alineadas a la izquierda)</w:t>
      </w:r>
    </w:p>
    <w:p w14:paraId="6B0367A0"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 xml:space="preserve">Márgenes: superior 2.5 </w:t>
      </w:r>
      <w:proofErr w:type="gramStart"/>
      <w:r w:rsidRPr="004D0BC3">
        <w:rPr>
          <w:rFonts w:ascii="Arial" w:hAnsi="Arial" w:cs="Arial"/>
          <w:sz w:val="24"/>
          <w:szCs w:val="24"/>
          <w:highlight w:val="yellow"/>
        </w:rPr>
        <w:t>cm. ,</w:t>
      </w:r>
      <w:proofErr w:type="gramEnd"/>
      <w:r w:rsidRPr="004D0BC3">
        <w:rPr>
          <w:rFonts w:ascii="Arial" w:hAnsi="Arial" w:cs="Arial"/>
          <w:sz w:val="24"/>
          <w:szCs w:val="24"/>
          <w:highlight w:val="yellow"/>
        </w:rPr>
        <w:t xml:space="preserve"> inferior 2.5 cm., izq. 3.0 cm y </w:t>
      </w:r>
      <w:proofErr w:type="spellStart"/>
      <w:r w:rsidRPr="004D0BC3">
        <w:rPr>
          <w:rFonts w:ascii="Arial" w:hAnsi="Arial" w:cs="Arial"/>
          <w:sz w:val="24"/>
          <w:szCs w:val="24"/>
          <w:highlight w:val="yellow"/>
        </w:rPr>
        <w:t>der</w:t>
      </w:r>
      <w:proofErr w:type="spellEnd"/>
      <w:r w:rsidRPr="004D0BC3">
        <w:rPr>
          <w:rFonts w:ascii="Arial" w:hAnsi="Arial" w:cs="Arial"/>
          <w:sz w:val="24"/>
          <w:szCs w:val="24"/>
          <w:highlight w:val="yellow"/>
        </w:rPr>
        <w:t>. 2.5 cm.</w:t>
      </w:r>
    </w:p>
    <w:p w14:paraId="7CAB4E05"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Paginación: abajo a la derecha a partir de la Introducción</w:t>
      </w:r>
    </w:p>
    <w:p w14:paraId="52DD2168"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 xml:space="preserve">Interlineado: 1.5 </w:t>
      </w:r>
    </w:p>
    <w:p w14:paraId="08577BE9"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Las citas textuales si tienen cinco o más renglones, utilizar sangría</w:t>
      </w:r>
    </w:p>
    <w:p w14:paraId="1F39470E"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Títulos, subtítulos y encabezados no llevan puntuación</w:t>
      </w:r>
    </w:p>
    <w:p w14:paraId="73679A68"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Utilizar esquema de numerado decimal, máximo tres niveles. Ejem.</w:t>
      </w:r>
    </w:p>
    <w:p w14:paraId="689B7C11" w14:textId="77777777" w:rsidR="00F87C0D" w:rsidRPr="004D0BC3" w:rsidRDefault="00F87C0D" w:rsidP="009246B5">
      <w:pPr>
        <w:spacing w:line="360" w:lineRule="auto"/>
        <w:ind w:left="2124"/>
        <w:jc w:val="both"/>
        <w:rPr>
          <w:rFonts w:ascii="Arial" w:hAnsi="Arial" w:cs="Arial"/>
          <w:b/>
          <w:bCs/>
          <w:sz w:val="24"/>
          <w:szCs w:val="24"/>
          <w:highlight w:val="yellow"/>
        </w:rPr>
      </w:pPr>
      <w:r w:rsidRPr="004D0BC3">
        <w:rPr>
          <w:rFonts w:ascii="Arial" w:hAnsi="Arial" w:cs="Arial"/>
          <w:b/>
          <w:bCs/>
          <w:sz w:val="24"/>
          <w:szCs w:val="24"/>
          <w:highlight w:val="yellow"/>
        </w:rPr>
        <w:t>3 Marco Teórico</w:t>
      </w:r>
    </w:p>
    <w:p w14:paraId="2FF394C8" w14:textId="77777777" w:rsidR="00F87C0D" w:rsidRPr="004D0BC3" w:rsidRDefault="00F87C0D" w:rsidP="009246B5">
      <w:pPr>
        <w:spacing w:line="360" w:lineRule="auto"/>
        <w:ind w:left="2124"/>
        <w:jc w:val="both"/>
        <w:rPr>
          <w:rFonts w:ascii="Arial" w:hAnsi="Arial" w:cs="Arial"/>
          <w:b/>
          <w:bCs/>
          <w:sz w:val="24"/>
          <w:szCs w:val="24"/>
          <w:highlight w:val="yellow"/>
        </w:rPr>
      </w:pPr>
      <w:r w:rsidRPr="004D0BC3">
        <w:rPr>
          <w:rFonts w:ascii="Arial" w:hAnsi="Arial" w:cs="Arial"/>
          <w:b/>
          <w:bCs/>
          <w:sz w:val="24"/>
          <w:szCs w:val="24"/>
          <w:highlight w:val="yellow"/>
        </w:rPr>
        <w:t>3.1 Bases de datos</w:t>
      </w:r>
    </w:p>
    <w:p w14:paraId="2E9F991F" w14:textId="77777777" w:rsidR="00F87C0D" w:rsidRPr="004D0BC3" w:rsidRDefault="00F87C0D" w:rsidP="009246B5">
      <w:pPr>
        <w:spacing w:line="360" w:lineRule="auto"/>
        <w:ind w:left="2124"/>
        <w:jc w:val="both"/>
        <w:rPr>
          <w:rFonts w:ascii="Arial" w:hAnsi="Arial" w:cs="Arial"/>
          <w:sz w:val="24"/>
          <w:szCs w:val="24"/>
          <w:highlight w:val="yellow"/>
        </w:rPr>
      </w:pPr>
      <w:r w:rsidRPr="004D0BC3">
        <w:rPr>
          <w:rFonts w:ascii="Arial" w:hAnsi="Arial" w:cs="Arial"/>
          <w:b/>
          <w:bCs/>
          <w:sz w:val="24"/>
          <w:szCs w:val="24"/>
          <w:highlight w:val="yellow"/>
        </w:rPr>
        <w:t>3.1.1 Oracle</w:t>
      </w:r>
    </w:p>
    <w:p w14:paraId="3BC1F348"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 xml:space="preserve">Los Anexos se ordenan con letras mayúsculas de la A </w:t>
      </w:r>
      <w:proofErr w:type="spellStart"/>
      <w:r w:rsidRPr="004D0BC3">
        <w:rPr>
          <w:rFonts w:ascii="Arial" w:hAnsi="Arial" w:cs="Arial"/>
          <w:sz w:val="24"/>
          <w:szCs w:val="24"/>
          <w:highlight w:val="yellow"/>
        </w:rPr>
        <w:t>a</w:t>
      </w:r>
      <w:proofErr w:type="spellEnd"/>
      <w:r w:rsidRPr="004D0BC3">
        <w:rPr>
          <w:rFonts w:ascii="Arial" w:hAnsi="Arial" w:cs="Arial"/>
          <w:sz w:val="24"/>
          <w:szCs w:val="24"/>
          <w:highlight w:val="yellow"/>
        </w:rPr>
        <w:t xml:space="preserve"> la Z.</w:t>
      </w:r>
    </w:p>
    <w:p w14:paraId="1A9EF3C4"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Encabezados: Los títulos y subtítulos en negritas.</w:t>
      </w:r>
    </w:p>
    <w:p w14:paraId="5EFA5B2D" w14:textId="77777777" w:rsidR="00F87C0D" w:rsidRPr="004D0BC3" w:rsidRDefault="00F87C0D" w:rsidP="009246B5">
      <w:pPr>
        <w:pStyle w:val="Prrafodelista"/>
        <w:numPr>
          <w:ilvl w:val="0"/>
          <w:numId w:val="2"/>
        </w:numPr>
        <w:spacing w:line="360" w:lineRule="auto"/>
        <w:jc w:val="both"/>
        <w:rPr>
          <w:rFonts w:ascii="Arial" w:hAnsi="Arial" w:cs="Arial"/>
          <w:sz w:val="24"/>
          <w:szCs w:val="24"/>
          <w:highlight w:val="yellow"/>
        </w:rPr>
      </w:pPr>
      <w:r w:rsidRPr="004D0BC3">
        <w:rPr>
          <w:rFonts w:ascii="Arial" w:hAnsi="Arial" w:cs="Arial"/>
          <w:sz w:val="24"/>
          <w:szCs w:val="24"/>
          <w:highlight w:val="yellow"/>
        </w:rPr>
        <w:t>Los títulos inician en una nueva hoja</w:t>
      </w:r>
    </w:p>
    <w:p w14:paraId="7B63F486" w14:textId="44A8AB65" w:rsidR="00F87C0D" w:rsidRPr="004D0BC3" w:rsidRDefault="00F87C0D" w:rsidP="009246B5">
      <w:pPr>
        <w:spacing w:line="360" w:lineRule="auto"/>
        <w:jc w:val="both"/>
        <w:rPr>
          <w:rFonts w:ascii="Arial" w:hAnsi="Arial" w:cs="Arial"/>
          <w:sz w:val="24"/>
          <w:szCs w:val="24"/>
        </w:rPr>
      </w:pPr>
    </w:p>
    <w:p w14:paraId="15C41F21" w14:textId="1FEAFBDF" w:rsidR="00F87C0D" w:rsidRPr="004D0BC3" w:rsidRDefault="00F87C0D" w:rsidP="009246B5">
      <w:pPr>
        <w:spacing w:line="360" w:lineRule="auto"/>
        <w:jc w:val="both"/>
        <w:rPr>
          <w:rFonts w:ascii="Arial" w:hAnsi="Arial" w:cs="Arial"/>
          <w:sz w:val="24"/>
          <w:szCs w:val="24"/>
        </w:rPr>
      </w:pPr>
    </w:p>
    <w:p w14:paraId="14CD6D69" w14:textId="27EB0EFE" w:rsidR="00F87C0D" w:rsidRPr="004D0BC3" w:rsidRDefault="00F87C0D" w:rsidP="009246B5">
      <w:pPr>
        <w:spacing w:line="360" w:lineRule="auto"/>
        <w:jc w:val="both"/>
        <w:rPr>
          <w:rFonts w:ascii="Arial" w:hAnsi="Arial" w:cs="Arial"/>
          <w:sz w:val="24"/>
          <w:szCs w:val="24"/>
        </w:rPr>
      </w:pPr>
    </w:p>
    <w:p w14:paraId="7FAAE270" w14:textId="784B3AB1" w:rsidR="00F87C0D" w:rsidRPr="004D0BC3" w:rsidRDefault="00F87C0D" w:rsidP="009246B5">
      <w:pPr>
        <w:spacing w:line="360" w:lineRule="auto"/>
        <w:jc w:val="both"/>
        <w:rPr>
          <w:rFonts w:ascii="Arial" w:hAnsi="Arial" w:cs="Arial"/>
          <w:sz w:val="24"/>
          <w:szCs w:val="24"/>
        </w:rPr>
      </w:pPr>
    </w:p>
    <w:sectPr w:rsidR="00F87C0D" w:rsidRPr="004D0BC3" w:rsidSect="005C5B87">
      <w:footerReference w:type="default" r:id="rId94"/>
      <w:type w:val="continuous"/>
      <w:pgSz w:w="12240" w:h="15840"/>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65B34" w14:textId="77777777" w:rsidR="00D37846" w:rsidRDefault="00D37846" w:rsidP="00700ECD">
      <w:pPr>
        <w:spacing w:after="0" w:line="240" w:lineRule="auto"/>
      </w:pPr>
      <w:r>
        <w:separator/>
      </w:r>
    </w:p>
  </w:endnote>
  <w:endnote w:type="continuationSeparator" w:id="0">
    <w:p w14:paraId="43B6261B" w14:textId="77777777" w:rsidR="00D37846" w:rsidRDefault="00D37846" w:rsidP="0070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1627513"/>
      <w:docPartObj>
        <w:docPartGallery w:val="Page Numbers (Bottom of Page)"/>
        <w:docPartUnique/>
      </w:docPartObj>
    </w:sdtPr>
    <w:sdtContent>
      <w:p w14:paraId="5DC12D66" w14:textId="03B880C3" w:rsidR="008E18C8" w:rsidRDefault="008E18C8">
        <w:pPr>
          <w:pStyle w:val="Piedepgina"/>
          <w:jc w:val="right"/>
        </w:pPr>
        <w:r>
          <w:fldChar w:fldCharType="begin"/>
        </w:r>
        <w:r>
          <w:instrText>PAGE   \* MERGEFORMAT</w:instrText>
        </w:r>
        <w:r>
          <w:fldChar w:fldCharType="separate"/>
        </w:r>
        <w:r w:rsidRPr="00995792">
          <w:rPr>
            <w:noProof/>
            <w:lang w:val="es-ES"/>
          </w:rPr>
          <w:t>5</w:t>
        </w:r>
        <w:r>
          <w:fldChar w:fldCharType="end"/>
        </w:r>
      </w:p>
    </w:sdtContent>
  </w:sdt>
  <w:p w14:paraId="7A96A4D6" w14:textId="77777777" w:rsidR="008E18C8" w:rsidRDefault="008E1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59FDB" w14:textId="45ECDDDD" w:rsidR="008E18C8" w:rsidRDefault="008E18C8">
    <w:pPr>
      <w:pStyle w:val="Piedepgina"/>
      <w:jc w:val="right"/>
    </w:pPr>
  </w:p>
  <w:p w14:paraId="50D29609" w14:textId="77777777" w:rsidR="008E18C8" w:rsidRDefault="008E18C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031398"/>
      <w:docPartObj>
        <w:docPartGallery w:val="Page Numbers (Bottom of Page)"/>
        <w:docPartUnique/>
      </w:docPartObj>
    </w:sdtPr>
    <w:sdtContent>
      <w:p w14:paraId="08012B72" w14:textId="25991E53" w:rsidR="008E18C8" w:rsidRDefault="008E18C8">
        <w:pPr>
          <w:pStyle w:val="Piedepgina"/>
          <w:jc w:val="right"/>
        </w:pPr>
        <w:r>
          <w:fldChar w:fldCharType="begin"/>
        </w:r>
        <w:r>
          <w:instrText>PAGE   \* MERGEFORMAT</w:instrText>
        </w:r>
        <w:r>
          <w:fldChar w:fldCharType="separate"/>
        </w:r>
        <w:r w:rsidR="00B7389D" w:rsidRPr="00B7389D">
          <w:rPr>
            <w:noProof/>
            <w:lang w:val="es-ES"/>
          </w:rPr>
          <w:t>25</w:t>
        </w:r>
        <w:r>
          <w:fldChar w:fldCharType="end"/>
        </w:r>
      </w:p>
    </w:sdtContent>
  </w:sdt>
  <w:p w14:paraId="2FEC74A1" w14:textId="77777777" w:rsidR="008E18C8" w:rsidRDefault="008E18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6F09EF" w14:textId="77777777" w:rsidR="00D37846" w:rsidRDefault="00D37846" w:rsidP="00700ECD">
      <w:pPr>
        <w:spacing w:after="0" w:line="240" w:lineRule="auto"/>
      </w:pPr>
      <w:r>
        <w:separator/>
      </w:r>
    </w:p>
  </w:footnote>
  <w:footnote w:type="continuationSeparator" w:id="0">
    <w:p w14:paraId="0A308F82" w14:textId="77777777" w:rsidR="00D37846" w:rsidRDefault="00D37846" w:rsidP="00700E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00BA8" w14:textId="63795F56" w:rsidR="008E18C8" w:rsidRDefault="008E18C8">
    <w:pPr>
      <w:pStyle w:val="Encabezado"/>
    </w:pPr>
    <w:r>
      <w:rPr>
        <w:noProof/>
        <w:lang w:eastAsia="es-MX"/>
      </w:rPr>
      <w:drawing>
        <wp:anchor distT="0" distB="0" distL="114300" distR="114300" simplePos="0" relativeHeight="251655168" behindDoc="0" locked="0" layoutInCell="1" allowOverlap="1" wp14:anchorId="3B09542B" wp14:editId="6FEED41A">
          <wp:simplePos x="0" y="0"/>
          <wp:positionH relativeFrom="column">
            <wp:posOffset>4037668</wp:posOffset>
          </wp:positionH>
          <wp:positionV relativeFrom="paragraph">
            <wp:posOffset>7810</wp:posOffset>
          </wp:positionV>
          <wp:extent cx="2339439" cy="1032915"/>
          <wp:effectExtent l="0" t="0" r="3810" b="0"/>
          <wp:wrapNone/>
          <wp:docPr id="368720773" name="Imagen 36872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7216" behindDoc="1" locked="0" layoutInCell="1" allowOverlap="1" wp14:anchorId="384BEB86" wp14:editId="539733BE">
          <wp:simplePos x="0" y="0"/>
          <wp:positionH relativeFrom="margin">
            <wp:posOffset>-236987</wp:posOffset>
          </wp:positionH>
          <wp:positionV relativeFrom="paragraph">
            <wp:posOffset>-63162</wp:posOffset>
          </wp:positionV>
          <wp:extent cx="3138170" cy="1246909"/>
          <wp:effectExtent l="0" t="0" r="5080" b="0"/>
          <wp:wrapNone/>
          <wp:docPr id="2075433922" name="Imagen 20754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58CF" w14:textId="69DFBB96" w:rsidR="008E18C8" w:rsidRDefault="008E18C8">
    <w:pPr>
      <w:pStyle w:val="Encabezado"/>
    </w:pPr>
    <w:r>
      <w:rPr>
        <w:noProof/>
        <w:lang w:eastAsia="es-MX"/>
      </w:rPr>
      <w:drawing>
        <wp:anchor distT="0" distB="0" distL="114300" distR="114300" simplePos="0" relativeHeight="251659264" behindDoc="0" locked="0" layoutInCell="1" allowOverlap="1" wp14:anchorId="7D3710A6" wp14:editId="4486B035">
          <wp:simplePos x="0" y="0"/>
          <wp:positionH relativeFrom="column">
            <wp:posOffset>4037668</wp:posOffset>
          </wp:positionH>
          <wp:positionV relativeFrom="paragraph">
            <wp:posOffset>7810</wp:posOffset>
          </wp:positionV>
          <wp:extent cx="2339439" cy="1032915"/>
          <wp:effectExtent l="0" t="0" r="3810" b="0"/>
          <wp:wrapNone/>
          <wp:docPr id="1352314906" name="Imagen 135231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39439" cy="1032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1312" behindDoc="1" locked="0" layoutInCell="1" allowOverlap="1" wp14:anchorId="7E22BD7D" wp14:editId="15CC5541">
          <wp:simplePos x="0" y="0"/>
          <wp:positionH relativeFrom="margin">
            <wp:posOffset>-236987</wp:posOffset>
          </wp:positionH>
          <wp:positionV relativeFrom="paragraph">
            <wp:posOffset>-63162</wp:posOffset>
          </wp:positionV>
          <wp:extent cx="3138170" cy="1246909"/>
          <wp:effectExtent l="0" t="0" r="5080" b="0"/>
          <wp:wrapNone/>
          <wp:docPr id="1362047007" name="Imagen 136204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172120" cy="126039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46551" w14:textId="72A43517" w:rsidR="008E18C8" w:rsidRDefault="008E18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B540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5" type="#_x0000_t75" style="width:10.9pt;height:10.9pt" o:bullet="t">
        <v:imagedata r:id="rId1" o:title="msoAA50"/>
      </v:shape>
    </w:pict>
  </w:numPicBullet>
  <w:abstractNum w:abstractNumId="0" w15:restartNumberingAfterBreak="0">
    <w:nsid w:val="0070723A"/>
    <w:multiLevelType w:val="hybridMultilevel"/>
    <w:tmpl w:val="EE363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F6F91"/>
    <w:multiLevelType w:val="hybridMultilevel"/>
    <w:tmpl w:val="5A5CF4B0"/>
    <w:lvl w:ilvl="0" w:tplc="C1927BA8">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BD4546"/>
    <w:multiLevelType w:val="multilevel"/>
    <w:tmpl w:val="9352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2106C"/>
    <w:multiLevelType w:val="hybridMultilevel"/>
    <w:tmpl w:val="9B8495D6"/>
    <w:lvl w:ilvl="0" w:tplc="B43E34BE">
      <w:start w:val="3"/>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40D11C2"/>
    <w:multiLevelType w:val="hybridMultilevel"/>
    <w:tmpl w:val="42B8E36E"/>
    <w:lvl w:ilvl="0" w:tplc="3D20605C">
      <w:start w:val="1"/>
      <w:numFmt w:val="decimal"/>
      <w:lvlText w:val="%1."/>
      <w:lvlJc w:val="left"/>
      <w:pPr>
        <w:ind w:left="644"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47B112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863C8"/>
    <w:multiLevelType w:val="hybridMultilevel"/>
    <w:tmpl w:val="7C7E9400"/>
    <w:lvl w:ilvl="0" w:tplc="2C74E098">
      <w:start w:val="7"/>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49921B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D1DAF"/>
    <w:multiLevelType w:val="multilevel"/>
    <w:tmpl w:val="EC5AB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41C45"/>
    <w:multiLevelType w:val="multilevel"/>
    <w:tmpl w:val="501E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A023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22E1C"/>
    <w:multiLevelType w:val="hybridMultilevel"/>
    <w:tmpl w:val="1ADCD85E"/>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89494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973F16"/>
    <w:multiLevelType w:val="hybridMultilevel"/>
    <w:tmpl w:val="F4E48AC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BE0478E"/>
    <w:multiLevelType w:val="hybridMultilevel"/>
    <w:tmpl w:val="75A26C60"/>
    <w:lvl w:ilvl="0" w:tplc="FD4E4B2A">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411DC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36146"/>
    <w:multiLevelType w:val="hybridMultilevel"/>
    <w:tmpl w:val="F05CB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0DBC0518"/>
    <w:multiLevelType w:val="multilevel"/>
    <w:tmpl w:val="5880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A6CA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D40D74"/>
    <w:multiLevelType w:val="hybridMultilevel"/>
    <w:tmpl w:val="97FAC2D4"/>
    <w:lvl w:ilvl="0" w:tplc="E376C584">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EE804A5"/>
    <w:multiLevelType w:val="hybridMultilevel"/>
    <w:tmpl w:val="E0B667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0F2E0CBD"/>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204D01"/>
    <w:multiLevelType w:val="hybridMultilevel"/>
    <w:tmpl w:val="D01669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027669E"/>
    <w:multiLevelType w:val="hybridMultilevel"/>
    <w:tmpl w:val="1F02D5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0316976"/>
    <w:multiLevelType w:val="multilevel"/>
    <w:tmpl w:val="A1B41E2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D57067"/>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13415E7D"/>
    <w:multiLevelType w:val="multilevel"/>
    <w:tmpl w:val="6AE4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5045F7"/>
    <w:multiLevelType w:val="multilevel"/>
    <w:tmpl w:val="A96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BC150C"/>
    <w:multiLevelType w:val="hybridMultilevel"/>
    <w:tmpl w:val="4B1CE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633520B"/>
    <w:multiLevelType w:val="hybridMultilevel"/>
    <w:tmpl w:val="7A74530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165E3B7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C6398"/>
    <w:multiLevelType w:val="hybridMultilevel"/>
    <w:tmpl w:val="720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875769D"/>
    <w:multiLevelType w:val="hybridMultilevel"/>
    <w:tmpl w:val="55700DD6"/>
    <w:lvl w:ilvl="0" w:tplc="3D20605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A125AD0"/>
    <w:multiLevelType w:val="hybridMultilevel"/>
    <w:tmpl w:val="892CB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1A8F166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A5558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C4119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CF3619"/>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513391"/>
    <w:multiLevelType w:val="multilevel"/>
    <w:tmpl w:val="E8B4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4A6BF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7035FE"/>
    <w:multiLevelType w:val="multilevel"/>
    <w:tmpl w:val="06C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A34592"/>
    <w:multiLevelType w:val="multilevel"/>
    <w:tmpl w:val="F5EE406E"/>
    <w:styleLink w:val="Nuevoestilo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2A41BA4"/>
    <w:multiLevelType w:val="hybridMultilevel"/>
    <w:tmpl w:val="916C58B4"/>
    <w:lvl w:ilvl="0" w:tplc="5CFCB8D8">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4465051"/>
    <w:multiLevelType w:val="multilevel"/>
    <w:tmpl w:val="042E92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2839454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4A5B45"/>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3A55A3"/>
    <w:multiLevelType w:val="hybridMultilevel"/>
    <w:tmpl w:val="1446421E"/>
    <w:lvl w:ilvl="0" w:tplc="A88A1F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2C597F52"/>
    <w:multiLevelType w:val="hybridMultilevel"/>
    <w:tmpl w:val="A63268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2CD4790A"/>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FE567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62C10"/>
    <w:multiLevelType w:val="multilevel"/>
    <w:tmpl w:val="19F8A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A7BE6"/>
    <w:multiLevelType w:val="hybridMultilevel"/>
    <w:tmpl w:val="D47C2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2EFA706A"/>
    <w:multiLevelType w:val="hybridMultilevel"/>
    <w:tmpl w:val="7D324A8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F9E7370"/>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0F7284"/>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A705EC"/>
    <w:multiLevelType w:val="multilevel"/>
    <w:tmpl w:val="AE2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1E510F"/>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737506"/>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DB0A46"/>
    <w:multiLevelType w:val="hybridMultilevel"/>
    <w:tmpl w:val="7A3CB6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3422300C"/>
    <w:multiLevelType w:val="hybridMultilevel"/>
    <w:tmpl w:val="F496B3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353A2D0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A95B4B"/>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771692"/>
    <w:multiLevelType w:val="multilevel"/>
    <w:tmpl w:val="4C2CB8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876C8A"/>
    <w:multiLevelType w:val="multilevel"/>
    <w:tmpl w:val="88FC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A4425D"/>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054FFB"/>
    <w:multiLevelType w:val="hybridMultilevel"/>
    <w:tmpl w:val="7598E7E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391D54B1"/>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356FDA"/>
    <w:multiLevelType w:val="hybridMultilevel"/>
    <w:tmpl w:val="9676B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39B06515"/>
    <w:multiLevelType w:val="multilevel"/>
    <w:tmpl w:val="54B6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E068A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C12A79"/>
    <w:multiLevelType w:val="hybridMultilevel"/>
    <w:tmpl w:val="4F224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3E337B9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C54D82"/>
    <w:multiLevelType w:val="hybridMultilevel"/>
    <w:tmpl w:val="7AF813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3FE44BC7"/>
    <w:multiLevelType w:val="hybridMultilevel"/>
    <w:tmpl w:val="22465140"/>
    <w:lvl w:ilvl="0" w:tplc="744281CC">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32828B0"/>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7343E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5F239D"/>
    <w:multiLevelType w:val="hybridMultilevel"/>
    <w:tmpl w:val="CC4AB1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466B3383"/>
    <w:multiLevelType w:val="hybridMultilevel"/>
    <w:tmpl w:val="7D40618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480A6A07"/>
    <w:multiLevelType w:val="hybridMultilevel"/>
    <w:tmpl w:val="9C0E2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48EE0F87"/>
    <w:multiLevelType w:val="multilevel"/>
    <w:tmpl w:val="BC98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0176DC"/>
    <w:multiLevelType w:val="hybridMultilevel"/>
    <w:tmpl w:val="C6D426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4A7F1CA0"/>
    <w:multiLevelType w:val="hybridMultilevel"/>
    <w:tmpl w:val="DC24CA0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B1954A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00D5C"/>
    <w:multiLevelType w:val="hybridMultilevel"/>
    <w:tmpl w:val="6734B154"/>
    <w:lvl w:ilvl="0" w:tplc="8C0AEE34">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B705996"/>
    <w:multiLevelType w:val="multilevel"/>
    <w:tmpl w:val="3402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CC26A4"/>
    <w:multiLevelType w:val="multilevel"/>
    <w:tmpl w:val="4D7C0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C701A08"/>
    <w:multiLevelType w:val="hybridMultilevel"/>
    <w:tmpl w:val="FF0070F0"/>
    <w:lvl w:ilvl="0" w:tplc="34480F6A">
      <w:start w:val="3"/>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4CFD466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3C1A"/>
    <w:multiLevelType w:val="hybridMultilevel"/>
    <w:tmpl w:val="3710E536"/>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4D6905D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18269F"/>
    <w:multiLevelType w:val="hybridMultilevel"/>
    <w:tmpl w:val="D27C9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1" w15:restartNumberingAfterBreak="0">
    <w:nsid w:val="4E54361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263D01"/>
    <w:multiLevelType w:val="hybridMultilevel"/>
    <w:tmpl w:val="B5C250CA"/>
    <w:lvl w:ilvl="0" w:tplc="CEFE745A">
      <w:start w:val="7"/>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4FB62CB7"/>
    <w:multiLevelType w:val="hybridMultilevel"/>
    <w:tmpl w:val="5EDEC5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15:restartNumberingAfterBreak="0">
    <w:nsid w:val="50AA574E"/>
    <w:multiLevelType w:val="hybridMultilevel"/>
    <w:tmpl w:val="11F652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15:restartNumberingAfterBreak="0">
    <w:nsid w:val="50D01166"/>
    <w:multiLevelType w:val="multilevel"/>
    <w:tmpl w:val="4624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A147AF"/>
    <w:multiLevelType w:val="hybridMultilevel"/>
    <w:tmpl w:val="799E381C"/>
    <w:lvl w:ilvl="0" w:tplc="0CFA14F2">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3C02B38"/>
    <w:multiLevelType w:val="hybridMultilevel"/>
    <w:tmpl w:val="B7D631DE"/>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4034829"/>
    <w:multiLevelType w:val="hybridMultilevel"/>
    <w:tmpl w:val="281C0A4A"/>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99" w15:restartNumberingAfterBreak="0">
    <w:nsid w:val="54E760EE"/>
    <w:multiLevelType w:val="hybridMultilevel"/>
    <w:tmpl w:val="B01CD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557F3CB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CB676B"/>
    <w:multiLevelType w:val="hybridMultilevel"/>
    <w:tmpl w:val="3660856A"/>
    <w:lvl w:ilvl="0" w:tplc="A59CDF9E">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5BA20D85"/>
    <w:multiLevelType w:val="hybridMultilevel"/>
    <w:tmpl w:val="D1E6F9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3" w15:restartNumberingAfterBreak="0">
    <w:nsid w:val="5D6B16E0"/>
    <w:multiLevelType w:val="hybridMultilevel"/>
    <w:tmpl w:val="6F80F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5D892E1A"/>
    <w:multiLevelType w:val="multilevel"/>
    <w:tmpl w:val="CF1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102866"/>
    <w:multiLevelType w:val="multilevel"/>
    <w:tmpl w:val="9E605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C95398"/>
    <w:multiLevelType w:val="hybridMultilevel"/>
    <w:tmpl w:val="B27A6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62994D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E40777"/>
    <w:multiLevelType w:val="hybridMultilevel"/>
    <w:tmpl w:val="29BC5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9" w15:restartNumberingAfterBreak="0">
    <w:nsid w:val="63B03037"/>
    <w:multiLevelType w:val="hybridMultilevel"/>
    <w:tmpl w:val="E3EEE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65D158FB"/>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D1A28"/>
    <w:multiLevelType w:val="hybridMultilevel"/>
    <w:tmpl w:val="080AD5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15:restartNumberingAfterBreak="0">
    <w:nsid w:val="6716035C"/>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B71480"/>
    <w:multiLevelType w:val="hybridMultilevel"/>
    <w:tmpl w:val="57AA7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6825295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AF40BC"/>
    <w:multiLevelType w:val="multilevel"/>
    <w:tmpl w:val="7CEE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984015"/>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1E47AD"/>
    <w:multiLevelType w:val="hybridMultilevel"/>
    <w:tmpl w:val="B086AF5A"/>
    <w:lvl w:ilvl="0" w:tplc="A5808FD0">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A603EAF"/>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8708E9"/>
    <w:multiLevelType w:val="multilevel"/>
    <w:tmpl w:val="1818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F832C3"/>
    <w:multiLevelType w:val="hybridMultilevel"/>
    <w:tmpl w:val="5AF868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1" w15:restartNumberingAfterBreak="0">
    <w:nsid w:val="6E243485"/>
    <w:multiLevelType w:val="hybridMultilevel"/>
    <w:tmpl w:val="3C1085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EF20D95"/>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5550C5"/>
    <w:multiLevelType w:val="multilevel"/>
    <w:tmpl w:val="B39A9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01E7750"/>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791A48"/>
    <w:multiLevelType w:val="hybridMultilevel"/>
    <w:tmpl w:val="276CBE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70AC4874"/>
    <w:multiLevelType w:val="hybridMultilevel"/>
    <w:tmpl w:val="8FA40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15:restartNumberingAfterBreak="0">
    <w:nsid w:val="72F733FB"/>
    <w:multiLevelType w:val="hybridMultilevel"/>
    <w:tmpl w:val="553C79F0"/>
    <w:lvl w:ilvl="0" w:tplc="5C1888B0">
      <w:start w:val="3"/>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3433174"/>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4A1EAC"/>
    <w:multiLevelType w:val="hybridMultilevel"/>
    <w:tmpl w:val="DD1ADE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0" w15:restartNumberingAfterBreak="0">
    <w:nsid w:val="73775A88"/>
    <w:multiLevelType w:val="hybridMultilevel"/>
    <w:tmpl w:val="D78C9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1" w15:restartNumberingAfterBreak="0">
    <w:nsid w:val="7379365D"/>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F26628"/>
    <w:multiLevelType w:val="hybridMultilevel"/>
    <w:tmpl w:val="C8AAC86C"/>
    <w:lvl w:ilvl="0" w:tplc="80EED366">
      <w:start w:val="7"/>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5284E23"/>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25424F"/>
    <w:multiLevelType w:val="hybridMultilevel"/>
    <w:tmpl w:val="038A17C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5" w15:restartNumberingAfterBreak="0">
    <w:nsid w:val="762D5FC4"/>
    <w:multiLevelType w:val="multilevel"/>
    <w:tmpl w:val="6A20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4B3A4C"/>
    <w:multiLevelType w:val="hybridMultilevel"/>
    <w:tmpl w:val="A22AB320"/>
    <w:lvl w:ilvl="0" w:tplc="6D06DD9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78923858"/>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DD6054"/>
    <w:multiLevelType w:val="hybridMultilevel"/>
    <w:tmpl w:val="23D275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9" w15:restartNumberingAfterBreak="0">
    <w:nsid w:val="7B8035EA"/>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AF3D21"/>
    <w:multiLevelType w:val="hybridMultilevel"/>
    <w:tmpl w:val="6DDE7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1" w15:restartNumberingAfterBreak="0">
    <w:nsid w:val="7BE26615"/>
    <w:multiLevelType w:val="hybridMultilevel"/>
    <w:tmpl w:val="0E6C99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2" w15:restartNumberingAfterBreak="0">
    <w:nsid w:val="7C0A529C"/>
    <w:multiLevelType w:val="hybridMultilevel"/>
    <w:tmpl w:val="E0A810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3" w15:restartNumberingAfterBreak="0">
    <w:nsid w:val="7DC66AA1"/>
    <w:multiLevelType w:val="hybridMultilevel"/>
    <w:tmpl w:val="C178D0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4" w15:restartNumberingAfterBreak="0">
    <w:nsid w:val="7E46119E"/>
    <w:multiLevelType w:val="hybridMultilevel"/>
    <w:tmpl w:val="3DAEB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5" w15:restartNumberingAfterBreak="0">
    <w:nsid w:val="7EB24F7E"/>
    <w:multiLevelType w:val="multilevel"/>
    <w:tmpl w:val="042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FE2951"/>
    <w:multiLevelType w:val="multilevel"/>
    <w:tmpl w:val="A75C2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065438"/>
    <w:multiLevelType w:val="hybridMultilevel"/>
    <w:tmpl w:val="5A7EE6D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8" w15:restartNumberingAfterBreak="0">
    <w:nsid w:val="7F971C32"/>
    <w:multiLevelType w:val="hybridMultilevel"/>
    <w:tmpl w:val="64465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78988861">
    <w:abstractNumId w:val="136"/>
  </w:num>
  <w:num w:numId="2" w16cid:durableId="1314872535">
    <w:abstractNumId w:val="4"/>
  </w:num>
  <w:num w:numId="3" w16cid:durableId="1003049284">
    <w:abstractNumId w:val="41"/>
  </w:num>
  <w:num w:numId="4" w16cid:durableId="14984212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5788981">
    <w:abstractNumId w:val="72"/>
  </w:num>
  <w:num w:numId="6" w16cid:durableId="80327944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2881660">
    <w:abstractNumId w:val="93"/>
  </w:num>
  <w:num w:numId="8" w16cid:durableId="854155720">
    <w:abstractNumId w:val="27"/>
  </w:num>
  <w:num w:numId="9" w16cid:durableId="18296654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7347611">
    <w:abstractNumId w:val="28"/>
  </w:num>
  <w:num w:numId="11" w16cid:durableId="1004818316">
    <w:abstractNumId w:val="59"/>
  </w:num>
  <w:num w:numId="12" w16cid:durableId="997031768">
    <w:abstractNumId w:val="47"/>
  </w:num>
  <w:num w:numId="13" w16cid:durableId="388847512">
    <w:abstractNumId w:val="33"/>
  </w:num>
  <w:num w:numId="14" w16cid:durableId="298537581">
    <w:abstractNumId w:val="70"/>
  </w:num>
  <w:num w:numId="15" w16cid:durableId="712583709">
    <w:abstractNumId w:val="130"/>
  </w:num>
  <w:num w:numId="16" w16cid:durableId="2083991531">
    <w:abstractNumId w:val="51"/>
  </w:num>
  <w:num w:numId="17" w16cid:durableId="733043818">
    <w:abstractNumId w:val="90"/>
  </w:num>
  <w:num w:numId="18" w16cid:durableId="1371880129">
    <w:abstractNumId w:val="143"/>
  </w:num>
  <w:num w:numId="19" w16cid:durableId="1067996806">
    <w:abstractNumId w:val="99"/>
  </w:num>
  <w:num w:numId="20" w16cid:durableId="2040160819">
    <w:abstractNumId w:val="103"/>
  </w:num>
  <w:num w:numId="21" w16cid:durableId="410965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72237892">
    <w:abstractNumId w:val="67"/>
  </w:num>
  <w:num w:numId="23" w16cid:durableId="1371296550">
    <w:abstractNumId w:val="94"/>
  </w:num>
  <w:num w:numId="24" w16cid:durableId="595015578">
    <w:abstractNumId w:val="23"/>
  </w:num>
  <w:num w:numId="25" w16cid:durableId="544176995">
    <w:abstractNumId w:val="108"/>
  </w:num>
  <w:num w:numId="26" w16cid:durableId="841509352">
    <w:abstractNumId w:val="97"/>
  </w:num>
  <w:num w:numId="27" w16cid:durableId="770930455">
    <w:abstractNumId w:val="138"/>
  </w:num>
  <w:num w:numId="28" w16cid:durableId="1258950752">
    <w:abstractNumId w:val="46"/>
  </w:num>
  <w:num w:numId="29" w16cid:durableId="1449659858">
    <w:abstractNumId w:val="111"/>
  </w:num>
  <w:num w:numId="30" w16cid:durableId="1004015406">
    <w:abstractNumId w:val="31"/>
  </w:num>
  <w:num w:numId="31" w16cid:durableId="88813326">
    <w:abstractNumId w:val="120"/>
  </w:num>
  <w:num w:numId="32" w16cid:durableId="897013749">
    <w:abstractNumId w:val="32"/>
  </w:num>
  <w:num w:numId="33" w16cid:durableId="705063650">
    <w:abstractNumId w:val="43"/>
  </w:num>
  <w:num w:numId="34" w16cid:durableId="593901953">
    <w:abstractNumId w:val="76"/>
  </w:num>
  <w:num w:numId="35" w16cid:durableId="1324970234">
    <w:abstractNumId w:val="0"/>
  </w:num>
  <w:num w:numId="36" w16cid:durableId="2111046808">
    <w:abstractNumId w:val="113"/>
  </w:num>
  <w:num w:numId="37" w16cid:durableId="92750114">
    <w:abstractNumId w:val="121"/>
  </w:num>
  <w:num w:numId="38" w16cid:durableId="1443838712">
    <w:abstractNumId w:val="142"/>
  </w:num>
  <w:num w:numId="39" w16cid:durableId="1546521463">
    <w:abstractNumId w:val="22"/>
  </w:num>
  <w:num w:numId="40" w16cid:durableId="1074274745">
    <w:abstractNumId w:val="109"/>
  </w:num>
  <w:num w:numId="41" w16cid:durableId="897016201">
    <w:abstractNumId w:val="20"/>
  </w:num>
  <w:num w:numId="42" w16cid:durableId="63993409">
    <w:abstractNumId w:val="102"/>
  </w:num>
  <w:num w:numId="43" w16cid:durableId="742531749">
    <w:abstractNumId w:val="101"/>
  </w:num>
  <w:num w:numId="44" w16cid:durableId="1529374472">
    <w:abstractNumId w:val="141"/>
  </w:num>
  <w:num w:numId="45" w16cid:durableId="76829731">
    <w:abstractNumId w:val="144"/>
  </w:num>
  <w:num w:numId="46" w16cid:durableId="24796016">
    <w:abstractNumId w:val="55"/>
  </w:num>
  <w:num w:numId="47" w16cid:durableId="1000617905">
    <w:abstractNumId w:val="80"/>
  </w:num>
  <w:num w:numId="48" w16cid:durableId="1475946524">
    <w:abstractNumId w:val="89"/>
  </w:num>
  <w:num w:numId="49" w16cid:durableId="609708302">
    <w:abstractNumId w:val="29"/>
  </w:num>
  <w:num w:numId="50" w16cid:durableId="322509392">
    <w:abstractNumId w:val="112"/>
  </w:num>
  <w:num w:numId="51" w16cid:durableId="968776797">
    <w:abstractNumId w:val="137"/>
  </w:num>
  <w:num w:numId="52" w16cid:durableId="569265892">
    <w:abstractNumId w:val="15"/>
  </w:num>
  <w:num w:numId="53" w16cid:durableId="1667979410">
    <w:abstractNumId w:val="66"/>
  </w:num>
  <w:num w:numId="54" w16cid:durableId="1376152643">
    <w:abstractNumId w:val="82"/>
  </w:num>
  <w:num w:numId="55" w16cid:durableId="1388870660">
    <w:abstractNumId w:val="5"/>
  </w:num>
  <w:num w:numId="56" w16cid:durableId="880560005">
    <w:abstractNumId w:val="7"/>
  </w:num>
  <w:num w:numId="57" w16cid:durableId="458300346">
    <w:abstractNumId w:val="139"/>
  </w:num>
  <w:num w:numId="58" w16cid:durableId="1757747688">
    <w:abstractNumId w:val="110"/>
  </w:num>
  <w:num w:numId="59" w16cid:durableId="1440419207">
    <w:abstractNumId w:val="35"/>
  </w:num>
  <w:num w:numId="60" w16cid:durableId="198517938">
    <w:abstractNumId w:val="54"/>
  </w:num>
  <w:num w:numId="61" w16cid:durableId="1013800997">
    <w:abstractNumId w:val="45"/>
  </w:num>
  <w:num w:numId="62" w16cid:durableId="762070701">
    <w:abstractNumId w:val="100"/>
  </w:num>
  <w:num w:numId="63" w16cid:durableId="637220433">
    <w:abstractNumId w:val="37"/>
  </w:num>
  <w:num w:numId="64" w16cid:durableId="1805854222">
    <w:abstractNumId w:val="145"/>
  </w:num>
  <w:num w:numId="65" w16cid:durableId="1237283898">
    <w:abstractNumId w:val="30"/>
  </w:num>
  <w:num w:numId="66" w16cid:durableId="1056515933">
    <w:abstractNumId w:val="44"/>
  </w:num>
  <w:num w:numId="67" w16cid:durableId="393479134">
    <w:abstractNumId w:val="91"/>
  </w:num>
  <w:num w:numId="68" w16cid:durableId="449472600">
    <w:abstractNumId w:val="74"/>
  </w:num>
  <w:num w:numId="69" w16cid:durableId="866719636">
    <w:abstractNumId w:val="75"/>
  </w:num>
  <w:num w:numId="70" w16cid:durableId="85271413">
    <w:abstractNumId w:val="60"/>
  </w:num>
  <w:num w:numId="71" w16cid:durableId="797994242">
    <w:abstractNumId w:val="36"/>
  </w:num>
  <w:num w:numId="72" w16cid:durableId="399252282">
    <w:abstractNumId w:val="71"/>
  </w:num>
  <w:num w:numId="73" w16cid:durableId="1056125544">
    <w:abstractNumId w:val="69"/>
  </w:num>
  <w:num w:numId="74" w16cid:durableId="152263869">
    <w:abstractNumId w:val="87"/>
  </w:num>
  <w:num w:numId="75" w16cid:durableId="2125343221">
    <w:abstractNumId w:val="118"/>
  </w:num>
  <w:num w:numId="76" w16cid:durableId="124087542">
    <w:abstractNumId w:val="107"/>
  </w:num>
  <w:num w:numId="77" w16cid:durableId="1240170441">
    <w:abstractNumId w:val="57"/>
  </w:num>
  <w:num w:numId="78" w16cid:durableId="206841998">
    <w:abstractNumId w:val="10"/>
  </w:num>
  <w:num w:numId="79" w16cid:durableId="1725325598">
    <w:abstractNumId w:val="12"/>
  </w:num>
  <w:num w:numId="80" w16cid:durableId="1742868810">
    <w:abstractNumId w:val="25"/>
  </w:num>
  <w:num w:numId="81" w16cid:durableId="1450199121">
    <w:abstractNumId w:val="131"/>
  </w:num>
  <w:num w:numId="82" w16cid:durableId="1330864647">
    <w:abstractNumId w:val="34"/>
  </w:num>
  <w:num w:numId="83" w16cid:durableId="352611957">
    <w:abstractNumId w:val="105"/>
  </w:num>
  <w:num w:numId="84" w16cid:durableId="1672638273">
    <w:abstractNumId w:val="125"/>
  </w:num>
  <w:num w:numId="85" w16cid:durableId="896010169">
    <w:abstractNumId w:val="129"/>
  </w:num>
  <w:num w:numId="86" w16cid:durableId="645622430">
    <w:abstractNumId w:val="126"/>
  </w:num>
  <w:num w:numId="87" w16cid:durableId="1840582306">
    <w:abstractNumId w:val="88"/>
  </w:num>
  <w:num w:numId="88" w16cid:durableId="620264361">
    <w:abstractNumId w:val="40"/>
  </w:num>
  <w:num w:numId="89" w16cid:durableId="2141415068">
    <w:abstractNumId w:val="79"/>
  </w:num>
  <w:num w:numId="90" w16cid:durableId="281226853">
    <w:abstractNumId w:val="68"/>
  </w:num>
  <w:num w:numId="91" w16cid:durableId="934706411">
    <w:abstractNumId w:val="16"/>
  </w:num>
  <w:num w:numId="92" w16cid:durableId="1516845739">
    <w:abstractNumId w:val="106"/>
  </w:num>
  <w:num w:numId="93" w16cid:durableId="336269708">
    <w:abstractNumId w:val="98"/>
  </w:num>
  <w:num w:numId="94" w16cid:durableId="519860490">
    <w:abstractNumId w:val="86"/>
  </w:num>
  <w:num w:numId="95" w16cid:durableId="660700892">
    <w:abstractNumId w:val="3"/>
  </w:num>
  <w:num w:numId="96" w16cid:durableId="298847475">
    <w:abstractNumId w:val="42"/>
  </w:num>
  <w:num w:numId="97" w16cid:durableId="1637178749">
    <w:abstractNumId w:val="127"/>
  </w:num>
  <w:num w:numId="98" w16cid:durableId="8534294">
    <w:abstractNumId w:val="92"/>
  </w:num>
  <w:num w:numId="99" w16cid:durableId="1286884561">
    <w:abstractNumId w:val="73"/>
  </w:num>
  <w:num w:numId="100" w16cid:durableId="644820309">
    <w:abstractNumId w:val="83"/>
  </w:num>
  <w:num w:numId="101" w16cid:durableId="17658921">
    <w:abstractNumId w:val="117"/>
  </w:num>
  <w:num w:numId="102" w16cid:durableId="2016612195">
    <w:abstractNumId w:val="6"/>
  </w:num>
  <w:num w:numId="103" w16cid:durableId="1387875108">
    <w:abstractNumId w:val="19"/>
  </w:num>
  <w:num w:numId="104" w16cid:durableId="1782262896">
    <w:abstractNumId w:val="132"/>
  </w:num>
  <w:num w:numId="105" w16cid:durableId="1444155502">
    <w:abstractNumId w:val="1"/>
  </w:num>
  <w:num w:numId="106" w16cid:durableId="1325010201">
    <w:abstractNumId w:val="14"/>
  </w:num>
  <w:num w:numId="107" w16cid:durableId="1305961975">
    <w:abstractNumId w:val="96"/>
  </w:num>
  <w:num w:numId="108" w16cid:durableId="1066416006">
    <w:abstractNumId w:val="78"/>
  </w:num>
  <w:num w:numId="109" w16cid:durableId="2136175011">
    <w:abstractNumId w:val="81"/>
  </w:num>
  <w:num w:numId="110" w16cid:durableId="2144421091">
    <w:abstractNumId w:val="13"/>
  </w:num>
  <w:num w:numId="111" w16cid:durableId="1824349910">
    <w:abstractNumId w:val="134"/>
  </w:num>
  <w:num w:numId="112" w16cid:durableId="1380783603">
    <w:abstractNumId w:val="77"/>
  </w:num>
  <w:num w:numId="113" w16cid:durableId="8525773">
    <w:abstractNumId w:val="63"/>
  </w:num>
  <w:num w:numId="114" w16cid:durableId="241255542">
    <w:abstractNumId w:val="50"/>
  </w:num>
  <w:num w:numId="115" w16cid:durableId="1966160154">
    <w:abstractNumId w:val="115"/>
  </w:num>
  <w:num w:numId="116" w16cid:durableId="443036742">
    <w:abstractNumId w:val="123"/>
  </w:num>
  <w:num w:numId="117" w16cid:durableId="2115250986">
    <w:abstractNumId w:val="85"/>
  </w:num>
  <w:num w:numId="118" w16cid:durableId="1084690549">
    <w:abstractNumId w:val="62"/>
  </w:num>
  <w:num w:numId="119" w16cid:durableId="2824769">
    <w:abstractNumId w:val="2"/>
  </w:num>
  <w:num w:numId="120" w16cid:durableId="1619678308">
    <w:abstractNumId w:val="104"/>
  </w:num>
  <w:num w:numId="121" w16cid:durableId="533615548">
    <w:abstractNumId w:val="24"/>
  </w:num>
  <w:num w:numId="122" w16cid:durableId="1427574504">
    <w:abstractNumId w:val="38"/>
  </w:num>
  <w:num w:numId="123" w16cid:durableId="8482883">
    <w:abstractNumId w:val="147"/>
  </w:num>
  <w:num w:numId="124" w16cid:durableId="1707369723">
    <w:abstractNumId w:val="65"/>
  </w:num>
  <w:num w:numId="125" w16cid:durableId="289436125">
    <w:abstractNumId w:val="11"/>
  </w:num>
  <w:num w:numId="126" w16cid:durableId="488837488">
    <w:abstractNumId w:val="58"/>
  </w:num>
  <w:num w:numId="127" w16cid:durableId="367998171">
    <w:abstractNumId w:val="17"/>
  </w:num>
  <w:num w:numId="128" w16cid:durableId="1742830070">
    <w:abstractNumId w:val="119"/>
  </w:num>
  <w:num w:numId="129" w16cid:durableId="1920822464">
    <w:abstractNumId w:val="26"/>
  </w:num>
  <w:num w:numId="130" w16cid:durableId="1080832099">
    <w:abstractNumId w:val="84"/>
  </w:num>
  <w:num w:numId="131" w16cid:durableId="599991841">
    <w:abstractNumId w:val="135"/>
  </w:num>
  <w:num w:numId="132" w16cid:durableId="1912303930">
    <w:abstractNumId w:val="148"/>
  </w:num>
  <w:num w:numId="133" w16cid:durableId="771631683">
    <w:abstractNumId w:val="9"/>
  </w:num>
  <w:num w:numId="134" w16cid:durableId="1257902994">
    <w:abstractNumId w:val="95"/>
  </w:num>
  <w:num w:numId="135" w16cid:durableId="1118062109">
    <w:abstractNumId w:val="21"/>
  </w:num>
  <w:num w:numId="136" w16cid:durableId="24065959">
    <w:abstractNumId w:val="8"/>
  </w:num>
  <w:num w:numId="137" w16cid:durableId="1246258122">
    <w:abstractNumId w:val="140"/>
  </w:num>
  <w:num w:numId="138" w16cid:durableId="1400900784">
    <w:abstractNumId w:val="124"/>
  </w:num>
  <w:num w:numId="139" w16cid:durableId="538589258">
    <w:abstractNumId w:val="48"/>
  </w:num>
  <w:num w:numId="140" w16cid:durableId="619843715">
    <w:abstractNumId w:val="49"/>
  </w:num>
  <w:num w:numId="141" w16cid:durableId="1326396566">
    <w:abstractNumId w:val="133"/>
  </w:num>
  <w:num w:numId="142" w16cid:durableId="181820806">
    <w:abstractNumId w:val="39"/>
  </w:num>
  <w:num w:numId="143" w16cid:durableId="351422916">
    <w:abstractNumId w:val="61"/>
  </w:num>
  <w:num w:numId="144" w16cid:durableId="1431664295">
    <w:abstractNumId w:val="53"/>
  </w:num>
  <w:num w:numId="145" w16cid:durableId="580914360">
    <w:abstractNumId w:val="64"/>
  </w:num>
  <w:num w:numId="146" w16cid:durableId="1238058740">
    <w:abstractNumId w:val="52"/>
  </w:num>
  <w:num w:numId="147" w16cid:durableId="957178812">
    <w:abstractNumId w:val="114"/>
  </w:num>
  <w:num w:numId="148" w16cid:durableId="466355809">
    <w:abstractNumId w:val="128"/>
  </w:num>
  <w:num w:numId="149" w16cid:durableId="1810124160">
    <w:abstractNumId w:val="116"/>
  </w:num>
  <w:num w:numId="150" w16cid:durableId="1825124421">
    <w:abstractNumId w:val="146"/>
  </w:num>
  <w:num w:numId="151" w16cid:durableId="1618366275">
    <w:abstractNumId w:val="18"/>
  </w:num>
  <w:num w:numId="152" w16cid:durableId="657422133">
    <w:abstractNumId w:val="122"/>
  </w:num>
  <w:num w:numId="153" w16cid:durableId="294063569">
    <w:abstractNumId w:val="5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ola Ramírez  Guerrero">
    <w15:presenceInfo w15:providerId="AD" w15:userId="S::LC18280980@toluca.tecnm.mx::42077254-3ef0-412f-ac17-4c953a97f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84A67"/>
    <w:rsid w:val="0001248D"/>
    <w:rsid w:val="00013853"/>
    <w:rsid w:val="00031507"/>
    <w:rsid w:val="0005596E"/>
    <w:rsid w:val="000652BC"/>
    <w:rsid w:val="000840BA"/>
    <w:rsid w:val="00090328"/>
    <w:rsid w:val="00093576"/>
    <w:rsid w:val="000A7D99"/>
    <w:rsid w:val="000D0594"/>
    <w:rsid w:val="000F0E6C"/>
    <w:rsid w:val="000F3E4E"/>
    <w:rsid w:val="000F77BB"/>
    <w:rsid w:val="001044BF"/>
    <w:rsid w:val="00105AE3"/>
    <w:rsid w:val="001150AB"/>
    <w:rsid w:val="00123747"/>
    <w:rsid w:val="001351AC"/>
    <w:rsid w:val="00136263"/>
    <w:rsid w:val="00150345"/>
    <w:rsid w:val="001524D1"/>
    <w:rsid w:val="00155C56"/>
    <w:rsid w:val="001904F6"/>
    <w:rsid w:val="00194505"/>
    <w:rsid w:val="001A7D54"/>
    <w:rsid w:val="001B2404"/>
    <w:rsid w:val="001B2799"/>
    <w:rsid w:val="001B6C42"/>
    <w:rsid w:val="001B6E47"/>
    <w:rsid w:val="001C3B1C"/>
    <w:rsid w:val="001C69CF"/>
    <w:rsid w:val="001D0C26"/>
    <w:rsid w:val="001D415A"/>
    <w:rsid w:val="001E48DD"/>
    <w:rsid w:val="001E5B97"/>
    <w:rsid w:val="001E6F2A"/>
    <w:rsid w:val="001F2589"/>
    <w:rsid w:val="001F25D2"/>
    <w:rsid w:val="00203B84"/>
    <w:rsid w:val="00210716"/>
    <w:rsid w:val="00232EFC"/>
    <w:rsid w:val="00235BE6"/>
    <w:rsid w:val="0023655B"/>
    <w:rsid w:val="002575A4"/>
    <w:rsid w:val="00270FED"/>
    <w:rsid w:val="00272EDE"/>
    <w:rsid w:val="0027403D"/>
    <w:rsid w:val="0028133A"/>
    <w:rsid w:val="00293798"/>
    <w:rsid w:val="00295246"/>
    <w:rsid w:val="002B680F"/>
    <w:rsid w:val="002C1A1C"/>
    <w:rsid w:val="002C4565"/>
    <w:rsid w:val="002E22EB"/>
    <w:rsid w:val="002E69D5"/>
    <w:rsid w:val="002F0212"/>
    <w:rsid w:val="002F78AB"/>
    <w:rsid w:val="003204BF"/>
    <w:rsid w:val="00372ECF"/>
    <w:rsid w:val="003A1720"/>
    <w:rsid w:val="003B1419"/>
    <w:rsid w:val="003B1741"/>
    <w:rsid w:val="003B2D97"/>
    <w:rsid w:val="003C3FEC"/>
    <w:rsid w:val="003C64ED"/>
    <w:rsid w:val="003D1AFC"/>
    <w:rsid w:val="003D1D5D"/>
    <w:rsid w:val="003D3886"/>
    <w:rsid w:val="003E77E3"/>
    <w:rsid w:val="003F6C46"/>
    <w:rsid w:val="00416ABF"/>
    <w:rsid w:val="00422B45"/>
    <w:rsid w:val="00430B77"/>
    <w:rsid w:val="00450335"/>
    <w:rsid w:val="00455527"/>
    <w:rsid w:val="00463F5B"/>
    <w:rsid w:val="00470C7A"/>
    <w:rsid w:val="004739C9"/>
    <w:rsid w:val="00495A69"/>
    <w:rsid w:val="004A1EC7"/>
    <w:rsid w:val="004A2AB1"/>
    <w:rsid w:val="004B1535"/>
    <w:rsid w:val="004B4FC5"/>
    <w:rsid w:val="004C4151"/>
    <w:rsid w:val="004D0BC3"/>
    <w:rsid w:val="004D2AD0"/>
    <w:rsid w:val="004E4C2C"/>
    <w:rsid w:val="004F41B2"/>
    <w:rsid w:val="00500101"/>
    <w:rsid w:val="005113C0"/>
    <w:rsid w:val="00533B35"/>
    <w:rsid w:val="005359C4"/>
    <w:rsid w:val="0054192C"/>
    <w:rsid w:val="00545830"/>
    <w:rsid w:val="00550FD1"/>
    <w:rsid w:val="00552B83"/>
    <w:rsid w:val="00564E65"/>
    <w:rsid w:val="00575EAE"/>
    <w:rsid w:val="005919F9"/>
    <w:rsid w:val="00593351"/>
    <w:rsid w:val="005A01C9"/>
    <w:rsid w:val="005A1F2C"/>
    <w:rsid w:val="005A2E9F"/>
    <w:rsid w:val="005A653F"/>
    <w:rsid w:val="005C5B87"/>
    <w:rsid w:val="005E2411"/>
    <w:rsid w:val="005F06EF"/>
    <w:rsid w:val="005F7038"/>
    <w:rsid w:val="00607310"/>
    <w:rsid w:val="006239C8"/>
    <w:rsid w:val="00625992"/>
    <w:rsid w:val="00630B79"/>
    <w:rsid w:val="00631FA7"/>
    <w:rsid w:val="00635DDD"/>
    <w:rsid w:val="00651D27"/>
    <w:rsid w:val="00655276"/>
    <w:rsid w:val="0065653E"/>
    <w:rsid w:val="0065762F"/>
    <w:rsid w:val="0066597B"/>
    <w:rsid w:val="00667D87"/>
    <w:rsid w:val="0067209B"/>
    <w:rsid w:val="00675557"/>
    <w:rsid w:val="00684A67"/>
    <w:rsid w:val="0069488C"/>
    <w:rsid w:val="006A052E"/>
    <w:rsid w:val="006A222B"/>
    <w:rsid w:val="006A76FA"/>
    <w:rsid w:val="006B1DD0"/>
    <w:rsid w:val="006B50FF"/>
    <w:rsid w:val="006B6E7E"/>
    <w:rsid w:val="006C56A6"/>
    <w:rsid w:val="006C7A1E"/>
    <w:rsid w:val="006E1F23"/>
    <w:rsid w:val="006F2A33"/>
    <w:rsid w:val="006F2E5D"/>
    <w:rsid w:val="00700604"/>
    <w:rsid w:val="00700ECD"/>
    <w:rsid w:val="0070654D"/>
    <w:rsid w:val="00715ADE"/>
    <w:rsid w:val="00722DF0"/>
    <w:rsid w:val="0073315C"/>
    <w:rsid w:val="0074422F"/>
    <w:rsid w:val="00746B0D"/>
    <w:rsid w:val="00746F67"/>
    <w:rsid w:val="00747763"/>
    <w:rsid w:val="00750614"/>
    <w:rsid w:val="00773CDF"/>
    <w:rsid w:val="007803CD"/>
    <w:rsid w:val="007A2223"/>
    <w:rsid w:val="007C3739"/>
    <w:rsid w:val="007D6BFA"/>
    <w:rsid w:val="007E5B98"/>
    <w:rsid w:val="008070A6"/>
    <w:rsid w:val="00810AF2"/>
    <w:rsid w:val="0081768F"/>
    <w:rsid w:val="00831FE6"/>
    <w:rsid w:val="0083513F"/>
    <w:rsid w:val="00840FF7"/>
    <w:rsid w:val="008410CF"/>
    <w:rsid w:val="00845065"/>
    <w:rsid w:val="008463AA"/>
    <w:rsid w:val="0085071B"/>
    <w:rsid w:val="008515CD"/>
    <w:rsid w:val="00852BC8"/>
    <w:rsid w:val="008535AF"/>
    <w:rsid w:val="0087551B"/>
    <w:rsid w:val="00887F1D"/>
    <w:rsid w:val="0089277A"/>
    <w:rsid w:val="008A49AD"/>
    <w:rsid w:val="008B52B0"/>
    <w:rsid w:val="008D1599"/>
    <w:rsid w:val="008E18C8"/>
    <w:rsid w:val="008E64FB"/>
    <w:rsid w:val="00915D93"/>
    <w:rsid w:val="009246B5"/>
    <w:rsid w:val="00936247"/>
    <w:rsid w:val="00945763"/>
    <w:rsid w:val="009643D2"/>
    <w:rsid w:val="00995792"/>
    <w:rsid w:val="009A0631"/>
    <w:rsid w:val="009A3545"/>
    <w:rsid w:val="009A54D9"/>
    <w:rsid w:val="009B3451"/>
    <w:rsid w:val="009D09B8"/>
    <w:rsid w:val="009D1495"/>
    <w:rsid w:val="00A00B86"/>
    <w:rsid w:val="00A27707"/>
    <w:rsid w:val="00A44E83"/>
    <w:rsid w:val="00A52445"/>
    <w:rsid w:val="00A5597A"/>
    <w:rsid w:val="00A56CFF"/>
    <w:rsid w:val="00A60250"/>
    <w:rsid w:val="00A61D70"/>
    <w:rsid w:val="00A62198"/>
    <w:rsid w:val="00A81C1A"/>
    <w:rsid w:val="00AB4DE0"/>
    <w:rsid w:val="00AB61C1"/>
    <w:rsid w:val="00AD1937"/>
    <w:rsid w:val="00AD258E"/>
    <w:rsid w:val="00AE1B30"/>
    <w:rsid w:val="00AE2C51"/>
    <w:rsid w:val="00AF1384"/>
    <w:rsid w:val="00AF7832"/>
    <w:rsid w:val="00B10A7F"/>
    <w:rsid w:val="00B31DBB"/>
    <w:rsid w:val="00B40542"/>
    <w:rsid w:val="00B41012"/>
    <w:rsid w:val="00B53589"/>
    <w:rsid w:val="00B55C96"/>
    <w:rsid w:val="00B578A4"/>
    <w:rsid w:val="00B72EFC"/>
    <w:rsid w:val="00B7389D"/>
    <w:rsid w:val="00B74CC6"/>
    <w:rsid w:val="00B81696"/>
    <w:rsid w:val="00B82F41"/>
    <w:rsid w:val="00B96851"/>
    <w:rsid w:val="00B96CF4"/>
    <w:rsid w:val="00BA2A7A"/>
    <w:rsid w:val="00BA41E7"/>
    <w:rsid w:val="00BD0639"/>
    <w:rsid w:val="00BD0D52"/>
    <w:rsid w:val="00BE0FF3"/>
    <w:rsid w:val="00BE1F1F"/>
    <w:rsid w:val="00BE2E31"/>
    <w:rsid w:val="00BE7CFD"/>
    <w:rsid w:val="00C21FB5"/>
    <w:rsid w:val="00C22D20"/>
    <w:rsid w:val="00C24235"/>
    <w:rsid w:val="00C24AE2"/>
    <w:rsid w:val="00C56FFA"/>
    <w:rsid w:val="00C663E4"/>
    <w:rsid w:val="00C81918"/>
    <w:rsid w:val="00C84071"/>
    <w:rsid w:val="00C91780"/>
    <w:rsid w:val="00C95E0E"/>
    <w:rsid w:val="00CC705E"/>
    <w:rsid w:val="00CD520D"/>
    <w:rsid w:val="00CE5EB0"/>
    <w:rsid w:val="00CF659C"/>
    <w:rsid w:val="00D027D7"/>
    <w:rsid w:val="00D272A1"/>
    <w:rsid w:val="00D325CB"/>
    <w:rsid w:val="00D37846"/>
    <w:rsid w:val="00D42088"/>
    <w:rsid w:val="00D43BB2"/>
    <w:rsid w:val="00D5527C"/>
    <w:rsid w:val="00D74E4A"/>
    <w:rsid w:val="00D76CC9"/>
    <w:rsid w:val="00D770C5"/>
    <w:rsid w:val="00D875C3"/>
    <w:rsid w:val="00D97796"/>
    <w:rsid w:val="00DA128E"/>
    <w:rsid w:val="00DB65FB"/>
    <w:rsid w:val="00DC65F8"/>
    <w:rsid w:val="00DF0DA5"/>
    <w:rsid w:val="00E32345"/>
    <w:rsid w:val="00E33063"/>
    <w:rsid w:val="00E33FB3"/>
    <w:rsid w:val="00E34FEA"/>
    <w:rsid w:val="00E4454A"/>
    <w:rsid w:val="00E57656"/>
    <w:rsid w:val="00E70914"/>
    <w:rsid w:val="00E75B76"/>
    <w:rsid w:val="00E765D0"/>
    <w:rsid w:val="00E83A56"/>
    <w:rsid w:val="00E8602F"/>
    <w:rsid w:val="00E93C3A"/>
    <w:rsid w:val="00EB1D46"/>
    <w:rsid w:val="00EB35EC"/>
    <w:rsid w:val="00EB573F"/>
    <w:rsid w:val="00EB776C"/>
    <w:rsid w:val="00ED1C68"/>
    <w:rsid w:val="00EE3116"/>
    <w:rsid w:val="00F021BE"/>
    <w:rsid w:val="00F227DE"/>
    <w:rsid w:val="00F41CF7"/>
    <w:rsid w:val="00F66339"/>
    <w:rsid w:val="00F87C0D"/>
    <w:rsid w:val="00F94424"/>
    <w:rsid w:val="00F94FE6"/>
    <w:rsid w:val="00F97B87"/>
    <w:rsid w:val="00FA0388"/>
    <w:rsid w:val="00FA2703"/>
    <w:rsid w:val="00FB4A81"/>
    <w:rsid w:val="00FB7CD3"/>
    <w:rsid w:val="00FD4A8F"/>
    <w:rsid w:val="00FD4E8F"/>
    <w:rsid w:val="00FD54EA"/>
    <w:rsid w:val="00FE5682"/>
    <w:rsid w:val="01C5AF30"/>
    <w:rsid w:val="1097B0EE"/>
    <w:rsid w:val="11DE073E"/>
    <w:rsid w:val="24A52D21"/>
    <w:rsid w:val="291665AC"/>
    <w:rsid w:val="337601DB"/>
    <w:rsid w:val="47A9EEAB"/>
    <w:rsid w:val="48320667"/>
    <w:rsid w:val="5ADA09BD"/>
    <w:rsid w:val="5CA9D697"/>
    <w:rsid w:val="64A67F31"/>
    <w:rsid w:val="76BF64AA"/>
    <w:rsid w:val="77577E5E"/>
    <w:rsid w:val="7852E3AC"/>
    <w:rsid w:val="7A119C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5F0AD713"/>
  <w15:docId w15:val="{C0422D8E-82AA-4F25-ACFB-B599BAC5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3CDF"/>
    <w:pPr>
      <w:keepNext/>
      <w:keepLines/>
      <w:numPr>
        <w:numId w:val="3"/>
      </w:numPr>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A00B86"/>
    <w:pPr>
      <w:keepNext/>
      <w:keepLines/>
      <w:numPr>
        <w:ilvl w:val="1"/>
        <w:numId w:val="3"/>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F94424"/>
    <w:pPr>
      <w:keepNext/>
      <w:keepLines/>
      <w:numPr>
        <w:ilvl w:val="2"/>
        <w:numId w:val="3"/>
      </w:numPr>
      <w:spacing w:before="40" w:after="0"/>
      <w:outlineLvl w:val="2"/>
    </w:pPr>
    <w:rPr>
      <w:rFonts w:ascii="Arial" w:eastAsiaTheme="majorEastAsia" w:hAnsi="Arial" w:cstheme="majorBidi"/>
      <w:b/>
      <w:color w:val="000000" w:themeColor="text1"/>
      <w:sz w:val="26"/>
      <w:szCs w:val="24"/>
    </w:rPr>
  </w:style>
  <w:style w:type="paragraph" w:styleId="Ttulo4">
    <w:name w:val="heading 4"/>
    <w:basedOn w:val="Normal"/>
    <w:next w:val="Normal"/>
    <w:link w:val="Ttulo4Car"/>
    <w:uiPriority w:val="9"/>
    <w:semiHidden/>
    <w:unhideWhenUsed/>
    <w:qFormat/>
    <w:rsid w:val="00AF783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803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84A6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684A67"/>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87C0D"/>
    <w:pPr>
      <w:ind w:left="720"/>
      <w:contextualSpacing/>
    </w:pPr>
  </w:style>
  <w:style w:type="character" w:styleId="Hipervnculo">
    <w:name w:val="Hyperlink"/>
    <w:basedOn w:val="Fuentedeprrafopredeter"/>
    <w:uiPriority w:val="99"/>
    <w:unhideWhenUsed/>
    <w:rsid w:val="00F87C0D"/>
    <w:rPr>
      <w:color w:val="0563C1" w:themeColor="hyperlink"/>
      <w:u w:val="single"/>
    </w:rPr>
  </w:style>
  <w:style w:type="paragraph" w:styleId="Sinespaciado">
    <w:name w:val="No Spacing"/>
    <w:uiPriority w:val="1"/>
    <w:qFormat/>
    <w:rsid w:val="00F87C0D"/>
    <w:pPr>
      <w:spacing w:after="0" w:line="240" w:lineRule="auto"/>
    </w:pPr>
  </w:style>
  <w:style w:type="character" w:customStyle="1" w:styleId="Ttulo1Car">
    <w:name w:val="Título 1 Car"/>
    <w:basedOn w:val="Fuentedeprrafopredeter"/>
    <w:link w:val="Ttulo1"/>
    <w:uiPriority w:val="9"/>
    <w:rsid w:val="00773CDF"/>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3204BF"/>
    <w:pPr>
      <w:outlineLvl w:val="9"/>
    </w:pPr>
    <w:rPr>
      <w:lang w:eastAsia="es-MX"/>
    </w:rPr>
  </w:style>
  <w:style w:type="paragraph" w:styleId="TDC1">
    <w:name w:val="toc 1"/>
    <w:basedOn w:val="Normal"/>
    <w:next w:val="Normal"/>
    <w:autoRedefine/>
    <w:uiPriority w:val="39"/>
    <w:unhideWhenUsed/>
    <w:rsid w:val="004F41B2"/>
    <w:pPr>
      <w:spacing w:after="100"/>
    </w:pPr>
    <w:rPr>
      <w:rFonts w:ascii="Arial" w:hAnsi="Arial"/>
      <w:sz w:val="24"/>
    </w:rPr>
  </w:style>
  <w:style w:type="character" w:customStyle="1" w:styleId="Ttulo2Car">
    <w:name w:val="Título 2 Car"/>
    <w:basedOn w:val="Fuentedeprrafopredeter"/>
    <w:link w:val="Ttulo2"/>
    <w:uiPriority w:val="9"/>
    <w:rsid w:val="00A00B86"/>
    <w:rPr>
      <w:rFonts w:ascii="Arial" w:eastAsiaTheme="majorEastAsia" w:hAnsi="Arial" w:cstheme="majorBidi"/>
      <w:b/>
      <w:color w:val="000000" w:themeColor="text1"/>
      <w:sz w:val="26"/>
      <w:szCs w:val="26"/>
    </w:rPr>
  </w:style>
  <w:style w:type="numbering" w:customStyle="1" w:styleId="Nuevoestilo1">
    <w:name w:val="Nuevo estilo 1"/>
    <w:uiPriority w:val="99"/>
    <w:rsid w:val="00655276"/>
    <w:pPr>
      <w:numPr>
        <w:numId w:val="3"/>
      </w:numPr>
    </w:pPr>
  </w:style>
  <w:style w:type="paragraph" w:styleId="TDC2">
    <w:name w:val="toc 2"/>
    <w:basedOn w:val="Normal"/>
    <w:next w:val="Normal"/>
    <w:autoRedefine/>
    <w:uiPriority w:val="39"/>
    <w:unhideWhenUsed/>
    <w:rsid w:val="004F41B2"/>
    <w:pPr>
      <w:spacing w:after="100"/>
      <w:ind w:left="220"/>
    </w:pPr>
    <w:rPr>
      <w:rFonts w:ascii="Arial" w:hAnsi="Arial"/>
      <w:color w:val="000000" w:themeColor="text1"/>
      <w:sz w:val="24"/>
    </w:rPr>
  </w:style>
  <w:style w:type="character" w:customStyle="1" w:styleId="Ttulo3Car">
    <w:name w:val="Título 3 Car"/>
    <w:basedOn w:val="Fuentedeprrafopredeter"/>
    <w:link w:val="Ttulo3"/>
    <w:uiPriority w:val="9"/>
    <w:rsid w:val="00F94424"/>
    <w:rPr>
      <w:rFonts w:ascii="Arial" w:eastAsiaTheme="majorEastAsia" w:hAnsi="Arial" w:cstheme="majorBidi"/>
      <w:b/>
      <w:color w:val="000000" w:themeColor="text1"/>
      <w:sz w:val="26"/>
      <w:szCs w:val="24"/>
    </w:rPr>
  </w:style>
  <w:style w:type="paragraph" w:styleId="Ttulo">
    <w:name w:val="Title"/>
    <w:aliases w:val="Titulo sin numeracion"/>
    <w:basedOn w:val="Normal"/>
    <w:next w:val="Normal"/>
    <w:link w:val="TtuloCar"/>
    <w:uiPriority w:val="10"/>
    <w:qFormat/>
    <w:rsid w:val="00093576"/>
    <w:pPr>
      <w:spacing w:after="0" w:line="240" w:lineRule="auto"/>
      <w:contextualSpacing/>
    </w:pPr>
    <w:rPr>
      <w:rFonts w:ascii="Arial" w:eastAsiaTheme="majorEastAsia" w:hAnsi="Arial" w:cstheme="majorBidi"/>
      <w:b/>
      <w:color w:val="000000" w:themeColor="text1"/>
      <w:spacing w:val="-10"/>
      <w:kern w:val="28"/>
      <w:sz w:val="28"/>
      <w:szCs w:val="56"/>
    </w:rPr>
  </w:style>
  <w:style w:type="character" w:customStyle="1" w:styleId="TtuloCar">
    <w:name w:val="Título Car"/>
    <w:aliases w:val="Titulo sin numeracion Car"/>
    <w:basedOn w:val="Fuentedeprrafopredeter"/>
    <w:link w:val="Ttulo"/>
    <w:uiPriority w:val="10"/>
    <w:rsid w:val="00093576"/>
    <w:rPr>
      <w:rFonts w:ascii="Arial" w:eastAsiaTheme="majorEastAsia" w:hAnsi="Arial" w:cstheme="majorBidi"/>
      <w:b/>
      <w:color w:val="000000" w:themeColor="text1"/>
      <w:spacing w:val="-10"/>
      <w:kern w:val="28"/>
      <w:sz w:val="28"/>
      <w:szCs w:val="56"/>
    </w:rPr>
  </w:style>
  <w:style w:type="paragraph" w:styleId="Encabezado">
    <w:name w:val="header"/>
    <w:basedOn w:val="Normal"/>
    <w:link w:val="EncabezadoCar"/>
    <w:uiPriority w:val="99"/>
    <w:unhideWhenUsed/>
    <w:rsid w:val="00700ECD"/>
    <w:pPr>
      <w:tabs>
        <w:tab w:val="center" w:pos="4419"/>
        <w:tab w:val="right" w:pos="8838"/>
      </w:tabs>
      <w:spacing w:after="0" w:line="240" w:lineRule="auto"/>
    </w:pPr>
  </w:style>
  <w:style w:type="paragraph" w:styleId="Tabladeilustraciones">
    <w:name w:val="table of figures"/>
    <w:aliases w:val="Índice de figuras"/>
    <w:basedOn w:val="Normal"/>
    <w:next w:val="Normal"/>
    <w:uiPriority w:val="99"/>
    <w:unhideWhenUsed/>
    <w:rsid w:val="00700ECD"/>
    <w:pPr>
      <w:spacing w:after="0"/>
    </w:pPr>
    <w:rPr>
      <w:rFonts w:ascii="Arial" w:hAnsi="Arial"/>
      <w:sz w:val="24"/>
    </w:rPr>
  </w:style>
  <w:style w:type="character" w:customStyle="1" w:styleId="EncabezadoCar">
    <w:name w:val="Encabezado Car"/>
    <w:basedOn w:val="Fuentedeprrafopredeter"/>
    <w:link w:val="Encabezado"/>
    <w:uiPriority w:val="99"/>
    <w:rsid w:val="00700ECD"/>
  </w:style>
  <w:style w:type="paragraph" w:styleId="Piedepgina">
    <w:name w:val="footer"/>
    <w:basedOn w:val="Normal"/>
    <w:link w:val="PiedepginaCar"/>
    <w:uiPriority w:val="99"/>
    <w:unhideWhenUsed/>
    <w:rsid w:val="00700E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0ECD"/>
  </w:style>
  <w:style w:type="paragraph" w:styleId="Textodeglobo">
    <w:name w:val="Balloon Text"/>
    <w:basedOn w:val="Normal"/>
    <w:link w:val="TextodegloboCar"/>
    <w:uiPriority w:val="99"/>
    <w:semiHidden/>
    <w:unhideWhenUsed/>
    <w:rsid w:val="00B10A7F"/>
    <w:pPr>
      <w:spacing w:after="0" w:line="240" w:lineRule="auto"/>
    </w:pPr>
    <w:rPr>
      <w:rFonts w:ascii="Segoe UI" w:hAnsi="Segoe UI" w:cs="Segoe UI"/>
      <w:sz w:val="18"/>
      <w:szCs w:val="18"/>
    </w:rPr>
  </w:style>
  <w:style w:type="paragraph" w:styleId="TDC3">
    <w:name w:val="toc 3"/>
    <w:basedOn w:val="Normal"/>
    <w:next w:val="Normal"/>
    <w:autoRedefine/>
    <w:uiPriority w:val="39"/>
    <w:unhideWhenUsed/>
    <w:rsid w:val="004F41B2"/>
    <w:pPr>
      <w:spacing w:after="100"/>
      <w:ind w:left="440"/>
    </w:pPr>
    <w:rPr>
      <w:rFonts w:ascii="Arial" w:hAnsi="Arial"/>
      <w:color w:val="000000" w:themeColor="text1"/>
      <w:sz w:val="24"/>
    </w:rPr>
  </w:style>
  <w:style w:type="character" w:customStyle="1" w:styleId="TextodegloboCar">
    <w:name w:val="Texto de globo Car"/>
    <w:basedOn w:val="Fuentedeprrafopredeter"/>
    <w:link w:val="Textodeglobo"/>
    <w:uiPriority w:val="99"/>
    <w:semiHidden/>
    <w:rsid w:val="00B10A7F"/>
    <w:rPr>
      <w:rFonts w:ascii="Segoe UI" w:hAnsi="Segoe UI" w:cs="Segoe UI"/>
      <w:sz w:val="18"/>
      <w:szCs w:val="18"/>
    </w:rPr>
  </w:style>
  <w:style w:type="paragraph" w:styleId="NormalWeb">
    <w:name w:val="Normal (Web)"/>
    <w:basedOn w:val="Normal"/>
    <w:uiPriority w:val="99"/>
    <w:semiHidden/>
    <w:unhideWhenUsed/>
    <w:rsid w:val="00F9442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4Car">
    <w:name w:val="Título 4 Car"/>
    <w:basedOn w:val="Fuentedeprrafopredeter"/>
    <w:link w:val="Ttulo4"/>
    <w:uiPriority w:val="9"/>
    <w:semiHidden/>
    <w:rsid w:val="00AF7832"/>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700604"/>
    <w:rPr>
      <w:color w:val="605E5C"/>
      <w:shd w:val="clear" w:color="auto" w:fill="E1DFDD"/>
    </w:rPr>
  </w:style>
  <w:style w:type="paragraph" w:styleId="Descripcin">
    <w:name w:val="caption"/>
    <w:basedOn w:val="Normal"/>
    <w:next w:val="Normal"/>
    <w:uiPriority w:val="35"/>
    <w:unhideWhenUsed/>
    <w:qFormat/>
    <w:rsid w:val="002F0212"/>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AD1937"/>
    <w:rPr>
      <w:color w:val="666666"/>
    </w:rPr>
  </w:style>
  <w:style w:type="character" w:styleId="nfasis">
    <w:name w:val="Emphasis"/>
    <w:basedOn w:val="Fuentedeprrafopredeter"/>
    <w:uiPriority w:val="20"/>
    <w:qFormat/>
    <w:rsid w:val="0074422F"/>
    <w:rPr>
      <w:i/>
      <w:iCs/>
    </w:rPr>
  </w:style>
  <w:style w:type="character" w:styleId="Textoennegrita">
    <w:name w:val="Strong"/>
    <w:basedOn w:val="Fuentedeprrafopredeter"/>
    <w:uiPriority w:val="22"/>
    <w:qFormat/>
    <w:rsid w:val="001B6E47"/>
    <w:rPr>
      <w:b/>
      <w:bCs/>
    </w:rPr>
  </w:style>
  <w:style w:type="character" w:customStyle="1" w:styleId="katex-mathml">
    <w:name w:val="katex-mathml"/>
    <w:basedOn w:val="Fuentedeprrafopredeter"/>
    <w:rsid w:val="001B6E47"/>
  </w:style>
  <w:style w:type="character" w:customStyle="1" w:styleId="mord">
    <w:name w:val="mord"/>
    <w:basedOn w:val="Fuentedeprrafopredeter"/>
    <w:rsid w:val="001B6E47"/>
  </w:style>
  <w:style w:type="character" w:customStyle="1" w:styleId="mbin">
    <w:name w:val="mbin"/>
    <w:basedOn w:val="Fuentedeprrafopredeter"/>
    <w:rsid w:val="002B680F"/>
  </w:style>
  <w:style w:type="character" w:customStyle="1" w:styleId="vlist-s">
    <w:name w:val="vlist-s"/>
    <w:basedOn w:val="Fuentedeprrafopredeter"/>
    <w:rsid w:val="002B680F"/>
  </w:style>
  <w:style w:type="character" w:customStyle="1" w:styleId="mrel">
    <w:name w:val="mrel"/>
    <w:basedOn w:val="Fuentedeprrafopredeter"/>
    <w:rsid w:val="002B680F"/>
  </w:style>
  <w:style w:type="character" w:customStyle="1" w:styleId="Ttulo5Car">
    <w:name w:val="Título 5 Car"/>
    <w:basedOn w:val="Fuentedeprrafopredeter"/>
    <w:link w:val="Ttulo5"/>
    <w:uiPriority w:val="9"/>
    <w:semiHidden/>
    <w:rsid w:val="007803CD"/>
    <w:rPr>
      <w:rFonts w:asciiTheme="majorHAnsi" w:eastAsiaTheme="majorEastAsia" w:hAnsiTheme="majorHAnsi" w:cstheme="majorBidi"/>
      <w:color w:val="2E74B5" w:themeColor="accent1" w:themeShade="BF"/>
    </w:rPr>
  </w:style>
  <w:style w:type="character" w:customStyle="1" w:styleId="mpunct">
    <w:name w:val="mpunct"/>
    <w:basedOn w:val="Fuentedeprrafopredeter"/>
    <w:rsid w:val="007803CD"/>
  </w:style>
  <w:style w:type="table" w:styleId="Tablaconcuadrcula4-nfasis4">
    <w:name w:val="Grid Table 4 Accent 4"/>
    <w:basedOn w:val="Tablanormal"/>
    <w:uiPriority w:val="49"/>
    <w:rsid w:val="0029524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2F78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310">
      <w:bodyDiv w:val="1"/>
      <w:marLeft w:val="0"/>
      <w:marRight w:val="0"/>
      <w:marTop w:val="0"/>
      <w:marBottom w:val="0"/>
      <w:divBdr>
        <w:top w:val="none" w:sz="0" w:space="0" w:color="auto"/>
        <w:left w:val="none" w:sz="0" w:space="0" w:color="auto"/>
        <w:bottom w:val="none" w:sz="0" w:space="0" w:color="auto"/>
        <w:right w:val="none" w:sz="0" w:space="0" w:color="auto"/>
      </w:divBdr>
    </w:div>
    <w:div w:id="4285865">
      <w:bodyDiv w:val="1"/>
      <w:marLeft w:val="0"/>
      <w:marRight w:val="0"/>
      <w:marTop w:val="0"/>
      <w:marBottom w:val="0"/>
      <w:divBdr>
        <w:top w:val="none" w:sz="0" w:space="0" w:color="auto"/>
        <w:left w:val="none" w:sz="0" w:space="0" w:color="auto"/>
        <w:bottom w:val="none" w:sz="0" w:space="0" w:color="auto"/>
        <w:right w:val="none" w:sz="0" w:space="0" w:color="auto"/>
      </w:divBdr>
    </w:div>
    <w:div w:id="17631129">
      <w:bodyDiv w:val="1"/>
      <w:marLeft w:val="0"/>
      <w:marRight w:val="0"/>
      <w:marTop w:val="0"/>
      <w:marBottom w:val="0"/>
      <w:divBdr>
        <w:top w:val="none" w:sz="0" w:space="0" w:color="auto"/>
        <w:left w:val="none" w:sz="0" w:space="0" w:color="auto"/>
        <w:bottom w:val="none" w:sz="0" w:space="0" w:color="auto"/>
        <w:right w:val="none" w:sz="0" w:space="0" w:color="auto"/>
      </w:divBdr>
    </w:div>
    <w:div w:id="23335696">
      <w:bodyDiv w:val="1"/>
      <w:marLeft w:val="0"/>
      <w:marRight w:val="0"/>
      <w:marTop w:val="0"/>
      <w:marBottom w:val="0"/>
      <w:divBdr>
        <w:top w:val="none" w:sz="0" w:space="0" w:color="auto"/>
        <w:left w:val="none" w:sz="0" w:space="0" w:color="auto"/>
        <w:bottom w:val="none" w:sz="0" w:space="0" w:color="auto"/>
        <w:right w:val="none" w:sz="0" w:space="0" w:color="auto"/>
      </w:divBdr>
      <w:divsChild>
        <w:div w:id="1485389471">
          <w:marLeft w:val="0"/>
          <w:marRight w:val="0"/>
          <w:marTop w:val="0"/>
          <w:marBottom w:val="0"/>
          <w:divBdr>
            <w:top w:val="none" w:sz="0" w:space="0" w:color="auto"/>
            <w:left w:val="none" w:sz="0" w:space="0" w:color="auto"/>
            <w:bottom w:val="none" w:sz="0" w:space="0" w:color="auto"/>
            <w:right w:val="none" w:sz="0" w:space="0" w:color="auto"/>
          </w:divBdr>
          <w:divsChild>
            <w:div w:id="444816199">
              <w:marLeft w:val="0"/>
              <w:marRight w:val="0"/>
              <w:marTop w:val="0"/>
              <w:marBottom w:val="0"/>
              <w:divBdr>
                <w:top w:val="none" w:sz="0" w:space="0" w:color="auto"/>
                <w:left w:val="none" w:sz="0" w:space="0" w:color="auto"/>
                <w:bottom w:val="none" w:sz="0" w:space="0" w:color="auto"/>
                <w:right w:val="none" w:sz="0" w:space="0" w:color="auto"/>
              </w:divBdr>
              <w:divsChild>
                <w:div w:id="1411318711">
                  <w:marLeft w:val="0"/>
                  <w:marRight w:val="0"/>
                  <w:marTop w:val="0"/>
                  <w:marBottom w:val="0"/>
                  <w:divBdr>
                    <w:top w:val="none" w:sz="0" w:space="0" w:color="auto"/>
                    <w:left w:val="none" w:sz="0" w:space="0" w:color="auto"/>
                    <w:bottom w:val="none" w:sz="0" w:space="0" w:color="auto"/>
                    <w:right w:val="none" w:sz="0" w:space="0" w:color="auto"/>
                  </w:divBdr>
                  <w:divsChild>
                    <w:div w:id="732585709">
                      <w:marLeft w:val="0"/>
                      <w:marRight w:val="0"/>
                      <w:marTop w:val="0"/>
                      <w:marBottom w:val="0"/>
                      <w:divBdr>
                        <w:top w:val="none" w:sz="0" w:space="0" w:color="auto"/>
                        <w:left w:val="none" w:sz="0" w:space="0" w:color="auto"/>
                        <w:bottom w:val="none" w:sz="0" w:space="0" w:color="auto"/>
                        <w:right w:val="none" w:sz="0" w:space="0" w:color="auto"/>
                      </w:divBdr>
                      <w:divsChild>
                        <w:div w:id="799300759">
                          <w:marLeft w:val="0"/>
                          <w:marRight w:val="0"/>
                          <w:marTop w:val="0"/>
                          <w:marBottom w:val="0"/>
                          <w:divBdr>
                            <w:top w:val="none" w:sz="0" w:space="0" w:color="auto"/>
                            <w:left w:val="none" w:sz="0" w:space="0" w:color="auto"/>
                            <w:bottom w:val="none" w:sz="0" w:space="0" w:color="auto"/>
                            <w:right w:val="none" w:sz="0" w:space="0" w:color="auto"/>
                          </w:divBdr>
                          <w:divsChild>
                            <w:div w:id="7389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33268">
      <w:bodyDiv w:val="1"/>
      <w:marLeft w:val="0"/>
      <w:marRight w:val="0"/>
      <w:marTop w:val="0"/>
      <w:marBottom w:val="0"/>
      <w:divBdr>
        <w:top w:val="none" w:sz="0" w:space="0" w:color="auto"/>
        <w:left w:val="none" w:sz="0" w:space="0" w:color="auto"/>
        <w:bottom w:val="none" w:sz="0" w:space="0" w:color="auto"/>
        <w:right w:val="none" w:sz="0" w:space="0" w:color="auto"/>
      </w:divBdr>
    </w:div>
    <w:div w:id="35470642">
      <w:bodyDiv w:val="1"/>
      <w:marLeft w:val="0"/>
      <w:marRight w:val="0"/>
      <w:marTop w:val="0"/>
      <w:marBottom w:val="0"/>
      <w:divBdr>
        <w:top w:val="none" w:sz="0" w:space="0" w:color="auto"/>
        <w:left w:val="none" w:sz="0" w:space="0" w:color="auto"/>
        <w:bottom w:val="none" w:sz="0" w:space="0" w:color="auto"/>
        <w:right w:val="none" w:sz="0" w:space="0" w:color="auto"/>
      </w:divBdr>
    </w:div>
    <w:div w:id="44648607">
      <w:bodyDiv w:val="1"/>
      <w:marLeft w:val="0"/>
      <w:marRight w:val="0"/>
      <w:marTop w:val="0"/>
      <w:marBottom w:val="0"/>
      <w:divBdr>
        <w:top w:val="none" w:sz="0" w:space="0" w:color="auto"/>
        <w:left w:val="none" w:sz="0" w:space="0" w:color="auto"/>
        <w:bottom w:val="none" w:sz="0" w:space="0" w:color="auto"/>
        <w:right w:val="none" w:sz="0" w:space="0" w:color="auto"/>
      </w:divBdr>
    </w:div>
    <w:div w:id="57869616">
      <w:bodyDiv w:val="1"/>
      <w:marLeft w:val="0"/>
      <w:marRight w:val="0"/>
      <w:marTop w:val="0"/>
      <w:marBottom w:val="0"/>
      <w:divBdr>
        <w:top w:val="none" w:sz="0" w:space="0" w:color="auto"/>
        <w:left w:val="none" w:sz="0" w:space="0" w:color="auto"/>
        <w:bottom w:val="none" w:sz="0" w:space="0" w:color="auto"/>
        <w:right w:val="none" w:sz="0" w:space="0" w:color="auto"/>
      </w:divBdr>
    </w:div>
    <w:div w:id="60565680">
      <w:bodyDiv w:val="1"/>
      <w:marLeft w:val="0"/>
      <w:marRight w:val="0"/>
      <w:marTop w:val="0"/>
      <w:marBottom w:val="0"/>
      <w:divBdr>
        <w:top w:val="none" w:sz="0" w:space="0" w:color="auto"/>
        <w:left w:val="none" w:sz="0" w:space="0" w:color="auto"/>
        <w:bottom w:val="none" w:sz="0" w:space="0" w:color="auto"/>
        <w:right w:val="none" w:sz="0" w:space="0" w:color="auto"/>
      </w:divBdr>
    </w:div>
    <w:div w:id="64186257">
      <w:bodyDiv w:val="1"/>
      <w:marLeft w:val="0"/>
      <w:marRight w:val="0"/>
      <w:marTop w:val="0"/>
      <w:marBottom w:val="0"/>
      <w:divBdr>
        <w:top w:val="none" w:sz="0" w:space="0" w:color="auto"/>
        <w:left w:val="none" w:sz="0" w:space="0" w:color="auto"/>
        <w:bottom w:val="none" w:sz="0" w:space="0" w:color="auto"/>
        <w:right w:val="none" w:sz="0" w:space="0" w:color="auto"/>
      </w:divBdr>
    </w:div>
    <w:div w:id="64495152">
      <w:bodyDiv w:val="1"/>
      <w:marLeft w:val="0"/>
      <w:marRight w:val="0"/>
      <w:marTop w:val="0"/>
      <w:marBottom w:val="0"/>
      <w:divBdr>
        <w:top w:val="none" w:sz="0" w:space="0" w:color="auto"/>
        <w:left w:val="none" w:sz="0" w:space="0" w:color="auto"/>
        <w:bottom w:val="none" w:sz="0" w:space="0" w:color="auto"/>
        <w:right w:val="none" w:sz="0" w:space="0" w:color="auto"/>
      </w:divBdr>
    </w:div>
    <w:div w:id="68817418">
      <w:bodyDiv w:val="1"/>
      <w:marLeft w:val="0"/>
      <w:marRight w:val="0"/>
      <w:marTop w:val="0"/>
      <w:marBottom w:val="0"/>
      <w:divBdr>
        <w:top w:val="none" w:sz="0" w:space="0" w:color="auto"/>
        <w:left w:val="none" w:sz="0" w:space="0" w:color="auto"/>
        <w:bottom w:val="none" w:sz="0" w:space="0" w:color="auto"/>
        <w:right w:val="none" w:sz="0" w:space="0" w:color="auto"/>
      </w:divBdr>
    </w:div>
    <w:div w:id="74015114">
      <w:bodyDiv w:val="1"/>
      <w:marLeft w:val="0"/>
      <w:marRight w:val="0"/>
      <w:marTop w:val="0"/>
      <w:marBottom w:val="0"/>
      <w:divBdr>
        <w:top w:val="none" w:sz="0" w:space="0" w:color="auto"/>
        <w:left w:val="none" w:sz="0" w:space="0" w:color="auto"/>
        <w:bottom w:val="none" w:sz="0" w:space="0" w:color="auto"/>
        <w:right w:val="none" w:sz="0" w:space="0" w:color="auto"/>
      </w:divBdr>
    </w:div>
    <w:div w:id="84109447">
      <w:bodyDiv w:val="1"/>
      <w:marLeft w:val="0"/>
      <w:marRight w:val="0"/>
      <w:marTop w:val="0"/>
      <w:marBottom w:val="0"/>
      <w:divBdr>
        <w:top w:val="none" w:sz="0" w:space="0" w:color="auto"/>
        <w:left w:val="none" w:sz="0" w:space="0" w:color="auto"/>
        <w:bottom w:val="none" w:sz="0" w:space="0" w:color="auto"/>
        <w:right w:val="none" w:sz="0" w:space="0" w:color="auto"/>
      </w:divBdr>
    </w:div>
    <w:div w:id="101457489">
      <w:bodyDiv w:val="1"/>
      <w:marLeft w:val="0"/>
      <w:marRight w:val="0"/>
      <w:marTop w:val="0"/>
      <w:marBottom w:val="0"/>
      <w:divBdr>
        <w:top w:val="none" w:sz="0" w:space="0" w:color="auto"/>
        <w:left w:val="none" w:sz="0" w:space="0" w:color="auto"/>
        <w:bottom w:val="none" w:sz="0" w:space="0" w:color="auto"/>
        <w:right w:val="none" w:sz="0" w:space="0" w:color="auto"/>
      </w:divBdr>
    </w:div>
    <w:div w:id="107937812">
      <w:bodyDiv w:val="1"/>
      <w:marLeft w:val="0"/>
      <w:marRight w:val="0"/>
      <w:marTop w:val="0"/>
      <w:marBottom w:val="0"/>
      <w:divBdr>
        <w:top w:val="none" w:sz="0" w:space="0" w:color="auto"/>
        <w:left w:val="none" w:sz="0" w:space="0" w:color="auto"/>
        <w:bottom w:val="none" w:sz="0" w:space="0" w:color="auto"/>
        <w:right w:val="none" w:sz="0" w:space="0" w:color="auto"/>
      </w:divBdr>
    </w:div>
    <w:div w:id="112020068">
      <w:bodyDiv w:val="1"/>
      <w:marLeft w:val="0"/>
      <w:marRight w:val="0"/>
      <w:marTop w:val="0"/>
      <w:marBottom w:val="0"/>
      <w:divBdr>
        <w:top w:val="none" w:sz="0" w:space="0" w:color="auto"/>
        <w:left w:val="none" w:sz="0" w:space="0" w:color="auto"/>
        <w:bottom w:val="none" w:sz="0" w:space="0" w:color="auto"/>
        <w:right w:val="none" w:sz="0" w:space="0" w:color="auto"/>
      </w:divBdr>
    </w:div>
    <w:div w:id="120156303">
      <w:bodyDiv w:val="1"/>
      <w:marLeft w:val="0"/>
      <w:marRight w:val="0"/>
      <w:marTop w:val="0"/>
      <w:marBottom w:val="0"/>
      <w:divBdr>
        <w:top w:val="none" w:sz="0" w:space="0" w:color="auto"/>
        <w:left w:val="none" w:sz="0" w:space="0" w:color="auto"/>
        <w:bottom w:val="none" w:sz="0" w:space="0" w:color="auto"/>
        <w:right w:val="none" w:sz="0" w:space="0" w:color="auto"/>
      </w:divBdr>
    </w:div>
    <w:div w:id="142085774">
      <w:bodyDiv w:val="1"/>
      <w:marLeft w:val="0"/>
      <w:marRight w:val="0"/>
      <w:marTop w:val="0"/>
      <w:marBottom w:val="0"/>
      <w:divBdr>
        <w:top w:val="none" w:sz="0" w:space="0" w:color="auto"/>
        <w:left w:val="none" w:sz="0" w:space="0" w:color="auto"/>
        <w:bottom w:val="none" w:sz="0" w:space="0" w:color="auto"/>
        <w:right w:val="none" w:sz="0" w:space="0" w:color="auto"/>
      </w:divBdr>
    </w:div>
    <w:div w:id="146750208">
      <w:bodyDiv w:val="1"/>
      <w:marLeft w:val="0"/>
      <w:marRight w:val="0"/>
      <w:marTop w:val="0"/>
      <w:marBottom w:val="0"/>
      <w:divBdr>
        <w:top w:val="none" w:sz="0" w:space="0" w:color="auto"/>
        <w:left w:val="none" w:sz="0" w:space="0" w:color="auto"/>
        <w:bottom w:val="none" w:sz="0" w:space="0" w:color="auto"/>
        <w:right w:val="none" w:sz="0" w:space="0" w:color="auto"/>
      </w:divBdr>
    </w:div>
    <w:div w:id="149640696">
      <w:bodyDiv w:val="1"/>
      <w:marLeft w:val="0"/>
      <w:marRight w:val="0"/>
      <w:marTop w:val="0"/>
      <w:marBottom w:val="0"/>
      <w:divBdr>
        <w:top w:val="none" w:sz="0" w:space="0" w:color="auto"/>
        <w:left w:val="none" w:sz="0" w:space="0" w:color="auto"/>
        <w:bottom w:val="none" w:sz="0" w:space="0" w:color="auto"/>
        <w:right w:val="none" w:sz="0" w:space="0" w:color="auto"/>
      </w:divBdr>
    </w:div>
    <w:div w:id="167907245">
      <w:bodyDiv w:val="1"/>
      <w:marLeft w:val="0"/>
      <w:marRight w:val="0"/>
      <w:marTop w:val="0"/>
      <w:marBottom w:val="0"/>
      <w:divBdr>
        <w:top w:val="none" w:sz="0" w:space="0" w:color="auto"/>
        <w:left w:val="none" w:sz="0" w:space="0" w:color="auto"/>
        <w:bottom w:val="none" w:sz="0" w:space="0" w:color="auto"/>
        <w:right w:val="none" w:sz="0" w:space="0" w:color="auto"/>
      </w:divBdr>
    </w:div>
    <w:div w:id="173036001">
      <w:bodyDiv w:val="1"/>
      <w:marLeft w:val="0"/>
      <w:marRight w:val="0"/>
      <w:marTop w:val="0"/>
      <w:marBottom w:val="0"/>
      <w:divBdr>
        <w:top w:val="none" w:sz="0" w:space="0" w:color="auto"/>
        <w:left w:val="none" w:sz="0" w:space="0" w:color="auto"/>
        <w:bottom w:val="none" w:sz="0" w:space="0" w:color="auto"/>
        <w:right w:val="none" w:sz="0" w:space="0" w:color="auto"/>
      </w:divBdr>
    </w:div>
    <w:div w:id="200289257">
      <w:bodyDiv w:val="1"/>
      <w:marLeft w:val="0"/>
      <w:marRight w:val="0"/>
      <w:marTop w:val="0"/>
      <w:marBottom w:val="0"/>
      <w:divBdr>
        <w:top w:val="none" w:sz="0" w:space="0" w:color="auto"/>
        <w:left w:val="none" w:sz="0" w:space="0" w:color="auto"/>
        <w:bottom w:val="none" w:sz="0" w:space="0" w:color="auto"/>
        <w:right w:val="none" w:sz="0" w:space="0" w:color="auto"/>
      </w:divBdr>
    </w:div>
    <w:div w:id="204874663">
      <w:bodyDiv w:val="1"/>
      <w:marLeft w:val="0"/>
      <w:marRight w:val="0"/>
      <w:marTop w:val="0"/>
      <w:marBottom w:val="0"/>
      <w:divBdr>
        <w:top w:val="none" w:sz="0" w:space="0" w:color="auto"/>
        <w:left w:val="none" w:sz="0" w:space="0" w:color="auto"/>
        <w:bottom w:val="none" w:sz="0" w:space="0" w:color="auto"/>
        <w:right w:val="none" w:sz="0" w:space="0" w:color="auto"/>
      </w:divBdr>
    </w:div>
    <w:div w:id="205408824">
      <w:bodyDiv w:val="1"/>
      <w:marLeft w:val="0"/>
      <w:marRight w:val="0"/>
      <w:marTop w:val="0"/>
      <w:marBottom w:val="0"/>
      <w:divBdr>
        <w:top w:val="none" w:sz="0" w:space="0" w:color="auto"/>
        <w:left w:val="none" w:sz="0" w:space="0" w:color="auto"/>
        <w:bottom w:val="none" w:sz="0" w:space="0" w:color="auto"/>
        <w:right w:val="none" w:sz="0" w:space="0" w:color="auto"/>
      </w:divBdr>
    </w:div>
    <w:div w:id="215822993">
      <w:bodyDiv w:val="1"/>
      <w:marLeft w:val="0"/>
      <w:marRight w:val="0"/>
      <w:marTop w:val="0"/>
      <w:marBottom w:val="0"/>
      <w:divBdr>
        <w:top w:val="none" w:sz="0" w:space="0" w:color="auto"/>
        <w:left w:val="none" w:sz="0" w:space="0" w:color="auto"/>
        <w:bottom w:val="none" w:sz="0" w:space="0" w:color="auto"/>
        <w:right w:val="none" w:sz="0" w:space="0" w:color="auto"/>
      </w:divBdr>
    </w:div>
    <w:div w:id="230045275">
      <w:bodyDiv w:val="1"/>
      <w:marLeft w:val="0"/>
      <w:marRight w:val="0"/>
      <w:marTop w:val="0"/>
      <w:marBottom w:val="0"/>
      <w:divBdr>
        <w:top w:val="none" w:sz="0" w:space="0" w:color="auto"/>
        <w:left w:val="none" w:sz="0" w:space="0" w:color="auto"/>
        <w:bottom w:val="none" w:sz="0" w:space="0" w:color="auto"/>
        <w:right w:val="none" w:sz="0" w:space="0" w:color="auto"/>
      </w:divBdr>
    </w:div>
    <w:div w:id="238295231">
      <w:bodyDiv w:val="1"/>
      <w:marLeft w:val="0"/>
      <w:marRight w:val="0"/>
      <w:marTop w:val="0"/>
      <w:marBottom w:val="0"/>
      <w:divBdr>
        <w:top w:val="none" w:sz="0" w:space="0" w:color="auto"/>
        <w:left w:val="none" w:sz="0" w:space="0" w:color="auto"/>
        <w:bottom w:val="none" w:sz="0" w:space="0" w:color="auto"/>
        <w:right w:val="none" w:sz="0" w:space="0" w:color="auto"/>
      </w:divBdr>
    </w:div>
    <w:div w:id="241260224">
      <w:bodyDiv w:val="1"/>
      <w:marLeft w:val="0"/>
      <w:marRight w:val="0"/>
      <w:marTop w:val="0"/>
      <w:marBottom w:val="0"/>
      <w:divBdr>
        <w:top w:val="none" w:sz="0" w:space="0" w:color="auto"/>
        <w:left w:val="none" w:sz="0" w:space="0" w:color="auto"/>
        <w:bottom w:val="none" w:sz="0" w:space="0" w:color="auto"/>
        <w:right w:val="none" w:sz="0" w:space="0" w:color="auto"/>
      </w:divBdr>
    </w:div>
    <w:div w:id="247858832">
      <w:bodyDiv w:val="1"/>
      <w:marLeft w:val="0"/>
      <w:marRight w:val="0"/>
      <w:marTop w:val="0"/>
      <w:marBottom w:val="0"/>
      <w:divBdr>
        <w:top w:val="none" w:sz="0" w:space="0" w:color="auto"/>
        <w:left w:val="none" w:sz="0" w:space="0" w:color="auto"/>
        <w:bottom w:val="none" w:sz="0" w:space="0" w:color="auto"/>
        <w:right w:val="none" w:sz="0" w:space="0" w:color="auto"/>
      </w:divBdr>
      <w:divsChild>
        <w:div w:id="1953510474">
          <w:marLeft w:val="0"/>
          <w:marRight w:val="0"/>
          <w:marTop w:val="0"/>
          <w:marBottom w:val="0"/>
          <w:divBdr>
            <w:top w:val="none" w:sz="0" w:space="0" w:color="auto"/>
            <w:left w:val="none" w:sz="0" w:space="0" w:color="auto"/>
            <w:bottom w:val="none" w:sz="0" w:space="0" w:color="auto"/>
            <w:right w:val="none" w:sz="0" w:space="0" w:color="auto"/>
          </w:divBdr>
          <w:divsChild>
            <w:div w:id="1893610639">
              <w:marLeft w:val="0"/>
              <w:marRight w:val="0"/>
              <w:marTop w:val="0"/>
              <w:marBottom w:val="0"/>
              <w:divBdr>
                <w:top w:val="none" w:sz="0" w:space="0" w:color="auto"/>
                <w:left w:val="none" w:sz="0" w:space="0" w:color="auto"/>
                <w:bottom w:val="none" w:sz="0" w:space="0" w:color="auto"/>
                <w:right w:val="none" w:sz="0" w:space="0" w:color="auto"/>
              </w:divBdr>
              <w:divsChild>
                <w:div w:id="1504471561">
                  <w:marLeft w:val="0"/>
                  <w:marRight w:val="0"/>
                  <w:marTop w:val="0"/>
                  <w:marBottom w:val="0"/>
                  <w:divBdr>
                    <w:top w:val="none" w:sz="0" w:space="0" w:color="auto"/>
                    <w:left w:val="none" w:sz="0" w:space="0" w:color="auto"/>
                    <w:bottom w:val="none" w:sz="0" w:space="0" w:color="auto"/>
                    <w:right w:val="none" w:sz="0" w:space="0" w:color="auto"/>
                  </w:divBdr>
                  <w:divsChild>
                    <w:div w:id="1959867411">
                      <w:marLeft w:val="0"/>
                      <w:marRight w:val="0"/>
                      <w:marTop w:val="0"/>
                      <w:marBottom w:val="0"/>
                      <w:divBdr>
                        <w:top w:val="none" w:sz="0" w:space="0" w:color="auto"/>
                        <w:left w:val="none" w:sz="0" w:space="0" w:color="auto"/>
                        <w:bottom w:val="none" w:sz="0" w:space="0" w:color="auto"/>
                        <w:right w:val="none" w:sz="0" w:space="0" w:color="auto"/>
                      </w:divBdr>
                      <w:divsChild>
                        <w:div w:id="1705134508">
                          <w:marLeft w:val="0"/>
                          <w:marRight w:val="0"/>
                          <w:marTop w:val="0"/>
                          <w:marBottom w:val="0"/>
                          <w:divBdr>
                            <w:top w:val="none" w:sz="0" w:space="0" w:color="auto"/>
                            <w:left w:val="none" w:sz="0" w:space="0" w:color="auto"/>
                            <w:bottom w:val="none" w:sz="0" w:space="0" w:color="auto"/>
                            <w:right w:val="none" w:sz="0" w:space="0" w:color="auto"/>
                          </w:divBdr>
                          <w:divsChild>
                            <w:div w:id="902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780781">
      <w:bodyDiv w:val="1"/>
      <w:marLeft w:val="0"/>
      <w:marRight w:val="0"/>
      <w:marTop w:val="0"/>
      <w:marBottom w:val="0"/>
      <w:divBdr>
        <w:top w:val="none" w:sz="0" w:space="0" w:color="auto"/>
        <w:left w:val="none" w:sz="0" w:space="0" w:color="auto"/>
        <w:bottom w:val="none" w:sz="0" w:space="0" w:color="auto"/>
        <w:right w:val="none" w:sz="0" w:space="0" w:color="auto"/>
      </w:divBdr>
    </w:div>
    <w:div w:id="275870923">
      <w:bodyDiv w:val="1"/>
      <w:marLeft w:val="0"/>
      <w:marRight w:val="0"/>
      <w:marTop w:val="0"/>
      <w:marBottom w:val="0"/>
      <w:divBdr>
        <w:top w:val="none" w:sz="0" w:space="0" w:color="auto"/>
        <w:left w:val="none" w:sz="0" w:space="0" w:color="auto"/>
        <w:bottom w:val="none" w:sz="0" w:space="0" w:color="auto"/>
        <w:right w:val="none" w:sz="0" w:space="0" w:color="auto"/>
      </w:divBdr>
    </w:div>
    <w:div w:id="280572120">
      <w:bodyDiv w:val="1"/>
      <w:marLeft w:val="0"/>
      <w:marRight w:val="0"/>
      <w:marTop w:val="0"/>
      <w:marBottom w:val="0"/>
      <w:divBdr>
        <w:top w:val="none" w:sz="0" w:space="0" w:color="auto"/>
        <w:left w:val="none" w:sz="0" w:space="0" w:color="auto"/>
        <w:bottom w:val="none" w:sz="0" w:space="0" w:color="auto"/>
        <w:right w:val="none" w:sz="0" w:space="0" w:color="auto"/>
      </w:divBdr>
    </w:div>
    <w:div w:id="283272572">
      <w:bodyDiv w:val="1"/>
      <w:marLeft w:val="0"/>
      <w:marRight w:val="0"/>
      <w:marTop w:val="0"/>
      <w:marBottom w:val="0"/>
      <w:divBdr>
        <w:top w:val="none" w:sz="0" w:space="0" w:color="auto"/>
        <w:left w:val="none" w:sz="0" w:space="0" w:color="auto"/>
        <w:bottom w:val="none" w:sz="0" w:space="0" w:color="auto"/>
        <w:right w:val="none" w:sz="0" w:space="0" w:color="auto"/>
      </w:divBdr>
    </w:div>
    <w:div w:id="291332495">
      <w:bodyDiv w:val="1"/>
      <w:marLeft w:val="0"/>
      <w:marRight w:val="0"/>
      <w:marTop w:val="0"/>
      <w:marBottom w:val="0"/>
      <w:divBdr>
        <w:top w:val="none" w:sz="0" w:space="0" w:color="auto"/>
        <w:left w:val="none" w:sz="0" w:space="0" w:color="auto"/>
        <w:bottom w:val="none" w:sz="0" w:space="0" w:color="auto"/>
        <w:right w:val="none" w:sz="0" w:space="0" w:color="auto"/>
      </w:divBdr>
    </w:div>
    <w:div w:id="366956447">
      <w:bodyDiv w:val="1"/>
      <w:marLeft w:val="0"/>
      <w:marRight w:val="0"/>
      <w:marTop w:val="0"/>
      <w:marBottom w:val="0"/>
      <w:divBdr>
        <w:top w:val="none" w:sz="0" w:space="0" w:color="auto"/>
        <w:left w:val="none" w:sz="0" w:space="0" w:color="auto"/>
        <w:bottom w:val="none" w:sz="0" w:space="0" w:color="auto"/>
        <w:right w:val="none" w:sz="0" w:space="0" w:color="auto"/>
      </w:divBdr>
    </w:div>
    <w:div w:id="391852010">
      <w:bodyDiv w:val="1"/>
      <w:marLeft w:val="0"/>
      <w:marRight w:val="0"/>
      <w:marTop w:val="0"/>
      <w:marBottom w:val="0"/>
      <w:divBdr>
        <w:top w:val="none" w:sz="0" w:space="0" w:color="auto"/>
        <w:left w:val="none" w:sz="0" w:space="0" w:color="auto"/>
        <w:bottom w:val="none" w:sz="0" w:space="0" w:color="auto"/>
        <w:right w:val="none" w:sz="0" w:space="0" w:color="auto"/>
      </w:divBdr>
    </w:div>
    <w:div w:id="409157857">
      <w:bodyDiv w:val="1"/>
      <w:marLeft w:val="0"/>
      <w:marRight w:val="0"/>
      <w:marTop w:val="0"/>
      <w:marBottom w:val="0"/>
      <w:divBdr>
        <w:top w:val="none" w:sz="0" w:space="0" w:color="auto"/>
        <w:left w:val="none" w:sz="0" w:space="0" w:color="auto"/>
        <w:bottom w:val="none" w:sz="0" w:space="0" w:color="auto"/>
        <w:right w:val="none" w:sz="0" w:space="0" w:color="auto"/>
      </w:divBdr>
    </w:div>
    <w:div w:id="420417149">
      <w:bodyDiv w:val="1"/>
      <w:marLeft w:val="0"/>
      <w:marRight w:val="0"/>
      <w:marTop w:val="0"/>
      <w:marBottom w:val="0"/>
      <w:divBdr>
        <w:top w:val="none" w:sz="0" w:space="0" w:color="auto"/>
        <w:left w:val="none" w:sz="0" w:space="0" w:color="auto"/>
        <w:bottom w:val="none" w:sz="0" w:space="0" w:color="auto"/>
        <w:right w:val="none" w:sz="0" w:space="0" w:color="auto"/>
      </w:divBdr>
    </w:div>
    <w:div w:id="423262978">
      <w:bodyDiv w:val="1"/>
      <w:marLeft w:val="0"/>
      <w:marRight w:val="0"/>
      <w:marTop w:val="0"/>
      <w:marBottom w:val="0"/>
      <w:divBdr>
        <w:top w:val="none" w:sz="0" w:space="0" w:color="auto"/>
        <w:left w:val="none" w:sz="0" w:space="0" w:color="auto"/>
        <w:bottom w:val="none" w:sz="0" w:space="0" w:color="auto"/>
        <w:right w:val="none" w:sz="0" w:space="0" w:color="auto"/>
      </w:divBdr>
    </w:div>
    <w:div w:id="438451876">
      <w:bodyDiv w:val="1"/>
      <w:marLeft w:val="0"/>
      <w:marRight w:val="0"/>
      <w:marTop w:val="0"/>
      <w:marBottom w:val="0"/>
      <w:divBdr>
        <w:top w:val="none" w:sz="0" w:space="0" w:color="auto"/>
        <w:left w:val="none" w:sz="0" w:space="0" w:color="auto"/>
        <w:bottom w:val="none" w:sz="0" w:space="0" w:color="auto"/>
        <w:right w:val="none" w:sz="0" w:space="0" w:color="auto"/>
      </w:divBdr>
    </w:div>
    <w:div w:id="483618960">
      <w:bodyDiv w:val="1"/>
      <w:marLeft w:val="0"/>
      <w:marRight w:val="0"/>
      <w:marTop w:val="0"/>
      <w:marBottom w:val="0"/>
      <w:divBdr>
        <w:top w:val="none" w:sz="0" w:space="0" w:color="auto"/>
        <w:left w:val="none" w:sz="0" w:space="0" w:color="auto"/>
        <w:bottom w:val="none" w:sz="0" w:space="0" w:color="auto"/>
        <w:right w:val="none" w:sz="0" w:space="0" w:color="auto"/>
      </w:divBdr>
    </w:div>
    <w:div w:id="498158125">
      <w:bodyDiv w:val="1"/>
      <w:marLeft w:val="0"/>
      <w:marRight w:val="0"/>
      <w:marTop w:val="0"/>
      <w:marBottom w:val="0"/>
      <w:divBdr>
        <w:top w:val="none" w:sz="0" w:space="0" w:color="auto"/>
        <w:left w:val="none" w:sz="0" w:space="0" w:color="auto"/>
        <w:bottom w:val="none" w:sz="0" w:space="0" w:color="auto"/>
        <w:right w:val="none" w:sz="0" w:space="0" w:color="auto"/>
      </w:divBdr>
    </w:div>
    <w:div w:id="523906158">
      <w:bodyDiv w:val="1"/>
      <w:marLeft w:val="0"/>
      <w:marRight w:val="0"/>
      <w:marTop w:val="0"/>
      <w:marBottom w:val="0"/>
      <w:divBdr>
        <w:top w:val="none" w:sz="0" w:space="0" w:color="auto"/>
        <w:left w:val="none" w:sz="0" w:space="0" w:color="auto"/>
        <w:bottom w:val="none" w:sz="0" w:space="0" w:color="auto"/>
        <w:right w:val="none" w:sz="0" w:space="0" w:color="auto"/>
      </w:divBdr>
    </w:div>
    <w:div w:id="542980716">
      <w:bodyDiv w:val="1"/>
      <w:marLeft w:val="0"/>
      <w:marRight w:val="0"/>
      <w:marTop w:val="0"/>
      <w:marBottom w:val="0"/>
      <w:divBdr>
        <w:top w:val="none" w:sz="0" w:space="0" w:color="auto"/>
        <w:left w:val="none" w:sz="0" w:space="0" w:color="auto"/>
        <w:bottom w:val="none" w:sz="0" w:space="0" w:color="auto"/>
        <w:right w:val="none" w:sz="0" w:space="0" w:color="auto"/>
      </w:divBdr>
    </w:div>
    <w:div w:id="555892749">
      <w:bodyDiv w:val="1"/>
      <w:marLeft w:val="0"/>
      <w:marRight w:val="0"/>
      <w:marTop w:val="0"/>
      <w:marBottom w:val="0"/>
      <w:divBdr>
        <w:top w:val="none" w:sz="0" w:space="0" w:color="auto"/>
        <w:left w:val="none" w:sz="0" w:space="0" w:color="auto"/>
        <w:bottom w:val="none" w:sz="0" w:space="0" w:color="auto"/>
        <w:right w:val="none" w:sz="0" w:space="0" w:color="auto"/>
      </w:divBdr>
    </w:div>
    <w:div w:id="607659170">
      <w:bodyDiv w:val="1"/>
      <w:marLeft w:val="0"/>
      <w:marRight w:val="0"/>
      <w:marTop w:val="0"/>
      <w:marBottom w:val="0"/>
      <w:divBdr>
        <w:top w:val="none" w:sz="0" w:space="0" w:color="auto"/>
        <w:left w:val="none" w:sz="0" w:space="0" w:color="auto"/>
        <w:bottom w:val="none" w:sz="0" w:space="0" w:color="auto"/>
        <w:right w:val="none" w:sz="0" w:space="0" w:color="auto"/>
      </w:divBdr>
    </w:div>
    <w:div w:id="639697144">
      <w:bodyDiv w:val="1"/>
      <w:marLeft w:val="0"/>
      <w:marRight w:val="0"/>
      <w:marTop w:val="0"/>
      <w:marBottom w:val="0"/>
      <w:divBdr>
        <w:top w:val="none" w:sz="0" w:space="0" w:color="auto"/>
        <w:left w:val="none" w:sz="0" w:space="0" w:color="auto"/>
        <w:bottom w:val="none" w:sz="0" w:space="0" w:color="auto"/>
        <w:right w:val="none" w:sz="0" w:space="0" w:color="auto"/>
      </w:divBdr>
    </w:div>
    <w:div w:id="645935873">
      <w:bodyDiv w:val="1"/>
      <w:marLeft w:val="0"/>
      <w:marRight w:val="0"/>
      <w:marTop w:val="0"/>
      <w:marBottom w:val="0"/>
      <w:divBdr>
        <w:top w:val="none" w:sz="0" w:space="0" w:color="auto"/>
        <w:left w:val="none" w:sz="0" w:space="0" w:color="auto"/>
        <w:bottom w:val="none" w:sz="0" w:space="0" w:color="auto"/>
        <w:right w:val="none" w:sz="0" w:space="0" w:color="auto"/>
      </w:divBdr>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701776886">
          <w:marLeft w:val="0"/>
          <w:marRight w:val="0"/>
          <w:marTop w:val="0"/>
          <w:marBottom w:val="0"/>
          <w:divBdr>
            <w:top w:val="none" w:sz="0" w:space="0" w:color="auto"/>
            <w:left w:val="none" w:sz="0" w:space="0" w:color="auto"/>
            <w:bottom w:val="none" w:sz="0" w:space="0" w:color="auto"/>
            <w:right w:val="none" w:sz="0" w:space="0" w:color="auto"/>
          </w:divBdr>
          <w:divsChild>
            <w:div w:id="1609653135">
              <w:marLeft w:val="0"/>
              <w:marRight w:val="0"/>
              <w:marTop w:val="0"/>
              <w:marBottom w:val="0"/>
              <w:divBdr>
                <w:top w:val="none" w:sz="0" w:space="0" w:color="auto"/>
                <w:left w:val="none" w:sz="0" w:space="0" w:color="auto"/>
                <w:bottom w:val="none" w:sz="0" w:space="0" w:color="auto"/>
                <w:right w:val="none" w:sz="0" w:space="0" w:color="auto"/>
              </w:divBdr>
            </w:div>
            <w:div w:id="475537225">
              <w:marLeft w:val="0"/>
              <w:marRight w:val="0"/>
              <w:marTop w:val="0"/>
              <w:marBottom w:val="0"/>
              <w:divBdr>
                <w:top w:val="none" w:sz="0" w:space="0" w:color="auto"/>
                <w:left w:val="none" w:sz="0" w:space="0" w:color="auto"/>
                <w:bottom w:val="none" w:sz="0" w:space="0" w:color="auto"/>
                <w:right w:val="none" w:sz="0" w:space="0" w:color="auto"/>
              </w:divBdr>
            </w:div>
            <w:div w:id="1395011870">
              <w:marLeft w:val="0"/>
              <w:marRight w:val="0"/>
              <w:marTop w:val="0"/>
              <w:marBottom w:val="0"/>
              <w:divBdr>
                <w:top w:val="none" w:sz="0" w:space="0" w:color="auto"/>
                <w:left w:val="none" w:sz="0" w:space="0" w:color="auto"/>
                <w:bottom w:val="none" w:sz="0" w:space="0" w:color="auto"/>
                <w:right w:val="none" w:sz="0" w:space="0" w:color="auto"/>
              </w:divBdr>
            </w:div>
            <w:div w:id="1962109562">
              <w:marLeft w:val="0"/>
              <w:marRight w:val="0"/>
              <w:marTop w:val="0"/>
              <w:marBottom w:val="0"/>
              <w:divBdr>
                <w:top w:val="none" w:sz="0" w:space="0" w:color="auto"/>
                <w:left w:val="none" w:sz="0" w:space="0" w:color="auto"/>
                <w:bottom w:val="none" w:sz="0" w:space="0" w:color="auto"/>
                <w:right w:val="none" w:sz="0" w:space="0" w:color="auto"/>
              </w:divBdr>
            </w:div>
            <w:div w:id="1597440516">
              <w:marLeft w:val="0"/>
              <w:marRight w:val="0"/>
              <w:marTop w:val="0"/>
              <w:marBottom w:val="0"/>
              <w:divBdr>
                <w:top w:val="none" w:sz="0" w:space="0" w:color="auto"/>
                <w:left w:val="none" w:sz="0" w:space="0" w:color="auto"/>
                <w:bottom w:val="none" w:sz="0" w:space="0" w:color="auto"/>
                <w:right w:val="none" w:sz="0" w:space="0" w:color="auto"/>
              </w:divBdr>
            </w:div>
            <w:div w:id="1739673131">
              <w:marLeft w:val="0"/>
              <w:marRight w:val="0"/>
              <w:marTop w:val="0"/>
              <w:marBottom w:val="0"/>
              <w:divBdr>
                <w:top w:val="none" w:sz="0" w:space="0" w:color="auto"/>
                <w:left w:val="none" w:sz="0" w:space="0" w:color="auto"/>
                <w:bottom w:val="none" w:sz="0" w:space="0" w:color="auto"/>
                <w:right w:val="none" w:sz="0" w:space="0" w:color="auto"/>
              </w:divBdr>
            </w:div>
            <w:div w:id="1840459478">
              <w:marLeft w:val="0"/>
              <w:marRight w:val="0"/>
              <w:marTop w:val="0"/>
              <w:marBottom w:val="0"/>
              <w:divBdr>
                <w:top w:val="none" w:sz="0" w:space="0" w:color="auto"/>
                <w:left w:val="none" w:sz="0" w:space="0" w:color="auto"/>
                <w:bottom w:val="none" w:sz="0" w:space="0" w:color="auto"/>
                <w:right w:val="none" w:sz="0" w:space="0" w:color="auto"/>
              </w:divBdr>
            </w:div>
            <w:div w:id="1795364331">
              <w:marLeft w:val="0"/>
              <w:marRight w:val="0"/>
              <w:marTop w:val="0"/>
              <w:marBottom w:val="0"/>
              <w:divBdr>
                <w:top w:val="none" w:sz="0" w:space="0" w:color="auto"/>
                <w:left w:val="none" w:sz="0" w:space="0" w:color="auto"/>
                <w:bottom w:val="none" w:sz="0" w:space="0" w:color="auto"/>
                <w:right w:val="none" w:sz="0" w:space="0" w:color="auto"/>
              </w:divBdr>
            </w:div>
            <w:div w:id="1797484604">
              <w:marLeft w:val="0"/>
              <w:marRight w:val="0"/>
              <w:marTop w:val="0"/>
              <w:marBottom w:val="0"/>
              <w:divBdr>
                <w:top w:val="none" w:sz="0" w:space="0" w:color="auto"/>
                <w:left w:val="none" w:sz="0" w:space="0" w:color="auto"/>
                <w:bottom w:val="none" w:sz="0" w:space="0" w:color="auto"/>
                <w:right w:val="none" w:sz="0" w:space="0" w:color="auto"/>
              </w:divBdr>
            </w:div>
            <w:div w:id="1192111261">
              <w:marLeft w:val="0"/>
              <w:marRight w:val="0"/>
              <w:marTop w:val="0"/>
              <w:marBottom w:val="0"/>
              <w:divBdr>
                <w:top w:val="none" w:sz="0" w:space="0" w:color="auto"/>
                <w:left w:val="none" w:sz="0" w:space="0" w:color="auto"/>
                <w:bottom w:val="none" w:sz="0" w:space="0" w:color="auto"/>
                <w:right w:val="none" w:sz="0" w:space="0" w:color="auto"/>
              </w:divBdr>
            </w:div>
            <w:div w:id="697125355">
              <w:marLeft w:val="0"/>
              <w:marRight w:val="0"/>
              <w:marTop w:val="0"/>
              <w:marBottom w:val="0"/>
              <w:divBdr>
                <w:top w:val="none" w:sz="0" w:space="0" w:color="auto"/>
                <w:left w:val="none" w:sz="0" w:space="0" w:color="auto"/>
                <w:bottom w:val="none" w:sz="0" w:space="0" w:color="auto"/>
                <w:right w:val="none" w:sz="0" w:space="0" w:color="auto"/>
              </w:divBdr>
            </w:div>
            <w:div w:id="12176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3243">
      <w:bodyDiv w:val="1"/>
      <w:marLeft w:val="0"/>
      <w:marRight w:val="0"/>
      <w:marTop w:val="0"/>
      <w:marBottom w:val="0"/>
      <w:divBdr>
        <w:top w:val="none" w:sz="0" w:space="0" w:color="auto"/>
        <w:left w:val="none" w:sz="0" w:space="0" w:color="auto"/>
        <w:bottom w:val="none" w:sz="0" w:space="0" w:color="auto"/>
        <w:right w:val="none" w:sz="0" w:space="0" w:color="auto"/>
      </w:divBdr>
    </w:div>
    <w:div w:id="693850916">
      <w:bodyDiv w:val="1"/>
      <w:marLeft w:val="0"/>
      <w:marRight w:val="0"/>
      <w:marTop w:val="0"/>
      <w:marBottom w:val="0"/>
      <w:divBdr>
        <w:top w:val="none" w:sz="0" w:space="0" w:color="auto"/>
        <w:left w:val="none" w:sz="0" w:space="0" w:color="auto"/>
        <w:bottom w:val="none" w:sz="0" w:space="0" w:color="auto"/>
        <w:right w:val="none" w:sz="0" w:space="0" w:color="auto"/>
      </w:divBdr>
    </w:div>
    <w:div w:id="698433919">
      <w:bodyDiv w:val="1"/>
      <w:marLeft w:val="0"/>
      <w:marRight w:val="0"/>
      <w:marTop w:val="0"/>
      <w:marBottom w:val="0"/>
      <w:divBdr>
        <w:top w:val="none" w:sz="0" w:space="0" w:color="auto"/>
        <w:left w:val="none" w:sz="0" w:space="0" w:color="auto"/>
        <w:bottom w:val="none" w:sz="0" w:space="0" w:color="auto"/>
        <w:right w:val="none" w:sz="0" w:space="0" w:color="auto"/>
      </w:divBdr>
    </w:div>
    <w:div w:id="698815883">
      <w:bodyDiv w:val="1"/>
      <w:marLeft w:val="0"/>
      <w:marRight w:val="0"/>
      <w:marTop w:val="0"/>
      <w:marBottom w:val="0"/>
      <w:divBdr>
        <w:top w:val="none" w:sz="0" w:space="0" w:color="auto"/>
        <w:left w:val="none" w:sz="0" w:space="0" w:color="auto"/>
        <w:bottom w:val="none" w:sz="0" w:space="0" w:color="auto"/>
        <w:right w:val="none" w:sz="0" w:space="0" w:color="auto"/>
      </w:divBdr>
    </w:div>
    <w:div w:id="704795530">
      <w:bodyDiv w:val="1"/>
      <w:marLeft w:val="0"/>
      <w:marRight w:val="0"/>
      <w:marTop w:val="0"/>
      <w:marBottom w:val="0"/>
      <w:divBdr>
        <w:top w:val="none" w:sz="0" w:space="0" w:color="auto"/>
        <w:left w:val="none" w:sz="0" w:space="0" w:color="auto"/>
        <w:bottom w:val="none" w:sz="0" w:space="0" w:color="auto"/>
        <w:right w:val="none" w:sz="0" w:space="0" w:color="auto"/>
      </w:divBdr>
    </w:div>
    <w:div w:id="713820055">
      <w:bodyDiv w:val="1"/>
      <w:marLeft w:val="0"/>
      <w:marRight w:val="0"/>
      <w:marTop w:val="0"/>
      <w:marBottom w:val="0"/>
      <w:divBdr>
        <w:top w:val="none" w:sz="0" w:space="0" w:color="auto"/>
        <w:left w:val="none" w:sz="0" w:space="0" w:color="auto"/>
        <w:bottom w:val="none" w:sz="0" w:space="0" w:color="auto"/>
        <w:right w:val="none" w:sz="0" w:space="0" w:color="auto"/>
      </w:divBdr>
    </w:div>
    <w:div w:id="725841846">
      <w:bodyDiv w:val="1"/>
      <w:marLeft w:val="0"/>
      <w:marRight w:val="0"/>
      <w:marTop w:val="0"/>
      <w:marBottom w:val="0"/>
      <w:divBdr>
        <w:top w:val="none" w:sz="0" w:space="0" w:color="auto"/>
        <w:left w:val="none" w:sz="0" w:space="0" w:color="auto"/>
        <w:bottom w:val="none" w:sz="0" w:space="0" w:color="auto"/>
        <w:right w:val="none" w:sz="0" w:space="0" w:color="auto"/>
      </w:divBdr>
    </w:div>
    <w:div w:id="730689309">
      <w:bodyDiv w:val="1"/>
      <w:marLeft w:val="0"/>
      <w:marRight w:val="0"/>
      <w:marTop w:val="0"/>
      <w:marBottom w:val="0"/>
      <w:divBdr>
        <w:top w:val="none" w:sz="0" w:space="0" w:color="auto"/>
        <w:left w:val="none" w:sz="0" w:space="0" w:color="auto"/>
        <w:bottom w:val="none" w:sz="0" w:space="0" w:color="auto"/>
        <w:right w:val="none" w:sz="0" w:space="0" w:color="auto"/>
      </w:divBdr>
    </w:div>
    <w:div w:id="733352299">
      <w:bodyDiv w:val="1"/>
      <w:marLeft w:val="0"/>
      <w:marRight w:val="0"/>
      <w:marTop w:val="0"/>
      <w:marBottom w:val="0"/>
      <w:divBdr>
        <w:top w:val="none" w:sz="0" w:space="0" w:color="auto"/>
        <w:left w:val="none" w:sz="0" w:space="0" w:color="auto"/>
        <w:bottom w:val="none" w:sz="0" w:space="0" w:color="auto"/>
        <w:right w:val="none" w:sz="0" w:space="0" w:color="auto"/>
      </w:divBdr>
    </w:div>
    <w:div w:id="733771646">
      <w:bodyDiv w:val="1"/>
      <w:marLeft w:val="0"/>
      <w:marRight w:val="0"/>
      <w:marTop w:val="0"/>
      <w:marBottom w:val="0"/>
      <w:divBdr>
        <w:top w:val="none" w:sz="0" w:space="0" w:color="auto"/>
        <w:left w:val="none" w:sz="0" w:space="0" w:color="auto"/>
        <w:bottom w:val="none" w:sz="0" w:space="0" w:color="auto"/>
        <w:right w:val="none" w:sz="0" w:space="0" w:color="auto"/>
      </w:divBdr>
    </w:div>
    <w:div w:id="738747994">
      <w:bodyDiv w:val="1"/>
      <w:marLeft w:val="0"/>
      <w:marRight w:val="0"/>
      <w:marTop w:val="0"/>
      <w:marBottom w:val="0"/>
      <w:divBdr>
        <w:top w:val="none" w:sz="0" w:space="0" w:color="auto"/>
        <w:left w:val="none" w:sz="0" w:space="0" w:color="auto"/>
        <w:bottom w:val="none" w:sz="0" w:space="0" w:color="auto"/>
        <w:right w:val="none" w:sz="0" w:space="0" w:color="auto"/>
      </w:divBdr>
    </w:div>
    <w:div w:id="738870250">
      <w:bodyDiv w:val="1"/>
      <w:marLeft w:val="0"/>
      <w:marRight w:val="0"/>
      <w:marTop w:val="0"/>
      <w:marBottom w:val="0"/>
      <w:divBdr>
        <w:top w:val="none" w:sz="0" w:space="0" w:color="auto"/>
        <w:left w:val="none" w:sz="0" w:space="0" w:color="auto"/>
        <w:bottom w:val="none" w:sz="0" w:space="0" w:color="auto"/>
        <w:right w:val="none" w:sz="0" w:space="0" w:color="auto"/>
      </w:divBdr>
    </w:div>
    <w:div w:id="739524191">
      <w:bodyDiv w:val="1"/>
      <w:marLeft w:val="0"/>
      <w:marRight w:val="0"/>
      <w:marTop w:val="0"/>
      <w:marBottom w:val="0"/>
      <w:divBdr>
        <w:top w:val="none" w:sz="0" w:space="0" w:color="auto"/>
        <w:left w:val="none" w:sz="0" w:space="0" w:color="auto"/>
        <w:bottom w:val="none" w:sz="0" w:space="0" w:color="auto"/>
        <w:right w:val="none" w:sz="0" w:space="0" w:color="auto"/>
      </w:divBdr>
    </w:div>
    <w:div w:id="741490853">
      <w:bodyDiv w:val="1"/>
      <w:marLeft w:val="0"/>
      <w:marRight w:val="0"/>
      <w:marTop w:val="0"/>
      <w:marBottom w:val="0"/>
      <w:divBdr>
        <w:top w:val="none" w:sz="0" w:space="0" w:color="auto"/>
        <w:left w:val="none" w:sz="0" w:space="0" w:color="auto"/>
        <w:bottom w:val="none" w:sz="0" w:space="0" w:color="auto"/>
        <w:right w:val="none" w:sz="0" w:space="0" w:color="auto"/>
      </w:divBdr>
    </w:div>
    <w:div w:id="742334517">
      <w:bodyDiv w:val="1"/>
      <w:marLeft w:val="0"/>
      <w:marRight w:val="0"/>
      <w:marTop w:val="0"/>
      <w:marBottom w:val="0"/>
      <w:divBdr>
        <w:top w:val="none" w:sz="0" w:space="0" w:color="auto"/>
        <w:left w:val="none" w:sz="0" w:space="0" w:color="auto"/>
        <w:bottom w:val="none" w:sz="0" w:space="0" w:color="auto"/>
        <w:right w:val="none" w:sz="0" w:space="0" w:color="auto"/>
      </w:divBdr>
    </w:div>
    <w:div w:id="777212699">
      <w:bodyDiv w:val="1"/>
      <w:marLeft w:val="0"/>
      <w:marRight w:val="0"/>
      <w:marTop w:val="0"/>
      <w:marBottom w:val="0"/>
      <w:divBdr>
        <w:top w:val="none" w:sz="0" w:space="0" w:color="auto"/>
        <w:left w:val="none" w:sz="0" w:space="0" w:color="auto"/>
        <w:bottom w:val="none" w:sz="0" w:space="0" w:color="auto"/>
        <w:right w:val="none" w:sz="0" w:space="0" w:color="auto"/>
      </w:divBdr>
    </w:div>
    <w:div w:id="778572131">
      <w:bodyDiv w:val="1"/>
      <w:marLeft w:val="0"/>
      <w:marRight w:val="0"/>
      <w:marTop w:val="0"/>
      <w:marBottom w:val="0"/>
      <w:divBdr>
        <w:top w:val="none" w:sz="0" w:space="0" w:color="auto"/>
        <w:left w:val="none" w:sz="0" w:space="0" w:color="auto"/>
        <w:bottom w:val="none" w:sz="0" w:space="0" w:color="auto"/>
        <w:right w:val="none" w:sz="0" w:space="0" w:color="auto"/>
      </w:divBdr>
    </w:div>
    <w:div w:id="786049404">
      <w:bodyDiv w:val="1"/>
      <w:marLeft w:val="0"/>
      <w:marRight w:val="0"/>
      <w:marTop w:val="0"/>
      <w:marBottom w:val="0"/>
      <w:divBdr>
        <w:top w:val="none" w:sz="0" w:space="0" w:color="auto"/>
        <w:left w:val="none" w:sz="0" w:space="0" w:color="auto"/>
        <w:bottom w:val="none" w:sz="0" w:space="0" w:color="auto"/>
        <w:right w:val="none" w:sz="0" w:space="0" w:color="auto"/>
      </w:divBdr>
    </w:div>
    <w:div w:id="789201010">
      <w:bodyDiv w:val="1"/>
      <w:marLeft w:val="0"/>
      <w:marRight w:val="0"/>
      <w:marTop w:val="0"/>
      <w:marBottom w:val="0"/>
      <w:divBdr>
        <w:top w:val="none" w:sz="0" w:space="0" w:color="auto"/>
        <w:left w:val="none" w:sz="0" w:space="0" w:color="auto"/>
        <w:bottom w:val="none" w:sz="0" w:space="0" w:color="auto"/>
        <w:right w:val="none" w:sz="0" w:space="0" w:color="auto"/>
      </w:divBdr>
    </w:div>
    <w:div w:id="791635366">
      <w:bodyDiv w:val="1"/>
      <w:marLeft w:val="0"/>
      <w:marRight w:val="0"/>
      <w:marTop w:val="0"/>
      <w:marBottom w:val="0"/>
      <w:divBdr>
        <w:top w:val="none" w:sz="0" w:space="0" w:color="auto"/>
        <w:left w:val="none" w:sz="0" w:space="0" w:color="auto"/>
        <w:bottom w:val="none" w:sz="0" w:space="0" w:color="auto"/>
        <w:right w:val="none" w:sz="0" w:space="0" w:color="auto"/>
      </w:divBdr>
    </w:div>
    <w:div w:id="808740506">
      <w:bodyDiv w:val="1"/>
      <w:marLeft w:val="0"/>
      <w:marRight w:val="0"/>
      <w:marTop w:val="0"/>
      <w:marBottom w:val="0"/>
      <w:divBdr>
        <w:top w:val="none" w:sz="0" w:space="0" w:color="auto"/>
        <w:left w:val="none" w:sz="0" w:space="0" w:color="auto"/>
        <w:bottom w:val="none" w:sz="0" w:space="0" w:color="auto"/>
        <w:right w:val="none" w:sz="0" w:space="0" w:color="auto"/>
      </w:divBdr>
    </w:div>
    <w:div w:id="843284479">
      <w:bodyDiv w:val="1"/>
      <w:marLeft w:val="0"/>
      <w:marRight w:val="0"/>
      <w:marTop w:val="0"/>
      <w:marBottom w:val="0"/>
      <w:divBdr>
        <w:top w:val="none" w:sz="0" w:space="0" w:color="auto"/>
        <w:left w:val="none" w:sz="0" w:space="0" w:color="auto"/>
        <w:bottom w:val="none" w:sz="0" w:space="0" w:color="auto"/>
        <w:right w:val="none" w:sz="0" w:space="0" w:color="auto"/>
      </w:divBdr>
    </w:div>
    <w:div w:id="843668013">
      <w:bodyDiv w:val="1"/>
      <w:marLeft w:val="0"/>
      <w:marRight w:val="0"/>
      <w:marTop w:val="0"/>
      <w:marBottom w:val="0"/>
      <w:divBdr>
        <w:top w:val="none" w:sz="0" w:space="0" w:color="auto"/>
        <w:left w:val="none" w:sz="0" w:space="0" w:color="auto"/>
        <w:bottom w:val="none" w:sz="0" w:space="0" w:color="auto"/>
        <w:right w:val="none" w:sz="0" w:space="0" w:color="auto"/>
      </w:divBdr>
    </w:div>
    <w:div w:id="847599174">
      <w:bodyDiv w:val="1"/>
      <w:marLeft w:val="0"/>
      <w:marRight w:val="0"/>
      <w:marTop w:val="0"/>
      <w:marBottom w:val="0"/>
      <w:divBdr>
        <w:top w:val="none" w:sz="0" w:space="0" w:color="auto"/>
        <w:left w:val="none" w:sz="0" w:space="0" w:color="auto"/>
        <w:bottom w:val="none" w:sz="0" w:space="0" w:color="auto"/>
        <w:right w:val="none" w:sz="0" w:space="0" w:color="auto"/>
      </w:divBdr>
    </w:div>
    <w:div w:id="855189082">
      <w:bodyDiv w:val="1"/>
      <w:marLeft w:val="0"/>
      <w:marRight w:val="0"/>
      <w:marTop w:val="0"/>
      <w:marBottom w:val="0"/>
      <w:divBdr>
        <w:top w:val="none" w:sz="0" w:space="0" w:color="auto"/>
        <w:left w:val="none" w:sz="0" w:space="0" w:color="auto"/>
        <w:bottom w:val="none" w:sz="0" w:space="0" w:color="auto"/>
        <w:right w:val="none" w:sz="0" w:space="0" w:color="auto"/>
      </w:divBdr>
      <w:divsChild>
        <w:div w:id="1120805241">
          <w:marLeft w:val="0"/>
          <w:marRight w:val="0"/>
          <w:marTop w:val="0"/>
          <w:marBottom w:val="0"/>
          <w:divBdr>
            <w:top w:val="none" w:sz="0" w:space="0" w:color="auto"/>
            <w:left w:val="none" w:sz="0" w:space="0" w:color="auto"/>
            <w:bottom w:val="none" w:sz="0" w:space="0" w:color="auto"/>
            <w:right w:val="none" w:sz="0" w:space="0" w:color="auto"/>
          </w:divBdr>
        </w:div>
      </w:divsChild>
    </w:div>
    <w:div w:id="862400566">
      <w:bodyDiv w:val="1"/>
      <w:marLeft w:val="0"/>
      <w:marRight w:val="0"/>
      <w:marTop w:val="0"/>
      <w:marBottom w:val="0"/>
      <w:divBdr>
        <w:top w:val="none" w:sz="0" w:space="0" w:color="auto"/>
        <w:left w:val="none" w:sz="0" w:space="0" w:color="auto"/>
        <w:bottom w:val="none" w:sz="0" w:space="0" w:color="auto"/>
        <w:right w:val="none" w:sz="0" w:space="0" w:color="auto"/>
      </w:divBdr>
    </w:div>
    <w:div w:id="895353813">
      <w:bodyDiv w:val="1"/>
      <w:marLeft w:val="0"/>
      <w:marRight w:val="0"/>
      <w:marTop w:val="0"/>
      <w:marBottom w:val="0"/>
      <w:divBdr>
        <w:top w:val="none" w:sz="0" w:space="0" w:color="auto"/>
        <w:left w:val="none" w:sz="0" w:space="0" w:color="auto"/>
        <w:bottom w:val="none" w:sz="0" w:space="0" w:color="auto"/>
        <w:right w:val="none" w:sz="0" w:space="0" w:color="auto"/>
      </w:divBdr>
    </w:div>
    <w:div w:id="896210343">
      <w:bodyDiv w:val="1"/>
      <w:marLeft w:val="0"/>
      <w:marRight w:val="0"/>
      <w:marTop w:val="0"/>
      <w:marBottom w:val="0"/>
      <w:divBdr>
        <w:top w:val="none" w:sz="0" w:space="0" w:color="auto"/>
        <w:left w:val="none" w:sz="0" w:space="0" w:color="auto"/>
        <w:bottom w:val="none" w:sz="0" w:space="0" w:color="auto"/>
        <w:right w:val="none" w:sz="0" w:space="0" w:color="auto"/>
      </w:divBdr>
    </w:div>
    <w:div w:id="905994638">
      <w:bodyDiv w:val="1"/>
      <w:marLeft w:val="0"/>
      <w:marRight w:val="0"/>
      <w:marTop w:val="0"/>
      <w:marBottom w:val="0"/>
      <w:divBdr>
        <w:top w:val="none" w:sz="0" w:space="0" w:color="auto"/>
        <w:left w:val="none" w:sz="0" w:space="0" w:color="auto"/>
        <w:bottom w:val="none" w:sz="0" w:space="0" w:color="auto"/>
        <w:right w:val="none" w:sz="0" w:space="0" w:color="auto"/>
      </w:divBdr>
    </w:div>
    <w:div w:id="915672193">
      <w:bodyDiv w:val="1"/>
      <w:marLeft w:val="0"/>
      <w:marRight w:val="0"/>
      <w:marTop w:val="0"/>
      <w:marBottom w:val="0"/>
      <w:divBdr>
        <w:top w:val="none" w:sz="0" w:space="0" w:color="auto"/>
        <w:left w:val="none" w:sz="0" w:space="0" w:color="auto"/>
        <w:bottom w:val="none" w:sz="0" w:space="0" w:color="auto"/>
        <w:right w:val="none" w:sz="0" w:space="0" w:color="auto"/>
      </w:divBdr>
    </w:div>
    <w:div w:id="933513915">
      <w:bodyDiv w:val="1"/>
      <w:marLeft w:val="0"/>
      <w:marRight w:val="0"/>
      <w:marTop w:val="0"/>
      <w:marBottom w:val="0"/>
      <w:divBdr>
        <w:top w:val="none" w:sz="0" w:space="0" w:color="auto"/>
        <w:left w:val="none" w:sz="0" w:space="0" w:color="auto"/>
        <w:bottom w:val="none" w:sz="0" w:space="0" w:color="auto"/>
        <w:right w:val="none" w:sz="0" w:space="0" w:color="auto"/>
      </w:divBdr>
    </w:div>
    <w:div w:id="936982354">
      <w:bodyDiv w:val="1"/>
      <w:marLeft w:val="0"/>
      <w:marRight w:val="0"/>
      <w:marTop w:val="0"/>
      <w:marBottom w:val="0"/>
      <w:divBdr>
        <w:top w:val="none" w:sz="0" w:space="0" w:color="auto"/>
        <w:left w:val="none" w:sz="0" w:space="0" w:color="auto"/>
        <w:bottom w:val="none" w:sz="0" w:space="0" w:color="auto"/>
        <w:right w:val="none" w:sz="0" w:space="0" w:color="auto"/>
      </w:divBdr>
      <w:divsChild>
        <w:div w:id="936669420">
          <w:marLeft w:val="0"/>
          <w:marRight w:val="0"/>
          <w:marTop w:val="0"/>
          <w:marBottom w:val="0"/>
          <w:divBdr>
            <w:top w:val="none" w:sz="0" w:space="0" w:color="auto"/>
            <w:left w:val="none" w:sz="0" w:space="0" w:color="auto"/>
            <w:bottom w:val="none" w:sz="0" w:space="0" w:color="auto"/>
            <w:right w:val="none" w:sz="0" w:space="0" w:color="auto"/>
          </w:divBdr>
        </w:div>
      </w:divsChild>
    </w:div>
    <w:div w:id="942224971">
      <w:bodyDiv w:val="1"/>
      <w:marLeft w:val="0"/>
      <w:marRight w:val="0"/>
      <w:marTop w:val="0"/>
      <w:marBottom w:val="0"/>
      <w:divBdr>
        <w:top w:val="none" w:sz="0" w:space="0" w:color="auto"/>
        <w:left w:val="none" w:sz="0" w:space="0" w:color="auto"/>
        <w:bottom w:val="none" w:sz="0" w:space="0" w:color="auto"/>
        <w:right w:val="none" w:sz="0" w:space="0" w:color="auto"/>
      </w:divBdr>
    </w:div>
    <w:div w:id="962923542">
      <w:bodyDiv w:val="1"/>
      <w:marLeft w:val="0"/>
      <w:marRight w:val="0"/>
      <w:marTop w:val="0"/>
      <w:marBottom w:val="0"/>
      <w:divBdr>
        <w:top w:val="none" w:sz="0" w:space="0" w:color="auto"/>
        <w:left w:val="none" w:sz="0" w:space="0" w:color="auto"/>
        <w:bottom w:val="none" w:sz="0" w:space="0" w:color="auto"/>
        <w:right w:val="none" w:sz="0" w:space="0" w:color="auto"/>
      </w:divBdr>
    </w:div>
    <w:div w:id="977880251">
      <w:bodyDiv w:val="1"/>
      <w:marLeft w:val="0"/>
      <w:marRight w:val="0"/>
      <w:marTop w:val="0"/>
      <w:marBottom w:val="0"/>
      <w:divBdr>
        <w:top w:val="none" w:sz="0" w:space="0" w:color="auto"/>
        <w:left w:val="none" w:sz="0" w:space="0" w:color="auto"/>
        <w:bottom w:val="none" w:sz="0" w:space="0" w:color="auto"/>
        <w:right w:val="none" w:sz="0" w:space="0" w:color="auto"/>
      </w:divBdr>
    </w:div>
    <w:div w:id="985472100">
      <w:bodyDiv w:val="1"/>
      <w:marLeft w:val="0"/>
      <w:marRight w:val="0"/>
      <w:marTop w:val="0"/>
      <w:marBottom w:val="0"/>
      <w:divBdr>
        <w:top w:val="none" w:sz="0" w:space="0" w:color="auto"/>
        <w:left w:val="none" w:sz="0" w:space="0" w:color="auto"/>
        <w:bottom w:val="none" w:sz="0" w:space="0" w:color="auto"/>
        <w:right w:val="none" w:sz="0" w:space="0" w:color="auto"/>
      </w:divBdr>
    </w:div>
    <w:div w:id="1032847546">
      <w:bodyDiv w:val="1"/>
      <w:marLeft w:val="0"/>
      <w:marRight w:val="0"/>
      <w:marTop w:val="0"/>
      <w:marBottom w:val="0"/>
      <w:divBdr>
        <w:top w:val="none" w:sz="0" w:space="0" w:color="auto"/>
        <w:left w:val="none" w:sz="0" w:space="0" w:color="auto"/>
        <w:bottom w:val="none" w:sz="0" w:space="0" w:color="auto"/>
        <w:right w:val="none" w:sz="0" w:space="0" w:color="auto"/>
      </w:divBdr>
    </w:div>
    <w:div w:id="1044209957">
      <w:bodyDiv w:val="1"/>
      <w:marLeft w:val="0"/>
      <w:marRight w:val="0"/>
      <w:marTop w:val="0"/>
      <w:marBottom w:val="0"/>
      <w:divBdr>
        <w:top w:val="none" w:sz="0" w:space="0" w:color="auto"/>
        <w:left w:val="none" w:sz="0" w:space="0" w:color="auto"/>
        <w:bottom w:val="none" w:sz="0" w:space="0" w:color="auto"/>
        <w:right w:val="none" w:sz="0" w:space="0" w:color="auto"/>
      </w:divBdr>
    </w:div>
    <w:div w:id="1052534669">
      <w:bodyDiv w:val="1"/>
      <w:marLeft w:val="0"/>
      <w:marRight w:val="0"/>
      <w:marTop w:val="0"/>
      <w:marBottom w:val="0"/>
      <w:divBdr>
        <w:top w:val="none" w:sz="0" w:space="0" w:color="auto"/>
        <w:left w:val="none" w:sz="0" w:space="0" w:color="auto"/>
        <w:bottom w:val="none" w:sz="0" w:space="0" w:color="auto"/>
        <w:right w:val="none" w:sz="0" w:space="0" w:color="auto"/>
      </w:divBdr>
    </w:div>
    <w:div w:id="1056124007">
      <w:bodyDiv w:val="1"/>
      <w:marLeft w:val="0"/>
      <w:marRight w:val="0"/>
      <w:marTop w:val="0"/>
      <w:marBottom w:val="0"/>
      <w:divBdr>
        <w:top w:val="none" w:sz="0" w:space="0" w:color="auto"/>
        <w:left w:val="none" w:sz="0" w:space="0" w:color="auto"/>
        <w:bottom w:val="none" w:sz="0" w:space="0" w:color="auto"/>
        <w:right w:val="none" w:sz="0" w:space="0" w:color="auto"/>
      </w:divBdr>
    </w:div>
    <w:div w:id="1105810386">
      <w:bodyDiv w:val="1"/>
      <w:marLeft w:val="0"/>
      <w:marRight w:val="0"/>
      <w:marTop w:val="0"/>
      <w:marBottom w:val="0"/>
      <w:divBdr>
        <w:top w:val="none" w:sz="0" w:space="0" w:color="auto"/>
        <w:left w:val="none" w:sz="0" w:space="0" w:color="auto"/>
        <w:bottom w:val="none" w:sz="0" w:space="0" w:color="auto"/>
        <w:right w:val="none" w:sz="0" w:space="0" w:color="auto"/>
      </w:divBdr>
    </w:div>
    <w:div w:id="1121222035">
      <w:bodyDiv w:val="1"/>
      <w:marLeft w:val="0"/>
      <w:marRight w:val="0"/>
      <w:marTop w:val="0"/>
      <w:marBottom w:val="0"/>
      <w:divBdr>
        <w:top w:val="none" w:sz="0" w:space="0" w:color="auto"/>
        <w:left w:val="none" w:sz="0" w:space="0" w:color="auto"/>
        <w:bottom w:val="none" w:sz="0" w:space="0" w:color="auto"/>
        <w:right w:val="none" w:sz="0" w:space="0" w:color="auto"/>
      </w:divBdr>
    </w:div>
    <w:div w:id="1125200365">
      <w:bodyDiv w:val="1"/>
      <w:marLeft w:val="0"/>
      <w:marRight w:val="0"/>
      <w:marTop w:val="0"/>
      <w:marBottom w:val="0"/>
      <w:divBdr>
        <w:top w:val="none" w:sz="0" w:space="0" w:color="auto"/>
        <w:left w:val="none" w:sz="0" w:space="0" w:color="auto"/>
        <w:bottom w:val="none" w:sz="0" w:space="0" w:color="auto"/>
        <w:right w:val="none" w:sz="0" w:space="0" w:color="auto"/>
      </w:divBdr>
    </w:div>
    <w:div w:id="1135681932">
      <w:bodyDiv w:val="1"/>
      <w:marLeft w:val="0"/>
      <w:marRight w:val="0"/>
      <w:marTop w:val="0"/>
      <w:marBottom w:val="0"/>
      <w:divBdr>
        <w:top w:val="none" w:sz="0" w:space="0" w:color="auto"/>
        <w:left w:val="none" w:sz="0" w:space="0" w:color="auto"/>
        <w:bottom w:val="none" w:sz="0" w:space="0" w:color="auto"/>
        <w:right w:val="none" w:sz="0" w:space="0" w:color="auto"/>
      </w:divBdr>
    </w:div>
    <w:div w:id="1136604121">
      <w:bodyDiv w:val="1"/>
      <w:marLeft w:val="0"/>
      <w:marRight w:val="0"/>
      <w:marTop w:val="0"/>
      <w:marBottom w:val="0"/>
      <w:divBdr>
        <w:top w:val="none" w:sz="0" w:space="0" w:color="auto"/>
        <w:left w:val="none" w:sz="0" w:space="0" w:color="auto"/>
        <w:bottom w:val="none" w:sz="0" w:space="0" w:color="auto"/>
        <w:right w:val="none" w:sz="0" w:space="0" w:color="auto"/>
      </w:divBdr>
    </w:div>
    <w:div w:id="1152988596">
      <w:bodyDiv w:val="1"/>
      <w:marLeft w:val="0"/>
      <w:marRight w:val="0"/>
      <w:marTop w:val="0"/>
      <w:marBottom w:val="0"/>
      <w:divBdr>
        <w:top w:val="none" w:sz="0" w:space="0" w:color="auto"/>
        <w:left w:val="none" w:sz="0" w:space="0" w:color="auto"/>
        <w:bottom w:val="none" w:sz="0" w:space="0" w:color="auto"/>
        <w:right w:val="none" w:sz="0" w:space="0" w:color="auto"/>
      </w:divBdr>
    </w:div>
    <w:div w:id="1159074180">
      <w:bodyDiv w:val="1"/>
      <w:marLeft w:val="0"/>
      <w:marRight w:val="0"/>
      <w:marTop w:val="0"/>
      <w:marBottom w:val="0"/>
      <w:divBdr>
        <w:top w:val="none" w:sz="0" w:space="0" w:color="auto"/>
        <w:left w:val="none" w:sz="0" w:space="0" w:color="auto"/>
        <w:bottom w:val="none" w:sz="0" w:space="0" w:color="auto"/>
        <w:right w:val="none" w:sz="0" w:space="0" w:color="auto"/>
      </w:divBdr>
    </w:div>
    <w:div w:id="1161653807">
      <w:bodyDiv w:val="1"/>
      <w:marLeft w:val="0"/>
      <w:marRight w:val="0"/>
      <w:marTop w:val="0"/>
      <w:marBottom w:val="0"/>
      <w:divBdr>
        <w:top w:val="none" w:sz="0" w:space="0" w:color="auto"/>
        <w:left w:val="none" w:sz="0" w:space="0" w:color="auto"/>
        <w:bottom w:val="none" w:sz="0" w:space="0" w:color="auto"/>
        <w:right w:val="none" w:sz="0" w:space="0" w:color="auto"/>
      </w:divBdr>
    </w:div>
    <w:div w:id="1165242217">
      <w:bodyDiv w:val="1"/>
      <w:marLeft w:val="0"/>
      <w:marRight w:val="0"/>
      <w:marTop w:val="0"/>
      <w:marBottom w:val="0"/>
      <w:divBdr>
        <w:top w:val="none" w:sz="0" w:space="0" w:color="auto"/>
        <w:left w:val="none" w:sz="0" w:space="0" w:color="auto"/>
        <w:bottom w:val="none" w:sz="0" w:space="0" w:color="auto"/>
        <w:right w:val="none" w:sz="0" w:space="0" w:color="auto"/>
      </w:divBdr>
      <w:divsChild>
        <w:div w:id="559832593">
          <w:marLeft w:val="0"/>
          <w:marRight w:val="0"/>
          <w:marTop w:val="0"/>
          <w:marBottom w:val="0"/>
          <w:divBdr>
            <w:top w:val="none" w:sz="0" w:space="0" w:color="auto"/>
            <w:left w:val="none" w:sz="0" w:space="0" w:color="auto"/>
            <w:bottom w:val="none" w:sz="0" w:space="0" w:color="auto"/>
            <w:right w:val="none" w:sz="0" w:space="0" w:color="auto"/>
          </w:divBdr>
          <w:divsChild>
            <w:div w:id="905722515">
              <w:marLeft w:val="0"/>
              <w:marRight w:val="0"/>
              <w:marTop w:val="0"/>
              <w:marBottom w:val="0"/>
              <w:divBdr>
                <w:top w:val="none" w:sz="0" w:space="0" w:color="auto"/>
                <w:left w:val="none" w:sz="0" w:space="0" w:color="auto"/>
                <w:bottom w:val="none" w:sz="0" w:space="0" w:color="auto"/>
                <w:right w:val="none" w:sz="0" w:space="0" w:color="auto"/>
              </w:divBdr>
              <w:divsChild>
                <w:div w:id="259219177">
                  <w:marLeft w:val="0"/>
                  <w:marRight w:val="0"/>
                  <w:marTop w:val="0"/>
                  <w:marBottom w:val="0"/>
                  <w:divBdr>
                    <w:top w:val="none" w:sz="0" w:space="0" w:color="auto"/>
                    <w:left w:val="none" w:sz="0" w:space="0" w:color="auto"/>
                    <w:bottom w:val="none" w:sz="0" w:space="0" w:color="auto"/>
                    <w:right w:val="none" w:sz="0" w:space="0" w:color="auto"/>
                  </w:divBdr>
                  <w:divsChild>
                    <w:div w:id="1248685224">
                      <w:marLeft w:val="0"/>
                      <w:marRight w:val="0"/>
                      <w:marTop w:val="0"/>
                      <w:marBottom w:val="0"/>
                      <w:divBdr>
                        <w:top w:val="none" w:sz="0" w:space="0" w:color="auto"/>
                        <w:left w:val="none" w:sz="0" w:space="0" w:color="auto"/>
                        <w:bottom w:val="none" w:sz="0" w:space="0" w:color="auto"/>
                        <w:right w:val="none" w:sz="0" w:space="0" w:color="auto"/>
                      </w:divBdr>
                      <w:divsChild>
                        <w:div w:id="757604152">
                          <w:marLeft w:val="0"/>
                          <w:marRight w:val="0"/>
                          <w:marTop w:val="0"/>
                          <w:marBottom w:val="0"/>
                          <w:divBdr>
                            <w:top w:val="none" w:sz="0" w:space="0" w:color="auto"/>
                            <w:left w:val="none" w:sz="0" w:space="0" w:color="auto"/>
                            <w:bottom w:val="none" w:sz="0" w:space="0" w:color="auto"/>
                            <w:right w:val="none" w:sz="0" w:space="0" w:color="auto"/>
                          </w:divBdr>
                          <w:divsChild>
                            <w:div w:id="7373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496557">
      <w:bodyDiv w:val="1"/>
      <w:marLeft w:val="0"/>
      <w:marRight w:val="0"/>
      <w:marTop w:val="0"/>
      <w:marBottom w:val="0"/>
      <w:divBdr>
        <w:top w:val="none" w:sz="0" w:space="0" w:color="auto"/>
        <w:left w:val="none" w:sz="0" w:space="0" w:color="auto"/>
        <w:bottom w:val="none" w:sz="0" w:space="0" w:color="auto"/>
        <w:right w:val="none" w:sz="0" w:space="0" w:color="auto"/>
      </w:divBdr>
    </w:div>
    <w:div w:id="1175341127">
      <w:bodyDiv w:val="1"/>
      <w:marLeft w:val="0"/>
      <w:marRight w:val="0"/>
      <w:marTop w:val="0"/>
      <w:marBottom w:val="0"/>
      <w:divBdr>
        <w:top w:val="none" w:sz="0" w:space="0" w:color="auto"/>
        <w:left w:val="none" w:sz="0" w:space="0" w:color="auto"/>
        <w:bottom w:val="none" w:sz="0" w:space="0" w:color="auto"/>
        <w:right w:val="none" w:sz="0" w:space="0" w:color="auto"/>
      </w:divBdr>
    </w:div>
    <w:div w:id="1195846215">
      <w:bodyDiv w:val="1"/>
      <w:marLeft w:val="0"/>
      <w:marRight w:val="0"/>
      <w:marTop w:val="0"/>
      <w:marBottom w:val="0"/>
      <w:divBdr>
        <w:top w:val="none" w:sz="0" w:space="0" w:color="auto"/>
        <w:left w:val="none" w:sz="0" w:space="0" w:color="auto"/>
        <w:bottom w:val="none" w:sz="0" w:space="0" w:color="auto"/>
        <w:right w:val="none" w:sz="0" w:space="0" w:color="auto"/>
      </w:divBdr>
    </w:div>
    <w:div w:id="1214924306">
      <w:bodyDiv w:val="1"/>
      <w:marLeft w:val="0"/>
      <w:marRight w:val="0"/>
      <w:marTop w:val="0"/>
      <w:marBottom w:val="0"/>
      <w:divBdr>
        <w:top w:val="none" w:sz="0" w:space="0" w:color="auto"/>
        <w:left w:val="none" w:sz="0" w:space="0" w:color="auto"/>
        <w:bottom w:val="none" w:sz="0" w:space="0" w:color="auto"/>
        <w:right w:val="none" w:sz="0" w:space="0" w:color="auto"/>
      </w:divBdr>
    </w:div>
    <w:div w:id="1215240290">
      <w:bodyDiv w:val="1"/>
      <w:marLeft w:val="0"/>
      <w:marRight w:val="0"/>
      <w:marTop w:val="0"/>
      <w:marBottom w:val="0"/>
      <w:divBdr>
        <w:top w:val="none" w:sz="0" w:space="0" w:color="auto"/>
        <w:left w:val="none" w:sz="0" w:space="0" w:color="auto"/>
        <w:bottom w:val="none" w:sz="0" w:space="0" w:color="auto"/>
        <w:right w:val="none" w:sz="0" w:space="0" w:color="auto"/>
      </w:divBdr>
    </w:div>
    <w:div w:id="1217401057">
      <w:bodyDiv w:val="1"/>
      <w:marLeft w:val="0"/>
      <w:marRight w:val="0"/>
      <w:marTop w:val="0"/>
      <w:marBottom w:val="0"/>
      <w:divBdr>
        <w:top w:val="none" w:sz="0" w:space="0" w:color="auto"/>
        <w:left w:val="none" w:sz="0" w:space="0" w:color="auto"/>
        <w:bottom w:val="none" w:sz="0" w:space="0" w:color="auto"/>
        <w:right w:val="none" w:sz="0" w:space="0" w:color="auto"/>
      </w:divBdr>
    </w:div>
    <w:div w:id="1260258011">
      <w:bodyDiv w:val="1"/>
      <w:marLeft w:val="0"/>
      <w:marRight w:val="0"/>
      <w:marTop w:val="0"/>
      <w:marBottom w:val="0"/>
      <w:divBdr>
        <w:top w:val="none" w:sz="0" w:space="0" w:color="auto"/>
        <w:left w:val="none" w:sz="0" w:space="0" w:color="auto"/>
        <w:bottom w:val="none" w:sz="0" w:space="0" w:color="auto"/>
        <w:right w:val="none" w:sz="0" w:space="0" w:color="auto"/>
      </w:divBdr>
    </w:div>
    <w:div w:id="1273248276">
      <w:bodyDiv w:val="1"/>
      <w:marLeft w:val="0"/>
      <w:marRight w:val="0"/>
      <w:marTop w:val="0"/>
      <w:marBottom w:val="0"/>
      <w:divBdr>
        <w:top w:val="none" w:sz="0" w:space="0" w:color="auto"/>
        <w:left w:val="none" w:sz="0" w:space="0" w:color="auto"/>
        <w:bottom w:val="none" w:sz="0" w:space="0" w:color="auto"/>
        <w:right w:val="none" w:sz="0" w:space="0" w:color="auto"/>
      </w:divBdr>
      <w:divsChild>
        <w:div w:id="612053818">
          <w:marLeft w:val="0"/>
          <w:marRight w:val="0"/>
          <w:marTop w:val="0"/>
          <w:marBottom w:val="0"/>
          <w:divBdr>
            <w:top w:val="none" w:sz="0" w:space="0" w:color="auto"/>
            <w:left w:val="none" w:sz="0" w:space="0" w:color="auto"/>
            <w:bottom w:val="none" w:sz="0" w:space="0" w:color="auto"/>
            <w:right w:val="none" w:sz="0" w:space="0" w:color="auto"/>
          </w:divBdr>
          <w:divsChild>
            <w:div w:id="1548444734">
              <w:marLeft w:val="0"/>
              <w:marRight w:val="0"/>
              <w:marTop w:val="0"/>
              <w:marBottom w:val="0"/>
              <w:divBdr>
                <w:top w:val="none" w:sz="0" w:space="0" w:color="auto"/>
                <w:left w:val="none" w:sz="0" w:space="0" w:color="auto"/>
                <w:bottom w:val="none" w:sz="0" w:space="0" w:color="auto"/>
                <w:right w:val="none" w:sz="0" w:space="0" w:color="auto"/>
              </w:divBdr>
            </w:div>
            <w:div w:id="948774470">
              <w:marLeft w:val="0"/>
              <w:marRight w:val="0"/>
              <w:marTop w:val="0"/>
              <w:marBottom w:val="0"/>
              <w:divBdr>
                <w:top w:val="none" w:sz="0" w:space="0" w:color="auto"/>
                <w:left w:val="none" w:sz="0" w:space="0" w:color="auto"/>
                <w:bottom w:val="none" w:sz="0" w:space="0" w:color="auto"/>
                <w:right w:val="none" w:sz="0" w:space="0" w:color="auto"/>
              </w:divBdr>
            </w:div>
            <w:div w:id="1486824495">
              <w:marLeft w:val="0"/>
              <w:marRight w:val="0"/>
              <w:marTop w:val="0"/>
              <w:marBottom w:val="0"/>
              <w:divBdr>
                <w:top w:val="none" w:sz="0" w:space="0" w:color="auto"/>
                <w:left w:val="none" w:sz="0" w:space="0" w:color="auto"/>
                <w:bottom w:val="none" w:sz="0" w:space="0" w:color="auto"/>
                <w:right w:val="none" w:sz="0" w:space="0" w:color="auto"/>
              </w:divBdr>
            </w:div>
            <w:div w:id="1012532808">
              <w:marLeft w:val="0"/>
              <w:marRight w:val="0"/>
              <w:marTop w:val="0"/>
              <w:marBottom w:val="0"/>
              <w:divBdr>
                <w:top w:val="none" w:sz="0" w:space="0" w:color="auto"/>
                <w:left w:val="none" w:sz="0" w:space="0" w:color="auto"/>
                <w:bottom w:val="none" w:sz="0" w:space="0" w:color="auto"/>
                <w:right w:val="none" w:sz="0" w:space="0" w:color="auto"/>
              </w:divBdr>
            </w:div>
            <w:div w:id="2062169333">
              <w:marLeft w:val="0"/>
              <w:marRight w:val="0"/>
              <w:marTop w:val="0"/>
              <w:marBottom w:val="0"/>
              <w:divBdr>
                <w:top w:val="none" w:sz="0" w:space="0" w:color="auto"/>
                <w:left w:val="none" w:sz="0" w:space="0" w:color="auto"/>
                <w:bottom w:val="none" w:sz="0" w:space="0" w:color="auto"/>
                <w:right w:val="none" w:sz="0" w:space="0" w:color="auto"/>
              </w:divBdr>
            </w:div>
            <w:div w:id="895816218">
              <w:marLeft w:val="0"/>
              <w:marRight w:val="0"/>
              <w:marTop w:val="0"/>
              <w:marBottom w:val="0"/>
              <w:divBdr>
                <w:top w:val="none" w:sz="0" w:space="0" w:color="auto"/>
                <w:left w:val="none" w:sz="0" w:space="0" w:color="auto"/>
                <w:bottom w:val="none" w:sz="0" w:space="0" w:color="auto"/>
                <w:right w:val="none" w:sz="0" w:space="0" w:color="auto"/>
              </w:divBdr>
            </w:div>
            <w:div w:id="134301891">
              <w:marLeft w:val="0"/>
              <w:marRight w:val="0"/>
              <w:marTop w:val="0"/>
              <w:marBottom w:val="0"/>
              <w:divBdr>
                <w:top w:val="none" w:sz="0" w:space="0" w:color="auto"/>
                <w:left w:val="none" w:sz="0" w:space="0" w:color="auto"/>
                <w:bottom w:val="none" w:sz="0" w:space="0" w:color="auto"/>
                <w:right w:val="none" w:sz="0" w:space="0" w:color="auto"/>
              </w:divBdr>
            </w:div>
            <w:div w:id="1845239296">
              <w:marLeft w:val="0"/>
              <w:marRight w:val="0"/>
              <w:marTop w:val="0"/>
              <w:marBottom w:val="0"/>
              <w:divBdr>
                <w:top w:val="none" w:sz="0" w:space="0" w:color="auto"/>
                <w:left w:val="none" w:sz="0" w:space="0" w:color="auto"/>
                <w:bottom w:val="none" w:sz="0" w:space="0" w:color="auto"/>
                <w:right w:val="none" w:sz="0" w:space="0" w:color="auto"/>
              </w:divBdr>
            </w:div>
            <w:div w:id="1797286576">
              <w:marLeft w:val="0"/>
              <w:marRight w:val="0"/>
              <w:marTop w:val="0"/>
              <w:marBottom w:val="0"/>
              <w:divBdr>
                <w:top w:val="none" w:sz="0" w:space="0" w:color="auto"/>
                <w:left w:val="none" w:sz="0" w:space="0" w:color="auto"/>
                <w:bottom w:val="none" w:sz="0" w:space="0" w:color="auto"/>
                <w:right w:val="none" w:sz="0" w:space="0" w:color="auto"/>
              </w:divBdr>
            </w:div>
            <w:div w:id="245110553">
              <w:marLeft w:val="0"/>
              <w:marRight w:val="0"/>
              <w:marTop w:val="0"/>
              <w:marBottom w:val="0"/>
              <w:divBdr>
                <w:top w:val="none" w:sz="0" w:space="0" w:color="auto"/>
                <w:left w:val="none" w:sz="0" w:space="0" w:color="auto"/>
                <w:bottom w:val="none" w:sz="0" w:space="0" w:color="auto"/>
                <w:right w:val="none" w:sz="0" w:space="0" w:color="auto"/>
              </w:divBdr>
            </w:div>
            <w:div w:id="509292378">
              <w:marLeft w:val="0"/>
              <w:marRight w:val="0"/>
              <w:marTop w:val="0"/>
              <w:marBottom w:val="0"/>
              <w:divBdr>
                <w:top w:val="none" w:sz="0" w:space="0" w:color="auto"/>
                <w:left w:val="none" w:sz="0" w:space="0" w:color="auto"/>
                <w:bottom w:val="none" w:sz="0" w:space="0" w:color="auto"/>
                <w:right w:val="none" w:sz="0" w:space="0" w:color="auto"/>
              </w:divBdr>
            </w:div>
            <w:div w:id="8044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671">
      <w:bodyDiv w:val="1"/>
      <w:marLeft w:val="0"/>
      <w:marRight w:val="0"/>
      <w:marTop w:val="0"/>
      <w:marBottom w:val="0"/>
      <w:divBdr>
        <w:top w:val="none" w:sz="0" w:space="0" w:color="auto"/>
        <w:left w:val="none" w:sz="0" w:space="0" w:color="auto"/>
        <w:bottom w:val="none" w:sz="0" w:space="0" w:color="auto"/>
        <w:right w:val="none" w:sz="0" w:space="0" w:color="auto"/>
      </w:divBdr>
      <w:divsChild>
        <w:div w:id="1682198869">
          <w:marLeft w:val="0"/>
          <w:marRight w:val="0"/>
          <w:marTop w:val="0"/>
          <w:marBottom w:val="0"/>
          <w:divBdr>
            <w:top w:val="none" w:sz="0" w:space="0" w:color="auto"/>
            <w:left w:val="none" w:sz="0" w:space="0" w:color="auto"/>
            <w:bottom w:val="none" w:sz="0" w:space="0" w:color="auto"/>
            <w:right w:val="none" w:sz="0" w:space="0" w:color="auto"/>
          </w:divBdr>
          <w:divsChild>
            <w:div w:id="1407143727">
              <w:marLeft w:val="0"/>
              <w:marRight w:val="0"/>
              <w:marTop w:val="0"/>
              <w:marBottom w:val="0"/>
              <w:divBdr>
                <w:top w:val="none" w:sz="0" w:space="0" w:color="auto"/>
                <w:left w:val="none" w:sz="0" w:space="0" w:color="auto"/>
                <w:bottom w:val="none" w:sz="0" w:space="0" w:color="auto"/>
                <w:right w:val="none" w:sz="0" w:space="0" w:color="auto"/>
              </w:divBdr>
              <w:divsChild>
                <w:div w:id="1879277502">
                  <w:marLeft w:val="0"/>
                  <w:marRight w:val="0"/>
                  <w:marTop w:val="0"/>
                  <w:marBottom w:val="0"/>
                  <w:divBdr>
                    <w:top w:val="none" w:sz="0" w:space="0" w:color="auto"/>
                    <w:left w:val="none" w:sz="0" w:space="0" w:color="auto"/>
                    <w:bottom w:val="none" w:sz="0" w:space="0" w:color="auto"/>
                    <w:right w:val="none" w:sz="0" w:space="0" w:color="auto"/>
                  </w:divBdr>
                  <w:divsChild>
                    <w:div w:id="144712699">
                      <w:marLeft w:val="0"/>
                      <w:marRight w:val="0"/>
                      <w:marTop w:val="0"/>
                      <w:marBottom w:val="0"/>
                      <w:divBdr>
                        <w:top w:val="none" w:sz="0" w:space="0" w:color="auto"/>
                        <w:left w:val="none" w:sz="0" w:space="0" w:color="auto"/>
                        <w:bottom w:val="none" w:sz="0" w:space="0" w:color="auto"/>
                        <w:right w:val="none" w:sz="0" w:space="0" w:color="auto"/>
                      </w:divBdr>
                      <w:divsChild>
                        <w:div w:id="1886912849">
                          <w:marLeft w:val="0"/>
                          <w:marRight w:val="0"/>
                          <w:marTop w:val="0"/>
                          <w:marBottom w:val="0"/>
                          <w:divBdr>
                            <w:top w:val="none" w:sz="0" w:space="0" w:color="auto"/>
                            <w:left w:val="none" w:sz="0" w:space="0" w:color="auto"/>
                            <w:bottom w:val="none" w:sz="0" w:space="0" w:color="auto"/>
                            <w:right w:val="none" w:sz="0" w:space="0" w:color="auto"/>
                          </w:divBdr>
                          <w:divsChild>
                            <w:div w:id="11925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039763">
      <w:bodyDiv w:val="1"/>
      <w:marLeft w:val="0"/>
      <w:marRight w:val="0"/>
      <w:marTop w:val="0"/>
      <w:marBottom w:val="0"/>
      <w:divBdr>
        <w:top w:val="none" w:sz="0" w:space="0" w:color="auto"/>
        <w:left w:val="none" w:sz="0" w:space="0" w:color="auto"/>
        <w:bottom w:val="none" w:sz="0" w:space="0" w:color="auto"/>
        <w:right w:val="none" w:sz="0" w:space="0" w:color="auto"/>
      </w:divBdr>
    </w:div>
    <w:div w:id="1312977813">
      <w:bodyDiv w:val="1"/>
      <w:marLeft w:val="0"/>
      <w:marRight w:val="0"/>
      <w:marTop w:val="0"/>
      <w:marBottom w:val="0"/>
      <w:divBdr>
        <w:top w:val="none" w:sz="0" w:space="0" w:color="auto"/>
        <w:left w:val="none" w:sz="0" w:space="0" w:color="auto"/>
        <w:bottom w:val="none" w:sz="0" w:space="0" w:color="auto"/>
        <w:right w:val="none" w:sz="0" w:space="0" w:color="auto"/>
      </w:divBdr>
    </w:div>
    <w:div w:id="1327126142">
      <w:bodyDiv w:val="1"/>
      <w:marLeft w:val="0"/>
      <w:marRight w:val="0"/>
      <w:marTop w:val="0"/>
      <w:marBottom w:val="0"/>
      <w:divBdr>
        <w:top w:val="none" w:sz="0" w:space="0" w:color="auto"/>
        <w:left w:val="none" w:sz="0" w:space="0" w:color="auto"/>
        <w:bottom w:val="none" w:sz="0" w:space="0" w:color="auto"/>
        <w:right w:val="none" w:sz="0" w:space="0" w:color="auto"/>
      </w:divBdr>
    </w:div>
    <w:div w:id="1347096342">
      <w:bodyDiv w:val="1"/>
      <w:marLeft w:val="0"/>
      <w:marRight w:val="0"/>
      <w:marTop w:val="0"/>
      <w:marBottom w:val="0"/>
      <w:divBdr>
        <w:top w:val="none" w:sz="0" w:space="0" w:color="auto"/>
        <w:left w:val="none" w:sz="0" w:space="0" w:color="auto"/>
        <w:bottom w:val="none" w:sz="0" w:space="0" w:color="auto"/>
        <w:right w:val="none" w:sz="0" w:space="0" w:color="auto"/>
      </w:divBdr>
    </w:div>
    <w:div w:id="1363826001">
      <w:bodyDiv w:val="1"/>
      <w:marLeft w:val="0"/>
      <w:marRight w:val="0"/>
      <w:marTop w:val="0"/>
      <w:marBottom w:val="0"/>
      <w:divBdr>
        <w:top w:val="none" w:sz="0" w:space="0" w:color="auto"/>
        <w:left w:val="none" w:sz="0" w:space="0" w:color="auto"/>
        <w:bottom w:val="none" w:sz="0" w:space="0" w:color="auto"/>
        <w:right w:val="none" w:sz="0" w:space="0" w:color="auto"/>
      </w:divBdr>
    </w:div>
    <w:div w:id="1366326645">
      <w:bodyDiv w:val="1"/>
      <w:marLeft w:val="0"/>
      <w:marRight w:val="0"/>
      <w:marTop w:val="0"/>
      <w:marBottom w:val="0"/>
      <w:divBdr>
        <w:top w:val="none" w:sz="0" w:space="0" w:color="auto"/>
        <w:left w:val="none" w:sz="0" w:space="0" w:color="auto"/>
        <w:bottom w:val="none" w:sz="0" w:space="0" w:color="auto"/>
        <w:right w:val="none" w:sz="0" w:space="0" w:color="auto"/>
      </w:divBdr>
    </w:div>
    <w:div w:id="1375154296">
      <w:bodyDiv w:val="1"/>
      <w:marLeft w:val="0"/>
      <w:marRight w:val="0"/>
      <w:marTop w:val="0"/>
      <w:marBottom w:val="0"/>
      <w:divBdr>
        <w:top w:val="none" w:sz="0" w:space="0" w:color="auto"/>
        <w:left w:val="none" w:sz="0" w:space="0" w:color="auto"/>
        <w:bottom w:val="none" w:sz="0" w:space="0" w:color="auto"/>
        <w:right w:val="none" w:sz="0" w:space="0" w:color="auto"/>
      </w:divBdr>
    </w:div>
    <w:div w:id="1388996772">
      <w:bodyDiv w:val="1"/>
      <w:marLeft w:val="0"/>
      <w:marRight w:val="0"/>
      <w:marTop w:val="0"/>
      <w:marBottom w:val="0"/>
      <w:divBdr>
        <w:top w:val="none" w:sz="0" w:space="0" w:color="auto"/>
        <w:left w:val="none" w:sz="0" w:space="0" w:color="auto"/>
        <w:bottom w:val="none" w:sz="0" w:space="0" w:color="auto"/>
        <w:right w:val="none" w:sz="0" w:space="0" w:color="auto"/>
      </w:divBdr>
    </w:div>
    <w:div w:id="1390037154">
      <w:bodyDiv w:val="1"/>
      <w:marLeft w:val="0"/>
      <w:marRight w:val="0"/>
      <w:marTop w:val="0"/>
      <w:marBottom w:val="0"/>
      <w:divBdr>
        <w:top w:val="none" w:sz="0" w:space="0" w:color="auto"/>
        <w:left w:val="none" w:sz="0" w:space="0" w:color="auto"/>
        <w:bottom w:val="none" w:sz="0" w:space="0" w:color="auto"/>
        <w:right w:val="none" w:sz="0" w:space="0" w:color="auto"/>
      </w:divBdr>
    </w:div>
    <w:div w:id="1390348731">
      <w:bodyDiv w:val="1"/>
      <w:marLeft w:val="0"/>
      <w:marRight w:val="0"/>
      <w:marTop w:val="0"/>
      <w:marBottom w:val="0"/>
      <w:divBdr>
        <w:top w:val="none" w:sz="0" w:space="0" w:color="auto"/>
        <w:left w:val="none" w:sz="0" w:space="0" w:color="auto"/>
        <w:bottom w:val="none" w:sz="0" w:space="0" w:color="auto"/>
        <w:right w:val="none" w:sz="0" w:space="0" w:color="auto"/>
      </w:divBdr>
    </w:div>
    <w:div w:id="1491673337">
      <w:bodyDiv w:val="1"/>
      <w:marLeft w:val="0"/>
      <w:marRight w:val="0"/>
      <w:marTop w:val="0"/>
      <w:marBottom w:val="0"/>
      <w:divBdr>
        <w:top w:val="none" w:sz="0" w:space="0" w:color="auto"/>
        <w:left w:val="none" w:sz="0" w:space="0" w:color="auto"/>
        <w:bottom w:val="none" w:sz="0" w:space="0" w:color="auto"/>
        <w:right w:val="none" w:sz="0" w:space="0" w:color="auto"/>
      </w:divBdr>
    </w:div>
    <w:div w:id="1504587806">
      <w:bodyDiv w:val="1"/>
      <w:marLeft w:val="0"/>
      <w:marRight w:val="0"/>
      <w:marTop w:val="0"/>
      <w:marBottom w:val="0"/>
      <w:divBdr>
        <w:top w:val="none" w:sz="0" w:space="0" w:color="auto"/>
        <w:left w:val="none" w:sz="0" w:space="0" w:color="auto"/>
        <w:bottom w:val="none" w:sz="0" w:space="0" w:color="auto"/>
        <w:right w:val="none" w:sz="0" w:space="0" w:color="auto"/>
      </w:divBdr>
    </w:div>
    <w:div w:id="1536119848">
      <w:bodyDiv w:val="1"/>
      <w:marLeft w:val="0"/>
      <w:marRight w:val="0"/>
      <w:marTop w:val="0"/>
      <w:marBottom w:val="0"/>
      <w:divBdr>
        <w:top w:val="none" w:sz="0" w:space="0" w:color="auto"/>
        <w:left w:val="none" w:sz="0" w:space="0" w:color="auto"/>
        <w:bottom w:val="none" w:sz="0" w:space="0" w:color="auto"/>
        <w:right w:val="none" w:sz="0" w:space="0" w:color="auto"/>
      </w:divBdr>
    </w:div>
    <w:div w:id="1558011767">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1">
          <w:marLeft w:val="0"/>
          <w:marRight w:val="0"/>
          <w:marTop w:val="0"/>
          <w:marBottom w:val="0"/>
          <w:divBdr>
            <w:top w:val="none" w:sz="0" w:space="0" w:color="auto"/>
            <w:left w:val="none" w:sz="0" w:space="0" w:color="auto"/>
            <w:bottom w:val="none" w:sz="0" w:space="0" w:color="auto"/>
            <w:right w:val="none" w:sz="0" w:space="0" w:color="auto"/>
          </w:divBdr>
        </w:div>
        <w:div w:id="2025863344">
          <w:marLeft w:val="0"/>
          <w:marRight w:val="0"/>
          <w:marTop w:val="0"/>
          <w:marBottom w:val="0"/>
          <w:divBdr>
            <w:top w:val="none" w:sz="0" w:space="0" w:color="auto"/>
            <w:left w:val="none" w:sz="0" w:space="0" w:color="auto"/>
            <w:bottom w:val="none" w:sz="0" w:space="0" w:color="auto"/>
            <w:right w:val="none" w:sz="0" w:space="0" w:color="auto"/>
          </w:divBdr>
        </w:div>
      </w:divsChild>
    </w:div>
    <w:div w:id="1619871221">
      <w:bodyDiv w:val="1"/>
      <w:marLeft w:val="0"/>
      <w:marRight w:val="0"/>
      <w:marTop w:val="0"/>
      <w:marBottom w:val="0"/>
      <w:divBdr>
        <w:top w:val="none" w:sz="0" w:space="0" w:color="auto"/>
        <w:left w:val="none" w:sz="0" w:space="0" w:color="auto"/>
        <w:bottom w:val="none" w:sz="0" w:space="0" w:color="auto"/>
        <w:right w:val="none" w:sz="0" w:space="0" w:color="auto"/>
      </w:divBdr>
    </w:div>
    <w:div w:id="1625500605">
      <w:bodyDiv w:val="1"/>
      <w:marLeft w:val="0"/>
      <w:marRight w:val="0"/>
      <w:marTop w:val="0"/>
      <w:marBottom w:val="0"/>
      <w:divBdr>
        <w:top w:val="none" w:sz="0" w:space="0" w:color="auto"/>
        <w:left w:val="none" w:sz="0" w:space="0" w:color="auto"/>
        <w:bottom w:val="none" w:sz="0" w:space="0" w:color="auto"/>
        <w:right w:val="none" w:sz="0" w:space="0" w:color="auto"/>
      </w:divBdr>
    </w:div>
    <w:div w:id="1634871243">
      <w:bodyDiv w:val="1"/>
      <w:marLeft w:val="0"/>
      <w:marRight w:val="0"/>
      <w:marTop w:val="0"/>
      <w:marBottom w:val="0"/>
      <w:divBdr>
        <w:top w:val="none" w:sz="0" w:space="0" w:color="auto"/>
        <w:left w:val="none" w:sz="0" w:space="0" w:color="auto"/>
        <w:bottom w:val="none" w:sz="0" w:space="0" w:color="auto"/>
        <w:right w:val="none" w:sz="0" w:space="0" w:color="auto"/>
      </w:divBdr>
    </w:div>
    <w:div w:id="1637753618">
      <w:bodyDiv w:val="1"/>
      <w:marLeft w:val="0"/>
      <w:marRight w:val="0"/>
      <w:marTop w:val="0"/>
      <w:marBottom w:val="0"/>
      <w:divBdr>
        <w:top w:val="none" w:sz="0" w:space="0" w:color="auto"/>
        <w:left w:val="none" w:sz="0" w:space="0" w:color="auto"/>
        <w:bottom w:val="none" w:sz="0" w:space="0" w:color="auto"/>
        <w:right w:val="none" w:sz="0" w:space="0" w:color="auto"/>
      </w:divBdr>
    </w:div>
    <w:div w:id="1640106448">
      <w:bodyDiv w:val="1"/>
      <w:marLeft w:val="0"/>
      <w:marRight w:val="0"/>
      <w:marTop w:val="0"/>
      <w:marBottom w:val="0"/>
      <w:divBdr>
        <w:top w:val="none" w:sz="0" w:space="0" w:color="auto"/>
        <w:left w:val="none" w:sz="0" w:space="0" w:color="auto"/>
        <w:bottom w:val="none" w:sz="0" w:space="0" w:color="auto"/>
        <w:right w:val="none" w:sz="0" w:space="0" w:color="auto"/>
      </w:divBdr>
    </w:div>
    <w:div w:id="1643726582">
      <w:bodyDiv w:val="1"/>
      <w:marLeft w:val="0"/>
      <w:marRight w:val="0"/>
      <w:marTop w:val="0"/>
      <w:marBottom w:val="0"/>
      <w:divBdr>
        <w:top w:val="none" w:sz="0" w:space="0" w:color="auto"/>
        <w:left w:val="none" w:sz="0" w:space="0" w:color="auto"/>
        <w:bottom w:val="none" w:sz="0" w:space="0" w:color="auto"/>
        <w:right w:val="none" w:sz="0" w:space="0" w:color="auto"/>
      </w:divBdr>
    </w:div>
    <w:div w:id="1649436421">
      <w:bodyDiv w:val="1"/>
      <w:marLeft w:val="0"/>
      <w:marRight w:val="0"/>
      <w:marTop w:val="0"/>
      <w:marBottom w:val="0"/>
      <w:divBdr>
        <w:top w:val="none" w:sz="0" w:space="0" w:color="auto"/>
        <w:left w:val="none" w:sz="0" w:space="0" w:color="auto"/>
        <w:bottom w:val="none" w:sz="0" w:space="0" w:color="auto"/>
        <w:right w:val="none" w:sz="0" w:space="0" w:color="auto"/>
      </w:divBdr>
    </w:div>
    <w:div w:id="1659188961">
      <w:bodyDiv w:val="1"/>
      <w:marLeft w:val="0"/>
      <w:marRight w:val="0"/>
      <w:marTop w:val="0"/>
      <w:marBottom w:val="0"/>
      <w:divBdr>
        <w:top w:val="none" w:sz="0" w:space="0" w:color="auto"/>
        <w:left w:val="none" w:sz="0" w:space="0" w:color="auto"/>
        <w:bottom w:val="none" w:sz="0" w:space="0" w:color="auto"/>
        <w:right w:val="none" w:sz="0" w:space="0" w:color="auto"/>
      </w:divBdr>
    </w:div>
    <w:div w:id="1681078529">
      <w:bodyDiv w:val="1"/>
      <w:marLeft w:val="0"/>
      <w:marRight w:val="0"/>
      <w:marTop w:val="0"/>
      <w:marBottom w:val="0"/>
      <w:divBdr>
        <w:top w:val="none" w:sz="0" w:space="0" w:color="auto"/>
        <w:left w:val="none" w:sz="0" w:space="0" w:color="auto"/>
        <w:bottom w:val="none" w:sz="0" w:space="0" w:color="auto"/>
        <w:right w:val="none" w:sz="0" w:space="0" w:color="auto"/>
      </w:divBdr>
    </w:div>
    <w:div w:id="1682270499">
      <w:bodyDiv w:val="1"/>
      <w:marLeft w:val="0"/>
      <w:marRight w:val="0"/>
      <w:marTop w:val="0"/>
      <w:marBottom w:val="0"/>
      <w:divBdr>
        <w:top w:val="none" w:sz="0" w:space="0" w:color="auto"/>
        <w:left w:val="none" w:sz="0" w:space="0" w:color="auto"/>
        <w:bottom w:val="none" w:sz="0" w:space="0" w:color="auto"/>
        <w:right w:val="none" w:sz="0" w:space="0" w:color="auto"/>
      </w:divBdr>
    </w:div>
    <w:div w:id="1713337054">
      <w:bodyDiv w:val="1"/>
      <w:marLeft w:val="0"/>
      <w:marRight w:val="0"/>
      <w:marTop w:val="0"/>
      <w:marBottom w:val="0"/>
      <w:divBdr>
        <w:top w:val="none" w:sz="0" w:space="0" w:color="auto"/>
        <w:left w:val="none" w:sz="0" w:space="0" w:color="auto"/>
        <w:bottom w:val="none" w:sz="0" w:space="0" w:color="auto"/>
        <w:right w:val="none" w:sz="0" w:space="0" w:color="auto"/>
      </w:divBdr>
    </w:div>
    <w:div w:id="1718968701">
      <w:bodyDiv w:val="1"/>
      <w:marLeft w:val="0"/>
      <w:marRight w:val="0"/>
      <w:marTop w:val="0"/>
      <w:marBottom w:val="0"/>
      <w:divBdr>
        <w:top w:val="none" w:sz="0" w:space="0" w:color="auto"/>
        <w:left w:val="none" w:sz="0" w:space="0" w:color="auto"/>
        <w:bottom w:val="none" w:sz="0" w:space="0" w:color="auto"/>
        <w:right w:val="none" w:sz="0" w:space="0" w:color="auto"/>
      </w:divBdr>
    </w:div>
    <w:div w:id="1731463240">
      <w:bodyDiv w:val="1"/>
      <w:marLeft w:val="0"/>
      <w:marRight w:val="0"/>
      <w:marTop w:val="0"/>
      <w:marBottom w:val="0"/>
      <w:divBdr>
        <w:top w:val="none" w:sz="0" w:space="0" w:color="auto"/>
        <w:left w:val="none" w:sz="0" w:space="0" w:color="auto"/>
        <w:bottom w:val="none" w:sz="0" w:space="0" w:color="auto"/>
        <w:right w:val="none" w:sz="0" w:space="0" w:color="auto"/>
      </w:divBdr>
    </w:div>
    <w:div w:id="1741560946">
      <w:bodyDiv w:val="1"/>
      <w:marLeft w:val="0"/>
      <w:marRight w:val="0"/>
      <w:marTop w:val="0"/>
      <w:marBottom w:val="0"/>
      <w:divBdr>
        <w:top w:val="none" w:sz="0" w:space="0" w:color="auto"/>
        <w:left w:val="none" w:sz="0" w:space="0" w:color="auto"/>
        <w:bottom w:val="none" w:sz="0" w:space="0" w:color="auto"/>
        <w:right w:val="none" w:sz="0" w:space="0" w:color="auto"/>
      </w:divBdr>
    </w:div>
    <w:div w:id="1748770815">
      <w:bodyDiv w:val="1"/>
      <w:marLeft w:val="0"/>
      <w:marRight w:val="0"/>
      <w:marTop w:val="0"/>
      <w:marBottom w:val="0"/>
      <w:divBdr>
        <w:top w:val="none" w:sz="0" w:space="0" w:color="auto"/>
        <w:left w:val="none" w:sz="0" w:space="0" w:color="auto"/>
        <w:bottom w:val="none" w:sz="0" w:space="0" w:color="auto"/>
        <w:right w:val="none" w:sz="0" w:space="0" w:color="auto"/>
      </w:divBdr>
    </w:div>
    <w:div w:id="1782992922">
      <w:bodyDiv w:val="1"/>
      <w:marLeft w:val="0"/>
      <w:marRight w:val="0"/>
      <w:marTop w:val="0"/>
      <w:marBottom w:val="0"/>
      <w:divBdr>
        <w:top w:val="none" w:sz="0" w:space="0" w:color="auto"/>
        <w:left w:val="none" w:sz="0" w:space="0" w:color="auto"/>
        <w:bottom w:val="none" w:sz="0" w:space="0" w:color="auto"/>
        <w:right w:val="none" w:sz="0" w:space="0" w:color="auto"/>
      </w:divBdr>
    </w:div>
    <w:div w:id="1807119373">
      <w:bodyDiv w:val="1"/>
      <w:marLeft w:val="0"/>
      <w:marRight w:val="0"/>
      <w:marTop w:val="0"/>
      <w:marBottom w:val="0"/>
      <w:divBdr>
        <w:top w:val="none" w:sz="0" w:space="0" w:color="auto"/>
        <w:left w:val="none" w:sz="0" w:space="0" w:color="auto"/>
        <w:bottom w:val="none" w:sz="0" w:space="0" w:color="auto"/>
        <w:right w:val="none" w:sz="0" w:space="0" w:color="auto"/>
      </w:divBdr>
    </w:div>
    <w:div w:id="1811677828">
      <w:bodyDiv w:val="1"/>
      <w:marLeft w:val="0"/>
      <w:marRight w:val="0"/>
      <w:marTop w:val="0"/>
      <w:marBottom w:val="0"/>
      <w:divBdr>
        <w:top w:val="none" w:sz="0" w:space="0" w:color="auto"/>
        <w:left w:val="none" w:sz="0" w:space="0" w:color="auto"/>
        <w:bottom w:val="none" w:sz="0" w:space="0" w:color="auto"/>
        <w:right w:val="none" w:sz="0" w:space="0" w:color="auto"/>
      </w:divBdr>
    </w:div>
    <w:div w:id="1832480807">
      <w:bodyDiv w:val="1"/>
      <w:marLeft w:val="0"/>
      <w:marRight w:val="0"/>
      <w:marTop w:val="0"/>
      <w:marBottom w:val="0"/>
      <w:divBdr>
        <w:top w:val="none" w:sz="0" w:space="0" w:color="auto"/>
        <w:left w:val="none" w:sz="0" w:space="0" w:color="auto"/>
        <w:bottom w:val="none" w:sz="0" w:space="0" w:color="auto"/>
        <w:right w:val="none" w:sz="0" w:space="0" w:color="auto"/>
      </w:divBdr>
    </w:div>
    <w:div w:id="1837305553">
      <w:bodyDiv w:val="1"/>
      <w:marLeft w:val="0"/>
      <w:marRight w:val="0"/>
      <w:marTop w:val="0"/>
      <w:marBottom w:val="0"/>
      <w:divBdr>
        <w:top w:val="none" w:sz="0" w:space="0" w:color="auto"/>
        <w:left w:val="none" w:sz="0" w:space="0" w:color="auto"/>
        <w:bottom w:val="none" w:sz="0" w:space="0" w:color="auto"/>
        <w:right w:val="none" w:sz="0" w:space="0" w:color="auto"/>
      </w:divBdr>
    </w:div>
    <w:div w:id="1855612511">
      <w:bodyDiv w:val="1"/>
      <w:marLeft w:val="0"/>
      <w:marRight w:val="0"/>
      <w:marTop w:val="0"/>
      <w:marBottom w:val="0"/>
      <w:divBdr>
        <w:top w:val="none" w:sz="0" w:space="0" w:color="auto"/>
        <w:left w:val="none" w:sz="0" w:space="0" w:color="auto"/>
        <w:bottom w:val="none" w:sz="0" w:space="0" w:color="auto"/>
        <w:right w:val="none" w:sz="0" w:space="0" w:color="auto"/>
      </w:divBdr>
    </w:div>
    <w:div w:id="1855682376">
      <w:bodyDiv w:val="1"/>
      <w:marLeft w:val="0"/>
      <w:marRight w:val="0"/>
      <w:marTop w:val="0"/>
      <w:marBottom w:val="0"/>
      <w:divBdr>
        <w:top w:val="none" w:sz="0" w:space="0" w:color="auto"/>
        <w:left w:val="none" w:sz="0" w:space="0" w:color="auto"/>
        <w:bottom w:val="none" w:sz="0" w:space="0" w:color="auto"/>
        <w:right w:val="none" w:sz="0" w:space="0" w:color="auto"/>
      </w:divBdr>
    </w:div>
    <w:div w:id="1862937672">
      <w:bodyDiv w:val="1"/>
      <w:marLeft w:val="0"/>
      <w:marRight w:val="0"/>
      <w:marTop w:val="0"/>
      <w:marBottom w:val="0"/>
      <w:divBdr>
        <w:top w:val="none" w:sz="0" w:space="0" w:color="auto"/>
        <w:left w:val="none" w:sz="0" w:space="0" w:color="auto"/>
        <w:bottom w:val="none" w:sz="0" w:space="0" w:color="auto"/>
        <w:right w:val="none" w:sz="0" w:space="0" w:color="auto"/>
      </w:divBdr>
    </w:div>
    <w:div w:id="1891188674">
      <w:bodyDiv w:val="1"/>
      <w:marLeft w:val="0"/>
      <w:marRight w:val="0"/>
      <w:marTop w:val="0"/>
      <w:marBottom w:val="0"/>
      <w:divBdr>
        <w:top w:val="none" w:sz="0" w:space="0" w:color="auto"/>
        <w:left w:val="none" w:sz="0" w:space="0" w:color="auto"/>
        <w:bottom w:val="none" w:sz="0" w:space="0" w:color="auto"/>
        <w:right w:val="none" w:sz="0" w:space="0" w:color="auto"/>
      </w:divBdr>
    </w:div>
    <w:div w:id="1891839062">
      <w:bodyDiv w:val="1"/>
      <w:marLeft w:val="0"/>
      <w:marRight w:val="0"/>
      <w:marTop w:val="0"/>
      <w:marBottom w:val="0"/>
      <w:divBdr>
        <w:top w:val="none" w:sz="0" w:space="0" w:color="auto"/>
        <w:left w:val="none" w:sz="0" w:space="0" w:color="auto"/>
        <w:bottom w:val="none" w:sz="0" w:space="0" w:color="auto"/>
        <w:right w:val="none" w:sz="0" w:space="0" w:color="auto"/>
      </w:divBdr>
    </w:div>
    <w:div w:id="1895847543">
      <w:bodyDiv w:val="1"/>
      <w:marLeft w:val="0"/>
      <w:marRight w:val="0"/>
      <w:marTop w:val="0"/>
      <w:marBottom w:val="0"/>
      <w:divBdr>
        <w:top w:val="none" w:sz="0" w:space="0" w:color="auto"/>
        <w:left w:val="none" w:sz="0" w:space="0" w:color="auto"/>
        <w:bottom w:val="none" w:sz="0" w:space="0" w:color="auto"/>
        <w:right w:val="none" w:sz="0" w:space="0" w:color="auto"/>
      </w:divBdr>
    </w:div>
    <w:div w:id="1913813935">
      <w:bodyDiv w:val="1"/>
      <w:marLeft w:val="0"/>
      <w:marRight w:val="0"/>
      <w:marTop w:val="0"/>
      <w:marBottom w:val="0"/>
      <w:divBdr>
        <w:top w:val="none" w:sz="0" w:space="0" w:color="auto"/>
        <w:left w:val="none" w:sz="0" w:space="0" w:color="auto"/>
        <w:bottom w:val="none" w:sz="0" w:space="0" w:color="auto"/>
        <w:right w:val="none" w:sz="0" w:space="0" w:color="auto"/>
      </w:divBdr>
    </w:div>
    <w:div w:id="1920022456">
      <w:bodyDiv w:val="1"/>
      <w:marLeft w:val="0"/>
      <w:marRight w:val="0"/>
      <w:marTop w:val="0"/>
      <w:marBottom w:val="0"/>
      <w:divBdr>
        <w:top w:val="none" w:sz="0" w:space="0" w:color="auto"/>
        <w:left w:val="none" w:sz="0" w:space="0" w:color="auto"/>
        <w:bottom w:val="none" w:sz="0" w:space="0" w:color="auto"/>
        <w:right w:val="none" w:sz="0" w:space="0" w:color="auto"/>
      </w:divBdr>
    </w:div>
    <w:div w:id="1923641680">
      <w:bodyDiv w:val="1"/>
      <w:marLeft w:val="0"/>
      <w:marRight w:val="0"/>
      <w:marTop w:val="0"/>
      <w:marBottom w:val="0"/>
      <w:divBdr>
        <w:top w:val="none" w:sz="0" w:space="0" w:color="auto"/>
        <w:left w:val="none" w:sz="0" w:space="0" w:color="auto"/>
        <w:bottom w:val="none" w:sz="0" w:space="0" w:color="auto"/>
        <w:right w:val="none" w:sz="0" w:space="0" w:color="auto"/>
      </w:divBdr>
    </w:div>
    <w:div w:id="1932619443">
      <w:bodyDiv w:val="1"/>
      <w:marLeft w:val="0"/>
      <w:marRight w:val="0"/>
      <w:marTop w:val="0"/>
      <w:marBottom w:val="0"/>
      <w:divBdr>
        <w:top w:val="none" w:sz="0" w:space="0" w:color="auto"/>
        <w:left w:val="none" w:sz="0" w:space="0" w:color="auto"/>
        <w:bottom w:val="none" w:sz="0" w:space="0" w:color="auto"/>
        <w:right w:val="none" w:sz="0" w:space="0" w:color="auto"/>
      </w:divBdr>
    </w:div>
    <w:div w:id="1938904039">
      <w:bodyDiv w:val="1"/>
      <w:marLeft w:val="0"/>
      <w:marRight w:val="0"/>
      <w:marTop w:val="0"/>
      <w:marBottom w:val="0"/>
      <w:divBdr>
        <w:top w:val="none" w:sz="0" w:space="0" w:color="auto"/>
        <w:left w:val="none" w:sz="0" w:space="0" w:color="auto"/>
        <w:bottom w:val="none" w:sz="0" w:space="0" w:color="auto"/>
        <w:right w:val="none" w:sz="0" w:space="0" w:color="auto"/>
      </w:divBdr>
    </w:div>
    <w:div w:id="1957062830">
      <w:bodyDiv w:val="1"/>
      <w:marLeft w:val="0"/>
      <w:marRight w:val="0"/>
      <w:marTop w:val="0"/>
      <w:marBottom w:val="0"/>
      <w:divBdr>
        <w:top w:val="none" w:sz="0" w:space="0" w:color="auto"/>
        <w:left w:val="none" w:sz="0" w:space="0" w:color="auto"/>
        <w:bottom w:val="none" w:sz="0" w:space="0" w:color="auto"/>
        <w:right w:val="none" w:sz="0" w:space="0" w:color="auto"/>
      </w:divBdr>
    </w:div>
    <w:div w:id="1958877145">
      <w:bodyDiv w:val="1"/>
      <w:marLeft w:val="0"/>
      <w:marRight w:val="0"/>
      <w:marTop w:val="0"/>
      <w:marBottom w:val="0"/>
      <w:divBdr>
        <w:top w:val="none" w:sz="0" w:space="0" w:color="auto"/>
        <w:left w:val="none" w:sz="0" w:space="0" w:color="auto"/>
        <w:bottom w:val="none" w:sz="0" w:space="0" w:color="auto"/>
        <w:right w:val="none" w:sz="0" w:space="0" w:color="auto"/>
      </w:divBdr>
    </w:div>
    <w:div w:id="1959598752">
      <w:bodyDiv w:val="1"/>
      <w:marLeft w:val="0"/>
      <w:marRight w:val="0"/>
      <w:marTop w:val="0"/>
      <w:marBottom w:val="0"/>
      <w:divBdr>
        <w:top w:val="none" w:sz="0" w:space="0" w:color="auto"/>
        <w:left w:val="none" w:sz="0" w:space="0" w:color="auto"/>
        <w:bottom w:val="none" w:sz="0" w:space="0" w:color="auto"/>
        <w:right w:val="none" w:sz="0" w:space="0" w:color="auto"/>
      </w:divBdr>
    </w:div>
    <w:div w:id="1964386803">
      <w:bodyDiv w:val="1"/>
      <w:marLeft w:val="0"/>
      <w:marRight w:val="0"/>
      <w:marTop w:val="0"/>
      <w:marBottom w:val="0"/>
      <w:divBdr>
        <w:top w:val="none" w:sz="0" w:space="0" w:color="auto"/>
        <w:left w:val="none" w:sz="0" w:space="0" w:color="auto"/>
        <w:bottom w:val="none" w:sz="0" w:space="0" w:color="auto"/>
        <w:right w:val="none" w:sz="0" w:space="0" w:color="auto"/>
      </w:divBdr>
    </w:div>
    <w:div w:id="1970551591">
      <w:bodyDiv w:val="1"/>
      <w:marLeft w:val="0"/>
      <w:marRight w:val="0"/>
      <w:marTop w:val="0"/>
      <w:marBottom w:val="0"/>
      <w:divBdr>
        <w:top w:val="none" w:sz="0" w:space="0" w:color="auto"/>
        <w:left w:val="none" w:sz="0" w:space="0" w:color="auto"/>
        <w:bottom w:val="none" w:sz="0" w:space="0" w:color="auto"/>
        <w:right w:val="none" w:sz="0" w:space="0" w:color="auto"/>
      </w:divBdr>
    </w:div>
    <w:div w:id="1972393727">
      <w:bodyDiv w:val="1"/>
      <w:marLeft w:val="0"/>
      <w:marRight w:val="0"/>
      <w:marTop w:val="0"/>
      <w:marBottom w:val="0"/>
      <w:divBdr>
        <w:top w:val="none" w:sz="0" w:space="0" w:color="auto"/>
        <w:left w:val="none" w:sz="0" w:space="0" w:color="auto"/>
        <w:bottom w:val="none" w:sz="0" w:space="0" w:color="auto"/>
        <w:right w:val="none" w:sz="0" w:space="0" w:color="auto"/>
      </w:divBdr>
    </w:div>
    <w:div w:id="1976837130">
      <w:bodyDiv w:val="1"/>
      <w:marLeft w:val="0"/>
      <w:marRight w:val="0"/>
      <w:marTop w:val="0"/>
      <w:marBottom w:val="0"/>
      <w:divBdr>
        <w:top w:val="none" w:sz="0" w:space="0" w:color="auto"/>
        <w:left w:val="none" w:sz="0" w:space="0" w:color="auto"/>
        <w:bottom w:val="none" w:sz="0" w:space="0" w:color="auto"/>
        <w:right w:val="none" w:sz="0" w:space="0" w:color="auto"/>
      </w:divBdr>
    </w:div>
    <w:div w:id="1979846379">
      <w:bodyDiv w:val="1"/>
      <w:marLeft w:val="0"/>
      <w:marRight w:val="0"/>
      <w:marTop w:val="0"/>
      <w:marBottom w:val="0"/>
      <w:divBdr>
        <w:top w:val="none" w:sz="0" w:space="0" w:color="auto"/>
        <w:left w:val="none" w:sz="0" w:space="0" w:color="auto"/>
        <w:bottom w:val="none" w:sz="0" w:space="0" w:color="auto"/>
        <w:right w:val="none" w:sz="0" w:space="0" w:color="auto"/>
      </w:divBdr>
    </w:div>
    <w:div w:id="2004699300">
      <w:bodyDiv w:val="1"/>
      <w:marLeft w:val="0"/>
      <w:marRight w:val="0"/>
      <w:marTop w:val="0"/>
      <w:marBottom w:val="0"/>
      <w:divBdr>
        <w:top w:val="none" w:sz="0" w:space="0" w:color="auto"/>
        <w:left w:val="none" w:sz="0" w:space="0" w:color="auto"/>
        <w:bottom w:val="none" w:sz="0" w:space="0" w:color="auto"/>
        <w:right w:val="none" w:sz="0" w:space="0" w:color="auto"/>
      </w:divBdr>
    </w:div>
    <w:div w:id="2004964340">
      <w:bodyDiv w:val="1"/>
      <w:marLeft w:val="0"/>
      <w:marRight w:val="0"/>
      <w:marTop w:val="0"/>
      <w:marBottom w:val="0"/>
      <w:divBdr>
        <w:top w:val="none" w:sz="0" w:space="0" w:color="auto"/>
        <w:left w:val="none" w:sz="0" w:space="0" w:color="auto"/>
        <w:bottom w:val="none" w:sz="0" w:space="0" w:color="auto"/>
        <w:right w:val="none" w:sz="0" w:space="0" w:color="auto"/>
      </w:divBdr>
    </w:div>
    <w:div w:id="2025472272">
      <w:bodyDiv w:val="1"/>
      <w:marLeft w:val="0"/>
      <w:marRight w:val="0"/>
      <w:marTop w:val="0"/>
      <w:marBottom w:val="0"/>
      <w:divBdr>
        <w:top w:val="none" w:sz="0" w:space="0" w:color="auto"/>
        <w:left w:val="none" w:sz="0" w:space="0" w:color="auto"/>
        <w:bottom w:val="none" w:sz="0" w:space="0" w:color="auto"/>
        <w:right w:val="none" w:sz="0" w:space="0" w:color="auto"/>
      </w:divBdr>
    </w:div>
    <w:div w:id="2027051031">
      <w:bodyDiv w:val="1"/>
      <w:marLeft w:val="0"/>
      <w:marRight w:val="0"/>
      <w:marTop w:val="0"/>
      <w:marBottom w:val="0"/>
      <w:divBdr>
        <w:top w:val="none" w:sz="0" w:space="0" w:color="auto"/>
        <w:left w:val="none" w:sz="0" w:space="0" w:color="auto"/>
        <w:bottom w:val="none" w:sz="0" w:space="0" w:color="auto"/>
        <w:right w:val="none" w:sz="0" w:space="0" w:color="auto"/>
      </w:divBdr>
    </w:div>
    <w:div w:id="2037268727">
      <w:bodyDiv w:val="1"/>
      <w:marLeft w:val="0"/>
      <w:marRight w:val="0"/>
      <w:marTop w:val="0"/>
      <w:marBottom w:val="0"/>
      <w:divBdr>
        <w:top w:val="none" w:sz="0" w:space="0" w:color="auto"/>
        <w:left w:val="none" w:sz="0" w:space="0" w:color="auto"/>
        <w:bottom w:val="none" w:sz="0" w:space="0" w:color="auto"/>
        <w:right w:val="none" w:sz="0" w:space="0" w:color="auto"/>
      </w:divBdr>
    </w:div>
    <w:div w:id="2047365740">
      <w:bodyDiv w:val="1"/>
      <w:marLeft w:val="0"/>
      <w:marRight w:val="0"/>
      <w:marTop w:val="0"/>
      <w:marBottom w:val="0"/>
      <w:divBdr>
        <w:top w:val="none" w:sz="0" w:space="0" w:color="auto"/>
        <w:left w:val="none" w:sz="0" w:space="0" w:color="auto"/>
        <w:bottom w:val="none" w:sz="0" w:space="0" w:color="auto"/>
        <w:right w:val="none" w:sz="0" w:space="0" w:color="auto"/>
      </w:divBdr>
    </w:div>
    <w:div w:id="2062442844">
      <w:bodyDiv w:val="1"/>
      <w:marLeft w:val="0"/>
      <w:marRight w:val="0"/>
      <w:marTop w:val="0"/>
      <w:marBottom w:val="0"/>
      <w:divBdr>
        <w:top w:val="none" w:sz="0" w:space="0" w:color="auto"/>
        <w:left w:val="none" w:sz="0" w:space="0" w:color="auto"/>
        <w:bottom w:val="none" w:sz="0" w:space="0" w:color="auto"/>
        <w:right w:val="none" w:sz="0" w:space="0" w:color="auto"/>
      </w:divBdr>
    </w:div>
    <w:div w:id="2070348760">
      <w:bodyDiv w:val="1"/>
      <w:marLeft w:val="0"/>
      <w:marRight w:val="0"/>
      <w:marTop w:val="0"/>
      <w:marBottom w:val="0"/>
      <w:divBdr>
        <w:top w:val="none" w:sz="0" w:space="0" w:color="auto"/>
        <w:left w:val="none" w:sz="0" w:space="0" w:color="auto"/>
        <w:bottom w:val="none" w:sz="0" w:space="0" w:color="auto"/>
        <w:right w:val="none" w:sz="0" w:space="0" w:color="auto"/>
      </w:divBdr>
    </w:div>
    <w:div w:id="2093115070">
      <w:bodyDiv w:val="1"/>
      <w:marLeft w:val="0"/>
      <w:marRight w:val="0"/>
      <w:marTop w:val="0"/>
      <w:marBottom w:val="0"/>
      <w:divBdr>
        <w:top w:val="none" w:sz="0" w:space="0" w:color="auto"/>
        <w:left w:val="none" w:sz="0" w:space="0" w:color="auto"/>
        <w:bottom w:val="none" w:sz="0" w:space="0" w:color="auto"/>
        <w:right w:val="none" w:sz="0" w:space="0" w:color="auto"/>
      </w:divBdr>
    </w:div>
    <w:div w:id="2106490602">
      <w:bodyDiv w:val="1"/>
      <w:marLeft w:val="0"/>
      <w:marRight w:val="0"/>
      <w:marTop w:val="0"/>
      <w:marBottom w:val="0"/>
      <w:divBdr>
        <w:top w:val="none" w:sz="0" w:space="0" w:color="auto"/>
        <w:left w:val="none" w:sz="0" w:space="0" w:color="auto"/>
        <w:bottom w:val="none" w:sz="0" w:space="0" w:color="auto"/>
        <w:right w:val="none" w:sz="0" w:space="0" w:color="auto"/>
      </w:divBdr>
    </w:div>
    <w:div w:id="2112430003">
      <w:bodyDiv w:val="1"/>
      <w:marLeft w:val="0"/>
      <w:marRight w:val="0"/>
      <w:marTop w:val="0"/>
      <w:marBottom w:val="0"/>
      <w:divBdr>
        <w:top w:val="none" w:sz="0" w:space="0" w:color="auto"/>
        <w:left w:val="none" w:sz="0" w:space="0" w:color="auto"/>
        <w:bottom w:val="none" w:sz="0" w:space="0" w:color="auto"/>
        <w:right w:val="none" w:sz="0" w:space="0" w:color="auto"/>
      </w:divBdr>
    </w:div>
    <w:div w:id="2112697950">
      <w:bodyDiv w:val="1"/>
      <w:marLeft w:val="0"/>
      <w:marRight w:val="0"/>
      <w:marTop w:val="0"/>
      <w:marBottom w:val="0"/>
      <w:divBdr>
        <w:top w:val="none" w:sz="0" w:space="0" w:color="auto"/>
        <w:left w:val="none" w:sz="0" w:space="0" w:color="auto"/>
        <w:bottom w:val="none" w:sz="0" w:space="0" w:color="auto"/>
        <w:right w:val="none" w:sz="0" w:space="0" w:color="auto"/>
      </w:divBdr>
    </w:div>
    <w:div w:id="2124375092">
      <w:bodyDiv w:val="1"/>
      <w:marLeft w:val="0"/>
      <w:marRight w:val="0"/>
      <w:marTop w:val="0"/>
      <w:marBottom w:val="0"/>
      <w:divBdr>
        <w:top w:val="none" w:sz="0" w:space="0" w:color="auto"/>
        <w:left w:val="none" w:sz="0" w:space="0" w:color="auto"/>
        <w:bottom w:val="none" w:sz="0" w:space="0" w:color="auto"/>
        <w:right w:val="none" w:sz="0" w:space="0" w:color="auto"/>
      </w:divBdr>
    </w:div>
    <w:div w:id="2147358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hyperlink" Target="https://inaoe.repositorioinstitucional.mx/jspui/bitstream/1009/628/1/LopezES.pdf" TargetMode="External"/><Relationship Id="rId89" Type="http://schemas.openxmlformats.org/officeDocument/2006/relationships/hyperlink" Target="https://scikit-learn.org/" TargetMode="Externa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https://matplotlib.org/" TargetMode="External"/><Relationship Id="rId95" Type="http://schemas.openxmlformats.org/officeDocument/2006/relationships/fontTable" Target="fontTable.xm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www.cs.cinvestav.mx/TesisGraduados/2006/tesisEdnaHernandez.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customXml" Target="ink/ink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hyperlink" Target="https://pandas.pydata.org/" TargetMode="External"/><Relationship Id="rId91" Type="http://schemas.openxmlformats.org/officeDocument/2006/relationships/hyperlink" Target="https://seaborn.pydata.org/"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aws.amazon.com/es/what-is/python/" TargetMode="External"/><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scipy.org/"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hyperlink" Target="https://numpy.org/"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jpeg"/><Relationship Id="rId14" Type="http://schemas.openxmlformats.org/officeDocument/2006/relationships/header" Target="header2.xm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59.png"/><Relationship Id="rId93" Type="http://schemas.openxmlformats.org/officeDocument/2006/relationships/hyperlink" Target="https://www.pycaret.or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30T00:17:50.093"/>
    </inkml:context>
    <inkml:brush xml:id="br0">
      <inkml:brushProperty name="width" value="0.1" units="cm"/>
      <inkml:brushProperty name="height" value="0.1" units="cm"/>
      <inkml:brushProperty name="color" value="#FF0066"/>
    </inkml:brush>
  </inkml:definitions>
  <inkml:trace contextRef="#ctx0" brushRef="#br0">130 137 24575,'-16'430'0,"5"-290"0,13 248 0,11-295 0,-8-63 0,3 55 0,-8-57 0,-1-9 0,1 0 0,0 0 0,2-1 0,0 1 0,1 0 0,1-1 0,1 0 0,13 35 0,0-9 0,-3 0 0,-1 2 0,-2-1 0,6 56 0,-1-10 0,-8-56 0,25 60 0,3 11 0,-36-100 0,1 0 0,1 0 0,-1 0 0,1 0 0,0-1 0,0 1 0,1-1 0,0 0 0,0 0 0,0 0 0,0 0 0,1-1 0,0 1 0,0-1 0,0-1 0,0 1 0,1-1 0,-1 1 0,1-2 0,0 1 0,0-1 0,0 0 0,0 0 0,10 2 0,13 0 0,0 0 0,0-2 0,0-1 0,35-4 0,-17 2 0,462-1 0,-490 4 0,-1-1 0,1 2 0,18 5 0,-17-3 0,1-1 0,26 1 0,143-7 0,72 4 0,-237 2 0,0 1 0,0 0 0,0 2 0,27 12 0,-31-10 0,1-2 0,0 0 0,0-2 0,1 0 0,37 3 0,-43-7 0,-1 1 0,0 1 0,0 1 0,0 0 0,0 1 0,-1 0 0,20 10 0,25 10 0,-53-22 0,-1-1 0,0 1 0,1-1 0,0-1 0,-1 1 0,1-1 0,0 0 0,0-1 0,0 1 0,0-1 0,0-1 0,-1 1 0,1-1 0,0-1 0,0 1 0,-1-1 0,1 0 0,-1 0 0,1-1 0,-1 0 0,0 0 0,6-4 0,36-20 0,-40 24 0,1-1 0,-1-1 0,0 0 0,0 0 0,11-10 0,-17 13 0,0 0 0,0 0 0,0-1 0,0 0 0,-1 1 0,1-1 0,-1 0 0,1 0 0,-1 1 0,0-1 0,0 0 0,-1 0 0,1 0 0,-1 0 0,1-1 0,-1 1 0,0 0 0,0 0 0,0 0 0,0 0 0,-2-5 0,0-5 0,0 0 0,1-1 0,0 1 0,1-1 0,1 1 0,0 0 0,1-1 0,0 1 0,6-19 0,1-13 0,-2 0 0,-2-1 0,-1-82 0,4-47 0,13-150 0,4 203 0,-2 14 0,-12 41 0,32-256 0,-31 231 0,-6 49 0,2-64 0,-6 4 0,-6-112 0,-22 83 0,26 130 0,-1-1 0,1 1 0,-1-1 0,0 1 0,0-1 0,0 1 0,0-1 0,0 1 0,0 0 0,0 0 0,-1 0 0,1-1 0,-1 1 0,0 1 0,1-1 0,-1 0 0,0 0 0,0 1 0,0-1 0,-1 1 0,1-1 0,-3 0 0,0 0 0,0 1 0,0-1 0,0 1 0,0 1 0,0-1 0,-1 1 0,1 0 0,0 0 0,0 0 0,-9 3 0,-8 2 0,-1 1 0,1 2 0,-39 18 0,-23 15 0,-77 31 0,139-64 0,0-2 0,0 0 0,-1-1 0,0-2 0,-43 2 0,-212-9 0,-185 4 0,334 12 0,-57 2 0,-886-15-1365,1050 1-5461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38DD3A72AC62C49A056FC2F839B30FE" ma:contentTypeVersion="0" ma:contentTypeDescription="Crear nuevo documento." ma:contentTypeScope="" ma:versionID="54e0ea803fa5f91b0c05132a43e340c8">
  <xsd:schema xmlns:xsd="http://www.w3.org/2001/XMLSchema" xmlns:xs="http://www.w3.org/2001/XMLSchema" xmlns:p="http://schemas.microsoft.com/office/2006/metadata/properties" targetNamespace="http://schemas.microsoft.com/office/2006/metadata/properties" ma:root="true" ma:fieldsID="e643e18af889c27956c9fdc206b126a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02657-B989-449E-951D-7FC20E071F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6E537E-40B3-4D58-B8C9-AA50BB927C3B}">
  <ds:schemaRefs>
    <ds:schemaRef ds:uri="http://schemas.microsoft.com/sharepoint/v3/contenttype/forms"/>
  </ds:schemaRefs>
</ds:datastoreItem>
</file>

<file path=customXml/itemProps3.xml><?xml version="1.0" encoding="utf-8"?>
<ds:datastoreItem xmlns:ds="http://schemas.openxmlformats.org/officeDocument/2006/customXml" ds:itemID="{3476DE8E-96DB-4385-968D-3F82EA90A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D2A975E-F039-4207-BC77-958BA88D8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65996</TotalTime>
  <Pages>121</Pages>
  <Words>20060</Words>
  <Characters>110334</Characters>
  <Application>Microsoft Office Word</Application>
  <DocSecurity>0</DocSecurity>
  <Lines>919</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Academica</dc:creator>
  <cp:keywords/>
  <dc:description/>
  <cp:lastModifiedBy>Fabiola Ramírez  Guerrero</cp:lastModifiedBy>
  <cp:revision>45</cp:revision>
  <dcterms:created xsi:type="dcterms:W3CDTF">2019-09-10T14:03:00Z</dcterms:created>
  <dcterms:modified xsi:type="dcterms:W3CDTF">2024-10-02T01:12:00Z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0x010100938DD3A72AC62C49A056FC2F839B30FE</vt:lpwstr>
  </property>
  <property fmtid="{D5CDD505-2E9C-101B-9397-08002B2CF9AE}" pid="3" name="MediaServiceImageTags">
    <vt:lpwstr/>
  </property>
  <property fmtid="{D5CDD505-2E9C-101B-9397-08002B2CF9AE}" pid="4" name="Order">
    <vt:r8>1000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