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923461" w14:textId="77777777" w:rsidR="00B10A7F" w:rsidRDefault="00B10A7F" w:rsidP="006F2A33">
      <w:pPr>
        <w:spacing w:after="0" w:line="360" w:lineRule="auto"/>
      </w:pPr>
    </w:p>
    <w:p w14:paraId="64F04401" w14:textId="59401AC5" w:rsidR="00B10A7F" w:rsidRPr="002A5DE3" w:rsidRDefault="00000000" w:rsidP="006F2A33">
      <w:pPr>
        <w:spacing w:after="0" w:line="360" w:lineRule="auto"/>
      </w:pPr>
      <w:r>
        <w:rPr>
          <w:noProof/>
        </w:rPr>
        <w:pict w14:anchorId="69668FD7">
          <v:shapetype id="_x0000_t202" coordsize="21600,21600" o:spt="202" path="m,l,21600r21600,l21600,xe">
            <v:stroke joinstyle="miter"/>
            <v:path gradientshapeok="t" o:connecttype="rect"/>
          </v:shapetype>
          <v:shape id="Cuadro de texto 2" o:spid="_x0000_s2056" type="#_x0000_t202" style="position:absolute;margin-left:52.4pt;margin-top:26pt;width:430.6pt;height:558.8pt;z-index:251650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" filled="f">
            <v:stroke opacity="0"/>
            <v:textbox>
              <w:txbxContent>
                <w:p w14:paraId="2D1DAEEC" w14:textId="77777777" w:rsidR="008E18C8" w:rsidRDefault="008E18C8" w:rsidP="00B10A7F">
                  <w:pPr>
                    <w:spacing w:line="0" w:lineRule="atLeast"/>
                    <w:jc w:val="center"/>
                    <w:rPr>
                      <w:rFonts w:ascii="Arial" w:eastAsia="Arial" w:hAnsi="Arial"/>
                      <w:b/>
                      <w:sz w:val="28"/>
                    </w:rPr>
                  </w:pPr>
                </w:p>
                <w:p w14:paraId="66CC67F4" w14:textId="77777777" w:rsidR="008E18C8" w:rsidRDefault="008E18C8" w:rsidP="00B10A7F">
                  <w:pPr>
                    <w:spacing w:line="0" w:lineRule="atLeast"/>
                    <w:jc w:val="center"/>
                    <w:rPr>
                      <w:rFonts w:ascii="Times New Roman" w:eastAsia="Times New Roman" w:hAnsi="Times New Roman"/>
                    </w:rPr>
                  </w:pPr>
                  <w:r>
                    <w:rPr>
                      <w:rFonts w:ascii="Arial" w:eastAsia="Arial" w:hAnsi="Arial"/>
                      <w:b/>
                      <w:sz w:val="28"/>
                    </w:rPr>
                    <w:t>INSTITUTO TECNOLÓGICO DE TOLUCA</w:t>
                  </w:r>
                </w:p>
                <w:p w14:paraId="4ABCDBC6" w14:textId="77777777" w:rsidR="008E18C8" w:rsidRDefault="008E18C8" w:rsidP="00B10A7F">
                  <w:pPr>
                    <w:spacing w:line="0" w:lineRule="atLeast"/>
                    <w:rPr>
                      <w:rFonts w:ascii="Times New Roman" w:eastAsia="Times New Roman" w:hAnsi="Times New Roman"/>
                    </w:rPr>
                  </w:pPr>
                </w:p>
                <w:p w14:paraId="4A48167E" w14:textId="77777777" w:rsidR="008E18C8" w:rsidRDefault="008E18C8" w:rsidP="00B10A7F">
                  <w:pPr>
                    <w:spacing w:after="0" w:line="0" w:lineRule="atLeast"/>
                    <w:jc w:val="center"/>
                    <w:rPr>
                      <w:rFonts w:ascii="Arial" w:eastAsia="Arial" w:hAnsi="Arial"/>
                      <w:b/>
                      <w:color w:val="FF0000"/>
                      <w:sz w:val="24"/>
                    </w:rPr>
                  </w:pPr>
                </w:p>
                <w:p w14:paraId="4A93B843" w14:textId="77777777" w:rsidR="008E18C8" w:rsidRPr="002D3C7C" w:rsidRDefault="008E18C8" w:rsidP="00B10A7F">
                  <w:pPr>
                    <w:spacing w:after="0" w:line="0" w:lineRule="atLeast"/>
                    <w:jc w:val="center"/>
                    <w:rPr>
                      <w:rFonts w:ascii="Arial" w:eastAsia="Arial" w:hAnsi="Arial"/>
                      <w:b/>
                      <w:sz w:val="24"/>
                    </w:rPr>
                  </w:pPr>
                  <w:r>
                    <w:rPr>
                      <w:rFonts w:ascii="Arial" w:eastAsia="Times New Roman" w:hAnsi="Arial" w:cs="Arial"/>
                      <w:b/>
                      <w:sz w:val="24"/>
                      <w:szCs w:val="24"/>
                    </w:rPr>
                    <w:t>ANTEPROYECTO</w:t>
                  </w:r>
                  <w:r w:rsidRPr="002D3C7C">
                    <w:rPr>
                      <w:rFonts w:ascii="Arial" w:eastAsia="Times New Roman" w:hAnsi="Arial" w:cs="Arial"/>
                      <w:b/>
                      <w:sz w:val="24"/>
                      <w:szCs w:val="24"/>
                    </w:rPr>
                    <w:t xml:space="preserve"> DE RESIDENCIA PROFESIONAL</w:t>
                  </w:r>
                </w:p>
                <w:p w14:paraId="2010D00A" w14:textId="77777777" w:rsidR="008E18C8" w:rsidRDefault="008E18C8" w:rsidP="00B10A7F">
                  <w:pPr>
                    <w:spacing w:line="200" w:lineRule="exact"/>
                    <w:rPr>
                      <w:rFonts w:ascii="Times New Roman" w:eastAsia="Times New Roman" w:hAnsi="Times New Roman"/>
                    </w:rPr>
                  </w:pPr>
                </w:p>
                <w:p w14:paraId="4009C01D" w14:textId="77777777" w:rsidR="008E18C8" w:rsidRDefault="008E18C8" w:rsidP="00B10A7F">
                  <w:pPr>
                    <w:spacing w:line="0" w:lineRule="atLeast"/>
                    <w:jc w:val="center"/>
                    <w:rPr>
                      <w:rFonts w:ascii="Arial" w:eastAsia="Arial" w:hAnsi="Arial"/>
                      <w:b/>
                      <w:sz w:val="24"/>
                    </w:rPr>
                  </w:pPr>
                </w:p>
                <w:p w14:paraId="511BE004" w14:textId="1EFCDE41" w:rsidR="008E18C8" w:rsidRPr="002D3C7C" w:rsidRDefault="008E18C8" w:rsidP="00B10A7F">
                  <w:pPr>
                    <w:spacing w:line="0" w:lineRule="atLeast"/>
                    <w:jc w:val="center"/>
                    <w:rPr>
                      <w:rFonts w:ascii="Arial" w:eastAsia="Arial" w:hAnsi="Arial"/>
                      <w:b/>
                      <w:sz w:val="24"/>
                    </w:rPr>
                  </w:pPr>
                  <w:r w:rsidRPr="003B4964">
                    <w:rPr>
                      <w:rFonts w:ascii="Arial" w:eastAsia="Arial" w:hAnsi="Arial"/>
                      <w:b/>
                      <w:sz w:val="24"/>
                    </w:rPr>
                    <w:t>“</w:t>
                  </w:r>
                  <w:r w:rsidR="005113C0">
                    <w:rPr>
                      <w:rFonts w:ascii="Arial" w:eastAsia="Arial" w:hAnsi="Arial"/>
                      <w:b/>
                      <w:sz w:val="24"/>
                    </w:rPr>
                    <w:t>ANÁLISIS DE DATOS CON EL ALGORITMO DE AGRUPAMIENTO</w:t>
                  </w:r>
                  <w:r w:rsidR="005113C0">
                    <w:rPr>
                      <w:rFonts w:ascii="Arial" w:eastAsia="Arial" w:hAnsi="Arial"/>
                      <w:b/>
                      <w:sz w:val="24"/>
                    </w:rPr>
                    <w:br/>
                  </w:r>
                  <w:r w:rsidR="001150AB">
                    <w:rPr>
                      <w:rFonts w:ascii="Arial" w:eastAsia="Arial" w:hAnsi="Arial"/>
                      <w:b/>
                      <w:sz w:val="24"/>
                    </w:rPr>
                    <w:t>K-PROTOTYPES</w:t>
                  </w:r>
                  <w:r>
                    <w:rPr>
                      <w:rFonts w:ascii="Arial" w:eastAsia="Arial" w:hAnsi="Arial"/>
                      <w:b/>
                      <w:sz w:val="24"/>
                    </w:rPr>
                    <w:t>”</w:t>
                  </w:r>
                </w:p>
                <w:p w14:paraId="356DDE3C" w14:textId="77777777" w:rsidR="008E18C8" w:rsidRDefault="008E18C8" w:rsidP="00B10A7F">
                  <w:pPr>
                    <w:spacing w:line="304" w:lineRule="exact"/>
                    <w:rPr>
                      <w:rFonts w:ascii="Times New Roman" w:eastAsia="Times New Roman" w:hAnsi="Times New Roman"/>
                    </w:rPr>
                  </w:pPr>
                </w:p>
                <w:p w14:paraId="52F36309" w14:textId="77777777" w:rsidR="008E18C8" w:rsidRPr="00781601" w:rsidRDefault="008E18C8" w:rsidP="00B10A7F">
                  <w:pPr>
                    <w:spacing w:after="0" w:line="0" w:lineRule="atLeast"/>
                    <w:jc w:val="center"/>
                    <w:rPr>
                      <w:rFonts w:ascii="Arial" w:eastAsia="Arial" w:hAnsi="Arial"/>
                      <w:b/>
                      <w:sz w:val="24"/>
                      <w:rPrChange w:id="0" w:author="Fabiola Ramírez  Guerrero" w:date="2024-02-24T15:44:00Z">
                        <w:rPr>
                          <w:rFonts w:ascii="Arial" w:eastAsia="Arial" w:hAnsi="Arial"/>
                          <w:b/>
                          <w:color w:val="FF0000"/>
                          <w:sz w:val="24"/>
                        </w:rPr>
                      </w:rPrChange>
                    </w:rPr>
                  </w:pPr>
                  <w:ins w:id="1" w:author="Fabiola Ramírez  Guerrero" w:date="2024-02-24T15:44:00Z">
                    <w:r w:rsidRPr="00781601">
                      <w:rPr>
                        <w:rFonts w:ascii="Arial" w:eastAsia="Arial" w:hAnsi="Arial"/>
                        <w:b/>
                        <w:sz w:val="24"/>
                        <w:rPrChange w:id="2" w:author="Fabiola Ramírez  Guerrero" w:date="2024-02-24T15:44:00Z">
                          <w:rPr>
                            <w:rFonts w:ascii="Arial" w:eastAsia="Arial" w:hAnsi="Arial"/>
                            <w:b/>
                            <w:color w:val="FF0000"/>
                            <w:sz w:val="24"/>
                          </w:rPr>
                        </w:rPrChange>
                      </w:rPr>
                      <w:t>Ingeniería en Sistemas Computacionales</w:t>
                    </w:r>
                  </w:ins>
                  <w:del w:id="3" w:author="Fabiola Ramírez  Guerrero" w:date="2024-02-24T15:44:00Z">
                    <w:r w:rsidRPr="00781601" w:rsidDel="00781601">
                      <w:rPr>
                        <w:rFonts w:ascii="Arial" w:eastAsia="Arial" w:hAnsi="Arial"/>
                        <w:b/>
                        <w:sz w:val="24"/>
                        <w:rPrChange w:id="4" w:author="Fabiola Ramírez  Guerrero" w:date="2024-02-24T15:44:00Z">
                          <w:rPr>
                            <w:rFonts w:ascii="Arial" w:eastAsia="Arial" w:hAnsi="Arial"/>
                            <w:b/>
                            <w:color w:val="FF0000"/>
                            <w:sz w:val="24"/>
                          </w:rPr>
                        </w:rPrChange>
                      </w:rPr>
                      <w:delText>CARRERA</w:delText>
                    </w:r>
                  </w:del>
                </w:p>
                <w:p w14:paraId="5E2B35CC" w14:textId="77777777" w:rsidR="008E18C8" w:rsidRDefault="008E18C8" w:rsidP="00B10A7F">
                  <w:pPr>
                    <w:spacing w:after="0" w:line="0" w:lineRule="atLeast"/>
                    <w:jc w:val="center"/>
                    <w:rPr>
                      <w:rFonts w:ascii="Arial" w:eastAsia="Arial" w:hAnsi="Arial"/>
                      <w:b/>
                      <w:color w:val="FF0000"/>
                      <w:sz w:val="24"/>
                    </w:rPr>
                  </w:pPr>
                </w:p>
                <w:p w14:paraId="3ABBB1AB" w14:textId="77777777" w:rsidR="008E18C8" w:rsidRDefault="008E18C8" w:rsidP="00B10A7F">
                  <w:pPr>
                    <w:spacing w:line="304" w:lineRule="exact"/>
                    <w:rPr>
                      <w:rFonts w:ascii="Times New Roman" w:eastAsia="Times New Roman" w:hAnsi="Times New Roman"/>
                    </w:rPr>
                  </w:pPr>
                </w:p>
                <w:p w14:paraId="4D9BCFCD" w14:textId="77777777" w:rsidR="008E18C8" w:rsidRPr="00FA428D" w:rsidRDefault="008E18C8" w:rsidP="00B10A7F">
                  <w:pPr>
                    <w:spacing w:after="0" w:line="0" w:lineRule="atLeast"/>
                    <w:jc w:val="center"/>
                    <w:rPr>
                      <w:rFonts w:ascii="Arial" w:eastAsia="Arial" w:hAnsi="Arial"/>
                      <w:b/>
                      <w:sz w:val="24"/>
                    </w:rPr>
                  </w:pPr>
                  <w:r w:rsidRPr="00FA428D">
                    <w:rPr>
                      <w:rFonts w:ascii="Arial" w:eastAsia="Arial" w:hAnsi="Arial"/>
                      <w:b/>
                      <w:sz w:val="24"/>
                    </w:rPr>
                    <w:t xml:space="preserve">PRESENTA: </w:t>
                  </w:r>
                </w:p>
                <w:p w14:paraId="6D7FCDC7" w14:textId="77777777" w:rsidR="008E18C8" w:rsidRPr="00781601" w:rsidRDefault="008E18C8" w:rsidP="00B10A7F">
                  <w:pPr>
                    <w:spacing w:after="0" w:line="0" w:lineRule="atLeast"/>
                    <w:jc w:val="center"/>
                    <w:rPr>
                      <w:rFonts w:ascii="Arial" w:eastAsia="Arial" w:hAnsi="Arial"/>
                      <w:b/>
                      <w:sz w:val="24"/>
                      <w:rPrChange w:id="5" w:author="Fabiola Ramírez  Guerrero" w:date="2024-02-24T15:45:00Z">
                        <w:rPr>
                          <w:rFonts w:ascii="Arial" w:eastAsia="Arial" w:hAnsi="Arial"/>
                          <w:b/>
                          <w:color w:val="FF0000"/>
                          <w:sz w:val="24"/>
                        </w:rPr>
                      </w:rPrChange>
                    </w:rPr>
                  </w:pPr>
                  <w:del w:id="6" w:author="Fabiola Ramírez  Guerrero" w:date="2024-02-24T15:44:00Z">
                    <w:r w:rsidRPr="00781601" w:rsidDel="00781601">
                      <w:rPr>
                        <w:rFonts w:ascii="Arial" w:eastAsia="Arial" w:hAnsi="Arial"/>
                        <w:b/>
                        <w:sz w:val="24"/>
                        <w:rPrChange w:id="7" w:author="Fabiola Ramírez  Guerrero" w:date="2024-02-24T15:45:00Z">
                          <w:rPr>
                            <w:rFonts w:ascii="Arial" w:eastAsia="Arial" w:hAnsi="Arial"/>
                            <w:b/>
                            <w:color w:val="FF0000"/>
                            <w:sz w:val="24"/>
                          </w:rPr>
                        </w:rPrChange>
                      </w:rPr>
                      <w:delText>NOMBRE DEL ALUMNO</w:delText>
                    </w:r>
                  </w:del>
                  <w:ins w:id="8" w:author="Fabiola Ramírez  Guerrero" w:date="2024-02-24T15:44:00Z">
                    <w:r w:rsidRPr="00781601">
                      <w:rPr>
                        <w:rFonts w:ascii="Arial" w:eastAsia="Arial" w:hAnsi="Arial"/>
                        <w:b/>
                        <w:sz w:val="24"/>
                        <w:rPrChange w:id="9" w:author="Fabiola Ramírez  Guerrero" w:date="2024-02-24T15:45:00Z">
                          <w:rPr>
                            <w:rFonts w:ascii="Arial" w:eastAsia="Arial" w:hAnsi="Arial"/>
                            <w:b/>
                            <w:color w:val="FF0000"/>
                            <w:sz w:val="24"/>
                          </w:rPr>
                        </w:rPrChange>
                      </w:rPr>
                      <w:t>Fabio</w:t>
                    </w:r>
                  </w:ins>
                  <w:ins w:id="10" w:author="Fabiola Ramírez  Guerrero" w:date="2024-02-24T15:45:00Z">
                    <w:r w:rsidRPr="00781601">
                      <w:rPr>
                        <w:rFonts w:ascii="Arial" w:eastAsia="Arial" w:hAnsi="Arial"/>
                        <w:b/>
                        <w:sz w:val="24"/>
                        <w:rPrChange w:id="11" w:author="Fabiola Ramírez  Guerrero" w:date="2024-02-24T15:45:00Z">
                          <w:rPr>
                            <w:rFonts w:ascii="Arial" w:eastAsia="Arial" w:hAnsi="Arial"/>
                            <w:b/>
                            <w:color w:val="FF0000"/>
                            <w:sz w:val="24"/>
                          </w:rPr>
                        </w:rPrChange>
                      </w:rPr>
                      <w:t>la Ramírez Guerrero</w:t>
                    </w:r>
                  </w:ins>
                </w:p>
                <w:p w14:paraId="5B06311F" w14:textId="77777777" w:rsidR="008E18C8" w:rsidRDefault="008E18C8" w:rsidP="00B10A7F">
                  <w:pPr>
                    <w:spacing w:after="0" w:line="0" w:lineRule="atLeast"/>
                    <w:jc w:val="center"/>
                    <w:rPr>
                      <w:rFonts w:ascii="Arial" w:eastAsia="Arial" w:hAnsi="Arial"/>
                      <w:b/>
                      <w:color w:val="FF0000"/>
                      <w:sz w:val="24"/>
                    </w:rPr>
                  </w:pPr>
                </w:p>
                <w:p w14:paraId="17974669" w14:textId="77777777" w:rsidR="008E18C8" w:rsidRDefault="008E18C8" w:rsidP="00B10A7F">
                  <w:pPr>
                    <w:spacing w:after="0" w:line="0" w:lineRule="atLeast"/>
                    <w:jc w:val="center"/>
                    <w:rPr>
                      <w:rFonts w:ascii="Arial" w:eastAsia="Arial" w:hAnsi="Arial"/>
                      <w:b/>
                      <w:sz w:val="24"/>
                    </w:rPr>
                  </w:pPr>
                </w:p>
                <w:p w14:paraId="2174DCF3" w14:textId="77777777" w:rsidR="008E18C8" w:rsidRDefault="008E18C8" w:rsidP="00B10A7F">
                  <w:pPr>
                    <w:spacing w:after="0" w:line="0" w:lineRule="atLeast"/>
                    <w:jc w:val="center"/>
                    <w:rPr>
                      <w:rFonts w:ascii="Arial" w:eastAsia="Arial" w:hAnsi="Arial"/>
                      <w:b/>
                      <w:sz w:val="24"/>
                    </w:rPr>
                  </w:pPr>
                  <w:r>
                    <w:rPr>
                      <w:rFonts w:ascii="Arial" w:eastAsia="Arial" w:hAnsi="Arial"/>
                      <w:b/>
                      <w:sz w:val="24"/>
                    </w:rPr>
                    <w:t>No. CONTROL:</w:t>
                  </w:r>
                </w:p>
                <w:p w14:paraId="1B4D0F9A" w14:textId="77777777" w:rsidR="008E18C8" w:rsidRPr="00781601" w:rsidRDefault="008E18C8" w:rsidP="00B10A7F">
                  <w:pPr>
                    <w:spacing w:after="0" w:line="0" w:lineRule="atLeast"/>
                    <w:jc w:val="center"/>
                    <w:rPr>
                      <w:rFonts w:ascii="Arial" w:eastAsia="Arial" w:hAnsi="Arial"/>
                      <w:b/>
                      <w:sz w:val="24"/>
                      <w:rPrChange w:id="12" w:author="Fabiola Ramírez  Guerrero" w:date="2024-02-24T15:46:00Z">
                        <w:rPr>
                          <w:rFonts w:ascii="Arial" w:eastAsia="Arial" w:hAnsi="Arial"/>
                          <w:b/>
                          <w:color w:val="FF0000"/>
                          <w:sz w:val="24"/>
                        </w:rPr>
                      </w:rPrChange>
                    </w:rPr>
                  </w:pPr>
                  <w:ins w:id="13" w:author="Fabiola Ramírez  Guerrero" w:date="2024-02-24T15:45:00Z">
                    <w:r w:rsidRPr="00781601">
                      <w:rPr>
                        <w:rFonts w:ascii="Arial" w:eastAsia="Arial" w:hAnsi="Arial"/>
                        <w:b/>
                        <w:sz w:val="24"/>
                        <w:rPrChange w:id="14" w:author="Fabiola Ramírez  Guerrero" w:date="2024-02-24T15:46:00Z">
                          <w:rPr>
                            <w:rFonts w:ascii="Arial" w:eastAsia="Arial" w:hAnsi="Arial"/>
                            <w:b/>
                            <w:color w:val="FF0000"/>
                            <w:sz w:val="24"/>
                          </w:rPr>
                        </w:rPrChange>
                      </w:rPr>
                      <w:t>C18280980</w:t>
                    </w:r>
                  </w:ins>
                  <w:del w:id="15" w:author="Fabiola Ramírez  Guerrero" w:date="2024-02-24T15:45:00Z">
                    <w:r w:rsidRPr="00781601" w:rsidDel="00781601">
                      <w:rPr>
                        <w:rFonts w:ascii="Arial" w:eastAsia="Arial" w:hAnsi="Arial"/>
                        <w:b/>
                        <w:sz w:val="24"/>
                        <w:rPrChange w:id="16" w:author="Fabiola Ramírez  Guerrero" w:date="2024-02-24T15:46:00Z">
                          <w:rPr>
                            <w:rFonts w:ascii="Arial" w:eastAsia="Arial" w:hAnsi="Arial"/>
                            <w:b/>
                            <w:color w:val="FF0000"/>
                            <w:sz w:val="24"/>
                          </w:rPr>
                        </w:rPrChange>
                      </w:rPr>
                      <w:delText>00000000</w:delText>
                    </w:r>
                  </w:del>
                </w:p>
                <w:p w14:paraId="765C38B2" w14:textId="77777777" w:rsidR="008E18C8" w:rsidRDefault="008E18C8" w:rsidP="00B10A7F">
                  <w:pPr>
                    <w:spacing w:line="200" w:lineRule="exact"/>
                    <w:rPr>
                      <w:rFonts w:ascii="Times New Roman" w:eastAsia="Times New Roman" w:hAnsi="Times New Roman"/>
                    </w:rPr>
                  </w:pPr>
                </w:p>
                <w:p w14:paraId="4AF7F5E1" w14:textId="77777777" w:rsidR="008E18C8" w:rsidRDefault="008E18C8" w:rsidP="00B10A7F">
                  <w:pPr>
                    <w:spacing w:line="200" w:lineRule="exact"/>
                    <w:rPr>
                      <w:rFonts w:ascii="Times New Roman" w:eastAsia="Times New Roman" w:hAnsi="Times New Roman"/>
                    </w:rPr>
                  </w:pPr>
                </w:p>
                <w:p w14:paraId="25A0A443" w14:textId="77777777" w:rsidR="008E18C8" w:rsidRDefault="008E18C8" w:rsidP="00B10A7F">
                  <w:pPr>
                    <w:spacing w:after="0" w:line="0" w:lineRule="atLeast"/>
                    <w:jc w:val="center"/>
                    <w:rPr>
                      <w:rFonts w:ascii="Arial" w:eastAsia="Arial" w:hAnsi="Arial"/>
                      <w:b/>
                      <w:sz w:val="24"/>
                    </w:rPr>
                  </w:pPr>
                  <w:r>
                    <w:rPr>
                      <w:rFonts w:ascii="Arial" w:eastAsia="Arial" w:hAnsi="Arial"/>
                      <w:b/>
                      <w:sz w:val="24"/>
                    </w:rPr>
                    <w:t>ASESOR INTERNO:</w:t>
                  </w:r>
                </w:p>
                <w:p w14:paraId="1ECA6AEB" w14:textId="25257B8A" w:rsidR="008E18C8" w:rsidRPr="00781601" w:rsidRDefault="001150AB" w:rsidP="00B10A7F">
                  <w:pPr>
                    <w:spacing w:after="0" w:line="0" w:lineRule="atLeast"/>
                    <w:jc w:val="center"/>
                    <w:rPr>
                      <w:rFonts w:ascii="Arial" w:eastAsia="Arial" w:hAnsi="Arial"/>
                      <w:b/>
                      <w:sz w:val="24"/>
                      <w:rPrChange w:id="17" w:author="Fabiola Ramírez  Guerrero" w:date="2024-02-24T15:47:00Z">
                        <w:rPr>
                          <w:rFonts w:ascii="Arial" w:eastAsia="Arial" w:hAnsi="Arial"/>
                          <w:b/>
                          <w:color w:val="FF0000"/>
                          <w:sz w:val="24"/>
                        </w:rPr>
                      </w:rPrChange>
                    </w:rPr>
                  </w:pPr>
                  <w:r>
                    <w:rPr>
                      <w:rFonts w:ascii="Arial" w:eastAsia="Arial" w:hAnsi="Arial"/>
                      <w:b/>
                      <w:sz w:val="24"/>
                    </w:rPr>
                    <w:t>Andrea Olimpia Nájera Ávila</w:t>
                  </w:r>
                  <w:del w:id="18" w:author="Fabiola Ramírez  Guerrero" w:date="2024-02-24T15:46:00Z">
                    <w:r w:rsidR="008E18C8" w:rsidRPr="00781601" w:rsidDel="00781601">
                      <w:rPr>
                        <w:rFonts w:ascii="Arial" w:eastAsia="Arial" w:hAnsi="Arial"/>
                        <w:b/>
                        <w:sz w:val="24"/>
                        <w:rPrChange w:id="19" w:author="Fabiola Ramírez  Guerrero" w:date="2024-02-24T15:47:00Z">
                          <w:rPr>
                            <w:rFonts w:ascii="Arial" w:eastAsia="Arial" w:hAnsi="Arial"/>
                            <w:b/>
                            <w:color w:val="FF0000"/>
                            <w:sz w:val="24"/>
                          </w:rPr>
                        </w:rPrChange>
                      </w:rPr>
                      <w:delText>GRADO ACADÉMICO Y NOMBRE DEL ASESOR</w:delText>
                    </w:r>
                  </w:del>
                </w:p>
                <w:p w14:paraId="56748546" w14:textId="77777777" w:rsidR="008E18C8" w:rsidRDefault="008E18C8" w:rsidP="00B10A7F">
                  <w:pPr>
                    <w:spacing w:after="0" w:line="0" w:lineRule="atLeast"/>
                    <w:jc w:val="center"/>
                    <w:rPr>
                      <w:rFonts w:ascii="Arial" w:eastAsia="Arial" w:hAnsi="Arial"/>
                      <w:b/>
                      <w:color w:val="FF0000"/>
                      <w:sz w:val="24"/>
                    </w:rPr>
                  </w:pPr>
                </w:p>
                <w:p w14:paraId="4F29A858" w14:textId="77777777" w:rsidR="008E18C8" w:rsidRDefault="008E18C8" w:rsidP="00B10A7F">
                  <w:pPr>
                    <w:spacing w:after="0" w:line="0" w:lineRule="atLeast"/>
                    <w:jc w:val="center"/>
                    <w:rPr>
                      <w:rFonts w:ascii="Arial" w:eastAsia="Arial" w:hAnsi="Arial"/>
                      <w:b/>
                      <w:color w:val="FF0000"/>
                      <w:sz w:val="24"/>
                    </w:rPr>
                  </w:pPr>
                </w:p>
                <w:p w14:paraId="0C2C109D" w14:textId="77777777" w:rsidR="008E18C8" w:rsidRDefault="008E18C8" w:rsidP="00B10A7F">
                  <w:pPr>
                    <w:spacing w:after="0" w:line="0" w:lineRule="atLeast"/>
                    <w:jc w:val="center"/>
                    <w:rPr>
                      <w:rFonts w:ascii="Arial" w:eastAsia="Arial" w:hAnsi="Arial"/>
                      <w:b/>
                      <w:color w:val="FF0000"/>
                      <w:sz w:val="24"/>
                    </w:rPr>
                  </w:pPr>
                </w:p>
                <w:p w14:paraId="118605F2" w14:textId="77777777" w:rsidR="008E18C8" w:rsidRDefault="008E18C8" w:rsidP="00B10A7F">
                  <w:pPr>
                    <w:spacing w:after="0" w:line="0" w:lineRule="atLeast"/>
                    <w:jc w:val="center"/>
                    <w:rPr>
                      <w:rFonts w:ascii="Arial" w:eastAsia="Arial" w:hAnsi="Arial"/>
                      <w:b/>
                      <w:sz w:val="24"/>
                    </w:rPr>
                  </w:pPr>
                  <w:r>
                    <w:rPr>
                      <w:rFonts w:ascii="Arial" w:eastAsia="Arial" w:hAnsi="Arial"/>
                      <w:b/>
                      <w:sz w:val="24"/>
                    </w:rPr>
                    <w:t>ASESOR EXTERNO:</w:t>
                  </w:r>
                </w:p>
                <w:p w14:paraId="5D9EBD26" w14:textId="36C91B54" w:rsidR="008E18C8" w:rsidRPr="00781601" w:rsidRDefault="008E18C8" w:rsidP="00B10A7F">
                  <w:pPr>
                    <w:spacing w:after="0" w:line="0" w:lineRule="atLeast"/>
                    <w:jc w:val="center"/>
                    <w:rPr>
                      <w:rFonts w:ascii="Arial" w:eastAsia="Arial" w:hAnsi="Arial"/>
                      <w:b/>
                      <w:sz w:val="24"/>
                    </w:rPr>
                  </w:pPr>
                  <w:del w:id="20" w:author="Fabiola Ramírez  Guerrero" w:date="2024-02-24T15:48:00Z">
                    <w:r w:rsidRPr="00781601" w:rsidDel="00781601">
                      <w:rPr>
                        <w:rFonts w:ascii="Arial" w:eastAsia="Arial" w:hAnsi="Arial"/>
                        <w:b/>
                        <w:sz w:val="24"/>
                        <w:rPrChange w:id="21" w:author="Fabiola Ramírez  Guerrero" w:date="2024-02-24T15:48:00Z">
                          <w:rPr>
                            <w:rFonts w:ascii="Arial" w:eastAsia="Arial" w:hAnsi="Arial"/>
                            <w:b/>
                            <w:color w:val="FF0000"/>
                            <w:sz w:val="24"/>
                          </w:rPr>
                        </w:rPrChange>
                      </w:rPr>
                      <w:delText>GRADO ACADÉMICO, NOMBREY FIRMA DEL ASESOR</w:delText>
                    </w:r>
                  </w:del>
                  <w:r w:rsidR="001150AB">
                    <w:rPr>
                      <w:rFonts w:ascii="Arial" w:eastAsia="Arial" w:hAnsi="Arial"/>
                      <w:b/>
                      <w:sz w:val="24"/>
                    </w:rPr>
                    <w:t>Dra</w:t>
                  </w:r>
                  <w:ins w:id="22" w:author="Fabiola Ramírez  Guerrero" w:date="2024-02-24T15:48:00Z">
                    <w:r w:rsidRPr="00781601">
                      <w:rPr>
                        <w:rFonts w:ascii="Arial" w:eastAsia="Arial" w:hAnsi="Arial"/>
                        <w:b/>
                        <w:sz w:val="24"/>
                        <w:rPrChange w:id="23" w:author="Fabiola Ramírez  Guerrero" w:date="2024-02-24T15:48:00Z">
                          <w:rPr>
                            <w:rFonts w:ascii="Arial" w:eastAsia="Arial" w:hAnsi="Arial"/>
                            <w:b/>
                            <w:color w:val="FF0000"/>
                            <w:sz w:val="24"/>
                          </w:rPr>
                        </w:rPrChange>
                      </w:rPr>
                      <w:t xml:space="preserve">. </w:t>
                    </w:r>
                  </w:ins>
                  <w:r w:rsidR="001150AB">
                    <w:rPr>
                      <w:rFonts w:ascii="Arial" w:eastAsia="Arial" w:hAnsi="Arial"/>
                      <w:b/>
                      <w:sz w:val="24"/>
                    </w:rPr>
                    <w:t>Eréndira Rendón Lara</w:t>
                  </w:r>
                </w:p>
                <w:p w14:paraId="2DCB4966" w14:textId="77777777" w:rsidR="008E18C8" w:rsidRPr="00095283" w:rsidRDefault="008E18C8" w:rsidP="00B10A7F">
                  <w:pPr>
                    <w:spacing w:after="0" w:line="0" w:lineRule="atLeast"/>
                    <w:jc w:val="center"/>
                    <w:rPr>
                      <w:rFonts w:ascii="Arial" w:eastAsia="Arial" w:hAnsi="Arial"/>
                      <w:b/>
                      <w:sz w:val="24"/>
                    </w:rPr>
                  </w:pPr>
                </w:p>
                <w:p w14:paraId="6ACBABCA" w14:textId="77777777" w:rsidR="008E18C8" w:rsidRDefault="008E18C8" w:rsidP="00B10A7F">
                  <w:pPr>
                    <w:spacing w:line="200" w:lineRule="exact"/>
                    <w:rPr>
                      <w:rFonts w:ascii="Times New Roman" w:eastAsia="Times New Roman" w:hAnsi="Times New Roman"/>
                    </w:rPr>
                  </w:pPr>
                </w:p>
                <w:p w14:paraId="228A4724" w14:textId="77777777" w:rsidR="008E18C8" w:rsidRDefault="008E18C8" w:rsidP="00B10A7F">
                  <w:pPr>
                    <w:spacing w:line="0" w:lineRule="atLeast"/>
                    <w:ind w:right="260"/>
                    <w:jc w:val="right"/>
                    <w:rPr>
                      <w:rFonts w:ascii="Arial" w:eastAsia="Arial" w:hAnsi="Arial"/>
                      <w:b/>
                      <w:sz w:val="16"/>
                    </w:rPr>
                  </w:pPr>
                </w:p>
                <w:p w14:paraId="2DD7F324" w14:textId="77777777" w:rsidR="008E18C8" w:rsidRDefault="008E18C8" w:rsidP="00B10A7F">
                  <w:pPr>
                    <w:spacing w:line="0" w:lineRule="atLeast"/>
                    <w:ind w:right="260"/>
                    <w:jc w:val="right"/>
                    <w:rPr>
                      <w:rFonts w:ascii="Arial" w:eastAsia="Arial" w:hAnsi="Arial"/>
                      <w:b/>
                      <w:sz w:val="16"/>
                    </w:rPr>
                  </w:pPr>
                </w:p>
                <w:p w14:paraId="5097755B" w14:textId="03C2E2B1" w:rsidR="008E18C8" w:rsidRDefault="008E18C8" w:rsidP="00B10A7F">
                  <w:pPr>
                    <w:spacing w:line="0" w:lineRule="atLeast"/>
                    <w:ind w:right="260"/>
                    <w:jc w:val="right"/>
                    <w:rPr>
                      <w:rFonts w:ascii="Arial" w:eastAsia="Arial" w:hAnsi="Arial"/>
                      <w:b/>
                      <w:sz w:val="16"/>
                      <w:u w:val="single"/>
                    </w:rPr>
                  </w:pPr>
                  <w:r>
                    <w:rPr>
                      <w:rFonts w:ascii="Arial" w:eastAsia="Arial" w:hAnsi="Arial"/>
                      <w:b/>
                      <w:sz w:val="16"/>
                    </w:rPr>
                    <w:t>METEPEC, ESTADO DE MÉXICO, JUNIO</w:t>
                  </w:r>
                  <w:del w:id="24" w:author="Fabiola Ramírez  Guerrero" w:date="2024-02-24T15:49:00Z">
                    <w:r w:rsidRPr="00095283" w:rsidDel="00781601">
                      <w:rPr>
                        <w:rFonts w:ascii="Arial" w:eastAsia="Arial" w:hAnsi="Arial"/>
                        <w:b/>
                        <w:color w:val="FF0000"/>
                        <w:sz w:val="16"/>
                      </w:rPr>
                      <w:delText>MES</w:delText>
                    </w:r>
                  </w:del>
                  <w:r>
                    <w:rPr>
                      <w:rFonts w:ascii="Arial" w:eastAsia="Arial" w:hAnsi="Arial"/>
                      <w:b/>
                      <w:sz w:val="16"/>
                    </w:rPr>
                    <w:t xml:space="preserve"> DE </w:t>
                  </w:r>
                  <w:ins w:id="25" w:author="Fabiola Ramírez  Guerrero" w:date="2024-02-24T15:49:00Z">
                    <w:r w:rsidRPr="00781601">
                      <w:rPr>
                        <w:rFonts w:ascii="Arial" w:eastAsia="Arial" w:hAnsi="Arial"/>
                        <w:b/>
                        <w:sz w:val="16"/>
                        <w:rPrChange w:id="26" w:author="Fabiola Ramírez  Guerrero" w:date="2024-02-24T15:49:00Z">
                          <w:rPr>
                            <w:rFonts w:ascii="Arial" w:eastAsia="Arial" w:hAnsi="Arial"/>
                            <w:b/>
                            <w:color w:val="FF0000"/>
                            <w:sz w:val="16"/>
                          </w:rPr>
                        </w:rPrChange>
                      </w:rPr>
                      <w:t>2024</w:t>
                    </w:r>
                  </w:ins>
                  <w:del w:id="27" w:author="Fabiola Ramírez  Guerrero" w:date="2024-02-24T15:49:00Z">
                    <w:r w:rsidRPr="00095283" w:rsidDel="00781601">
                      <w:rPr>
                        <w:rFonts w:ascii="Arial" w:eastAsia="Arial" w:hAnsi="Arial"/>
                        <w:b/>
                        <w:color w:val="FF0000"/>
                        <w:sz w:val="16"/>
                      </w:rPr>
                      <w:delText>AÑO</w:delText>
                    </w:r>
                  </w:del>
                </w:p>
                <w:p w14:paraId="5D7E169F" w14:textId="77777777" w:rsidR="008E18C8" w:rsidRDefault="008E18C8" w:rsidP="00B10A7F">
                  <w:pPr>
                    <w:jc w:val="center"/>
                  </w:pPr>
                </w:p>
              </w:txbxContent>
            </v:textbox>
            <w10:wrap type="square" anchorx="margin"/>
          </v:shape>
        </w:pict>
      </w:r>
      <w:r>
        <w:rPr>
          <w:noProof/>
        </w:rPr>
        <w:pict w14:anchorId="07FA4B20">
          <v:line id="Conector recto 12" o:spid="_x0000_s2055"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47.2pt,119.35pt" to="49.1pt,5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" strokecolor="#eb8d03" strokeweight="1pt">
            <v:stroke joinstyle="miter"/>
          </v:line>
        </w:pict>
      </w:r>
      <w:r>
        <w:rPr>
          <w:noProof/>
        </w:rPr>
        <w:pict w14:anchorId="48D1A2F3">
          <v:line id="Conector recto 10" o:spid="_x0000_s2054" style="position:absolute;z-index:251661824;visibility:visible;mso-wrap-style:square;mso-wrap-distance-left:9pt;mso-wrap-distance-top:0;mso-wrap-distance-right:9pt;mso-wrap-distance-bottom:0;mso-position-horizontal:absolute;mso-position-horizontal-relative:text;mso-position-vertical:absolute;mso-position-vertical-relative:text" from="14.25pt,120.9pt" to="16.15pt,6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" strokecolor="#538135 [2409]" strokeweight="2pt">
            <v:stroke joinstyle="miter"/>
          </v:line>
        </w:pict>
      </w:r>
      <w:r>
        <w:rPr>
          <w:noProof/>
        </w:rPr>
        <w:pict w14:anchorId="1A266D38">
          <v:line id="Conector recto 13" o:spid="_x0000_s2053" style="position:absolute;z-index:251664896;visibility:visible;mso-wrap-style:square;mso-wrap-distance-left:9pt;mso-wrap-distance-top:0;mso-wrap-distance-right:9pt;mso-wrap-distance-bottom:0;mso-position-horizontal:absolute;mso-position-horizontal-relative:text;mso-position-vertical:absolute;mso-position-vertical-relative:text" from="38pt,120.8pt" to="39.9pt,6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" strokecolor="#0070c0" strokeweight="2pt">
            <v:stroke joinstyle="miter"/>
          </v:line>
        </w:pict>
      </w:r>
      <w:r>
        <w:rPr>
          <w:noProof/>
        </w:rPr>
        <w:pict w14:anchorId="3B54073C">
          <v:line id="Conector recto 11" o:spid="_x0000_s2052"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6.65pt,119.3pt" to="8.55pt,59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" strokecolor="#0070c0" strokeweight="2pt">
            <v:stroke joinstyle="miter"/>
          </v:line>
        </w:pict>
      </w:r>
      <w:r>
        <w:rPr>
          <w:noProof/>
        </w:rPr>
        <w:pict w14:anchorId="62F44B9E">
          <v:line id="Conector recto 9" o:spid="_x0000_s2051"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38.35pt,35.2pt" to="483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" strokecolor="#0070c0" strokeweight="1pt">
            <v:stroke joinstyle="miter"/>
          </v:line>
        </w:pict>
      </w:r>
      <w:r>
        <w:rPr>
          <w:noProof/>
        </w:rPr>
        <w:pict w14:anchorId="3257ED16">
          <v:line id="Conector recto 8" o:spid="_x0000_s2050"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38.05pt,24.75pt" to="482.7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" strokecolor="#eb8d03" strokeweight="1pt">
            <v:stroke joinstyle="miter"/>
          </v:line>
        </w:pict>
      </w:r>
      <w:r w:rsidR="00B10A7F">
        <w:rPr>
          <w:noProof/>
          <w:lang w:eastAsia="es-MX"/>
        </w:rPr>
        <w:drawing>
          <wp:anchor distT="0" distB="0" distL="114300" distR="114300" simplePos="0" relativeHeight="251651584" behindDoc="0" locked="0" layoutInCell="1" allowOverlap="1" wp14:anchorId="519050C5" wp14:editId="28777E05">
            <wp:simplePos x="0" y="0"/>
            <wp:positionH relativeFrom="margin">
              <wp:align>left</wp:align>
            </wp:positionH>
            <wp:positionV relativeFrom="paragraph">
              <wp:posOffset>6964</wp:posOffset>
            </wp:positionV>
            <wp:extent cx="1222375" cy="1309370"/>
            <wp:effectExtent l="0" t="0" r="0" b="5080"/>
            <wp:wrapNone/>
            <wp:docPr id="3" name="Imagen 3" descr="Resultado de imagen para itt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n para ittol"/>
                    <pic:cNvPicPr>
                      <a:picLocks noChangeAspect="1" noChangeArrowheads="1"/>
                    </pic:cNvPicPr>
                  </pic:nvPicPr>
                  <pic:blipFill>
                    <a:blip r:embed="rId11" cstate="print">
                      <a:extLst>
                        <a:ext uri="{28A0092B-C50C-407E-A947-70E740481C1C}">
                          <a14:useLocalDpi xmlns:a14="http://schemas.microsoft.com/office/drawing/2010/main" val="0"/>
                        </a:ext>
                      </a:extLst>
                    </a:blip>
                    <a:srcRect l="7850" t="5645" r="7968" b="5868"/>
                    <a:stretch>
                      <a:fillRect/>
                    </a:stretch>
                  </pic:blipFill>
                  <pic:spPr bwMode="auto">
                    <a:xfrm>
                      <a:off x="0" y="0"/>
                      <a:ext cx="1222375" cy="1309370"/>
                    </a:xfrm>
                    <a:prstGeom prst="rect">
                      <a:avLst/>
                    </a:prstGeom>
                    <a:noFill/>
                    <a:ln>
                      <a:noFill/>
                    </a:ln>
                  </pic:spPr>
                </pic:pic>
              </a:graphicData>
            </a:graphic>
          </wp:anchor>
        </w:drawing>
      </w:r>
    </w:p>
    <w:p w14:paraId="706DC13D" w14:textId="77777777" w:rsidR="00B10A7F" w:rsidRDefault="00B10A7F" w:rsidP="006F2A33">
      <w:pPr>
        <w:spacing w:line="360" w:lineRule="auto"/>
      </w:pPr>
    </w:p>
    <w:p w14:paraId="3D9B2A0F" w14:textId="77777777" w:rsidR="00B10A7F" w:rsidRDefault="00B10A7F" w:rsidP="006F2A33">
      <w:pPr>
        <w:spacing w:line="360" w:lineRule="auto"/>
        <w:rPr>
          <w:ins w:id="28" w:author="Fabiola Ramírez  Guerrero" w:date="2024-02-24T15:49:00Z"/>
        </w:rPr>
      </w:pPr>
    </w:p>
    <w:p w14:paraId="04A966AE" w14:textId="77777777" w:rsidR="00B10A7F" w:rsidRPr="00781601" w:rsidRDefault="00B10A7F" w:rsidP="006F2A33">
      <w:pPr>
        <w:spacing w:line="360" w:lineRule="auto"/>
        <w:rPr>
          <w:ins w:id="29" w:author="Fabiola Ramírez  Guerrero" w:date="2024-02-24T15:49:00Z"/>
        </w:rPr>
      </w:pPr>
    </w:p>
    <w:p w14:paraId="71D4E3E5" w14:textId="77777777" w:rsidR="00B10A7F" w:rsidRPr="00781601" w:rsidRDefault="00B10A7F" w:rsidP="006F2A33">
      <w:pPr>
        <w:spacing w:line="360" w:lineRule="auto"/>
        <w:rPr>
          <w:ins w:id="30" w:author="Fabiola Ramírez  Guerrero" w:date="2024-02-24T15:49:00Z"/>
        </w:rPr>
      </w:pPr>
    </w:p>
    <w:p w14:paraId="0F37BB5C" w14:textId="77777777" w:rsidR="00B10A7F" w:rsidRPr="00781601" w:rsidRDefault="00B10A7F" w:rsidP="006F2A33">
      <w:pPr>
        <w:spacing w:line="360" w:lineRule="auto"/>
        <w:rPr>
          <w:ins w:id="31" w:author="Fabiola Ramírez  Guerrero" w:date="2024-02-24T15:49:00Z"/>
        </w:rPr>
      </w:pPr>
    </w:p>
    <w:p w14:paraId="681B72F0" w14:textId="77777777" w:rsidR="00B10A7F" w:rsidRPr="00781601" w:rsidRDefault="00B10A7F" w:rsidP="006F2A33">
      <w:pPr>
        <w:spacing w:line="360" w:lineRule="auto"/>
        <w:rPr>
          <w:ins w:id="32" w:author="Fabiola Ramírez  Guerrero" w:date="2024-02-24T15:49:00Z"/>
        </w:rPr>
      </w:pPr>
    </w:p>
    <w:p w14:paraId="00155C13" w14:textId="77777777" w:rsidR="00B10A7F" w:rsidRPr="00781601" w:rsidRDefault="00B10A7F" w:rsidP="006F2A33">
      <w:pPr>
        <w:spacing w:line="360" w:lineRule="auto"/>
        <w:rPr>
          <w:ins w:id="33" w:author="Fabiola Ramírez  Guerrero" w:date="2024-02-24T15:49:00Z"/>
        </w:rPr>
      </w:pPr>
    </w:p>
    <w:p w14:paraId="4E79F42E" w14:textId="77777777" w:rsidR="00B10A7F" w:rsidRPr="00781601" w:rsidRDefault="00B10A7F" w:rsidP="006F2A33">
      <w:pPr>
        <w:spacing w:line="360" w:lineRule="auto"/>
        <w:rPr>
          <w:ins w:id="34" w:author="Fabiola Ramírez  Guerrero" w:date="2024-02-24T15:49:00Z"/>
        </w:rPr>
      </w:pPr>
    </w:p>
    <w:p w14:paraId="37997A28" w14:textId="77777777" w:rsidR="00B10A7F" w:rsidRPr="00781601" w:rsidRDefault="00B10A7F" w:rsidP="006F2A33">
      <w:pPr>
        <w:spacing w:line="360" w:lineRule="auto"/>
        <w:rPr>
          <w:ins w:id="35" w:author="Fabiola Ramírez  Guerrero" w:date="2024-02-24T15:49:00Z"/>
        </w:rPr>
      </w:pPr>
    </w:p>
    <w:p w14:paraId="15F011CC" w14:textId="77777777" w:rsidR="00B10A7F" w:rsidRPr="00781601" w:rsidRDefault="00B10A7F" w:rsidP="006F2A33">
      <w:pPr>
        <w:spacing w:line="360" w:lineRule="auto"/>
        <w:rPr>
          <w:ins w:id="36" w:author="Fabiola Ramírez  Guerrero" w:date="2024-02-24T15:49:00Z"/>
        </w:rPr>
      </w:pPr>
    </w:p>
    <w:p w14:paraId="35E77A9A" w14:textId="77777777" w:rsidR="00B10A7F" w:rsidRPr="00781601" w:rsidRDefault="00B10A7F" w:rsidP="006F2A33">
      <w:pPr>
        <w:spacing w:line="360" w:lineRule="auto"/>
        <w:rPr>
          <w:ins w:id="37" w:author="Fabiola Ramírez  Guerrero" w:date="2024-02-24T15:49:00Z"/>
        </w:rPr>
      </w:pPr>
    </w:p>
    <w:p w14:paraId="0C574854" w14:textId="77777777" w:rsidR="00B10A7F" w:rsidRPr="00781601" w:rsidRDefault="00B10A7F" w:rsidP="006F2A33">
      <w:pPr>
        <w:spacing w:line="360" w:lineRule="auto"/>
        <w:rPr>
          <w:ins w:id="38" w:author="Fabiola Ramírez  Guerrero" w:date="2024-02-24T15:49:00Z"/>
        </w:rPr>
      </w:pPr>
    </w:p>
    <w:p w14:paraId="0B7E84F4" w14:textId="77777777" w:rsidR="00B10A7F" w:rsidRPr="00781601" w:rsidRDefault="00B10A7F" w:rsidP="006F2A33">
      <w:pPr>
        <w:spacing w:line="360" w:lineRule="auto"/>
        <w:rPr>
          <w:ins w:id="39" w:author="Fabiola Ramírez  Guerrero" w:date="2024-02-24T15:49:00Z"/>
        </w:rPr>
      </w:pPr>
    </w:p>
    <w:p w14:paraId="0FBF2E3B" w14:textId="77777777" w:rsidR="00B10A7F" w:rsidRPr="00781601" w:rsidRDefault="00B10A7F" w:rsidP="006F2A33">
      <w:pPr>
        <w:spacing w:line="360" w:lineRule="auto"/>
        <w:rPr>
          <w:ins w:id="40" w:author="Fabiola Ramírez  Guerrero" w:date="2024-02-24T15:49:00Z"/>
        </w:rPr>
      </w:pPr>
    </w:p>
    <w:p w14:paraId="345D39A4" w14:textId="77777777" w:rsidR="00B10A7F" w:rsidRPr="00781601" w:rsidRDefault="00B10A7F" w:rsidP="006F2A33">
      <w:pPr>
        <w:spacing w:line="360" w:lineRule="auto"/>
        <w:rPr>
          <w:ins w:id="41" w:author="Fabiola Ramírez  Guerrero" w:date="2024-02-24T15:49:00Z"/>
        </w:rPr>
      </w:pPr>
    </w:p>
    <w:p w14:paraId="777928DC" w14:textId="77777777" w:rsidR="00B10A7F" w:rsidRPr="00781601" w:rsidRDefault="00B10A7F" w:rsidP="006F2A33">
      <w:pPr>
        <w:spacing w:line="360" w:lineRule="auto"/>
        <w:rPr>
          <w:ins w:id="42" w:author="Fabiola Ramírez  Guerrero" w:date="2024-02-24T15:49:00Z"/>
        </w:rPr>
      </w:pPr>
    </w:p>
    <w:p w14:paraId="7E21696B" w14:textId="77777777" w:rsidR="00B10A7F" w:rsidRPr="00781601" w:rsidRDefault="00B10A7F" w:rsidP="006F2A33">
      <w:pPr>
        <w:spacing w:line="360" w:lineRule="auto"/>
        <w:rPr>
          <w:ins w:id="43" w:author="Fabiola Ramírez  Guerrero" w:date="2024-02-24T15:49:00Z"/>
        </w:rPr>
      </w:pPr>
    </w:p>
    <w:p w14:paraId="62D6247B" w14:textId="77777777" w:rsidR="00B10A7F" w:rsidRPr="00781601" w:rsidRDefault="00B10A7F" w:rsidP="006F2A33">
      <w:pPr>
        <w:spacing w:line="360" w:lineRule="auto"/>
        <w:rPr>
          <w:ins w:id="44" w:author="Fabiola Ramírez  Guerrero" w:date="2024-02-24T15:49:00Z"/>
        </w:rPr>
      </w:pPr>
    </w:p>
    <w:p w14:paraId="4C427134" w14:textId="77777777" w:rsidR="00B10A7F" w:rsidRPr="00781601" w:rsidRDefault="00B10A7F" w:rsidP="006F2A33">
      <w:pPr>
        <w:spacing w:line="360" w:lineRule="auto"/>
        <w:rPr>
          <w:ins w:id="45" w:author="Fabiola Ramírez  Guerrero" w:date="2024-02-24T15:49:00Z"/>
        </w:rPr>
      </w:pPr>
    </w:p>
    <w:p w14:paraId="2BFDAEA9" w14:textId="77777777" w:rsidR="00B10A7F" w:rsidRPr="00781601" w:rsidRDefault="00B10A7F" w:rsidP="006F2A33">
      <w:pPr>
        <w:spacing w:line="360" w:lineRule="auto"/>
        <w:rPr>
          <w:ins w:id="46" w:author="Fabiola Ramírez  Guerrero" w:date="2024-02-24T15:49:00Z"/>
        </w:rPr>
      </w:pPr>
    </w:p>
    <w:p w14:paraId="70922372" w14:textId="78C83219" w:rsidR="00700ECD" w:rsidRPr="008E64FB" w:rsidRDefault="00700ECD" w:rsidP="008E64FB">
      <w:pPr>
        <w:tabs>
          <w:tab w:val="left" w:pos="5205"/>
        </w:tabs>
        <w:spacing w:line="360" w:lineRule="auto"/>
      </w:pPr>
    </w:p>
    <w:p w14:paraId="0CD2C5CA" w14:textId="0CC5A49A" w:rsidR="00700ECD" w:rsidRDefault="00700ECD" w:rsidP="006F2A33">
      <w:pPr>
        <w:spacing w:line="360" w:lineRule="auto"/>
        <w:jc w:val="both"/>
        <w:rPr>
          <w:rFonts w:ascii="Arial" w:hAnsi="Arial" w:cs="Arial"/>
          <w:b/>
          <w:sz w:val="24"/>
        </w:rPr>
      </w:pPr>
    </w:p>
    <w:p w14:paraId="5C56EAC6" w14:textId="77777777" w:rsidR="00700ECD" w:rsidRDefault="00700ECD" w:rsidP="006F2A33">
      <w:pPr>
        <w:spacing w:line="360" w:lineRule="auto"/>
        <w:jc w:val="both"/>
        <w:rPr>
          <w:rFonts w:ascii="Arial" w:hAnsi="Arial" w:cs="Arial"/>
          <w:sz w:val="24"/>
          <w:szCs w:val="24"/>
        </w:rPr>
        <w:sectPr w:rsidR="00700ECD" w:rsidSect="00B10A7F">
          <w:headerReference w:type="default" r:id="rId12"/>
          <w:footerReference w:type="default" r:id="rId13"/>
          <w:headerReference w:type="first" r:id="rId14"/>
          <w:pgSz w:w="12240" w:h="15840"/>
          <w:pgMar w:top="1417" w:right="1701" w:bottom="1417" w:left="1701" w:header="708" w:footer="708" w:gutter="0"/>
          <w:cols w:space="708"/>
          <w:titlePg/>
          <w:docGrid w:linePitch="360"/>
        </w:sectPr>
      </w:pPr>
    </w:p>
    <w:p w14:paraId="114E20F4" w14:textId="77777777" w:rsidR="00700ECD" w:rsidRPr="00F87C0D" w:rsidRDefault="00700ECD" w:rsidP="006F2A33">
      <w:pPr>
        <w:spacing w:line="360" w:lineRule="auto"/>
        <w:jc w:val="both"/>
        <w:rPr>
          <w:rFonts w:ascii="Arial" w:hAnsi="Arial" w:cs="Arial"/>
          <w:sz w:val="24"/>
          <w:szCs w:val="24"/>
        </w:rPr>
      </w:pPr>
    </w:p>
    <w:p w14:paraId="400D2B0D" w14:textId="245D2BED" w:rsidR="00F87C0D" w:rsidRDefault="00F87C0D" w:rsidP="006F2A33">
      <w:pPr>
        <w:pStyle w:val="Ttulo"/>
        <w:spacing w:line="360" w:lineRule="auto"/>
      </w:pPr>
      <w:r w:rsidRPr="003204BF">
        <w:t>Agradecimientos</w:t>
      </w:r>
    </w:p>
    <w:p w14:paraId="256AF2C0" w14:textId="77777777" w:rsidR="00093576" w:rsidRPr="00093576" w:rsidRDefault="00093576" w:rsidP="006F2A33">
      <w:pPr>
        <w:spacing w:line="360" w:lineRule="auto"/>
      </w:pPr>
    </w:p>
    <w:p w14:paraId="54395708"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Deben ser concretos, indicando las razones por las cuales se menciona a cada persona o institución.</w:t>
      </w:r>
    </w:p>
    <w:p w14:paraId="0448F7DF" w14:textId="77777777" w:rsidR="00A00B86" w:rsidRDefault="00A00B86" w:rsidP="006F2A33">
      <w:pPr>
        <w:pStyle w:val="Ttulo"/>
        <w:spacing w:line="360" w:lineRule="auto"/>
      </w:pPr>
    </w:p>
    <w:p w14:paraId="5980507E" w14:textId="77777777" w:rsidR="00A00B86" w:rsidRDefault="00A00B86" w:rsidP="006F2A33">
      <w:pPr>
        <w:pStyle w:val="Ttulo"/>
        <w:spacing w:line="360" w:lineRule="auto"/>
      </w:pPr>
    </w:p>
    <w:p w14:paraId="5E6F7E5C" w14:textId="77777777" w:rsidR="00A00B86" w:rsidRDefault="00A00B86" w:rsidP="006F2A33">
      <w:pPr>
        <w:pStyle w:val="Ttulo"/>
        <w:spacing w:line="360" w:lineRule="auto"/>
      </w:pPr>
    </w:p>
    <w:p w14:paraId="5F244568" w14:textId="77777777" w:rsidR="00A00B86" w:rsidRDefault="00A00B86" w:rsidP="006F2A33">
      <w:pPr>
        <w:pStyle w:val="Ttulo"/>
        <w:spacing w:line="360" w:lineRule="auto"/>
      </w:pPr>
    </w:p>
    <w:p w14:paraId="260CFB04" w14:textId="77777777" w:rsidR="00A00B86" w:rsidRDefault="00A00B86" w:rsidP="006F2A33">
      <w:pPr>
        <w:pStyle w:val="Ttulo"/>
        <w:spacing w:line="360" w:lineRule="auto"/>
      </w:pPr>
    </w:p>
    <w:p w14:paraId="2722B937" w14:textId="77777777" w:rsidR="00A00B86" w:rsidRDefault="00A00B86" w:rsidP="006F2A33">
      <w:pPr>
        <w:pStyle w:val="Ttulo"/>
        <w:spacing w:line="360" w:lineRule="auto"/>
      </w:pPr>
    </w:p>
    <w:p w14:paraId="745A8583" w14:textId="77777777" w:rsidR="00A00B86" w:rsidRDefault="00A00B86" w:rsidP="006F2A33">
      <w:pPr>
        <w:pStyle w:val="Ttulo"/>
        <w:spacing w:line="360" w:lineRule="auto"/>
      </w:pPr>
    </w:p>
    <w:p w14:paraId="395A1A0B" w14:textId="77777777" w:rsidR="00A00B86" w:rsidRDefault="00A00B86" w:rsidP="006F2A33">
      <w:pPr>
        <w:pStyle w:val="Ttulo"/>
        <w:spacing w:line="360" w:lineRule="auto"/>
      </w:pPr>
    </w:p>
    <w:p w14:paraId="0938908C" w14:textId="77777777" w:rsidR="00A00B86" w:rsidRDefault="00A00B86" w:rsidP="006F2A33">
      <w:pPr>
        <w:pStyle w:val="Ttulo"/>
        <w:spacing w:line="360" w:lineRule="auto"/>
      </w:pPr>
    </w:p>
    <w:p w14:paraId="666FD493" w14:textId="77777777" w:rsidR="00A00B86" w:rsidRDefault="00A00B86" w:rsidP="006F2A33">
      <w:pPr>
        <w:pStyle w:val="Ttulo"/>
        <w:spacing w:line="360" w:lineRule="auto"/>
      </w:pPr>
    </w:p>
    <w:p w14:paraId="51A3BD37" w14:textId="77777777" w:rsidR="00A00B86" w:rsidRDefault="00A00B86" w:rsidP="006F2A33">
      <w:pPr>
        <w:pStyle w:val="Ttulo"/>
        <w:spacing w:line="360" w:lineRule="auto"/>
      </w:pPr>
    </w:p>
    <w:p w14:paraId="132140E9" w14:textId="77777777" w:rsidR="00A00B86" w:rsidRDefault="00A00B86" w:rsidP="006F2A33">
      <w:pPr>
        <w:pStyle w:val="Ttulo"/>
        <w:spacing w:line="360" w:lineRule="auto"/>
      </w:pPr>
    </w:p>
    <w:p w14:paraId="60DEFDE5" w14:textId="77777777" w:rsidR="00A00B86" w:rsidRDefault="00A00B86" w:rsidP="006F2A33">
      <w:pPr>
        <w:pStyle w:val="Ttulo"/>
        <w:spacing w:line="360" w:lineRule="auto"/>
      </w:pPr>
    </w:p>
    <w:p w14:paraId="6FA6BA9C" w14:textId="77777777" w:rsidR="00A00B86" w:rsidRDefault="00A00B86" w:rsidP="006F2A33">
      <w:pPr>
        <w:pStyle w:val="Ttulo"/>
        <w:spacing w:line="360" w:lineRule="auto"/>
      </w:pPr>
    </w:p>
    <w:p w14:paraId="6158B5BA" w14:textId="77777777" w:rsidR="00A00B86" w:rsidRDefault="00A00B86" w:rsidP="006F2A33">
      <w:pPr>
        <w:pStyle w:val="Ttulo"/>
        <w:spacing w:line="360" w:lineRule="auto"/>
      </w:pPr>
    </w:p>
    <w:p w14:paraId="00D20434" w14:textId="77777777" w:rsidR="00A00B86" w:rsidRDefault="00A00B86" w:rsidP="006F2A33">
      <w:pPr>
        <w:pStyle w:val="Ttulo"/>
        <w:spacing w:line="360" w:lineRule="auto"/>
      </w:pPr>
    </w:p>
    <w:p w14:paraId="27091521" w14:textId="77777777" w:rsidR="00A00B86" w:rsidRDefault="00A00B86" w:rsidP="006F2A33">
      <w:pPr>
        <w:pStyle w:val="Ttulo"/>
        <w:spacing w:line="360" w:lineRule="auto"/>
      </w:pPr>
    </w:p>
    <w:p w14:paraId="18301C3B" w14:textId="77777777" w:rsidR="00A00B86" w:rsidRDefault="00A00B86" w:rsidP="006F2A33">
      <w:pPr>
        <w:pStyle w:val="Ttulo"/>
        <w:spacing w:line="360" w:lineRule="auto"/>
      </w:pPr>
    </w:p>
    <w:p w14:paraId="0EFD1BB3" w14:textId="77777777" w:rsidR="00A00B86" w:rsidRDefault="00A00B86" w:rsidP="006F2A33">
      <w:pPr>
        <w:pStyle w:val="Ttulo"/>
        <w:spacing w:line="360" w:lineRule="auto"/>
      </w:pPr>
    </w:p>
    <w:p w14:paraId="1BABC740" w14:textId="77777777" w:rsidR="00A00B86" w:rsidRDefault="00A00B86" w:rsidP="006F2A33">
      <w:pPr>
        <w:pStyle w:val="Ttulo"/>
        <w:spacing w:line="360" w:lineRule="auto"/>
      </w:pPr>
    </w:p>
    <w:p w14:paraId="0C509478" w14:textId="77777777" w:rsidR="00A00B86" w:rsidRDefault="00A00B86" w:rsidP="006F2A33">
      <w:pPr>
        <w:pStyle w:val="Ttulo"/>
        <w:spacing w:line="360" w:lineRule="auto"/>
      </w:pPr>
    </w:p>
    <w:p w14:paraId="36CCA86C" w14:textId="41B9B48E" w:rsidR="00F87C0D" w:rsidRDefault="00F87C0D" w:rsidP="006F2A33">
      <w:pPr>
        <w:pStyle w:val="Ttulo"/>
        <w:spacing w:line="360" w:lineRule="auto"/>
      </w:pPr>
      <w:r w:rsidRPr="003204BF">
        <w:lastRenderedPageBreak/>
        <w:t>Resumen</w:t>
      </w:r>
    </w:p>
    <w:p w14:paraId="48FEF474" w14:textId="77777777" w:rsidR="00093576" w:rsidRPr="00093576" w:rsidRDefault="00093576" w:rsidP="006F2A33">
      <w:pPr>
        <w:spacing w:line="360" w:lineRule="auto"/>
      </w:pPr>
    </w:p>
    <w:p w14:paraId="6465FAE5" w14:textId="0A5C8654" w:rsidR="00F87C0D"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Es una síntesis del proyecto final. Una representación abreviada del proyecto. Resaltando las ideas generales del proyecto y los logros alcanzados, destacando puntos de vista del autor que motiven al lector a leer el documento. No debe exceder de una cuartilla.</w:t>
      </w:r>
    </w:p>
    <w:p w14:paraId="1A9A09FA" w14:textId="227D7DE9" w:rsidR="00A00B86" w:rsidRDefault="00A00B86" w:rsidP="006F2A33">
      <w:pPr>
        <w:spacing w:line="360" w:lineRule="auto"/>
        <w:jc w:val="both"/>
        <w:rPr>
          <w:rFonts w:ascii="Arial" w:hAnsi="Arial" w:cs="Arial"/>
          <w:sz w:val="24"/>
          <w:szCs w:val="24"/>
          <w:highlight w:val="yellow"/>
        </w:rPr>
      </w:pPr>
    </w:p>
    <w:p w14:paraId="43540F10" w14:textId="0AD2B43B" w:rsidR="00A00B86" w:rsidRDefault="00A00B86" w:rsidP="006F2A33">
      <w:pPr>
        <w:spacing w:line="360" w:lineRule="auto"/>
        <w:jc w:val="both"/>
        <w:rPr>
          <w:rFonts w:ascii="Arial" w:hAnsi="Arial" w:cs="Arial"/>
          <w:sz w:val="24"/>
          <w:szCs w:val="24"/>
          <w:highlight w:val="yellow"/>
        </w:rPr>
      </w:pPr>
    </w:p>
    <w:p w14:paraId="5058DFA0" w14:textId="7C87CCB2" w:rsidR="00A00B86" w:rsidRDefault="00A00B86" w:rsidP="006F2A33">
      <w:pPr>
        <w:spacing w:line="360" w:lineRule="auto"/>
        <w:jc w:val="both"/>
        <w:rPr>
          <w:rFonts w:ascii="Arial" w:hAnsi="Arial" w:cs="Arial"/>
          <w:sz w:val="24"/>
          <w:szCs w:val="24"/>
          <w:highlight w:val="yellow"/>
        </w:rPr>
      </w:pPr>
    </w:p>
    <w:p w14:paraId="00C4C520" w14:textId="17CB04DD" w:rsidR="00A00B86" w:rsidRDefault="00A00B86" w:rsidP="006F2A33">
      <w:pPr>
        <w:spacing w:line="360" w:lineRule="auto"/>
        <w:jc w:val="both"/>
        <w:rPr>
          <w:rFonts w:ascii="Arial" w:hAnsi="Arial" w:cs="Arial"/>
          <w:sz w:val="24"/>
          <w:szCs w:val="24"/>
          <w:highlight w:val="yellow"/>
        </w:rPr>
      </w:pPr>
    </w:p>
    <w:p w14:paraId="62865A84" w14:textId="574B6330" w:rsidR="00A00B86" w:rsidRDefault="00A00B86" w:rsidP="006F2A33">
      <w:pPr>
        <w:spacing w:line="360" w:lineRule="auto"/>
        <w:jc w:val="both"/>
        <w:rPr>
          <w:rFonts w:ascii="Arial" w:hAnsi="Arial" w:cs="Arial"/>
          <w:sz w:val="24"/>
          <w:szCs w:val="24"/>
          <w:highlight w:val="yellow"/>
        </w:rPr>
      </w:pPr>
    </w:p>
    <w:p w14:paraId="022919E2" w14:textId="7DD2A6B9" w:rsidR="00A00B86" w:rsidRDefault="00A00B86" w:rsidP="006F2A33">
      <w:pPr>
        <w:spacing w:line="360" w:lineRule="auto"/>
        <w:jc w:val="both"/>
        <w:rPr>
          <w:rFonts w:ascii="Arial" w:hAnsi="Arial" w:cs="Arial"/>
          <w:sz w:val="24"/>
          <w:szCs w:val="24"/>
          <w:highlight w:val="yellow"/>
        </w:rPr>
      </w:pPr>
    </w:p>
    <w:p w14:paraId="15530D2F" w14:textId="2E2D85F0" w:rsidR="00A00B86" w:rsidRDefault="00A00B86" w:rsidP="006F2A33">
      <w:pPr>
        <w:spacing w:line="360" w:lineRule="auto"/>
        <w:jc w:val="both"/>
        <w:rPr>
          <w:rFonts w:ascii="Arial" w:hAnsi="Arial" w:cs="Arial"/>
          <w:sz w:val="24"/>
          <w:szCs w:val="24"/>
          <w:highlight w:val="yellow"/>
        </w:rPr>
      </w:pPr>
    </w:p>
    <w:p w14:paraId="23781511" w14:textId="50CCEE96" w:rsidR="00A00B86" w:rsidRDefault="00A00B86" w:rsidP="006F2A33">
      <w:pPr>
        <w:spacing w:line="360" w:lineRule="auto"/>
        <w:jc w:val="both"/>
        <w:rPr>
          <w:rFonts w:ascii="Arial" w:hAnsi="Arial" w:cs="Arial"/>
          <w:sz w:val="24"/>
          <w:szCs w:val="24"/>
          <w:highlight w:val="yellow"/>
        </w:rPr>
      </w:pPr>
    </w:p>
    <w:p w14:paraId="60E9E049" w14:textId="074E2AA9" w:rsidR="00A00B86" w:rsidRDefault="00A00B86" w:rsidP="006F2A33">
      <w:pPr>
        <w:spacing w:line="360" w:lineRule="auto"/>
        <w:jc w:val="both"/>
        <w:rPr>
          <w:rFonts w:ascii="Arial" w:hAnsi="Arial" w:cs="Arial"/>
          <w:sz w:val="24"/>
          <w:szCs w:val="24"/>
          <w:highlight w:val="yellow"/>
        </w:rPr>
      </w:pPr>
    </w:p>
    <w:p w14:paraId="5CC75C93" w14:textId="673762AB" w:rsidR="00A00B86" w:rsidRDefault="00A00B86" w:rsidP="006F2A33">
      <w:pPr>
        <w:spacing w:line="360" w:lineRule="auto"/>
        <w:jc w:val="both"/>
        <w:rPr>
          <w:rFonts w:ascii="Arial" w:hAnsi="Arial" w:cs="Arial"/>
          <w:sz w:val="24"/>
          <w:szCs w:val="24"/>
          <w:highlight w:val="yellow"/>
        </w:rPr>
      </w:pPr>
    </w:p>
    <w:p w14:paraId="52D13035" w14:textId="3E334549" w:rsidR="00A00B86" w:rsidRDefault="00A00B86" w:rsidP="006F2A33">
      <w:pPr>
        <w:spacing w:line="360" w:lineRule="auto"/>
        <w:jc w:val="both"/>
        <w:rPr>
          <w:rFonts w:ascii="Arial" w:hAnsi="Arial" w:cs="Arial"/>
          <w:sz w:val="24"/>
          <w:szCs w:val="24"/>
          <w:highlight w:val="yellow"/>
        </w:rPr>
      </w:pPr>
    </w:p>
    <w:p w14:paraId="4FF5C7CD" w14:textId="22FEEBDA" w:rsidR="00A00B86" w:rsidRDefault="00A00B86" w:rsidP="006F2A33">
      <w:pPr>
        <w:spacing w:line="360" w:lineRule="auto"/>
        <w:jc w:val="both"/>
        <w:rPr>
          <w:rFonts w:ascii="Arial" w:hAnsi="Arial" w:cs="Arial"/>
          <w:sz w:val="24"/>
          <w:szCs w:val="24"/>
          <w:highlight w:val="yellow"/>
        </w:rPr>
      </w:pPr>
    </w:p>
    <w:p w14:paraId="28AABEA6" w14:textId="39609F7A" w:rsidR="00A00B86" w:rsidRDefault="00A00B86" w:rsidP="006F2A33">
      <w:pPr>
        <w:spacing w:line="360" w:lineRule="auto"/>
        <w:jc w:val="both"/>
        <w:rPr>
          <w:rFonts w:ascii="Arial" w:hAnsi="Arial" w:cs="Arial"/>
          <w:sz w:val="24"/>
          <w:szCs w:val="24"/>
          <w:highlight w:val="yellow"/>
        </w:rPr>
      </w:pPr>
    </w:p>
    <w:p w14:paraId="4AD2D580" w14:textId="15556299" w:rsidR="00A00B86" w:rsidRDefault="00A00B86" w:rsidP="006F2A33">
      <w:pPr>
        <w:spacing w:line="360" w:lineRule="auto"/>
        <w:jc w:val="both"/>
        <w:rPr>
          <w:rFonts w:ascii="Arial" w:hAnsi="Arial" w:cs="Arial"/>
          <w:sz w:val="24"/>
          <w:szCs w:val="24"/>
          <w:highlight w:val="yellow"/>
        </w:rPr>
      </w:pPr>
    </w:p>
    <w:p w14:paraId="07B44BEC" w14:textId="2AD14306" w:rsidR="00A00B86" w:rsidRDefault="00A00B86" w:rsidP="006F2A33">
      <w:pPr>
        <w:spacing w:line="360" w:lineRule="auto"/>
        <w:jc w:val="both"/>
        <w:rPr>
          <w:rFonts w:ascii="Arial" w:hAnsi="Arial" w:cs="Arial"/>
          <w:sz w:val="24"/>
          <w:szCs w:val="24"/>
          <w:highlight w:val="yellow"/>
        </w:rPr>
      </w:pPr>
    </w:p>
    <w:p w14:paraId="3905100D" w14:textId="12459885" w:rsidR="00A00B86" w:rsidRDefault="00A00B86" w:rsidP="006F2A33">
      <w:pPr>
        <w:spacing w:line="360" w:lineRule="auto"/>
        <w:jc w:val="both"/>
        <w:rPr>
          <w:rFonts w:ascii="Arial" w:hAnsi="Arial" w:cs="Arial"/>
          <w:sz w:val="24"/>
          <w:szCs w:val="24"/>
          <w:highlight w:val="yellow"/>
        </w:rPr>
      </w:pPr>
    </w:p>
    <w:p w14:paraId="12F8D8F9" w14:textId="6FA873D7" w:rsidR="00A00B86" w:rsidRDefault="00A00B86" w:rsidP="006F2A33">
      <w:pPr>
        <w:spacing w:line="360" w:lineRule="auto"/>
        <w:jc w:val="both"/>
        <w:rPr>
          <w:rFonts w:ascii="Arial" w:hAnsi="Arial" w:cs="Arial"/>
          <w:sz w:val="24"/>
          <w:szCs w:val="24"/>
          <w:highlight w:val="yellow"/>
        </w:rPr>
      </w:pPr>
    </w:p>
    <w:p w14:paraId="67DFBCE2" w14:textId="77777777" w:rsidR="00A00B86" w:rsidRPr="00A00B86" w:rsidRDefault="00A00B86" w:rsidP="006F2A33">
      <w:pPr>
        <w:spacing w:line="360" w:lineRule="auto"/>
        <w:jc w:val="both"/>
        <w:rPr>
          <w:rFonts w:ascii="Arial" w:hAnsi="Arial" w:cs="Arial"/>
          <w:sz w:val="24"/>
          <w:szCs w:val="24"/>
          <w:highlight w:val="yellow"/>
        </w:rPr>
      </w:pPr>
    </w:p>
    <w:p w14:paraId="3756FDDB" w14:textId="200717BA" w:rsidR="00F87C0D" w:rsidRDefault="00F87C0D" w:rsidP="006F2A33">
      <w:pPr>
        <w:pStyle w:val="Ttulo"/>
        <w:spacing w:line="360" w:lineRule="auto"/>
      </w:pPr>
      <w:r w:rsidRPr="003204BF">
        <w:lastRenderedPageBreak/>
        <w:t>Índice</w:t>
      </w:r>
    </w:p>
    <w:p w14:paraId="10E9D225" w14:textId="0B99D7F9" w:rsidR="00093576" w:rsidRDefault="00093576" w:rsidP="006F2A33">
      <w:pPr>
        <w:spacing w:line="360" w:lineRule="auto"/>
        <w:jc w:val="both"/>
        <w:rPr>
          <w:rFonts w:ascii="Arial" w:hAnsi="Arial" w:cs="Arial"/>
          <w:sz w:val="24"/>
          <w:szCs w:val="24"/>
          <w:u w:val="single"/>
        </w:rPr>
      </w:pPr>
    </w:p>
    <w:p w14:paraId="1BDBFEB1" w14:textId="6467B5B9" w:rsidR="00C91780" w:rsidRDefault="004F41B2">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r>
        <w:rPr>
          <w:rFonts w:cs="Arial"/>
          <w:szCs w:val="24"/>
          <w:u w:val="single"/>
        </w:rPr>
        <w:fldChar w:fldCharType="begin"/>
      </w:r>
      <w:r>
        <w:rPr>
          <w:rFonts w:cs="Arial"/>
          <w:szCs w:val="24"/>
          <w:u w:val="single"/>
        </w:rPr>
        <w:instrText xml:space="preserve"> TOC \o "1-3" \h \z \u </w:instrText>
      </w:r>
      <w:r>
        <w:rPr>
          <w:rFonts w:cs="Arial"/>
          <w:szCs w:val="24"/>
          <w:u w:val="single"/>
        </w:rPr>
        <w:fldChar w:fldCharType="separate"/>
      </w:r>
      <w:hyperlink w:anchor="_Toc178528968" w:history="1">
        <w:r w:rsidR="00C91780" w:rsidRPr="000523BE">
          <w:rPr>
            <w:rStyle w:val="Hipervnculo"/>
            <w:noProof/>
          </w:rPr>
          <w:t>1</w:t>
        </w:r>
        <w:r w:rsidR="00C91780">
          <w:rPr>
            <w:rFonts w:asciiTheme="minorHAnsi" w:eastAsiaTheme="minorEastAsia" w:hAnsiTheme="minorHAnsi"/>
            <w:noProof/>
            <w:kern w:val="2"/>
            <w:szCs w:val="24"/>
            <w:lang w:eastAsia="es-MX"/>
            <w14:ligatures w14:val="standardContextual"/>
          </w:rPr>
          <w:tab/>
        </w:r>
        <w:r w:rsidR="00C91780" w:rsidRPr="000523BE">
          <w:rPr>
            <w:rStyle w:val="Hipervnculo"/>
            <w:noProof/>
          </w:rPr>
          <w:t>Introducción</w:t>
        </w:r>
        <w:r w:rsidR="00C91780">
          <w:rPr>
            <w:noProof/>
            <w:webHidden/>
          </w:rPr>
          <w:tab/>
        </w:r>
        <w:r w:rsidR="00C91780">
          <w:rPr>
            <w:noProof/>
            <w:webHidden/>
          </w:rPr>
          <w:fldChar w:fldCharType="begin"/>
        </w:r>
        <w:r w:rsidR="00C91780">
          <w:rPr>
            <w:noProof/>
            <w:webHidden/>
          </w:rPr>
          <w:instrText xml:space="preserve"> PAGEREF _Toc178528968 \h </w:instrText>
        </w:r>
        <w:r w:rsidR="00C91780">
          <w:rPr>
            <w:noProof/>
            <w:webHidden/>
          </w:rPr>
        </w:r>
        <w:r w:rsidR="00C91780">
          <w:rPr>
            <w:noProof/>
            <w:webHidden/>
          </w:rPr>
          <w:fldChar w:fldCharType="separate"/>
        </w:r>
        <w:r w:rsidR="00C91780">
          <w:rPr>
            <w:noProof/>
            <w:webHidden/>
          </w:rPr>
          <w:t>1</w:t>
        </w:r>
        <w:r w:rsidR="00C91780">
          <w:rPr>
            <w:noProof/>
            <w:webHidden/>
          </w:rPr>
          <w:fldChar w:fldCharType="end"/>
        </w:r>
      </w:hyperlink>
    </w:p>
    <w:p w14:paraId="61C6889E" w14:textId="11C5E07E" w:rsidR="00C91780" w:rsidRDefault="00C91780">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528969" w:history="1">
        <w:r w:rsidRPr="000523BE">
          <w:rPr>
            <w:rStyle w:val="Hipervnculo"/>
            <w:noProof/>
          </w:rPr>
          <w:t>2</w:t>
        </w:r>
        <w:r>
          <w:rPr>
            <w:rFonts w:asciiTheme="minorHAnsi" w:eastAsiaTheme="minorEastAsia" w:hAnsiTheme="minorHAnsi"/>
            <w:noProof/>
            <w:kern w:val="2"/>
            <w:szCs w:val="24"/>
            <w:lang w:eastAsia="es-MX"/>
            <w14:ligatures w14:val="standardContextual"/>
          </w:rPr>
          <w:tab/>
        </w:r>
        <w:r w:rsidRPr="000523BE">
          <w:rPr>
            <w:rStyle w:val="Hipervnculo"/>
            <w:noProof/>
          </w:rPr>
          <w:t>Descripción de la empresa u organización y del puesto o área del trabajo del estudiante.</w:t>
        </w:r>
        <w:r>
          <w:rPr>
            <w:noProof/>
            <w:webHidden/>
          </w:rPr>
          <w:tab/>
        </w:r>
        <w:r>
          <w:rPr>
            <w:noProof/>
            <w:webHidden/>
          </w:rPr>
          <w:fldChar w:fldCharType="begin"/>
        </w:r>
        <w:r>
          <w:rPr>
            <w:noProof/>
            <w:webHidden/>
          </w:rPr>
          <w:instrText xml:space="preserve"> PAGEREF _Toc178528969 \h </w:instrText>
        </w:r>
        <w:r>
          <w:rPr>
            <w:noProof/>
            <w:webHidden/>
          </w:rPr>
        </w:r>
        <w:r>
          <w:rPr>
            <w:noProof/>
            <w:webHidden/>
          </w:rPr>
          <w:fldChar w:fldCharType="separate"/>
        </w:r>
        <w:r>
          <w:rPr>
            <w:noProof/>
            <w:webHidden/>
          </w:rPr>
          <w:t>3</w:t>
        </w:r>
        <w:r>
          <w:rPr>
            <w:noProof/>
            <w:webHidden/>
          </w:rPr>
          <w:fldChar w:fldCharType="end"/>
        </w:r>
      </w:hyperlink>
    </w:p>
    <w:p w14:paraId="1873F7B5" w14:textId="75B0F359" w:rsidR="00C91780" w:rsidRDefault="00C91780">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528970" w:history="1">
        <w:r w:rsidRPr="000523BE">
          <w:rPr>
            <w:rStyle w:val="Hipervnculo"/>
            <w:noProof/>
          </w:rPr>
          <w:t>3</w:t>
        </w:r>
        <w:r>
          <w:rPr>
            <w:rFonts w:asciiTheme="minorHAnsi" w:eastAsiaTheme="minorEastAsia" w:hAnsiTheme="minorHAnsi"/>
            <w:noProof/>
            <w:kern w:val="2"/>
            <w:szCs w:val="24"/>
            <w:lang w:eastAsia="es-MX"/>
            <w14:ligatures w14:val="standardContextual"/>
          </w:rPr>
          <w:tab/>
        </w:r>
        <w:r w:rsidRPr="000523BE">
          <w:rPr>
            <w:rStyle w:val="Hipervnculo"/>
            <w:noProof/>
          </w:rPr>
          <w:t>Problema a resolver</w:t>
        </w:r>
        <w:r>
          <w:rPr>
            <w:noProof/>
            <w:webHidden/>
          </w:rPr>
          <w:tab/>
        </w:r>
        <w:r>
          <w:rPr>
            <w:noProof/>
            <w:webHidden/>
          </w:rPr>
          <w:fldChar w:fldCharType="begin"/>
        </w:r>
        <w:r>
          <w:rPr>
            <w:noProof/>
            <w:webHidden/>
          </w:rPr>
          <w:instrText xml:space="preserve"> PAGEREF _Toc178528970 \h </w:instrText>
        </w:r>
        <w:r>
          <w:rPr>
            <w:noProof/>
            <w:webHidden/>
          </w:rPr>
        </w:r>
        <w:r>
          <w:rPr>
            <w:noProof/>
            <w:webHidden/>
          </w:rPr>
          <w:fldChar w:fldCharType="separate"/>
        </w:r>
        <w:r>
          <w:rPr>
            <w:noProof/>
            <w:webHidden/>
          </w:rPr>
          <w:t>4</w:t>
        </w:r>
        <w:r>
          <w:rPr>
            <w:noProof/>
            <w:webHidden/>
          </w:rPr>
          <w:fldChar w:fldCharType="end"/>
        </w:r>
      </w:hyperlink>
    </w:p>
    <w:p w14:paraId="33F29A38" w14:textId="7AF26937" w:rsidR="00C91780" w:rsidRDefault="00C91780">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528971" w:history="1">
        <w:r w:rsidRPr="000523BE">
          <w:rPr>
            <w:rStyle w:val="Hipervnculo"/>
            <w:noProof/>
          </w:rPr>
          <w:t>4</w:t>
        </w:r>
        <w:r>
          <w:rPr>
            <w:rFonts w:asciiTheme="minorHAnsi" w:eastAsiaTheme="minorEastAsia" w:hAnsiTheme="minorHAnsi"/>
            <w:noProof/>
            <w:kern w:val="2"/>
            <w:szCs w:val="24"/>
            <w:lang w:eastAsia="es-MX"/>
            <w14:ligatures w14:val="standardContextual"/>
          </w:rPr>
          <w:tab/>
        </w:r>
        <w:r w:rsidRPr="000523BE">
          <w:rPr>
            <w:rStyle w:val="Hipervnculo"/>
            <w:noProof/>
          </w:rPr>
          <w:t>Objetivos</w:t>
        </w:r>
        <w:r>
          <w:rPr>
            <w:noProof/>
            <w:webHidden/>
          </w:rPr>
          <w:tab/>
        </w:r>
        <w:r>
          <w:rPr>
            <w:noProof/>
            <w:webHidden/>
          </w:rPr>
          <w:fldChar w:fldCharType="begin"/>
        </w:r>
        <w:r>
          <w:rPr>
            <w:noProof/>
            <w:webHidden/>
          </w:rPr>
          <w:instrText xml:space="preserve"> PAGEREF _Toc178528971 \h </w:instrText>
        </w:r>
        <w:r>
          <w:rPr>
            <w:noProof/>
            <w:webHidden/>
          </w:rPr>
        </w:r>
        <w:r>
          <w:rPr>
            <w:noProof/>
            <w:webHidden/>
          </w:rPr>
          <w:fldChar w:fldCharType="separate"/>
        </w:r>
        <w:r>
          <w:rPr>
            <w:noProof/>
            <w:webHidden/>
          </w:rPr>
          <w:t>6</w:t>
        </w:r>
        <w:r>
          <w:rPr>
            <w:noProof/>
            <w:webHidden/>
          </w:rPr>
          <w:fldChar w:fldCharType="end"/>
        </w:r>
      </w:hyperlink>
    </w:p>
    <w:p w14:paraId="7D132A69" w14:textId="32EB1DDF" w:rsidR="00C91780" w:rsidRDefault="00C91780">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28972" w:history="1">
        <w:r w:rsidRPr="000523BE">
          <w:rPr>
            <w:rStyle w:val="Hipervnculo"/>
            <w:noProof/>
          </w:rPr>
          <w:t>4.1</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General</w:t>
        </w:r>
        <w:r>
          <w:rPr>
            <w:noProof/>
            <w:webHidden/>
          </w:rPr>
          <w:tab/>
        </w:r>
        <w:r>
          <w:rPr>
            <w:noProof/>
            <w:webHidden/>
          </w:rPr>
          <w:fldChar w:fldCharType="begin"/>
        </w:r>
        <w:r>
          <w:rPr>
            <w:noProof/>
            <w:webHidden/>
          </w:rPr>
          <w:instrText xml:space="preserve"> PAGEREF _Toc178528972 \h </w:instrText>
        </w:r>
        <w:r>
          <w:rPr>
            <w:noProof/>
            <w:webHidden/>
          </w:rPr>
        </w:r>
        <w:r>
          <w:rPr>
            <w:noProof/>
            <w:webHidden/>
          </w:rPr>
          <w:fldChar w:fldCharType="separate"/>
        </w:r>
        <w:r>
          <w:rPr>
            <w:noProof/>
            <w:webHidden/>
          </w:rPr>
          <w:t>6</w:t>
        </w:r>
        <w:r>
          <w:rPr>
            <w:noProof/>
            <w:webHidden/>
          </w:rPr>
          <w:fldChar w:fldCharType="end"/>
        </w:r>
      </w:hyperlink>
    </w:p>
    <w:p w14:paraId="634EF6B4" w14:textId="69951119" w:rsidR="00C91780" w:rsidRDefault="00C91780">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28973" w:history="1">
        <w:r w:rsidRPr="000523BE">
          <w:rPr>
            <w:rStyle w:val="Hipervnculo"/>
            <w:noProof/>
          </w:rPr>
          <w:t>4.2</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Específicos</w:t>
        </w:r>
        <w:r>
          <w:rPr>
            <w:noProof/>
            <w:webHidden/>
          </w:rPr>
          <w:tab/>
        </w:r>
        <w:r>
          <w:rPr>
            <w:noProof/>
            <w:webHidden/>
          </w:rPr>
          <w:fldChar w:fldCharType="begin"/>
        </w:r>
        <w:r>
          <w:rPr>
            <w:noProof/>
            <w:webHidden/>
          </w:rPr>
          <w:instrText xml:space="preserve"> PAGEREF _Toc178528973 \h </w:instrText>
        </w:r>
        <w:r>
          <w:rPr>
            <w:noProof/>
            <w:webHidden/>
          </w:rPr>
        </w:r>
        <w:r>
          <w:rPr>
            <w:noProof/>
            <w:webHidden/>
          </w:rPr>
          <w:fldChar w:fldCharType="separate"/>
        </w:r>
        <w:r>
          <w:rPr>
            <w:noProof/>
            <w:webHidden/>
          </w:rPr>
          <w:t>6</w:t>
        </w:r>
        <w:r>
          <w:rPr>
            <w:noProof/>
            <w:webHidden/>
          </w:rPr>
          <w:fldChar w:fldCharType="end"/>
        </w:r>
      </w:hyperlink>
    </w:p>
    <w:p w14:paraId="675B3B45" w14:textId="53EAA2B7" w:rsidR="00C91780" w:rsidRDefault="00C91780">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528974" w:history="1">
        <w:r w:rsidRPr="000523BE">
          <w:rPr>
            <w:rStyle w:val="Hipervnculo"/>
            <w:noProof/>
          </w:rPr>
          <w:t>5</w:t>
        </w:r>
        <w:r>
          <w:rPr>
            <w:rFonts w:asciiTheme="minorHAnsi" w:eastAsiaTheme="minorEastAsia" w:hAnsiTheme="minorHAnsi"/>
            <w:noProof/>
            <w:kern w:val="2"/>
            <w:szCs w:val="24"/>
            <w:lang w:eastAsia="es-MX"/>
            <w14:ligatures w14:val="standardContextual"/>
          </w:rPr>
          <w:tab/>
        </w:r>
        <w:r w:rsidRPr="000523BE">
          <w:rPr>
            <w:rStyle w:val="Hipervnculo"/>
            <w:noProof/>
          </w:rPr>
          <w:t>Justificación</w:t>
        </w:r>
        <w:r>
          <w:rPr>
            <w:noProof/>
            <w:webHidden/>
          </w:rPr>
          <w:tab/>
        </w:r>
        <w:r>
          <w:rPr>
            <w:noProof/>
            <w:webHidden/>
          </w:rPr>
          <w:fldChar w:fldCharType="begin"/>
        </w:r>
        <w:r>
          <w:rPr>
            <w:noProof/>
            <w:webHidden/>
          </w:rPr>
          <w:instrText xml:space="preserve"> PAGEREF _Toc178528974 \h </w:instrText>
        </w:r>
        <w:r>
          <w:rPr>
            <w:noProof/>
            <w:webHidden/>
          </w:rPr>
        </w:r>
        <w:r>
          <w:rPr>
            <w:noProof/>
            <w:webHidden/>
          </w:rPr>
          <w:fldChar w:fldCharType="separate"/>
        </w:r>
        <w:r>
          <w:rPr>
            <w:noProof/>
            <w:webHidden/>
          </w:rPr>
          <w:t>7</w:t>
        </w:r>
        <w:r>
          <w:rPr>
            <w:noProof/>
            <w:webHidden/>
          </w:rPr>
          <w:fldChar w:fldCharType="end"/>
        </w:r>
      </w:hyperlink>
    </w:p>
    <w:p w14:paraId="31FDA4C7" w14:textId="7FA947A7" w:rsidR="00C91780" w:rsidRDefault="00C91780">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528975" w:history="1">
        <w:r w:rsidRPr="000523BE">
          <w:rPr>
            <w:rStyle w:val="Hipervnculo"/>
            <w:noProof/>
          </w:rPr>
          <w:t>6</w:t>
        </w:r>
        <w:r>
          <w:rPr>
            <w:rFonts w:asciiTheme="minorHAnsi" w:eastAsiaTheme="minorEastAsia" w:hAnsiTheme="minorHAnsi"/>
            <w:noProof/>
            <w:kern w:val="2"/>
            <w:szCs w:val="24"/>
            <w:lang w:eastAsia="es-MX"/>
            <w14:ligatures w14:val="standardContextual"/>
          </w:rPr>
          <w:tab/>
        </w:r>
        <w:r w:rsidRPr="000523BE">
          <w:rPr>
            <w:rStyle w:val="Hipervnculo"/>
            <w:noProof/>
          </w:rPr>
          <w:t>Marco Teórico (fundamentos teóricos)</w:t>
        </w:r>
        <w:r>
          <w:rPr>
            <w:noProof/>
            <w:webHidden/>
          </w:rPr>
          <w:tab/>
        </w:r>
        <w:r>
          <w:rPr>
            <w:noProof/>
            <w:webHidden/>
          </w:rPr>
          <w:fldChar w:fldCharType="begin"/>
        </w:r>
        <w:r>
          <w:rPr>
            <w:noProof/>
            <w:webHidden/>
          </w:rPr>
          <w:instrText xml:space="preserve"> PAGEREF _Toc178528975 \h </w:instrText>
        </w:r>
        <w:r>
          <w:rPr>
            <w:noProof/>
            <w:webHidden/>
          </w:rPr>
        </w:r>
        <w:r>
          <w:rPr>
            <w:noProof/>
            <w:webHidden/>
          </w:rPr>
          <w:fldChar w:fldCharType="separate"/>
        </w:r>
        <w:r>
          <w:rPr>
            <w:noProof/>
            <w:webHidden/>
          </w:rPr>
          <w:t>8</w:t>
        </w:r>
        <w:r>
          <w:rPr>
            <w:noProof/>
            <w:webHidden/>
          </w:rPr>
          <w:fldChar w:fldCharType="end"/>
        </w:r>
      </w:hyperlink>
    </w:p>
    <w:p w14:paraId="6AA7308B" w14:textId="17D07624" w:rsidR="00C91780" w:rsidRDefault="00C91780">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28976" w:history="1">
        <w:r w:rsidRPr="000523BE">
          <w:rPr>
            <w:rStyle w:val="Hipervnculo"/>
            <w:noProof/>
          </w:rPr>
          <w:t>6.1</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Minería de datos</w:t>
        </w:r>
        <w:r>
          <w:rPr>
            <w:noProof/>
            <w:webHidden/>
          </w:rPr>
          <w:tab/>
        </w:r>
        <w:r>
          <w:rPr>
            <w:noProof/>
            <w:webHidden/>
          </w:rPr>
          <w:fldChar w:fldCharType="begin"/>
        </w:r>
        <w:r>
          <w:rPr>
            <w:noProof/>
            <w:webHidden/>
          </w:rPr>
          <w:instrText xml:space="preserve"> PAGEREF _Toc178528976 \h </w:instrText>
        </w:r>
        <w:r>
          <w:rPr>
            <w:noProof/>
            <w:webHidden/>
          </w:rPr>
        </w:r>
        <w:r>
          <w:rPr>
            <w:noProof/>
            <w:webHidden/>
          </w:rPr>
          <w:fldChar w:fldCharType="separate"/>
        </w:r>
        <w:r>
          <w:rPr>
            <w:noProof/>
            <w:webHidden/>
          </w:rPr>
          <w:t>8</w:t>
        </w:r>
        <w:r>
          <w:rPr>
            <w:noProof/>
            <w:webHidden/>
          </w:rPr>
          <w:fldChar w:fldCharType="end"/>
        </w:r>
      </w:hyperlink>
    </w:p>
    <w:p w14:paraId="2AFE44ED" w14:textId="70898AE8" w:rsidR="00C91780" w:rsidRDefault="00C91780">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28977" w:history="1">
        <w:r w:rsidRPr="000523BE">
          <w:rPr>
            <w:rStyle w:val="Hipervnculo"/>
            <w:noProof/>
          </w:rPr>
          <w:t>6.1.1</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Disciplinas relacionadas con minería de datos</w:t>
        </w:r>
        <w:r>
          <w:rPr>
            <w:noProof/>
            <w:webHidden/>
          </w:rPr>
          <w:tab/>
        </w:r>
        <w:r>
          <w:rPr>
            <w:noProof/>
            <w:webHidden/>
          </w:rPr>
          <w:fldChar w:fldCharType="begin"/>
        </w:r>
        <w:r>
          <w:rPr>
            <w:noProof/>
            <w:webHidden/>
          </w:rPr>
          <w:instrText xml:space="preserve"> PAGEREF _Toc178528977 \h </w:instrText>
        </w:r>
        <w:r>
          <w:rPr>
            <w:noProof/>
            <w:webHidden/>
          </w:rPr>
        </w:r>
        <w:r>
          <w:rPr>
            <w:noProof/>
            <w:webHidden/>
          </w:rPr>
          <w:fldChar w:fldCharType="separate"/>
        </w:r>
        <w:r>
          <w:rPr>
            <w:noProof/>
            <w:webHidden/>
          </w:rPr>
          <w:t>8</w:t>
        </w:r>
        <w:r>
          <w:rPr>
            <w:noProof/>
            <w:webHidden/>
          </w:rPr>
          <w:fldChar w:fldCharType="end"/>
        </w:r>
      </w:hyperlink>
    </w:p>
    <w:p w14:paraId="77A6F84F" w14:textId="01263795" w:rsidR="00C91780" w:rsidRDefault="00C91780">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28978" w:history="1">
        <w:r w:rsidRPr="000523BE">
          <w:rPr>
            <w:rStyle w:val="Hipervnculo"/>
            <w:noProof/>
          </w:rPr>
          <w:t>6.2</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Clustering</w:t>
        </w:r>
        <w:r>
          <w:rPr>
            <w:noProof/>
            <w:webHidden/>
          </w:rPr>
          <w:tab/>
        </w:r>
        <w:r>
          <w:rPr>
            <w:noProof/>
            <w:webHidden/>
          </w:rPr>
          <w:fldChar w:fldCharType="begin"/>
        </w:r>
        <w:r>
          <w:rPr>
            <w:noProof/>
            <w:webHidden/>
          </w:rPr>
          <w:instrText xml:space="preserve"> PAGEREF _Toc178528978 \h </w:instrText>
        </w:r>
        <w:r>
          <w:rPr>
            <w:noProof/>
            <w:webHidden/>
          </w:rPr>
        </w:r>
        <w:r>
          <w:rPr>
            <w:noProof/>
            <w:webHidden/>
          </w:rPr>
          <w:fldChar w:fldCharType="separate"/>
        </w:r>
        <w:r>
          <w:rPr>
            <w:noProof/>
            <w:webHidden/>
          </w:rPr>
          <w:t>9</w:t>
        </w:r>
        <w:r>
          <w:rPr>
            <w:noProof/>
            <w:webHidden/>
          </w:rPr>
          <w:fldChar w:fldCharType="end"/>
        </w:r>
      </w:hyperlink>
    </w:p>
    <w:p w14:paraId="5B90E216" w14:textId="7634DFE2" w:rsidR="00C91780" w:rsidRDefault="00C91780">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28979" w:history="1">
        <w:r w:rsidRPr="000523BE">
          <w:rPr>
            <w:rStyle w:val="Hipervnculo"/>
            <w:noProof/>
          </w:rPr>
          <w:t>6.2.1</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Objetivos del Clustering</w:t>
        </w:r>
        <w:r>
          <w:rPr>
            <w:noProof/>
            <w:webHidden/>
          </w:rPr>
          <w:tab/>
        </w:r>
        <w:r>
          <w:rPr>
            <w:noProof/>
            <w:webHidden/>
          </w:rPr>
          <w:fldChar w:fldCharType="begin"/>
        </w:r>
        <w:r>
          <w:rPr>
            <w:noProof/>
            <w:webHidden/>
          </w:rPr>
          <w:instrText xml:space="preserve"> PAGEREF _Toc178528979 \h </w:instrText>
        </w:r>
        <w:r>
          <w:rPr>
            <w:noProof/>
            <w:webHidden/>
          </w:rPr>
        </w:r>
        <w:r>
          <w:rPr>
            <w:noProof/>
            <w:webHidden/>
          </w:rPr>
          <w:fldChar w:fldCharType="separate"/>
        </w:r>
        <w:r>
          <w:rPr>
            <w:noProof/>
            <w:webHidden/>
          </w:rPr>
          <w:t>9</w:t>
        </w:r>
        <w:r>
          <w:rPr>
            <w:noProof/>
            <w:webHidden/>
          </w:rPr>
          <w:fldChar w:fldCharType="end"/>
        </w:r>
      </w:hyperlink>
    </w:p>
    <w:p w14:paraId="603E5BB4" w14:textId="78F6FEAF" w:rsidR="00C91780" w:rsidRDefault="00C91780">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28980" w:history="1">
        <w:r w:rsidRPr="000523BE">
          <w:rPr>
            <w:rStyle w:val="Hipervnculo"/>
            <w:noProof/>
          </w:rPr>
          <w:t>6.2.2</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Importancia del Clustering en el Análisis de Datos</w:t>
        </w:r>
        <w:r>
          <w:rPr>
            <w:noProof/>
            <w:webHidden/>
          </w:rPr>
          <w:tab/>
        </w:r>
        <w:r>
          <w:rPr>
            <w:noProof/>
            <w:webHidden/>
          </w:rPr>
          <w:fldChar w:fldCharType="begin"/>
        </w:r>
        <w:r>
          <w:rPr>
            <w:noProof/>
            <w:webHidden/>
          </w:rPr>
          <w:instrText xml:space="preserve"> PAGEREF _Toc178528980 \h </w:instrText>
        </w:r>
        <w:r>
          <w:rPr>
            <w:noProof/>
            <w:webHidden/>
          </w:rPr>
        </w:r>
        <w:r>
          <w:rPr>
            <w:noProof/>
            <w:webHidden/>
          </w:rPr>
          <w:fldChar w:fldCharType="separate"/>
        </w:r>
        <w:r>
          <w:rPr>
            <w:noProof/>
            <w:webHidden/>
          </w:rPr>
          <w:t>10</w:t>
        </w:r>
        <w:r>
          <w:rPr>
            <w:noProof/>
            <w:webHidden/>
          </w:rPr>
          <w:fldChar w:fldCharType="end"/>
        </w:r>
      </w:hyperlink>
    </w:p>
    <w:p w14:paraId="5350EFF1" w14:textId="15E0E9D6" w:rsidR="00C91780" w:rsidRDefault="00C91780">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28981" w:history="1">
        <w:r w:rsidRPr="000523BE">
          <w:rPr>
            <w:rStyle w:val="Hipervnculo"/>
            <w:noProof/>
          </w:rPr>
          <w:t>6.2.3</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Aplicaciones del Clustering</w:t>
        </w:r>
        <w:r>
          <w:rPr>
            <w:noProof/>
            <w:webHidden/>
          </w:rPr>
          <w:tab/>
        </w:r>
        <w:r>
          <w:rPr>
            <w:noProof/>
            <w:webHidden/>
          </w:rPr>
          <w:fldChar w:fldCharType="begin"/>
        </w:r>
        <w:r>
          <w:rPr>
            <w:noProof/>
            <w:webHidden/>
          </w:rPr>
          <w:instrText xml:space="preserve"> PAGEREF _Toc178528981 \h </w:instrText>
        </w:r>
        <w:r>
          <w:rPr>
            <w:noProof/>
            <w:webHidden/>
          </w:rPr>
        </w:r>
        <w:r>
          <w:rPr>
            <w:noProof/>
            <w:webHidden/>
          </w:rPr>
          <w:fldChar w:fldCharType="separate"/>
        </w:r>
        <w:r>
          <w:rPr>
            <w:noProof/>
            <w:webHidden/>
          </w:rPr>
          <w:t>10</w:t>
        </w:r>
        <w:r>
          <w:rPr>
            <w:noProof/>
            <w:webHidden/>
          </w:rPr>
          <w:fldChar w:fldCharType="end"/>
        </w:r>
      </w:hyperlink>
    </w:p>
    <w:p w14:paraId="6311CB70" w14:textId="3C197030" w:rsidR="00C91780" w:rsidRDefault="00C91780">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28982" w:history="1">
        <w:r w:rsidRPr="000523BE">
          <w:rPr>
            <w:rStyle w:val="Hipervnculo"/>
            <w:noProof/>
          </w:rPr>
          <w:t>6.3</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Algoritmos de agrupamiento (clustering)</w:t>
        </w:r>
        <w:r>
          <w:rPr>
            <w:noProof/>
            <w:webHidden/>
          </w:rPr>
          <w:tab/>
        </w:r>
        <w:r>
          <w:rPr>
            <w:noProof/>
            <w:webHidden/>
          </w:rPr>
          <w:fldChar w:fldCharType="begin"/>
        </w:r>
        <w:r>
          <w:rPr>
            <w:noProof/>
            <w:webHidden/>
          </w:rPr>
          <w:instrText xml:space="preserve"> PAGEREF _Toc178528982 \h </w:instrText>
        </w:r>
        <w:r>
          <w:rPr>
            <w:noProof/>
            <w:webHidden/>
          </w:rPr>
        </w:r>
        <w:r>
          <w:rPr>
            <w:noProof/>
            <w:webHidden/>
          </w:rPr>
          <w:fldChar w:fldCharType="separate"/>
        </w:r>
        <w:r>
          <w:rPr>
            <w:noProof/>
            <w:webHidden/>
          </w:rPr>
          <w:t>10</w:t>
        </w:r>
        <w:r>
          <w:rPr>
            <w:noProof/>
            <w:webHidden/>
          </w:rPr>
          <w:fldChar w:fldCharType="end"/>
        </w:r>
      </w:hyperlink>
    </w:p>
    <w:p w14:paraId="3CB66E31" w14:textId="4347FF29" w:rsidR="00C91780" w:rsidRDefault="00C91780">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28983" w:history="1">
        <w:r w:rsidRPr="000523BE">
          <w:rPr>
            <w:rStyle w:val="Hipervnculo"/>
            <w:noProof/>
          </w:rPr>
          <w:t>6.3.1</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Clustering jerárquico</w:t>
        </w:r>
        <w:r>
          <w:rPr>
            <w:noProof/>
            <w:webHidden/>
          </w:rPr>
          <w:tab/>
        </w:r>
        <w:r>
          <w:rPr>
            <w:noProof/>
            <w:webHidden/>
          </w:rPr>
          <w:fldChar w:fldCharType="begin"/>
        </w:r>
        <w:r>
          <w:rPr>
            <w:noProof/>
            <w:webHidden/>
          </w:rPr>
          <w:instrText xml:space="preserve"> PAGEREF _Toc178528983 \h </w:instrText>
        </w:r>
        <w:r>
          <w:rPr>
            <w:noProof/>
            <w:webHidden/>
          </w:rPr>
        </w:r>
        <w:r>
          <w:rPr>
            <w:noProof/>
            <w:webHidden/>
          </w:rPr>
          <w:fldChar w:fldCharType="separate"/>
        </w:r>
        <w:r>
          <w:rPr>
            <w:noProof/>
            <w:webHidden/>
          </w:rPr>
          <w:t>11</w:t>
        </w:r>
        <w:r>
          <w:rPr>
            <w:noProof/>
            <w:webHidden/>
          </w:rPr>
          <w:fldChar w:fldCharType="end"/>
        </w:r>
      </w:hyperlink>
    </w:p>
    <w:p w14:paraId="3DAE13DC" w14:textId="74CFB72D" w:rsidR="00C91780" w:rsidRDefault="00C91780">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28984" w:history="1">
        <w:r w:rsidRPr="000523BE">
          <w:rPr>
            <w:rStyle w:val="Hipervnculo"/>
            <w:noProof/>
          </w:rPr>
          <w:t>6.3.2</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Clustering particional</w:t>
        </w:r>
        <w:r>
          <w:rPr>
            <w:noProof/>
            <w:webHidden/>
          </w:rPr>
          <w:tab/>
        </w:r>
        <w:r>
          <w:rPr>
            <w:noProof/>
            <w:webHidden/>
          </w:rPr>
          <w:fldChar w:fldCharType="begin"/>
        </w:r>
        <w:r>
          <w:rPr>
            <w:noProof/>
            <w:webHidden/>
          </w:rPr>
          <w:instrText xml:space="preserve"> PAGEREF _Toc178528984 \h </w:instrText>
        </w:r>
        <w:r>
          <w:rPr>
            <w:noProof/>
            <w:webHidden/>
          </w:rPr>
        </w:r>
        <w:r>
          <w:rPr>
            <w:noProof/>
            <w:webHidden/>
          </w:rPr>
          <w:fldChar w:fldCharType="separate"/>
        </w:r>
        <w:r>
          <w:rPr>
            <w:noProof/>
            <w:webHidden/>
          </w:rPr>
          <w:t>12</w:t>
        </w:r>
        <w:r>
          <w:rPr>
            <w:noProof/>
            <w:webHidden/>
          </w:rPr>
          <w:fldChar w:fldCharType="end"/>
        </w:r>
      </w:hyperlink>
    </w:p>
    <w:p w14:paraId="5A3CB264" w14:textId="003BBD0E" w:rsidR="00C91780" w:rsidRDefault="00C91780">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28985" w:history="1">
        <w:r w:rsidRPr="000523BE">
          <w:rPr>
            <w:rStyle w:val="Hipervnculo"/>
            <w:noProof/>
          </w:rPr>
          <w:t>6.3.3</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Algoritmos de agrupamiento de recorridos simples.</w:t>
        </w:r>
        <w:r>
          <w:rPr>
            <w:noProof/>
            <w:webHidden/>
          </w:rPr>
          <w:tab/>
        </w:r>
        <w:r>
          <w:rPr>
            <w:noProof/>
            <w:webHidden/>
          </w:rPr>
          <w:fldChar w:fldCharType="begin"/>
        </w:r>
        <w:r>
          <w:rPr>
            <w:noProof/>
            <w:webHidden/>
          </w:rPr>
          <w:instrText xml:space="preserve"> PAGEREF _Toc178528985 \h </w:instrText>
        </w:r>
        <w:r>
          <w:rPr>
            <w:noProof/>
            <w:webHidden/>
          </w:rPr>
        </w:r>
        <w:r>
          <w:rPr>
            <w:noProof/>
            <w:webHidden/>
          </w:rPr>
          <w:fldChar w:fldCharType="separate"/>
        </w:r>
        <w:r>
          <w:rPr>
            <w:noProof/>
            <w:webHidden/>
          </w:rPr>
          <w:t>14</w:t>
        </w:r>
        <w:r>
          <w:rPr>
            <w:noProof/>
            <w:webHidden/>
          </w:rPr>
          <w:fldChar w:fldCharType="end"/>
        </w:r>
      </w:hyperlink>
    </w:p>
    <w:p w14:paraId="65948D81" w14:textId="049FD79D" w:rsidR="00C91780" w:rsidRDefault="00C91780">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28986" w:history="1">
        <w:r w:rsidRPr="000523BE">
          <w:rPr>
            <w:rStyle w:val="Hipervnculo"/>
            <w:noProof/>
          </w:rPr>
          <w:t>6.4</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Similaridad Y Disimilaridad</w:t>
        </w:r>
        <w:r>
          <w:rPr>
            <w:noProof/>
            <w:webHidden/>
          </w:rPr>
          <w:tab/>
        </w:r>
        <w:r>
          <w:rPr>
            <w:noProof/>
            <w:webHidden/>
          </w:rPr>
          <w:fldChar w:fldCharType="begin"/>
        </w:r>
        <w:r>
          <w:rPr>
            <w:noProof/>
            <w:webHidden/>
          </w:rPr>
          <w:instrText xml:space="preserve"> PAGEREF _Toc178528986 \h </w:instrText>
        </w:r>
        <w:r>
          <w:rPr>
            <w:noProof/>
            <w:webHidden/>
          </w:rPr>
        </w:r>
        <w:r>
          <w:rPr>
            <w:noProof/>
            <w:webHidden/>
          </w:rPr>
          <w:fldChar w:fldCharType="separate"/>
        </w:r>
        <w:r>
          <w:rPr>
            <w:noProof/>
            <w:webHidden/>
          </w:rPr>
          <w:t>14</w:t>
        </w:r>
        <w:r>
          <w:rPr>
            <w:noProof/>
            <w:webHidden/>
          </w:rPr>
          <w:fldChar w:fldCharType="end"/>
        </w:r>
      </w:hyperlink>
    </w:p>
    <w:p w14:paraId="0F056C47" w14:textId="650BE7C2" w:rsidR="00C91780" w:rsidRDefault="00C91780">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28987" w:history="1">
        <w:r w:rsidRPr="000523BE">
          <w:rPr>
            <w:rStyle w:val="Hipervnculo"/>
            <w:rFonts w:cs="Arial"/>
            <w:noProof/>
          </w:rPr>
          <w:t>6.5</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Algoritmos de Clustering</w:t>
        </w:r>
        <w:r>
          <w:rPr>
            <w:noProof/>
            <w:webHidden/>
          </w:rPr>
          <w:tab/>
        </w:r>
        <w:r>
          <w:rPr>
            <w:noProof/>
            <w:webHidden/>
          </w:rPr>
          <w:fldChar w:fldCharType="begin"/>
        </w:r>
        <w:r>
          <w:rPr>
            <w:noProof/>
            <w:webHidden/>
          </w:rPr>
          <w:instrText xml:space="preserve"> PAGEREF _Toc178528987 \h </w:instrText>
        </w:r>
        <w:r>
          <w:rPr>
            <w:noProof/>
            <w:webHidden/>
          </w:rPr>
        </w:r>
        <w:r>
          <w:rPr>
            <w:noProof/>
            <w:webHidden/>
          </w:rPr>
          <w:fldChar w:fldCharType="separate"/>
        </w:r>
        <w:r>
          <w:rPr>
            <w:noProof/>
            <w:webHidden/>
          </w:rPr>
          <w:t>15</w:t>
        </w:r>
        <w:r>
          <w:rPr>
            <w:noProof/>
            <w:webHidden/>
          </w:rPr>
          <w:fldChar w:fldCharType="end"/>
        </w:r>
      </w:hyperlink>
    </w:p>
    <w:p w14:paraId="5E178E2C" w14:textId="48B49002" w:rsidR="00C91780" w:rsidRDefault="00C91780">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28988" w:history="1">
        <w:r w:rsidRPr="000523BE">
          <w:rPr>
            <w:rStyle w:val="Hipervnculo"/>
            <w:noProof/>
          </w:rPr>
          <w:t>6.5.1</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El algoritmo DBSCAN</w:t>
        </w:r>
        <w:r>
          <w:rPr>
            <w:noProof/>
            <w:webHidden/>
          </w:rPr>
          <w:tab/>
        </w:r>
        <w:r>
          <w:rPr>
            <w:noProof/>
            <w:webHidden/>
          </w:rPr>
          <w:fldChar w:fldCharType="begin"/>
        </w:r>
        <w:r>
          <w:rPr>
            <w:noProof/>
            <w:webHidden/>
          </w:rPr>
          <w:instrText xml:space="preserve"> PAGEREF _Toc178528988 \h </w:instrText>
        </w:r>
        <w:r>
          <w:rPr>
            <w:noProof/>
            <w:webHidden/>
          </w:rPr>
        </w:r>
        <w:r>
          <w:rPr>
            <w:noProof/>
            <w:webHidden/>
          </w:rPr>
          <w:fldChar w:fldCharType="separate"/>
        </w:r>
        <w:r>
          <w:rPr>
            <w:noProof/>
            <w:webHidden/>
          </w:rPr>
          <w:t>15</w:t>
        </w:r>
        <w:r>
          <w:rPr>
            <w:noProof/>
            <w:webHidden/>
          </w:rPr>
          <w:fldChar w:fldCharType="end"/>
        </w:r>
      </w:hyperlink>
    </w:p>
    <w:p w14:paraId="48B61888" w14:textId="47289254" w:rsidR="00C91780" w:rsidRDefault="00C91780">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28989" w:history="1">
        <w:r w:rsidRPr="000523BE">
          <w:rPr>
            <w:rStyle w:val="Hipervnculo"/>
            <w:noProof/>
          </w:rPr>
          <w:t>6.5.2</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El algoritmo BIRCH</w:t>
        </w:r>
        <w:r>
          <w:rPr>
            <w:noProof/>
            <w:webHidden/>
          </w:rPr>
          <w:tab/>
        </w:r>
        <w:r>
          <w:rPr>
            <w:noProof/>
            <w:webHidden/>
          </w:rPr>
          <w:fldChar w:fldCharType="begin"/>
        </w:r>
        <w:r>
          <w:rPr>
            <w:noProof/>
            <w:webHidden/>
          </w:rPr>
          <w:instrText xml:space="preserve"> PAGEREF _Toc178528989 \h </w:instrText>
        </w:r>
        <w:r>
          <w:rPr>
            <w:noProof/>
            <w:webHidden/>
          </w:rPr>
        </w:r>
        <w:r>
          <w:rPr>
            <w:noProof/>
            <w:webHidden/>
          </w:rPr>
          <w:fldChar w:fldCharType="separate"/>
        </w:r>
        <w:r>
          <w:rPr>
            <w:noProof/>
            <w:webHidden/>
          </w:rPr>
          <w:t>15</w:t>
        </w:r>
        <w:r>
          <w:rPr>
            <w:noProof/>
            <w:webHidden/>
          </w:rPr>
          <w:fldChar w:fldCharType="end"/>
        </w:r>
      </w:hyperlink>
    </w:p>
    <w:p w14:paraId="0CD7FE7D" w14:textId="484BDB78" w:rsidR="00C91780" w:rsidRDefault="00C91780">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28990" w:history="1">
        <w:r w:rsidRPr="000523BE">
          <w:rPr>
            <w:rStyle w:val="Hipervnculo"/>
            <w:noProof/>
          </w:rPr>
          <w:t>6.5.3</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El Algoritmo K-Means</w:t>
        </w:r>
        <w:r>
          <w:rPr>
            <w:noProof/>
            <w:webHidden/>
          </w:rPr>
          <w:tab/>
        </w:r>
        <w:r>
          <w:rPr>
            <w:noProof/>
            <w:webHidden/>
          </w:rPr>
          <w:fldChar w:fldCharType="begin"/>
        </w:r>
        <w:r>
          <w:rPr>
            <w:noProof/>
            <w:webHidden/>
          </w:rPr>
          <w:instrText xml:space="preserve"> PAGEREF _Toc178528990 \h </w:instrText>
        </w:r>
        <w:r>
          <w:rPr>
            <w:noProof/>
            <w:webHidden/>
          </w:rPr>
        </w:r>
        <w:r>
          <w:rPr>
            <w:noProof/>
            <w:webHidden/>
          </w:rPr>
          <w:fldChar w:fldCharType="separate"/>
        </w:r>
        <w:r>
          <w:rPr>
            <w:noProof/>
            <w:webHidden/>
          </w:rPr>
          <w:t>16</w:t>
        </w:r>
        <w:r>
          <w:rPr>
            <w:noProof/>
            <w:webHidden/>
          </w:rPr>
          <w:fldChar w:fldCharType="end"/>
        </w:r>
      </w:hyperlink>
    </w:p>
    <w:p w14:paraId="554AB629" w14:textId="2099A586" w:rsidR="00C91780" w:rsidRDefault="00C91780">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28991" w:history="1">
        <w:r w:rsidRPr="000523BE">
          <w:rPr>
            <w:rStyle w:val="Hipervnculo"/>
            <w:noProof/>
          </w:rPr>
          <w:t>6.5.4</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El algoritmo k-modes</w:t>
        </w:r>
        <w:r>
          <w:rPr>
            <w:noProof/>
            <w:webHidden/>
          </w:rPr>
          <w:tab/>
        </w:r>
        <w:r>
          <w:rPr>
            <w:noProof/>
            <w:webHidden/>
          </w:rPr>
          <w:fldChar w:fldCharType="begin"/>
        </w:r>
        <w:r>
          <w:rPr>
            <w:noProof/>
            <w:webHidden/>
          </w:rPr>
          <w:instrText xml:space="preserve"> PAGEREF _Toc178528991 \h </w:instrText>
        </w:r>
        <w:r>
          <w:rPr>
            <w:noProof/>
            <w:webHidden/>
          </w:rPr>
        </w:r>
        <w:r>
          <w:rPr>
            <w:noProof/>
            <w:webHidden/>
          </w:rPr>
          <w:fldChar w:fldCharType="separate"/>
        </w:r>
        <w:r>
          <w:rPr>
            <w:noProof/>
            <w:webHidden/>
          </w:rPr>
          <w:t>17</w:t>
        </w:r>
        <w:r>
          <w:rPr>
            <w:noProof/>
            <w:webHidden/>
          </w:rPr>
          <w:fldChar w:fldCharType="end"/>
        </w:r>
      </w:hyperlink>
    </w:p>
    <w:p w14:paraId="2E3B17F1" w14:textId="30165CC0" w:rsidR="00C91780" w:rsidRDefault="00C91780">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28992" w:history="1">
        <w:r w:rsidRPr="000523BE">
          <w:rPr>
            <w:rStyle w:val="Hipervnculo"/>
            <w:noProof/>
          </w:rPr>
          <w:t>6.5.5</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Algoritmo k-Prototypes</w:t>
        </w:r>
        <w:r>
          <w:rPr>
            <w:noProof/>
            <w:webHidden/>
          </w:rPr>
          <w:tab/>
        </w:r>
        <w:r>
          <w:rPr>
            <w:noProof/>
            <w:webHidden/>
          </w:rPr>
          <w:fldChar w:fldCharType="begin"/>
        </w:r>
        <w:r>
          <w:rPr>
            <w:noProof/>
            <w:webHidden/>
          </w:rPr>
          <w:instrText xml:space="preserve"> PAGEREF _Toc178528992 \h </w:instrText>
        </w:r>
        <w:r>
          <w:rPr>
            <w:noProof/>
            <w:webHidden/>
          </w:rPr>
        </w:r>
        <w:r>
          <w:rPr>
            <w:noProof/>
            <w:webHidden/>
          </w:rPr>
          <w:fldChar w:fldCharType="separate"/>
        </w:r>
        <w:r>
          <w:rPr>
            <w:noProof/>
            <w:webHidden/>
          </w:rPr>
          <w:t>18</w:t>
        </w:r>
        <w:r>
          <w:rPr>
            <w:noProof/>
            <w:webHidden/>
          </w:rPr>
          <w:fldChar w:fldCharType="end"/>
        </w:r>
      </w:hyperlink>
    </w:p>
    <w:p w14:paraId="2C12323F" w14:textId="5EE43D6C" w:rsidR="00C91780" w:rsidRDefault="00C91780">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28993" w:history="1">
        <w:r w:rsidRPr="000523BE">
          <w:rPr>
            <w:rStyle w:val="Hipervnculo"/>
            <w:noProof/>
          </w:rPr>
          <w:t>6.6</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Diagrama de flujo K-Prototype</w:t>
        </w:r>
        <w:r>
          <w:rPr>
            <w:noProof/>
            <w:webHidden/>
          </w:rPr>
          <w:tab/>
        </w:r>
        <w:r>
          <w:rPr>
            <w:noProof/>
            <w:webHidden/>
          </w:rPr>
          <w:fldChar w:fldCharType="begin"/>
        </w:r>
        <w:r>
          <w:rPr>
            <w:noProof/>
            <w:webHidden/>
          </w:rPr>
          <w:instrText xml:space="preserve"> PAGEREF _Toc178528993 \h </w:instrText>
        </w:r>
        <w:r>
          <w:rPr>
            <w:noProof/>
            <w:webHidden/>
          </w:rPr>
        </w:r>
        <w:r>
          <w:rPr>
            <w:noProof/>
            <w:webHidden/>
          </w:rPr>
          <w:fldChar w:fldCharType="separate"/>
        </w:r>
        <w:r>
          <w:rPr>
            <w:noProof/>
            <w:webHidden/>
          </w:rPr>
          <w:t>24</w:t>
        </w:r>
        <w:r>
          <w:rPr>
            <w:noProof/>
            <w:webHidden/>
          </w:rPr>
          <w:fldChar w:fldCharType="end"/>
        </w:r>
      </w:hyperlink>
    </w:p>
    <w:p w14:paraId="511E6F7B" w14:textId="2665ABD3" w:rsidR="00C91780" w:rsidRDefault="00C91780">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28994" w:history="1">
        <w:r w:rsidRPr="000523BE">
          <w:rPr>
            <w:rStyle w:val="Hipervnculo"/>
            <w:noProof/>
          </w:rPr>
          <w:t>6.7</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Prueba de escritorio</w:t>
        </w:r>
        <w:r>
          <w:rPr>
            <w:noProof/>
            <w:webHidden/>
          </w:rPr>
          <w:tab/>
        </w:r>
        <w:r>
          <w:rPr>
            <w:noProof/>
            <w:webHidden/>
          </w:rPr>
          <w:fldChar w:fldCharType="begin"/>
        </w:r>
        <w:r>
          <w:rPr>
            <w:noProof/>
            <w:webHidden/>
          </w:rPr>
          <w:instrText xml:space="preserve"> PAGEREF _Toc178528994 \h </w:instrText>
        </w:r>
        <w:r>
          <w:rPr>
            <w:noProof/>
            <w:webHidden/>
          </w:rPr>
        </w:r>
        <w:r>
          <w:rPr>
            <w:noProof/>
            <w:webHidden/>
          </w:rPr>
          <w:fldChar w:fldCharType="separate"/>
        </w:r>
        <w:r>
          <w:rPr>
            <w:noProof/>
            <w:webHidden/>
          </w:rPr>
          <w:t>25</w:t>
        </w:r>
        <w:r>
          <w:rPr>
            <w:noProof/>
            <w:webHidden/>
          </w:rPr>
          <w:fldChar w:fldCharType="end"/>
        </w:r>
      </w:hyperlink>
    </w:p>
    <w:p w14:paraId="17A79E4C" w14:textId="424FFA59" w:rsidR="00C91780" w:rsidRDefault="00C91780">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28995" w:history="1">
        <w:r w:rsidRPr="000523BE">
          <w:rPr>
            <w:rStyle w:val="Hipervnculo"/>
            <w:noProof/>
          </w:rPr>
          <w:t>6.8</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Investigaciones y proyectos usados con el algoritmo K-Prototypes</w:t>
        </w:r>
        <w:r>
          <w:rPr>
            <w:noProof/>
            <w:webHidden/>
          </w:rPr>
          <w:tab/>
        </w:r>
        <w:r>
          <w:rPr>
            <w:noProof/>
            <w:webHidden/>
          </w:rPr>
          <w:fldChar w:fldCharType="begin"/>
        </w:r>
        <w:r>
          <w:rPr>
            <w:noProof/>
            <w:webHidden/>
          </w:rPr>
          <w:instrText xml:space="preserve"> PAGEREF _Toc178528995 \h </w:instrText>
        </w:r>
        <w:r>
          <w:rPr>
            <w:noProof/>
            <w:webHidden/>
          </w:rPr>
        </w:r>
        <w:r>
          <w:rPr>
            <w:noProof/>
            <w:webHidden/>
          </w:rPr>
          <w:fldChar w:fldCharType="separate"/>
        </w:r>
        <w:r>
          <w:rPr>
            <w:noProof/>
            <w:webHidden/>
          </w:rPr>
          <w:t>36</w:t>
        </w:r>
        <w:r>
          <w:rPr>
            <w:noProof/>
            <w:webHidden/>
          </w:rPr>
          <w:fldChar w:fldCharType="end"/>
        </w:r>
      </w:hyperlink>
    </w:p>
    <w:p w14:paraId="14709092" w14:textId="3FF5B41C" w:rsidR="00C91780" w:rsidRDefault="00C91780">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28996" w:history="1">
        <w:r w:rsidRPr="000523BE">
          <w:rPr>
            <w:rStyle w:val="Hipervnculo"/>
            <w:noProof/>
          </w:rPr>
          <w:t>6.8.1</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Mejora de K-Prototypes mediante optimización evolutiva</w:t>
        </w:r>
        <w:r>
          <w:rPr>
            <w:noProof/>
            <w:webHidden/>
          </w:rPr>
          <w:tab/>
        </w:r>
        <w:r>
          <w:rPr>
            <w:noProof/>
            <w:webHidden/>
          </w:rPr>
          <w:fldChar w:fldCharType="begin"/>
        </w:r>
        <w:r>
          <w:rPr>
            <w:noProof/>
            <w:webHidden/>
          </w:rPr>
          <w:instrText xml:space="preserve"> PAGEREF _Toc178528996 \h </w:instrText>
        </w:r>
        <w:r>
          <w:rPr>
            <w:noProof/>
            <w:webHidden/>
          </w:rPr>
        </w:r>
        <w:r>
          <w:rPr>
            <w:noProof/>
            <w:webHidden/>
          </w:rPr>
          <w:fldChar w:fldCharType="separate"/>
        </w:r>
        <w:r>
          <w:rPr>
            <w:noProof/>
            <w:webHidden/>
          </w:rPr>
          <w:t>36</w:t>
        </w:r>
        <w:r>
          <w:rPr>
            <w:noProof/>
            <w:webHidden/>
          </w:rPr>
          <w:fldChar w:fldCharType="end"/>
        </w:r>
      </w:hyperlink>
    </w:p>
    <w:p w14:paraId="3D66E50A" w14:textId="43E3D482" w:rsidR="00C91780" w:rsidRDefault="00C91780">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28997" w:history="1">
        <w:r w:rsidRPr="000523BE">
          <w:rPr>
            <w:rStyle w:val="Hipervnculo"/>
            <w:noProof/>
          </w:rPr>
          <w:t>6.8.2</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Aplicaciones en bioinformática</w:t>
        </w:r>
        <w:r>
          <w:rPr>
            <w:noProof/>
            <w:webHidden/>
          </w:rPr>
          <w:tab/>
        </w:r>
        <w:r>
          <w:rPr>
            <w:noProof/>
            <w:webHidden/>
          </w:rPr>
          <w:fldChar w:fldCharType="begin"/>
        </w:r>
        <w:r>
          <w:rPr>
            <w:noProof/>
            <w:webHidden/>
          </w:rPr>
          <w:instrText xml:space="preserve"> PAGEREF _Toc178528997 \h </w:instrText>
        </w:r>
        <w:r>
          <w:rPr>
            <w:noProof/>
            <w:webHidden/>
          </w:rPr>
        </w:r>
        <w:r>
          <w:rPr>
            <w:noProof/>
            <w:webHidden/>
          </w:rPr>
          <w:fldChar w:fldCharType="separate"/>
        </w:r>
        <w:r>
          <w:rPr>
            <w:noProof/>
            <w:webHidden/>
          </w:rPr>
          <w:t>36</w:t>
        </w:r>
        <w:r>
          <w:rPr>
            <w:noProof/>
            <w:webHidden/>
          </w:rPr>
          <w:fldChar w:fldCharType="end"/>
        </w:r>
      </w:hyperlink>
    </w:p>
    <w:p w14:paraId="2F6D8CB9" w14:textId="2DB24A94" w:rsidR="00C91780" w:rsidRDefault="00C91780">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28998" w:history="1">
        <w:r w:rsidRPr="000523BE">
          <w:rPr>
            <w:rStyle w:val="Hipervnculo"/>
            <w:rFonts w:eastAsia="Times New Roman"/>
            <w:noProof/>
            <w:lang w:eastAsia="es-MX"/>
          </w:rPr>
          <w:t>6.8.3</w:t>
        </w:r>
        <w:r>
          <w:rPr>
            <w:rFonts w:asciiTheme="minorHAnsi" w:eastAsiaTheme="minorEastAsia" w:hAnsiTheme="minorHAnsi"/>
            <w:noProof/>
            <w:color w:val="auto"/>
            <w:kern w:val="2"/>
            <w:szCs w:val="24"/>
            <w:lang w:eastAsia="es-MX"/>
            <w14:ligatures w14:val="standardContextual"/>
          </w:rPr>
          <w:tab/>
        </w:r>
        <w:r w:rsidRPr="000523BE">
          <w:rPr>
            <w:rStyle w:val="Hipervnculo"/>
            <w:rFonts w:eastAsia="Times New Roman"/>
            <w:noProof/>
            <w:lang w:eastAsia="es-MX"/>
          </w:rPr>
          <w:t>Optimización del Transporte Público en Singapur</w:t>
        </w:r>
        <w:r>
          <w:rPr>
            <w:noProof/>
            <w:webHidden/>
          </w:rPr>
          <w:tab/>
        </w:r>
        <w:r>
          <w:rPr>
            <w:noProof/>
            <w:webHidden/>
          </w:rPr>
          <w:fldChar w:fldCharType="begin"/>
        </w:r>
        <w:r>
          <w:rPr>
            <w:noProof/>
            <w:webHidden/>
          </w:rPr>
          <w:instrText xml:space="preserve"> PAGEREF _Toc178528998 \h </w:instrText>
        </w:r>
        <w:r>
          <w:rPr>
            <w:noProof/>
            <w:webHidden/>
          </w:rPr>
        </w:r>
        <w:r>
          <w:rPr>
            <w:noProof/>
            <w:webHidden/>
          </w:rPr>
          <w:fldChar w:fldCharType="separate"/>
        </w:r>
        <w:r>
          <w:rPr>
            <w:noProof/>
            <w:webHidden/>
          </w:rPr>
          <w:t>36</w:t>
        </w:r>
        <w:r>
          <w:rPr>
            <w:noProof/>
            <w:webHidden/>
          </w:rPr>
          <w:fldChar w:fldCharType="end"/>
        </w:r>
      </w:hyperlink>
    </w:p>
    <w:p w14:paraId="18BC51C0" w14:textId="47AD5D51" w:rsidR="00C91780" w:rsidRDefault="00C91780">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28999" w:history="1">
        <w:r w:rsidRPr="000523BE">
          <w:rPr>
            <w:rStyle w:val="Hipervnculo"/>
            <w:noProof/>
            <w:lang w:eastAsia="es-MX"/>
          </w:rPr>
          <w:t>6.8.4</w:t>
        </w:r>
        <w:r>
          <w:rPr>
            <w:rFonts w:asciiTheme="minorHAnsi" w:eastAsiaTheme="minorEastAsia" w:hAnsiTheme="minorHAnsi"/>
            <w:noProof/>
            <w:color w:val="auto"/>
            <w:kern w:val="2"/>
            <w:szCs w:val="24"/>
            <w:lang w:eastAsia="es-MX"/>
            <w14:ligatures w14:val="standardContextual"/>
          </w:rPr>
          <w:tab/>
        </w:r>
        <w:r w:rsidRPr="000523BE">
          <w:rPr>
            <w:rStyle w:val="Hipervnculo"/>
            <w:noProof/>
            <w:lang w:eastAsia="es-MX"/>
          </w:rPr>
          <w:t>Segmentación de Clientes en Comercio Electrónico en China</w:t>
        </w:r>
        <w:r>
          <w:rPr>
            <w:noProof/>
            <w:webHidden/>
          </w:rPr>
          <w:tab/>
        </w:r>
        <w:r>
          <w:rPr>
            <w:noProof/>
            <w:webHidden/>
          </w:rPr>
          <w:fldChar w:fldCharType="begin"/>
        </w:r>
        <w:r>
          <w:rPr>
            <w:noProof/>
            <w:webHidden/>
          </w:rPr>
          <w:instrText xml:space="preserve"> PAGEREF _Toc178528999 \h </w:instrText>
        </w:r>
        <w:r>
          <w:rPr>
            <w:noProof/>
            <w:webHidden/>
          </w:rPr>
        </w:r>
        <w:r>
          <w:rPr>
            <w:noProof/>
            <w:webHidden/>
          </w:rPr>
          <w:fldChar w:fldCharType="separate"/>
        </w:r>
        <w:r>
          <w:rPr>
            <w:noProof/>
            <w:webHidden/>
          </w:rPr>
          <w:t>36</w:t>
        </w:r>
        <w:r>
          <w:rPr>
            <w:noProof/>
            <w:webHidden/>
          </w:rPr>
          <w:fldChar w:fldCharType="end"/>
        </w:r>
      </w:hyperlink>
    </w:p>
    <w:p w14:paraId="0B99039A" w14:textId="2E2CB0F6" w:rsidR="00C91780" w:rsidRDefault="00C91780">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29000" w:history="1">
        <w:r w:rsidRPr="000523BE">
          <w:rPr>
            <w:rStyle w:val="Hipervnculo"/>
            <w:noProof/>
            <w:lang w:eastAsia="es-MX"/>
          </w:rPr>
          <w:t>6.8.5</w:t>
        </w:r>
        <w:r>
          <w:rPr>
            <w:rFonts w:asciiTheme="minorHAnsi" w:eastAsiaTheme="minorEastAsia" w:hAnsiTheme="minorHAnsi"/>
            <w:noProof/>
            <w:color w:val="auto"/>
            <w:kern w:val="2"/>
            <w:szCs w:val="24"/>
            <w:lang w:eastAsia="es-MX"/>
            <w14:ligatures w14:val="standardContextual"/>
          </w:rPr>
          <w:tab/>
        </w:r>
        <w:r w:rsidRPr="000523BE">
          <w:rPr>
            <w:rStyle w:val="Hipervnculo"/>
            <w:noProof/>
            <w:lang w:eastAsia="es-MX"/>
          </w:rPr>
          <w:t>Análisis de Datos Clínicos en Estados Unidos</w:t>
        </w:r>
        <w:r>
          <w:rPr>
            <w:noProof/>
            <w:webHidden/>
          </w:rPr>
          <w:tab/>
        </w:r>
        <w:r>
          <w:rPr>
            <w:noProof/>
            <w:webHidden/>
          </w:rPr>
          <w:fldChar w:fldCharType="begin"/>
        </w:r>
        <w:r>
          <w:rPr>
            <w:noProof/>
            <w:webHidden/>
          </w:rPr>
          <w:instrText xml:space="preserve"> PAGEREF _Toc178529000 \h </w:instrText>
        </w:r>
        <w:r>
          <w:rPr>
            <w:noProof/>
            <w:webHidden/>
          </w:rPr>
        </w:r>
        <w:r>
          <w:rPr>
            <w:noProof/>
            <w:webHidden/>
          </w:rPr>
          <w:fldChar w:fldCharType="separate"/>
        </w:r>
        <w:r>
          <w:rPr>
            <w:noProof/>
            <w:webHidden/>
          </w:rPr>
          <w:t>37</w:t>
        </w:r>
        <w:r>
          <w:rPr>
            <w:noProof/>
            <w:webHidden/>
          </w:rPr>
          <w:fldChar w:fldCharType="end"/>
        </w:r>
      </w:hyperlink>
    </w:p>
    <w:p w14:paraId="082BDE0D" w14:textId="05E3C0F6" w:rsidR="00C91780" w:rsidRDefault="00C91780">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29001" w:history="1">
        <w:r w:rsidRPr="000523BE">
          <w:rPr>
            <w:rStyle w:val="Hipervnculo"/>
            <w:noProof/>
          </w:rPr>
          <w:t>6.9</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Herramientas</w:t>
        </w:r>
        <w:r>
          <w:rPr>
            <w:noProof/>
            <w:webHidden/>
          </w:rPr>
          <w:tab/>
        </w:r>
        <w:r>
          <w:rPr>
            <w:noProof/>
            <w:webHidden/>
          </w:rPr>
          <w:fldChar w:fldCharType="begin"/>
        </w:r>
        <w:r>
          <w:rPr>
            <w:noProof/>
            <w:webHidden/>
          </w:rPr>
          <w:instrText xml:space="preserve"> PAGEREF _Toc178529001 \h </w:instrText>
        </w:r>
        <w:r>
          <w:rPr>
            <w:noProof/>
            <w:webHidden/>
          </w:rPr>
        </w:r>
        <w:r>
          <w:rPr>
            <w:noProof/>
            <w:webHidden/>
          </w:rPr>
          <w:fldChar w:fldCharType="separate"/>
        </w:r>
        <w:r>
          <w:rPr>
            <w:noProof/>
            <w:webHidden/>
          </w:rPr>
          <w:t>37</w:t>
        </w:r>
        <w:r>
          <w:rPr>
            <w:noProof/>
            <w:webHidden/>
          </w:rPr>
          <w:fldChar w:fldCharType="end"/>
        </w:r>
      </w:hyperlink>
    </w:p>
    <w:p w14:paraId="15F2478E" w14:textId="2D2EBFA7" w:rsidR="00C91780" w:rsidRDefault="00C91780">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529002" w:history="1">
        <w:r w:rsidRPr="000523BE">
          <w:rPr>
            <w:rStyle w:val="Hipervnculo"/>
            <w:noProof/>
          </w:rPr>
          <w:t>7</w:t>
        </w:r>
        <w:r>
          <w:rPr>
            <w:rFonts w:asciiTheme="minorHAnsi" w:eastAsiaTheme="minorEastAsia" w:hAnsiTheme="minorHAnsi"/>
            <w:noProof/>
            <w:kern w:val="2"/>
            <w:szCs w:val="24"/>
            <w:lang w:eastAsia="es-MX"/>
            <w14:ligatures w14:val="standardContextual"/>
          </w:rPr>
          <w:tab/>
        </w:r>
        <w:r w:rsidRPr="000523BE">
          <w:rPr>
            <w:rStyle w:val="Hipervnculo"/>
            <w:noProof/>
          </w:rPr>
          <w:t>Procedimiento y descripción de las actividades realizadas.</w:t>
        </w:r>
        <w:r>
          <w:rPr>
            <w:noProof/>
            <w:webHidden/>
          </w:rPr>
          <w:tab/>
        </w:r>
        <w:r>
          <w:rPr>
            <w:noProof/>
            <w:webHidden/>
          </w:rPr>
          <w:fldChar w:fldCharType="begin"/>
        </w:r>
        <w:r>
          <w:rPr>
            <w:noProof/>
            <w:webHidden/>
          </w:rPr>
          <w:instrText xml:space="preserve"> PAGEREF _Toc178529002 \h </w:instrText>
        </w:r>
        <w:r>
          <w:rPr>
            <w:noProof/>
            <w:webHidden/>
          </w:rPr>
        </w:r>
        <w:r>
          <w:rPr>
            <w:noProof/>
            <w:webHidden/>
          </w:rPr>
          <w:fldChar w:fldCharType="separate"/>
        </w:r>
        <w:r>
          <w:rPr>
            <w:noProof/>
            <w:webHidden/>
          </w:rPr>
          <w:t>40</w:t>
        </w:r>
        <w:r>
          <w:rPr>
            <w:noProof/>
            <w:webHidden/>
          </w:rPr>
          <w:fldChar w:fldCharType="end"/>
        </w:r>
      </w:hyperlink>
    </w:p>
    <w:p w14:paraId="0AAFDA39" w14:textId="591D78E8" w:rsidR="00C91780" w:rsidRDefault="00C91780">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29003" w:history="1">
        <w:r w:rsidRPr="000523BE">
          <w:rPr>
            <w:rStyle w:val="Hipervnculo"/>
            <w:noProof/>
          </w:rPr>
          <w:t>7.1</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Requisitos funcionales</w:t>
        </w:r>
        <w:r>
          <w:rPr>
            <w:noProof/>
            <w:webHidden/>
          </w:rPr>
          <w:tab/>
        </w:r>
        <w:r>
          <w:rPr>
            <w:noProof/>
            <w:webHidden/>
          </w:rPr>
          <w:fldChar w:fldCharType="begin"/>
        </w:r>
        <w:r>
          <w:rPr>
            <w:noProof/>
            <w:webHidden/>
          </w:rPr>
          <w:instrText xml:space="preserve"> PAGEREF _Toc178529003 \h </w:instrText>
        </w:r>
        <w:r>
          <w:rPr>
            <w:noProof/>
            <w:webHidden/>
          </w:rPr>
        </w:r>
        <w:r>
          <w:rPr>
            <w:noProof/>
            <w:webHidden/>
          </w:rPr>
          <w:fldChar w:fldCharType="separate"/>
        </w:r>
        <w:r>
          <w:rPr>
            <w:noProof/>
            <w:webHidden/>
          </w:rPr>
          <w:t>40</w:t>
        </w:r>
        <w:r>
          <w:rPr>
            <w:noProof/>
            <w:webHidden/>
          </w:rPr>
          <w:fldChar w:fldCharType="end"/>
        </w:r>
      </w:hyperlink>
    </w:p>
    <w:p w14:paraId="175362B3" w14:textId="3C8AC574" w:rsidR="00C91780" w:rsidRDefault="00C91780">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29004" w:history="1">
        <w:r w:rsidRPr="000523BE">
          <w:rPr>
            <w:rStyle w:val="Hipervnculo"/>
            <w:noProof/>
          </w:rPr>
          <w:t>7.2</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Requisitos no funcionales</w:t>
        </w:r>
        <w:r>
          <w:rPr>
            <w:noProof/>
            <w:webHidden/>
          </w:rPr>
          <w:tab/>
        </w:r>
        <w:r>
          <w:rPr>
            <w:noProof/>
            <w:webHidden/>
          </w:rPr>
          <w:fldChar w:fldCharType="begin"/>
        </w:r>
        <w:r>
          <w:rPr>
            <w:noProof/>
            <w:webHidden/>
          </w:rPr>
          <w:instrText xml:space="preserve"> PAGEREF _Toc178529004 \h </w:instrText>
        </w:r>
        <w:r>
          <w:rPr>
            <w:noProof/>
            <w:webHidden/>
          </w:rPr>
        </w:r>
        <w:r>
          <w:rPr>
            <w:noProof/>
            <w:webHidden/>
          </w:rPr>
          <w:fldChar w:fldCharType="separate"/>
        </w:r>
        <w:r>
          <w:rPr>
            <w:noProof/>
            <w:webHidden/>
          </w:rPr>
          <w:t>43</w:t>
        </w:r>
        <w:r>
          <w:rPr>
            <w:noProof/>
            <w:webHidden/>
          </w:rPr>
          <w:fldChar w:fldCharType="end"/>
        </w:r>
      </w:hyperlink>
    </w:p>
    <w:p w14:paraId="74FE2406" w14:textId="03F01C14" w:rsidR="00C91780" w:rsidRDefault="00C91780">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29005" w:history="1">
        <w:r w:rsidRPr="000523BE">
          <w:rPr>
            <w:rStyle w:val="Hipervnculo"/>
            <w:rFonts w:eastAsia="Calibri"/>
            <w:noProof/>
          </w:rPr>
          <w:t>7.3</w:t>
        </w:r>
        <w:r>
          <w:rPr>
            <w:rFonts w:asciiTheme="minorHAnsi" w:eastAsiaTheme="minorEastAsia" w:hAnsiTheme="minorHAnsi"/>
            <w:noProof/>
            <w:color w:val="auto"/>
            <w:kern w:val="2"/>
            <w:szCs w:val="24"/>
            <w:lang w:eastAsia="es-MX"/>
            <w14:ligatures w14:val="standardContextual"/>
          </w:rPr>
          <w:tab/>
        </w:r>
        <w:r w:rsidRPr="000523BE">
          <w:rPr>
            <w:rStyle w:val="Hipervnculo"/>
            <w:rFonts w:eastAsia="Calibri"/>
            <w:noProof/>
          </w:rPr>
          <w:t>Análisis de la base de datos</w:t>
        </w:r>
        <w:r>
          <w:rPr>
            <w:noProof/>
            <w:webHidden/>
          </w:rPr>
          <w:tab/>
        </w:r>
        <w:r>
          <w:rPr>
            <w:noProof/>
            <w:webHidden/>
          </w:rPr>
          <w:fldChar w:fldCharType="begin"/>
        </w:r>
        <w:r>
          <w:rPr>
            <w:noProof/>
            <w:webHidden/>
          </w:rPr>
          <w:instrText xml:space="preserve"> PAGEREF _Toc178529005 \h </w:instrText>
        </w:r>
        <w:r>
          <w:rPr>
            <w:noProof/>
            <w:webHidden/>
          </w:rPr>
        </w:r>
        <w:r>
          <w:rPr>
            <w:noProof/>
            <w:webHidden/>
          </w:rPr>
          <w:fldChar w:fldCharType="separate"/>
        </w:r>
        <w:r>
          <w:rPr>
            <w:noProof/>
            <w:webHidden/>
          </w:rPr>
          <w:t>45</w:t>
        </w:r>
        <w:r>
          <w:rPr>
            <w:noProof/>
            <w:webHidden/>
          </w:rPr>
          <w:fldChar w:fldCharType="end"/>
        </w:r>
      </w:hyperlink>
    </w:p>
    <w:p w14:paraId="54B8E075" w14:textId="71CF24A0" w:rsidR="00C91780" w:rsidRDefault="00C91780">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29006" w:history="1">
        <w:r w:rsidRPr="000523BE">
          <w:rPr>
            <w:rStyle w:val="Hipervnculo"/>
            <w:noProof/>
          </w:rPr>
          <w:t>7.4</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Diseño y prototipado</w:t>
        </w:r>
        <w:r>
          <w:rPr>
            <w:noProof/>
            <w:webHidden/>
          </w:rPr>
          <w:tab/>
        </w:r>
        <w:r>
          <w:rPr>
            <w:noProof/>
            <w:webHidden/>
          </w:rPr>
          <w:fldChar w:fldCharType="begin"/>
        </w:r>
        <w:r>
          <w:rPr>
            <w:noProof/>
            <w:webHidden/>
          </w:rPr>
          <w:instrText xml:space="preserve"> PAGEREF _Toc178529006 \h </w:instrText>
        </w:r>
        <w:r>
          <w:rPr>
            <w:noProof/>
            <w:webHidden/>
          </w:rPr>
        </w:r>
        <w:r>
          <w:rPr>
            <w:noProof/>
            <w:webHidden/>
          </w:rPr>
          <w:fldChar w:fldCharType="separate"/>
        </w:r>
        <w:r>
          <w:rPr>
            <w:noProof/>
            <w:webHidden/>
          </w:rPr>
          <w:t>45</w:t>
        </w:r>
        <w:r>
          <w:rPr>
            <w:noProof/>
            <w:webHidden/>
          </w:rPr>
          <w:fldChar w:fldCharType="end"/>
        </w:r>
      </w:hyperlink>
    </w:p>
    <w:p w14:paraId="5387C018" w14:textId="30011CF6" w:rsidR="00C91780" w:rsidRDefault="00C91780">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29007" w:history="1">
        <w:r w:rsidRPr="000523BE">
          <w:rPr>
            <w:rStyle w:val="Hipervnculo"/>
            <w:noProof/>
          </w:rPr>
          <w:t>7.4.1</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Diagrama de casos de uso</w:t>
        </w:r>
        <w:r>
          <w:rPr>
            <w:noProof/>
            <w:webHidden/>
          </w:rPr>
          <w:tab/>
        </w:r>
        <w:r>
          <w:rPr>
            <w:noProof/>
            <w:webHidden/>
          </w:rPr>
          <w:fldChar w:fldCharType="begin"/>
        </w:r>
        <w:r>
          <w:rPr>
            <w:noProof/>
            <w:webHidden/>
          </w:rPr>
          <w:instrText xml:space="preserve"> PAGEREF _Toc178529007 \h </w:instrText>
        </w:r>
        <w:r>
          <w:rPr>
            <w:noProof/>
            <w:webHidden/>
          </w:rPr>
        </w:r>
        <w:r>
          <w:rPr>
            <w:noProof/>
            <w:webHidden/>
          </w:rPr>
          <w:fldChar w:fldCharType="separate"/>
        </w:r>
        <w:r>
          <w:rPr>
            <w:noProof/>
            <w:webHidden/>
          </w:rPr>
          <w:t>45</w:t>
        </w:r>
        <w:r>
          <w:rPr>
            <w:noProof/>
            <w:webHidden/>
          </w:rPr>
          <w:fldChar w:fldCharType="end"/>
        </w:r>
      </w:hyperlink>
    </w:p>
    <w:p w14:paraId="19E13F86" w14:textId="09CD3574" w:rsidR="00C91780" w:rsidRDefault="00C91780">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29008" w:history="1">
        <w:r w:rsidRPr="000523BE">
          <w:rPr>
            <w:rStyle w:val="Hipervnculo"/>
            <w:noProof/>
          </w:rPr>
          <w:t>7.4.2</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Diagrama de secuencias</w:t>
        </w:r>
        <w:r>
          <w:rPr>
            <w:noProof/>
            <w:webHidden/>
          </w:rPr>
          <w:tab/>
        </w:r>
        <w:r>
          <w:rPr>
            <w:noProof/>
            <w:webHidden/>
          </w:rPr>
          <w:fldChar w:fldCharType="begin"/>
        </w:r>
        <w:r>
          <w:rPr>
            <w:noProof/>
            <w:webHidden/>
          </w:rPr>
          <w:instrText xml:space="preserve"> PAGEREF _Toc178529008 \h </w:instrText>
        </w:r>
        <w:r>
          <w:rPr>
            <w:noProof/>
            <w:webHidden/>
          </w:rPr>
        </w:r>
        <w:r>
          <w:rPr>
            <w:noProof/>
            <w:webHidden/>
          </w:rPr>
          <w:fldChar w:fldCharType="separate"/>
        </w:r>
        <w:r>
          <w:rPr>
            <w:noProof/>
            <w:webHidden/>
          </w:rPr>
          <w:t>45</w:t>
        </w:r>
        <w:r>
          <w:rPr>
            <w:noProof/>
            <w:webHidden/>
          </w:rPr>
          <w:fldChar w:fldCharType="end"/>
        </w:r>
      </w:hyperlink>
    </w:p>
    <w:p w14:paraId="714EB33F" w14:textId="46EC56B8" w:rsidR="00C91780" w:rsidRDefault="00C91780">
      <w:pPr>
        <w:pStyle w:val="TDC3"/>
        <w:tabs>
          <w:tab w:val="left" w:pos="1440"/>
          <w:tab w:val="right" w:leader="dot" w:pos="8828"/>
        </w:tabs>
        <w:rPr>
          <w:rFonts w:asciiTheme="minorHAnsi" w:eastAsiaTheme="minorEastAsia" w:hAnsiTheme="minorHAnsi"/>
          <w:noProof/>
          <w:color w:val="auto"/>
          <w:kern w:val="2"/>
          <w:szCs w:val="24"/>
          <w:lang w:eastAsia="es-MX"/>
          <w14:ligatures w14:val="standardContextual"/>
        </w:rPr>
      </w:pPr>
      <w:hyperlink w:anchor="_Toc178529009" w:history="1">
        <w:r w:rsidRPr="000523BE">
          <w:rPr>
            <w:rStyle w:val="Hipervnculo"/>
            <w:noProof/>
          </w:rPr>
          <w:t>7.4.3</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Diagrama de clases</w:t>
        </w:r>
        <w:r>
          <w:rPr>
            <w:noProof/>
            <w:webHidden/>
          </w:rPr>
          <w:tab/>
        </w:r>
        <w:r>
          <w:rPr>
            <w:noProof/>
            <w:webHidden/>
          </w:rPr>
          <w:fldChar w:fldCharType="begin"/>
        </w:r>
        <w:r>
          <w:rPr>
            <w:noProof/>
            <w:webHidden/>
          </w:rPr>
          <w:instrText xml:space="preserve"> PAGEREF _Toc178529009 \h </w:instrText>
        </w:r>
        <w:r>
          <w:rPr>
            <w:noProof/>
            <w:webHidden/>
          </w:rPr>
        </w:r>
        <w:r>
          <w:rPr>
            <w:noProof/>
            <w:webHidden/>
          </w:rPr>
          <w:fldChar w:fldCharType="separate"/>
        </w:r>
        <w:r>
          <w:rPr>
            <w:noProof/>
            <w:webHidden/>
          </w:rPr>
          <w:t>45</w:t>
        </w:r>
        <w:r>
          <w:rPr>
            <w:noProof/>
            <w:webHidden/>
          </w:rPr>
          <w:fldChar w:fldCharType="end"/>
        </w:r>
      </w:hyperlink>
    </w:p>
    <w:p w14:paraId="733F613C" w14:textId="6846DF5C" w:rsidR="00C91780" w:rsidRDefault="00C91780">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29010" w:history="1">
        <w:r w:rsidRPr="000523BE">
          <w:rPr>
            <w:rStyle w:val="Hipervnculo"/>
            <w:noProof/>
          </w:rPr>
          <w:t>7.5</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Desarrollo del sistema</w:t>
        </w:r>
        <w:r>
          <w:rPr>
            <w:noProof/>
            <w:webHidden/>
          </w:rPr>
          <w:tab/>
        </w:r>
        <w:r>
          <w:rPr>
            <w:noProof/>
            <w:webHidden/>
          </w:rPr>
          <w:fldChar w:fldCharType="begin"/>
        </w:r>
        <w:r>
          <w:rPr>
            <w:noProof/>
            <w:webHidden/>
          </w:rPr>
          <w:instrText xml:space="preserve"> PAGEREF _Toc178529010 \h </w:instrText>
        </w:r>
        <w:r>
          <w:rPr>
            <w:noProof/>
            <w:webHidden/>
          </w:rPr>
        </w:r>
        <w:r>
          <w:rPr>
            <w:noProof/>
            <w:webHidden/>
          </w:rPr>
          <w:fldChar w:fldCharType="separate"/>
        </w:r>
        <w:r>
          <w:rPr>
            <w:noProof/>
            <w:webHidden/>
          </w:rPr>
          <w:t>45</w:t>
        </w:r>
        <w:r>
          <w:rPr>
            <w:noProof/>
            <w:webHidden/>
          </w:rPr>
          <w:fldChar w:fldCharType="end"/>
        </w:r>
      </w:hyperlink>
    </w:p>
    <w:p w14:paraId="6182239F" w14:textId="78B6B4CA" w:rsidR="00C91780" w:rsidRDefault="00C91780">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29011" w:history="1">
        <w:r w:rsidRPr="000523BE">
          <w:rPr>
            <w:rStyle w:val="Hipervnculo"/>
            <w:noProof/>
          </w:rPr>
          <w:t>7.6</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Etapa de pruebas</w:t>
        </w:r>
        <w:r>
          <w:rPr>
            <w:noProof/>
            <w:webHidden/>
          </w:rPr>
          <w:tab/>
        </w:r>
        <w:r>
          <w:rPr>
            <w:noProof/>
            <w:webHidden/>
          </w:rPr>
          <w:fldChar w:fldCharType="begin"/>
        </w:r>
        <w:r>
          <w:rPr>
            <w:noProof/>
            <w:webHidden/>
          </w:rPr>
          <w:instrText xml:space="preserve"> PAGEREF _Toc178529011 \h </w:instrText>
        </w:r>
        <w:r>
          <w:rPr>
            <w:noProof/>
            <w:webHidden/>
          </w:rPr>
        </w:r>
        <w:r>
          <w:rPr>
            <w:noProof/>
            <w:webHidden/>
          </w:rPr>
          <w:fldChar w:fldCharType="separate"/>
        </w:r>
        <w:r>
          <w:rPr>
            <w:noProof/>
            <w:webHidden/>
          </w:rPr>
          <w:t>66</w:t>
        </w:r>
        <w:r>
          <w:rPr>
            <w:noProof/>
            <w:webHidden/>
          </w:rPr>
          <w:fldChar w:fldCharType="end"/>
        </w:r>
      </w:hyperlink>
    </w:p>
    <w:p w14:paraId="589D6918" w14:textId="744B3A43" w:rsidR="00C91780" w:rsidRDefault="00C91780">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529012" w:history="1">
        <w:r w:rsidRPr="000523BE">
          <w:rPr>
            <w:rStyle w:val="Hipervnculo"/>
            <w:noProof/>
          </w:rPr>
          <w:t>8</w:t>
        </w:r>
        <w:r>
          <w:rPr>
            <w:rFonts w:asciiTheme="minorHAnsi" w:eastAsiaTheme="minorEastAsia" w:hAnsiTheme="minorHAnsi"/>
            <w:noProof/>
            <w:kern w:val="2"/>
            <w:szCs w:val="24"/>
            <w:lang w:eastAsia="es-MX"/>
            <w14:ligatures w14:val="standardContextual"/>
          </w:rPr>
          <w:tab/>
        </w:r>
        <w:r w:rsidRPr="000523BE">
          <w:rPr>
            <w:rStyle w:val="Hipervnculo"/>
            <w:noProof/>
          </w:rPr>
          <w:t>Resultados</w:t>
        </w:r>
        <w:r>
          <w:rPr>
            <w:noProof/>
            <w:webHidden/>
          </w:rPr>
          <w:tab/>
        </w:r>
        <w:r>
          <w:rPr>
            <w:noProof/>
            <w:webHidden/>
          </w:rPr>
          <w:fldChar w:fldCharType="begin"/>
        </w:r>
        <w:r>
          <w:rPr>
            <w:noProof/>
            <w:webHidden/>
          </w:rPr>
          <w:instrText xml:space="preserve"> PAGEREF _Toc178529012 \h </w:instrText>
        </w:r>
        <w:r>
          <w:rPr>
            <w:noProof/>
            <w:webHidden/>
          </w:rPr>
        </w:r>
        <w:r>
          <w:rPr>
            <w:noProof/>
            <w:webHidden/>
          </w:rPr>
          <w:fldChar w:fldCharType="separate"/>
        </w:r>
        <w:r>
          <w:rPr>
            <w:noProof/>
            <w:webHidden/>
          </w:rPr>
          <w:t>67</w:t>
        </w:r>
        <w:r>
          <w:rPr>
            <w:noProof/>
            <w:webHidden/>
          </w:rPr>
          <w:fldChar w:fldCharType="end"/>
        </w:r>
      </w:hyperlink>
    </w:p>
    <w:p w14:paraId="29D5B1DC" w14:textId="543FEB98" w:rsidR="00C91780" w:rsidRDefault="00C91780">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29013" w:history="1">
        <w:r w:rsidRPr="000523BE">
          <w:rPr>
            <w:rStyle w:val="Hipervnculo"/>
            <w:noProof/>
          </w:rPr>
          <w:t>8.1</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Vista de usuario</w:t>
        </w:r>
        <w:r>
          <w:rPr>
            <w:noProof/>
            <w:webHidden/>
          </w:rPr>
          <w:tab/>
        </w:r>
        <w:r>
          <w:rPr>
            <w:noProof/>
            <w:webHidden/>
          </w:rPr>
          <w:fldChar w:fldCharType="begin"/>
        </w:r>
        <w:r>
          <w:rPr>
            <w:noProof/>
            <w:webHidden/>
          </w:rPr>
          <w:instrText xml:space="preserve"> PAGEREF _Toc178529013 \h </w:instrText>
        </w:r>
        <w:r>
          <w:rPr>
            <w:noProof/>
            <w:webHidden/>
          </w:rPr>
        </w:r>
        <w:r>
          <w:rPr>
            <w:noProof/>
            <w:webHidden/>
          </w:rPr>
          <w:fldChar w:fldCharType="separate"/>
        </w:r>
        <w:r>
          <w:rPr>
            <w:noProof/>
            <w:webHidden/>
          </w:rPr>
          <w:t>67</w:t>
        </w:r>
        <w:r>
          <w:rPr>
            <w:noProof/>
            <w:webHidden/>
          </w:rPr>
          <w:fldChar w:fldCharType="end"/>
        </w:r>
      </w:hyperlink>
    </w:p>
    <w:p w14:paraId="06150D3B" w14:textId="3EDCB03A" w:rsidR="00C91780" w:rsidRDefault="00C91780">
      <w:pPr>
        <w:pStyle w:val="TDC1"/>
        <w:tabs>
          <w:tab w:val="left" w:pos="440"/>
          <w:tab w:val="right" w:leader="dot" w:pos="8828"/>
        </w:tabs>
        <w:rPr>
          <w:rFonts w:asciiTheme="minorHAnsi" w:eastAsiaTheme="minorEastAsia" w:hAnsiTheme="minorHAnsi"/>
          <w:noProof/>
          <w:kern w:val="2"/>
          <w:szCs w:val="24"/>
          <w:lang w:eastAsia="es-MX"/>
          <w14:ligatures w14:val="standardContextual"/>
        </w:rPr>
      </w:pPr>
      <w:hyperlink w:anchor="_Toc178529014" w:history="1">
        <w:r w:rsidRPr="000523BE">
          <w:rPr>
            <w:rStyle w:val="Hipervnculo"/>
            <w:noProof/>
          </w:rPr>
          <w:t>9</w:t>
        </w:r>
        <w:r>
          <w:rPr>
            <w:rFonts w:asciiTheme="minorHAnsi" w:eastAsiaTheme="minorEastAsia" w:hAnsiTheme="minorHAnsi"/>
            <w:noProof/>
            <w:kern w:val="2"/>
            <w:szCs w:val="24"/>
            <w:lang w:eastAsia="es-MX"/>
            <w14:ligatures w14:val="standardContextual"/>
          </w:rPr>
          <w:tab/>
        </w:r>
        <w:r w:rsidRPr="000523BE">
          <w:rPr>
            <w:rStyle w:val="Hipervnculo"/>
            <w:noProof/>
          </w:rPr>
          <w:t>Conclusiones de Proyecto</w:t>
        </w:r>
        <w:r>
          <w:rPr>
            <w:noProof/>
            <w:webHidden/>
          </w:rPr>
          <w:tab/>
        </w:r>
        <w:r>
          <w:rPr>
            <w:noProof/>
            <w:webHidden/>
          </w:rPr>
          <w:fldChar w:fldCharType="begin"/>
        </w:r>
        <w:r>
          <w:rPr>
            <w:noProof/>
            <w:webHidden/>
          </w:rPr>
          <w:instrText xml:space="preserve"> PAGEREF _Toc178529014 \h </w:instrText>
        </w:r>
        <w:r>
          <w:rPr>
            <w:noProof/>
            <w:webHidden/>
          </w:rPr>
        </w:r>
        <w:r>
          <w:rPr>
            <w:noProof/>
            <w:webHidden/>
          </w:rPr>
          <w:fldChar w:fldCharType="separate"/>
        </w:r>
        <w:r>
          <w:rPr>
            <w:noProof/>
            <w:webHidden/>
          </w:rPr>
          <w:t>76</w:t>
        </w:r>
        <w:r>
          <w:rPr>
            <w:noProof/>
            <w:webHidden/>
          </w:rPr>
          <w:fldChar w:fldCharType="end"/>
        </w:r>
      </w:hyperlink>
    </w:p>
    <w:p w14:paraId="70A94EC5" w14:textId="3EB21E78" w:rsidR="00C91780" w:rsidRDefault="00C91780">
      <w:pPr>
        <w:pStyle w:val="TDC1"/>
        <w:tabs>
          <w:tab w:val="left" w:pos="720"/>
          <w:tab w:val="right" w:leader="dot" w:pos="8828"/>
        </w:tabs>
        <w:rPr>
          <w:rFonts w:asciiTheme="minorHAnsi" w:eastAsiaTheme="minorEastAsia" w:hAnsiTheme="minorHAnsi"/>
          <w:noProof/>
          <w:kern w:val="2"/>
          <w:szCs w:val="24"/>
          <w:lang w:eastAsia="es-MX"/>
          <w14:ligatures w14:val="standardContextual"/>
        </w:rPr>
      </w:pPr>
      <w:hyperlink w:anchor="_Toc178529015" w:history="1">
        <w:r w:rsidRPr="000523BE">
          <w:rPr>
            <w:rStyle w:val="Hipervnculo"/>
            <w:noProof/>
          </w:rPr>
          <w:t>10</w:t>
        </w:r>
        <w:r>
          <w:rPr>
            <w:rFonts w:asciiTheme="minorHAnsi" w:eastAsiaTheme="minorEastAsia" w:hAnsiTheme="minorHAnsi"/>
            <w:noProof/>
            <w:kern w:val="2"/>
            <w:szCs w:val="24"/>
            <w:lang w:eastAsia="es-MX"/>
            <w14:ligatures w14:val="standardContextual"/>
          </w:rPr>
          <w:tab/>
        </w:r>
        <w:r w:rsidRPr="000523BE">
          <w:rPr>
            <w:rStyle w:val="Hipervnculo"/>
            <w:noProof/>
          </w:rPr>
          <w:t>Recomendaciones</w:t>
        </w:r>
        <w:r>
          <w:rPr>
            <w:noProof/>
            <w:webHidden/>
          </w:rPr>
          <w:tab/>
        </w:r>
        <w:r>
          <w:rPr>
            <w:noProof/>
            <w:webHidden/>
          </w:rPr>
          <w:fldChar w:fldCharType="begin"/>
        </w:r>
        <w:r>
          <w:rPr>
            <w:noProof/>
            <w:webHidden/>
          </w:rPr>
          <w:instrText xml:space="preserve"> PAGEREF _Toc178529015 \h </w:instrText>
        </w:r>
        <w:r>
          <w:rPr>
            <w:noProof/>
            <w:webHidden/>
          </w:rPr>
        </w:r>
        <w:r>
          <w:rPr>
            <w:noProof/>
            <w:webHidden/>
          </w:rPr>
          <w:fldChar w:fldCharType="separate"/>
        </w:r>
        <w:r>
          <w:rPr>
            <w:noProof/>
            <w:webHidden/>
          </w:rPr>
          <w:t>76</w:t>
        </w:r>
        <w:r>
          <w:rPr>
            <w:noProof/>
            <w:webHidden/>
          </w:rPr>
          <w:fldChar w:fldCharType="end"/>
        </w:r>
      </w:hyperlink>
    </w:p>
    <w:p w14:paraId="2A3FE091" w14:textId="6C458F42" w:rsidR="00C91780" w:rsidRDefault="00C91780">
      <w:pPr>
        <w:pStyle w:val="TDC1"/>
        <w:tabs>
          <w:tab w:val="left" w:pos="720"/>
          <w:tab w:val="right" w:leader="dot" w:pos="8828"/>
        </w:tabs>
        <w:rPr>
          <w:rFonts w:asciiTheme="minorHAnsi" w:eastAsiaTheme="minorEastAsia" w:hAnsiTheme="minorHAnsi"/>
          <w:noProof/>
          <w:kern w:val="2"/>
          <w:szCs w:val="24"/>
          <w:lang w:eastAsia="es-MX"/>
          <w14:ligatures w14:val="standardContextual"/>
        </w:rPr>
      </w:pPr>
      <w:hyperlink w:anchor="_Toc178529016" w:history="1">
        <w:r w:rsidRPr="000523BE">
          <w:rPr>
            <w:rStyle w:val="Hipervnculo"/>
            <w:noProof/>
          </w:rPr>
          <w:t>11</w:t>
        </w:r>
        <w:r>
          <w:rPr>
            <w:rFonts w:asciiTheme="minorHAnsi" w:eastAsiaTheme="minorEastAsia" w:hAnsiTheme="minorHAnsi"/>
            <w:noProof/>
            <w:kern w:val="2"/>
            <w:szCs w:val="24"/>
            <w:lang w:eastAsia="es-MX"/>
            <w14:ligatures w14:val="standardContextual"/>
          </w:rPr>
          <w:tab/>
        </w:r>
        <w:r w:rsidRPr="000523BE">
          <w:rPr>
            <w:rStyle w:val="Hipervnculo"/>
            <w:noProof/>
          </w:rPr>
          <w:t>Competencias desarrolladas y/o aplicadas</w:t>
        </w:r>
        <w:r>
          <w:rPr>
            <w:noProof/>
            <w:webHidden/>
          </w:rPr>
          <w:tab/>
        </w:r>
        <w:r>
          <w:rPr>
            <w:noProof/>
            <w:webHidden/>
          </w:rPr>
          <w:fldChar w:fldCharType="begin"/>
        </w:r>
        <w:r>
          <w:rPr>
            <w:noProof/>
            <w:webHidden/>
          </w:rPr>
          <w:instrText xml:space="preserve"> PAGEREF _Toc178529016 \h </w:instrText>
        </w:r>
        <w:r>
          <w:rPr>
            <w:noProof/>
            <w:webHidden/>
          </w:rPr>
        </w:r>
        <w:r>
          <w:rPr>
            <w:noProof/>
            <w:webHidden/>
          </w:rPr>
          <w:fldChar w:fldCharType="separate"/>
        </w:r>
        <w:r>
          <w:rPr>
            <w:noProof/>
            <w:webHidden/>
          </w:rPr>
          <w:t>77</w:t>
        </w:r>
        <w:r>
          <w:rPr>
            <w:noProof/>
            <w:webHidden/>
          </w:rPr>
          <w:fldChar w:fldCharType="end"/>
        </w:r>
      </w:hyperlink>
    </w:p>
    <w:p w14:paraId="6F96DE09" w14:textId="46AAB2FB" w:rsidR="00C91780" w:rsidRDefault="00C91780">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29017" w:history="1">
        <w:r w:rsidRPr="000523BE">
          <w:rPr>
            <w:rStyle w:val="Hipervnculo"/>
            <w:noProof/>
          </w:rPr>
          <w:t>11.1</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Competencias Específicas</w:t>
        </w:r>
        <w:r>
          <w:rPr>
            <w:noProof/>
            <w:webHidden/>
          </w:rPr>
          <w:tab/>
        </w:r>
        <w:r>
          <w:rPr>
            <w:noProof/>
            <w:webHidden/>
          </w:rPr>
          <w:fldChar w:fldCharType="begin"/>
        </w:r>
        <w:r>
          <w:rPr>
            <w:noProof/>
            <w:webHidden/>
          </w:rPr>
          <w:instrText xml:space="preserve"> PAGEREF _Toc178529017 \h </w:instrText>
        </w:r>
        <w:r>
          <w:rPr>
            <w:noProof/>
            <w:webHidden/>
          </w:rPr>
        </w:r>
        <w:r>
          <w:rPr>
            <w:noProof/>
            <w:webHidden/>
          </w:rPr>
          <w:fldChar w:fldCharType="separate"/>
        </w:r>
        <w:r>
          <w:rPr>
            <w:noProof/>
            <w:webHidden/>
          </w:rPr>
          <w:t>77</w:t>
        </w:r>
        <w:r>
          <w:rPr>
            <w:noProof/>
            <w:webHidden/>
          </w:rPr>
          <w:fldChar w:fldCharType="end"/>
        </w:r>
      </w:hyperlink>
    </w:p>
    <w:p w14:paraId="09D0E46D" w14:textId="7F0F6D2F" w:rsidR="00C91780" w:rsidRDefault="00C91780">
      <w:pPr>
        <w:pStyle w:val="TDC2"/>
        <w:tabs>
          <w:tab w:val="left" w:pos="960"/>
          <w:tab w:val="right" w:leader="dot" w:pos="8828"/>
        </w:tabs>
        <w:rPr>
          <w:rFonts w:asciiTheme="minorHAnsi" w:eastAsiaTheme="minorEastAsia" w:hAnsiTheme="minorHAnsi"/>
          <w:noProof/>
          <w:color w:val="auto"/>
          <w:kern w:val="2"/>
          <w:szCs w:val="24"/>
          <w:lang w:eastAsia="es-MX"/>
          <w14:ligatures w14:val="standardContextual"/>
        </w:rPr>
      </w:pPr>
      <w:hyperlink w:anchor="_Toc178529018" w:history="1">
        <w:r w:rsidRPr="000523BE">
          <w:rPr>
            <w:rStyle w:val="Hipervnculo"/>
            <w:noProof/>
          </w:rPr>
          <w:t>11.2</w:t>
        </w:r>
        <w:r>
          <w:rPr>
            <w:rFonts w:asciiTheme="minorHAnsi" w:eastAsiaTheme="minorEastAsia" w:hAnsiTheme="minorHAnsi"/>
            <w:noProof/>
            <w:color w:val="auto"/>
            <w:kern w:val="2"/>
            <w:szCs w:val="24"/>
            <w:lang w:eastAsia="es-MX"/>
            <w14:ligatures w14:val="standardContextual"/>
          </w:rPr>
          <w:tab/>
        </w:r>
        <w:r w:rsidRPr="000523BE">
          <w:rPr>
            <w:rStyle w:val="Hipervnculo"/>
            <w:noProof/>
          </w:rPr>
          <w:t>Competencias genéricas</w:t>
        </w:r>
        <w:r>
          <w:rPr>
            <w:noProof/>
            <w:webHidden/>
          </w:rPr>
          <w:tab/>
        </w:r>
        <w:r>
          <w:rPr>
            <w:noProof/>
            <w:webHidden/>
          </w:rPr>
          <w:fldChar w:fldCharType="begin"/>
        </w:r>
        <w:r>
          <w:rPr>
            <w:noProof/>
            <w:webHidden/>
          </w:rPr>
          <w:instrText xml:space="preserve"> PAGEREF _Toc178529018 \h </w:instrText>
        </w:r>
        <w:r>
          <w:rPr>
            <w:noProof/>
            <w:webHidden/>
          </w:rPr>
        </w:r>
        <w:r>
          <w:rPr>
            <w:noProof/>
            <w:webHidden/>
          </w:rPr>
          <w:fldChar w:fldCharType="separate"/>
        </w:r>
        <w:r>
          <w:rPr>
            <w:noProof/>
            <w:webHidden/>
          </w:rPr>
          <w:t>78</w:t>
        </w:r>
        <w:r>
          <w:rPr>
            <w:noProof/>
            <w:webHidden/>
          </w:rPr>
          <w:fldChar w:fldCharType="end"/>
        </w:r>
      </w:hyperlink>
    </w:p>
    <w:p w14:paraId="2DD7E578" w14:textId="1D5D9D48" w:rsidR="00C91780" w:rsidRDefault="00C91780">
      <w:pPr>
        <w:pStyle w:val="TDC1"/>
        <w:tabs>
          <w:tab w:val="left" w:pos="720"/>
          <w:tab w:val="right" w:leader="dot" w:pos="8828"/>
        </w:tabs>
        <w:rPr>
          <w:rFonts w:asciiTheme="minorHAnsi" w:eastAsiaTheme="minorEastAsia" w:hAnsiTheme="minorHAnsi"/>
          <w:noProof/>
          <w:kern w:val="2"/>
          <w:szCs w:val="24"/>
          <w:lang w:eastAsia="es-MX"/>
          <w14:ligatures w14:val="standardContextual"/>
        </w:rPr>
      </w:pPr>
      <w:hyperlink w:anchor="_Toc178529019" w:history="1">
        <w:r w:rsidRPr="000523BE">
          <w:rPr>
            <w:rStyle w:val="Hipervnculo"/>
            <w:noProof/>
          </w:rPr>
          <w:t>12</w:t>
        </w:r>
        <w:r>
          <w:rPr>
            <w:rFonts w:asciiTheme="minorHAnsi" w:eastAsiaTheme="minorEastAsia" w:hAnsiTheme="minorHAnsi"/>
            <w:noProof/>
            <w:kern w:val="2"/>
            <w:szCs w:val="24"/>
            <w:lang w:eastAsia="es-MX"/>
            <w14:ligatures w14:val="standardContextual"/>
          </w:rPr>
          <w:tab/>
        </w:r>
        <w:r w:rsidRPr="000523BE">
          <w:rPr>
            <w:rStyle w:val="Hipervnculo"/>
            <w:noProof/>
          </w:rPr>
          <w:t>Fuentes de información</w:t>
        </w:r>
        <w:r>
          <w:rPr>
            <w:noProof/>
            <w:webHidden/>
          </w:rPr>
          <w:tab/>
        </w:r>
        <w:r>
          <w:rPr>
            <w:noProof/>
            <w:webHidden/>
          </w:rPr>
          <w:fldChar w:fldCharType="begin"/>
        </w:r>
        <w:r>
          <w:rPr>
            <w:noProof/>
            <w:webHidden/>
          </w:rPr>
          <w:instrText xml:space="preserve"> PAGEREF _Toc178529019 \h </w:instrText>
        </w:r>
        <w:r>
          <w:rPr>
            <w:noProof/>
            <w:webHidden/>
          </w:rPr>
        </w:r>
        <w:r>
          <w:rPr>
            <w:noProof/>
            <w:webHidden/>
          </w:rPr>
          <w:fldChar w:fldCharType="separate"/>
        </w:r>
        <w:r>
          <w:rPr>
            <w:noProof/>
            <w:webHidden/>
          </w:rPr>
          <w:t>79</w:t>
        </w:r>
        <w:r>
          <w:rPr>
            <w:noProof/>
            <w:webHidden/>
          </w:rPr>
          <w:fldChar w:fldCharType="end"/>
        </w:r>
      </w:hyperlink>
    </w:p>
    <w:p w14:paraId="4E8AE517" w14:textId="243D60AC" w:rsidR="00C91780" w:rsidRDefault="00C91780">
      <w:pPr>
        <w:pStyle w:val="TDC1"/>
        <w:tabs>
          <w:tab w:val="left" w:pos="720"/>
          <w:tab w:val="right" w:leader="dot" w:pos="8828"/>
        </w:tabs>
        <w:rPr>
          <w:rFonts w:asciiTheme="minorHAnsi" w:eastAsiaTheme="minorEastAsia" w:hAnsiTheme="minorHAnsi"/>
          <w:noProof/>
          <w:kern w:val="2"/>
          <w:szCs w:val="24"/>
          <w:lang w:eastAsia="es-MX"/>
          <w14:ligatures w14:val="standardContextual"/>
        </w:rPr>
      </w:pPr>
      <w:hyperlink w:anchor="_Toc178529020" w:history="1">
        <w:r w:rsidRPr="000523BE">
          <w:rPr>
            <w:rStyle w:val="Hipervnculo"/>
            <w:noProof/>
          </w:rPr>
          <w:t>13</w:t>
        </w:r>
        <w:r>
          <w:rPr>
            <w:rFonts w:asciiTheme="minorHAnsi" w:eastAsiaTheme="minorEastAsia" w:hAnsiTheme="minorHAnsi"/>
            <w:noProof/>
            <w:kern w:val="2"/>
            <w:szCs w:val="24"/>
            <w:lang w:eastAsia="es-MX"/>
            <w14:ligatures w14:val="standardContextual"/>
          </w:rPr>
          <w:tab/>
        </w:r>
        <w:r w:rsidRPr="000523BE">
          <w:rPr>
            <w:rStyle w:val="Hipervnculo"/>
            <w:noProof/>
          </w:rPr>
          <w:t>Anexos</w:t>
        </w:r>
        <w:r>
          <w:rPr>
            <w:noProof/>
            <w:webHidden/>
          </w:rPr>
          <w:tab/>
        </w:r>
        <w:r>
          <w:rPr>
            <w:noProof/>
            <w:webHidden/>
          </w:rPr>
          <w:fldChar w:fldCharType="begin"/>
        </w:r>
        <w:r>
          <w:rPr>
            <w:noProof/>
            <w:webHidden/>
          </w:rPr>
          <w:instrText xml:space="preserve"> PAGEREF _Toc178529020 \h </w:instrText>
        </w:r>
        <w:r>
          <w:rPr>
            <w:noProof/>
            <w:webHidden/>
          </w:rPr>
        </w:r>
        <w:r>
          <w:rPr>
            <w:noProof/>
            <w:webHidden/>
          </w:rPr>
          <w:fldChar w:fldCharType="separate"/>
        </w:r>
        <w:r>
          <w:rPr>
            <w:noProof/>
            <w:webHidden/>
          </w:rPr>
          <w:t>81</w:t>
        </w:r>
        <w:r>
          <w:rPr>
            <w:noProof/>
            <w:webHidden/>
          </w:rPr>
          <w:fldChar w:fldCharType="end"/>
        </w:r>
      </w:hyperlink>
    </w:p>
    <w:p w14:paraId="589EAEAE" w14:textId="41837B8C" w:rsidR="006C7A1E" w:rsidRDefault="004F41B2" w:rsidP="006F2A33">
      <w:pPr>
        <w:spacing w:line="360" w:lineRule="auto"/>
        <w:jc w:val="both"/>
        <w:rPr>
          <w:rFonts w:ascii="Arial" w:hAnsi="Arial" w:cs="Arial"/>
          <w:sz w:val="24"/>
          <w:szCs w:val="24"/>
          <w:u w:val="single"/>
        </w:rPr>
      </w:pPr>
      <w:r>
        <w:rPr>
          <w:rFonts w:ascii="Arial" w:hAnsi="Arial" w:cs="Arial"/>
          <w:sz w:val="24"/>
          <w:szCs w:val="24"/>
          <w:u w:val="single"/>
        </w:rPr>
        <w:fldChar w:fldCharType="end"/>
      </w:r>
    </w:p>
    <w:p w14:paraId="63272720" w14:textId="67BD5A13" w:rsidR="00A00B86" w:rsidRPr="00A00B86" w:rsidRDefault="00A00B86" w:rsidP="006F2A33">
      <w:pPr>
        <w:pStyle w:val="Ttulo"/>
        <w:spacing w:line="360" w:lineRule="auto"/>
      </w:pPr>
      <w:r w:rsidRPr="00A00B86">
        <w:t>Índice de figuras</w:t>
      </w:r>
    </w:p>
    <w:p w14:paraId="443F9E57" w14:textId="1A2A465A" w:rsidR="00C91780" w:rsidRDefault="003E77E3">
      <w:pPr>
        <w:pStyle w:val="Tabladeilustraciones"/>
        <w:tabs>
          <w:tab w:val="right" w:leader="dot" w:pos="8828"/>
        </w:tabs>
        <w:rPr>
          <w:rFonts w:asciiTheme="minorHAnsi" w:eastAsiaTheme="minorEastAsia" w:hAnsiTheme="minorHAnsi"/>
          <w:noProof/>
          <w:kern w:val="2"/>
          <w:szCs w:val="24"/>
          <w:lang w:eastAsia="es-MX"/>
          <w14:ligatures w14:val="standardContextual"/>
        </w:rPr>
      </w:pPr>
      <w:r>
        <w:rPr>
          <w:rFonts w:cs="Arial"/>
          <w:szCs w:val="24"/>
          <w:u w:val="single"/>
        </w:rPr>
        <w:fldChar w:fldCharType="begin"/>
      </w:r>
      <w:r>
        <w:rPr>
          <w:rFonts w:cs="Arial"/>
          <w:szCs w:val="24"/>
          <w:u w:val="single"/>
        </w:rPr>
        <w:instrText xml:space="preserve"> TOC \h \z \c "Figura " </w:instrText>
      </w:r>
      <w:r>
        <w:rPr>
          <w:rFonts w:cs="Arial"/>
          <w:szCs w:val="24"/>
          <w:u w:val="single"/>
        </w:rPr>
        <w:fldChar w:fldCharType="separate"/>
      </w:r>
      <w:hyperlink w:anchor="_Toc178529323" w:history="1">
        <w:r w:rsidR="00C91780" w:rsidRPr="00464DEB">
          <w:rPr>
            <w:rStyle w:val="Hipervnculo"/>
            <w:noProof/>
          </w:rPr>
          <w:t>Figura  1 Representación de un algoritmo de agrupamiento o clustering</w:t>
        </w:r>
        <w:r w:rsidR="00C91780">
          <w:rPr>
            <w:noProof/>
            <w:webHidden/>
          </w:rPr>
          <w:tab/>
        </w:r>
        <w:r w:rsidR="00C91780">
          <w:rPr>
            <w:noProof/>
            <w:webHidden/>
          </w:rPr>
          <w:fldChar w:fldCharType="begin"/>
        </w:r>
        <w:r w:rsidR="00C91780">
          <w:rPr>
            <w:noProof/>
            <w:webHidden/>
          </w:rPr>
          <w:instrText xml:space="preserve"> PAGEREF _Toc178529323 \h </w:instrText>
        </w:r>
        <w:r w:rsidR="00C91780">
          <w:rPr>
            <w:noProof/>
            <w:webHidden/>
          </w:rPr>
        </w:r>
        <w:r w:rsidR="00C91780">
          <w:rPr>
            <w:noProof/>
            <w:webHidden/>
          </w:rPr>
          <w:fldChar w:fldCharType="separate"/>
        </w:r>
        <w:r w:rsidR="00C91780">
          <w:rPr>
            <w:noProof/>
            <w:webHidden/>
          </w:rPr>
          <w:t>11</w:t>
        </w:r>
        <w:r w:rsidR="00C91780">
          <w:rPr>
            <w:noProof/>
            <w:webHidden/>
          </w:rPr>
          <w:fldChar w:fldCharType="end"/>
        </w:r>
      </w:hyperlink>
    </w:p>
    <w:p w14:paraId="57AA476C" w14:textId="714D50AC"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24" w:history="1">
        <w:r w:rsidRPr="00464DEB">
          <w:rPr>
            <w:rStyle w:val="Hipervnculo"/>
            <w:noProof/>
          </w:rPr>
          <w:t>Figura  2 Agrupamiento jerárquico</w:t>
        </w:r>
        <w:r>
          <w:rPr>
            <w:noProof/>
            <w:webHidden/>
          </w:rPr>
          <w:tab/>
        </w:r>
        <w:r>
          <w:rPr>
            <w:noProof/>
            <w:webHidden/>
          </w:rPr>
          <w:fldChar w:fldCharType="begin"/>
        </w:r>
        <w:r>
          <w:rPr>
            <w:noProof/>
            <w:webHidden/>
          </w:rPr>
          <w:instrText xml:space="preserve"> PAGEREF _Toc178529324 \h </w:instrText>
        </w:r>
        <w:r>
          <w:rPr>
            <w:noProof/>
            <w:webHidden/>
          </w:rPr>
        </w:r>
        <w:r>
          <w:rPr>
            <w:noProof/>
            <w:webHidden/>
          </w:rPr>
          <w:fldChar w:fldCharType="separate"/>
        </w:r>
        <w:r>
          <w:rPr>
            <w:noProof/>
            <w:webHidden/>
          </w:rPr>
          <w:t>12</w:t>
        </w:r>
        <w:r>
          <w:rPr>
            <w:noProof/>
            <w:webHidden/>
          </w:rPr>
          <w:fldChar w:fldCharType="end"/>
        </w:r>
      </w:hyperlink>
    </w:p>
    <w:p w14:paraId="3A82CF94" w14:textId="7ED89C40"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25" w:history="1">
        <w:r w:rsidRPr="00464DEB">
          <w:rPr>
            <w:rStyle w:val="Hipervnculo"/>
            <w:noProof/>
          </w:rPr>
          <w:t>Figura  3 Clustering particional</w:t>
        </w:r>
        <w:r>
          <w:rPr>
            <w:noProof/>
            <w:webHidden/>
          </w:rPr>
          <w:tab/>
        </w:r>
        <w:r>
          <w:rPr>
            <w:noProof/>
            <w:webHidden/>
          </w:rPr>
          <w:fldChar w:fldCharType="begin"/>
        </w:r>
        <w:r>
          <w:rPr>
            <w:noProof/>
            <w:webHidden/>
          </w:rPr>
          <w:instrText xml:space="preserve"> PAGEREF _Toc178529325 \h </w:instrText>
        </w:r>
        <w:r>
          <w:rPr>
            <w:noProof/>
            <w:webHidden/>
          </w:rPr>
        </w:r>
        <w:r>
          <w:rPr>
            <w:noProof/>
            <w:webHidden/>
          </w:rPr>
          <w:fldChar w:fldCharType="separate"/>
        </w:r>
        <w:r>
          <w:rPr>
            <w:noProof/>
            <w:webHidden/>
          </w:rPr>
          <w:t>14</w:t>
        </w:r>
        <w:r>
          <w:rPr>
            <w:noProof/>
            <w:webHidden/>
          </w:rPr>
          <w:fldChar w:fldCharType="end"/>
        </w:r>
      </w:hyperlink>
    </w:p>
    <w:p w14:paraId="47623655" w14:textId="013FE194"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26" w:history="1">
        <w:r w:rsidRPr="00464DEB">
          <w:rPr>
            <w:rStyle w:val="Hipervnculo"/>
            <w:rFonts w:cs="Arial"/>
            <w:noProof/>
          </w:rPr>
          <w:t>Figura  4 Diagrama de flujo k-prototype</w:t>
        </w:r>
        <w:r>
          <w:rPr>
            <w:noProof/>
            <w:webHidden/>
          </w:rPr>
          <w:tab/>
        </w:r>
        <w:r>
          <w:rPr>
            <w:noProof/>
            <w:webHidden/>
          </w:rPr>
          <w:fldChar w:fldCharType="begin"/>
        </w:r>
        <w:r>
          <w:rPr>
            <w:noProof/>
            <w:webHidden/>
          </w:rPr>
          <w:instrText xml:space="preserve"> PAGEREF _Toc178529326 \h </w:instrText>
        </w:r>
        <w:r>
          <w:rPr>
            <w:noProof/>
            <w:webHidden/>
          </w:rPr>
        </w:r>
        <w:r>
          <w:rPr>
            <w:noProof/>
            <w:webHidden/>
          </w:rPr>
          <w:fldChar w:fldCharType="separate"/>
        </w:r>
        <w:r>
          <w:rPr>
            <w:noProof/>
            <w:webHidden/>
          </w:rPr>
          <w:t>24</w:t>
        </w:r>
        <w:r>
          <w:rPr>
            <w:noProof/>
            <w:webHidden/>
          </w:rPr>
          <w:fldChar w:fldCharType="end"/>
        </w:r>
      </w:hyperlink>
    </w:p>
    <w:p w14:paraId="1DCB455B" w14:textId="750C05C6"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27" w:history="1">
        <w:r w:rsidRPr="00464DEB">
          <w:rPr>
            <w:rStyle w:val="Hipervnculo"/>
            <w:noProof/>
          </w:rPr>
          <w:t>Figura  5 Estructura de archivos del proyecto</w:t>
        </w:r>
        <w:r>
          <w:rPr>
            <w:noProof/>
            <w:webHidden/>
          </w:rPr>
          <w:tab/>
        </w:r>
        <w:r>
          <w:rPr>
            <w:noProof/>
            <w:webHidden/>
          </w:rPr>
          <w:fldChar w:fldCharType="begin"/>
        </w:r>
        <w:r>
          <w:rPr>
            <w:noProof/>
            <w:webHidden/>
          </w:rPr>
          <w:instrText xml:space="preserve"> PAGEREF _Toc178529327 \h </w:instrText>
        </w:r>
        <w:r>
          <w:rPr>
            <w:noProof/>
            <w:webHidden/>
          </w:rPr>
        </w:r>
        <w:r>
          <w:rPr>
            <w:noProof/>
            <w:webHidden/>
          </w:rPr>
          <w:fldChar w:fldCharType="separate"/>
        </w:r>
        <w:r>
          <w:rPr>
            <w:noProof/>
            <w:webHidden/>
          </w:rPr>
          <w:t>46</w:t>
        </w:r>
        <w:r>
          <w:rPr>
            <w:noProof/>
            <w:webHidden/>
          </w:rPr>
          <w:fldChar w:fldCharType="end"/>
        </w:r>
      </w:hyperlink>
    </w:p>
    <w:p w14:paraId="1A306BCF" w14:textId="11805AA9"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28" w:history="1">
        <w:r w:rsidRPr="00464DEB">
          <w:rPr>
            <w:rStyle w:val="Hipervnculo"/>
            <w:noProof/>
          </w:rPr>
          <w:t>Figura  6 Carpeta documents y collections</w:t>
        </w:r>
        <w:r>
          <w:rPr>
            <w:noProof/>
            <w:webHidden/>
          </w:rPr>
          <w:tab/>
        </w:r>
        <w:r>
          <w:rPr>
            <w:noProof/>
            <w:webHidden/>
          </w:rPr>
          <w:fldChar w:fldCharType="begin"/>
        </w:r>
        <w:r>
          <w:rPr>
            <w:noProof/>
            <w:webHidden/>
          </w:rPr>
          <w:instrText xml:space="preserve"> PAGEREF _Toc178529328 \h </w:instrText>
        </w:r>
        <w:r>
          <w:rPr>
            <w:noProof/>
            <w:webHidden/>
          </w:rPr>
        </w:r>
        <w:r>
          <w:rPr>
            <w:noProof/>
            <w:webHidden/>
          </w:rPr>
          <w:fldChar w:fldCharType="separate"/>
        </w:r>
        <w:r>
          <w:rPr>
            <w:noProof/>
            <w:webHidden/>
          </w:rPr>
          <w:t>46</w:t>
        </w:r>
        <w:r>
          <w:rPr>
            <w:noProof/>
            <w:webHidden/>
          </w:rPr>
          <w:fldChar w:fldCharType="end"/>
        </w:r>
      </w:hyperlink>
    </w:p>
    <w:p w14:paraId="4EA49D12" w14:textId="5D822ABE"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29" w:history="1">
        <w:r w:rsidRPr="00464DEB">
          <w:rPr>
            <w:rStyle w:val="Hipervnculo"/>
            <w:noProof/>
          </w:rPr>
          <w:t>Figura  7 Visualización de carpetas con iteraciones finales</w:t>
        </w:r>
        <w:r>
          <w:rPr>
            <w:noProof/>
            <w:webHidden/>
          </w:rPr>
          <w:tab/>
        </w:r>
        <w:r>
          <w:rPr>
            <w:noProof/>
            <w:webHidden/>
          </w:rPr>
          <w:fldChar w:fldCharType="begin"/>
        </w:r>
        <w:r>
          <w:rPr>
            <w:noProof/>
            <w:webHidden/>
          </w:rPr>
          <w:instrText xml:space="preserve"> PAGEREF _Toc178529329 \h </w:instrText>
        </w:r>
        <w:r>
          <w:rPr>
            <w:noProof/>
            <w:webHidden/>
          </w:rPr>
        </w:r>
        <w:r>
          <w:rPr>
            <w:noProof/>
            <w:webHidden/>
          </w:rPr>
          <w:fldChar w:fldCharType="separate"/>
        </w:r>
        <w:r>
          <w:rPr>
            <w:noProof/>
            <w:webHidden/>
          </w:rPr>
          <w:t>47</w:t>
        </w:r>
        <w:r>
          <w:rPr>
            <w:noProof/>
            <w:webHidden/>
          </w:rPr>
          <w:fldChar w:fldCharType="end"/>
        </w:r>
      </w:hyperlink>
    </w:p>
    <w:p w14:paraId="1C2A9036" w14:textId="08A36545"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30" w:history="1">
        <w:r w:rsidRPr="00464DEB">
          <w:rPr>
            <w:rStyle w:val="Hipervnculo"/>
            <w:noProof/>
          </w:rPr>
          <w:t>Figura  8 Archivos txt con resultados finales</w:t>
        </w:r>
        <w:r>
          <w:rPr>
            <w:noProof/>
            <w:webHidden/>
          </w:rPr>
          <w:tab/>
        </w:r>
        <w:r>
          <w:rPr>
            <w:noProof/>
            <w:webHidden/>
          </w:rPr>
          <w:fldChar w:fldCharType="begin"/>
        </w:r>
        <w:r>
          <w:rPr>
            <w:noProof/>
            <w:webHidden/>
          </w:rPr>
          <w:instrText xml:space="preserve"> PAGEREF _Toc178529330 \h </w:instrText>
        </w:r>
        <w:r>
          <w:rPr>
            <w:noProof/>
            <w:webHidden/>
          </w:rPr>
        </w:r>
        <w:r>
          <w:rPr>
            <w:noProof/>
            <w:webHidden/>
          </w:rPr>
          <w:fldChar w:fldCharType="separate"/>
        </w:r>
        <w:r>
          <w:rPr>
            <w:noProof/>
            <w:webHidden/>
          </w:rPr>
          <w:t>47</w:t>
        </w:r>
        <w:r>
          <w:rPr>
            <w:noProof/>
            <w:webHidden/>
          </w:rPr>
          <w:fldChar w:fldCharType="end"/>
        </w:r>
      </w:hyperlink>
    </w:p>
    <w:p w14:paraId="27EB24D6" w14:textId="4B1DFC6A"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31" w:history="1">
        <w:r w:rsidRPr="00464DEB">
          <w:rPr>
            <w:rStyle w:val="Hipervnculo"/>
            <w:noProof/>
          </w:rPr>
          <w:t>Figura  9 Estructura de carpetas</w:t>
        </w:r>
        <w:r>
          <w:rPr>
            <w:noProof/>
            <w:webHidden/>
          </w:rPr>
          <w:tab/>
        </w:r>
        <w:r>
          <w:rPr>
            <w:noProof/>
            <w:webHidden/>
          </w:rPr>
          <w:fldChar w:fldCharType="begin"/>
        </w:r>
        <w:r>
          <w:rPr>
            <w:noProof/>
            <w:webHidden/>
          </w:rPr>
          <w:instrText xml:space="preserve"> PAGEREF _Toc178529331 \h </w:instrText>
        </w:r>
        <w:r>
          <w:rPr>
            <w:noProof/>
            <w:webHidden/>
          </w:rPr>
        </w:r>
        <w:r>
          <w:rPr>
            <w:noProof/>
            <w:webHidden/>
          </w:rPr>
          <w:fldChar w:fldCharType="separate"/>
        </w:r>
        <w:r>
          <w:rPr>
            <w:noProof/>
            <w:webHidden/>
          </w:rPr>
          <w:t>48</w:t>
        </w:r>
        <w:r>
          <w:rPr>
            <w:noProof/>
            <w:webHidden/>
          </w:rPr>
          <w:fldChar w:fldCharType="end"/>
        </w:r>
      </w:hyperlink>
    </w:p>
    <w:p w14:paraId="02F0E895" w14:textId="260BEBA0"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32" w:history="1">
        <w:r w:rsidRPr="00464DEB">
          <w:rPr>
            <w:rStyle w:val="Hipervnculo"/>
            <w:noProof/>
          </w:rPr>
          <w:t>Figura  10 Levantar los datos</w:t>
        </w:r>
        <w:r>
          <w:rPr>
            <w:noProof/>
            <w:webHidden/>
          </w:rPr>
          <w:tab/>
        </w:r>
        <w:r>
          <w:rPr>
            <w:noProof/>
            <w:webHidden/>
          </w:rPr>
          <w:fldChar w:fldCharType="begin"/>
        </w:r>
        <w:r>
          <w:rPr>
            <w:noProof/>
            <w:webHidden/>
          </w:rPr>
          <w:instrText xml:space="preserve"> PAGEREF _Toc178529332 \h </w:instrText>
        </w:r>
        <w:r>
          <w:rPr>
            <w:noProof/>
            <w:webHidden/>
          </w:rPr>
        </w:r>
        <w:r>
          <w:rPr>
            <w:noProof/>
            <w:webHidden/>
          </w:rPr>
          <w:fldChar w:fldCharType="separate"/>
        </w:r>
        <w:r>
          <w:rPr>
            <w:noProof/>
            <w:webHidden/>
          </w:rPr>
          <w:t>49</w:t>
        </w:r>
        <w:r>
          <w:rPr>
            <w:noProof/>
            <w:webHidden/>
          </w:rPr>
          <w:fldChar w:fldCharType="end"/>
        </w:r>
      </w:hyperlink>
    </w:p>
    <w:p w14:paraId="6F175080" w14:textId="64EBC209"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33" w:history="1">
        <w:r w:rsidRPr="00464DEB">
          <w:rPr>
            <w:rStyle w:val="Hipervnculo"/>
            <w:noProof/>
          </w:rPr>
          <w:t>Figura  11 Importar archivo</w:t>
        </w:r>
        <w:r>
          <w:rPr>
            <w:noProof/>
            <w:webHidden/>
          </w:rPr>
          <w:tab/>
        </w:r>
        <w:r>
          <w:rPr>
            <w:noProof/>
            <w:webHidden/>
          </w:rPr>
          <w:fldChar w:fldCharType="begin"/>
        </w:r>
        <w:r>
          <w:rPr>
            <w:noProof/>
            <w:webHidden/>
          </w:rPr>
          <w:instrText xml:space="preserve"> PAGEREF _Toc178529333 \h </w:instrText>
        </w:r>
        <w:r>
          <w:rPr>
            <w:noProof/>
            <w:webHidden/>
          </w:rPr>
        </w:r>
        <w:r>
          <w:rPr>
            <w:noProof/>
            <w:webHidden/>
          </w:rPr>
          <w:fldChar w:fldCharType="separate"/>
        </w:r>
        <w:r>
          <w:rPr>
            <w:noProof/>
            <w:webHidden/>
          </w:rPr>
          <w:t>50</w:t>
        </w:r>
        <w:r>
          <w:rPr>
            <w:noProof/>
            <w:webHidden/>
          </w:rPr>
          <w:fldChar w:fldCharType="end"/>
        </w:r>
      </w:hyperlink>
    </w:p>
    <w:p w14:paraId="6C783D6E" w14:textId="09F7E615"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34" w:history="1">
        <w:r w:rsidRPr="00464DEB">
          <w:rPr>
            <w:rStyle w:val="Hipervnculo"/>
            <w:noProof/>
          </w:rPr>
          <w:t>Figura  12 Clase inicial maestra</w:t>
        </w:r>
        <w:r>
          <w:rPr>
            <w:noProof/>
            <w:webHidden/>
          </w:rPr>
          <w:tab/>
        </w:r>
        <w:r>
          <w:rPr>
            <w:noProof/>
            <w:webHidden/>
          </w:rPr>
          <w:fldChar w:fldCharType="begin"/>
        </w:r>
        <w:r>
          <w:rPr>
            <w:noProof/>
            <w:webHidden/>
          </w:rPr>
          <w:instrText xml:space="preserve"> PAGEREF _Toc178529334 \h </w:instrText>
        </w:r>
        <w:r>
          <w:rPr>
            <w:noProof/>
            <w:webHidden/>
          </w:rPr>
        </w:r>
        <w:r>
          <w:rPr>
            <w:noProof/>
            <w:webHidden/>
          </w:rPr>
          <w:fldChar w:fldCharType="separate"/>
        </w:r>
        <w:r>
          <w:rPr>
            <w:noProof/>
            <w:webHidden/>
          </w:rPr>
          <w:t>51</w:t>
        </w:r>
        <w:r>
          <w:rPr>
            <w:noProof/>
            <w:webHidden/>
          </w:rPr>
          <w:fldChar w:fldCharType="end"/>
        </w:r>
      </w:hyperlink>
    </w:p>
    <w:p w14:paraId="5BD98A56" w14:textId="7947FE0A"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35" w:history="1">
        <w:r w:rsidRPr="00464DEB">
          <w:rPr>
            <w:rStyle w:val="Hipervnculo"/>
            <w:noProof/>
          </w:rPr>
          <w:t>Figura  13 Base de datos</w:t>
        </w:r>
        <w:r>
          <w:rPr>
            <w:noProof/>
            <w:webHidden/>
          </w:rPr>
          <w:tab/>
        </w:r>
        <w:r>
          <w:rPr>
            <w:noProof/>
            <w:webHidden/>
          </w:rPr>
          <w:fldChar w:fldCharType="begin"/>
        </w:r>
        <w:r>
          <w:rPr>
            <w:noProof/>
            <w:webHidden/>
          </w:rPr>
          <w:instrText xml:space="preserve"> PAGEREF _Toc178529335 \h </w:instrText>
        </w:r>
        <w:r>
          <w:rPr>
            <w:noProof/>
            <w:webHidden/>
          </w:rPr>
        </w:r>
        <w:r>
          <w:rPr>
            <w:noProof/>
            <w:webHidden/>
          </w:rPr>
          <w:fldChar w:fldCharType="separate"/>
        </w:r>
        <w:r>
          <w:rPr>
            <w:noProof/>
            <w:webHidden/>
          </w:rPr>
          <w:t>52</w:t>
        </w:r>
        <w:r>
          <w:rPr>
            <w:noProof/>
            <w:webHidden/>
          </w:rPr>
          <w:fldChar w:fldCharType="end"/>
        </w:r>
      </w:hyperlink>
    </w:p>
    <w:p w14:paraId="439CFC4E" w14:textId="44BC486D"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36" w:history="1">
        <w:r w:rsidRPr="00464DEB">
          <w:rPr>
            <w:rStyle w:val="Hipervnculo"/>
            <w:noProof/>
          </w:rPr>
          <w:t>Figura  14 Administrador de sesión de la bdd</w:t>
        </w:r>
        <w:r>
          <w:rPr>
            <w:noProof/>
            <w:webHidden/>
          </w:rPr>
          <w:tab/>
        </w:r>
        <w:r>
          <w:rPr>
            <w:noProof/>
            <w:webHidden/>
          </w:rPr>
          <w:fldChar w:fldCharType="begin"/>
        </w:r>
        <w:r>
          <w:rPr>
            <w:noProof/>
            <w:webHidden/>
          </w:rPr>
          <w:instrText xml:space="preserve"> PAGEREF _Toc178529336 \h </w:instrText>
        </w:r>
        <w:r>
          <w:rPr>
            <w:noProof/>
            <w:webHidden/>
          </w:rPr>
        </w:r>
        <w:r>
          <w:rPr>
            <w:noProof/>
            <w:webHidden/>
          </w:rPr>
          <w:fldChar w:fldCharType="separate"/>
        </w:r>
        <w:r>
          <w:rPr>
            <w:noProof/>
            <w:webHidden/>
          </w:rPr>
          <w:t>52</w:t>
        </w:r>
        <w:r>
          <w:rPr>
            <w:noProof/>
            <w:webHidden/>
          </w:rPr>
          <w:fldChar w:fldCharType="end"/>
        </w:r>
      </w:hyperlink>
    </w:p>
    <w:p w14:paraId="788807DC" w14:textId="3575BE90"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37" w:history="1">
        <w:r w:rsidRPr="00464DEB">
          <w:rPr>
            <w:rStyle w:val="Hipervnculo"/>
            <w:noProof/>
          </w:rPr>
          <w:t>Figura  15 Registros de la tabla</w:t>
        </w:r>
        <w:r>
          <w:rPr>
            <w:noProof/>
            <w:webHidden/>
          </w:rPr>
          <w:tab/>
        </w:r>
        <w:r>
          <w:rPr>
            <w:noProof/>
            <w:webHidden/>
          </w:rPr>
          <w:fldChar w:fldCharType="begin"/>
        </w:r>
        <w:r>
          <w:rPr>
            <w:noProof/>
            <w:webHidden/>
          </w:rPr>
          <w:instrText xml:space="preserve"> PAGEREF _Toc178529337 \h </w:instrText>
        </w:r>
        <w:r>
          <w:rPr>
            <w:noProof/>
            <w:webHidden/>
          </w:rPr>
        </w:r>
        <w:r>
          <w:rPr>
            <w:noProof/>
            <w:webHidden/>
          </w:rPr>
          <w:fldChar w:fldCharType="separate"/>
        </w:r>
        <w:r>
          <w:rPr>
            <w:noProof/>
            <w:webHidden/>
          </w:rPr>
          <w:t>53</w:t>
        </w:r>
        <w:r>
          <w:rPr>
            <w:noProof/>
            <w:webHidden/>
          </w:rPr>
          <w:fldChar w:fldCharType="end"/>
        </w:r>
      </w:hyperlink>
    </w:p>
    <w:p w14:paraId="15A286B9" w14:textId="2EAD1D18"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38" w:history="1">
        <w:r w:rsidRPr="00464DEB">
          <w:rPr>
            <w:rStyle w:val="Hipervnculo"/>
            <w:noProof/>
          </w:rPr>
          <w:t>Figura  16 Obtención números aleatorios</w:t>
        </w:r>
        <w:r>
          <w:rPr>
            <w:noProof/>
            <w:webHidden/>
          </w:rPr>
          <w:tab/>
        </w:r>
        <w:r>
          <w:rPr>
            <w:noProof/>
            <w:webHidden/>
          </w:rPr>
          <w:fldChar w:fldCharType="begin"/>
        </w:r>
        <w:r>
          <w:rPr>
            <w:noProof/>
            <w:webHidden/>
          </w:rPr>
          <w:instrText xml:space="preserve"> PAGEREF _Toc178529338 \h </w:instrText>
        </w:r>
        <w:r>
          <w:rPr>
            <w:noProof/>
            <w:webHidden/>
          </w:rPr>
        </w:r>
        <w:r>
          <w:rPr>
            <w:noProof/>
            <w:webHidden/>
          </w:rPr>
          <w:fldChar w:fldCharType="separate"/>
        </w:r>
        <w:r>
          <w:rPr>
            <w:noProof/>
            <w:webHidden/>
          </w:rPr>
          <w:t>53</w:t>
        </w:r>
        <w:r>
          <w:rPr>
            <w:noProof/>
            <w:webHidden/>
          </w:rPr>
          <w:fldChar w:fldCharType="end"/>
        </w:r>
      </w:hyperlink>
    </w:p>
    <w:p w14:paraId="17172E2B" w14:textId="5DF1E455"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39" w:history="1">
        <w:r w:rsidRPr="00464DEB">
          <w:rPr>
            <w:rStyle w:val="Hipervnculo"/>
            <w:noProof/>
          </w:rPr>
          <w:t>Figura  17 Obtención de la tabla</w:t>
        </w:r>
        <w:r>
          <w:rPr>
            <w:noProof/>
            <w:webHidden/>
          </w:rPr>
          <w:tab/>
        </w:r>
        <w:r>
          <w:rPr>
            <w:noProof/>
            <w:webHidden/>
          </w:rPr>
          <w:fldChar w:fldCharType="begin"/>
        </w:r>
        <w:r>
          <w:rPr>
            <w:noProof/>
            <w:webHidden/>
          </w:rPr>
          <w:instrText xml:space="preserve"> PAGEREF _Toc178529339 \h </w:instrText>
        </w:r>
        <w:r>
          <w:rPr>
            <w:noProof/>
            <w:webHidden/>
          </w:rPr>
        </w:r>
        <w:r>
          <w:rPr>
            <w:noProof/>
            <w:webHidden/>
          </w:rPr>
          <w:fldChar w:fldCharType="separate"/>
        </w:r>
        <w:r>
          <w:rPr>
            <w:noProof/>
            <w:webHidden/>
          </w:rPr>
          <w:t>54</w:t>
        </w:r>
        <w:r>
          <w:rPr>
            <w:noProof/>
            <w:webHidden/>
          </w:rPr>
          <w:fldChar w:fldCharType="end"/>
        </w:r>
      </w:hyperlink>
    </w:p>
    <w:p w14:paraId="6F52DB9E" w14:textId="20195225"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40" w:history="1">
        <w:r w:rsidRPr="00464DEB">
          <w:rPr>
            <w:rStyle w:val="Hipervnculo"/>
            <w:noProof/>
          </w:rPr>
          <w:t>Figura  18 Obtención de cabezales de cada tabla</w:t>
        </w:r>
        <w:r>
          <w:rPr>
            <w:noProof/>
            <w:webHidden/>
          </w:rPr>
          <w:tab/>
        </w:r>
        <w:r>
          <w:rPr>
            <w:noProof/>
            <w:webHidden/>
          </w:rPr>
          <w:fldChar w:fldCharType="begin"/>
        </w:r>
        <w:r>
          <w:rPr>
            <w:noProof/>
            <w:webHidden/>
          </w:rPr>
          <w:instrText xml:space="preserve"> PAGEREF _Toc178529340 \h </w:instrText>
        </w:r>
        <w:r>
          <w:rPr>
            <w:noProof/>
            <w:webHidden/>
          </w:rPr>
        </w:r>
        <w:r>
          <w:rPr>
            <w:noProof/>
            <w:webHidden/>
          </w:rPr>
          <w:fldChar w:fldCharType="separate"/>
        </w:r>
        <w:r>
          <w:rPr>
            <w:noProof/>
            <w:webHidden/>
          </w:rPr>
          <w:t>54</w:t>
        </w:r>
        <w:r>
          <w:rPr>
            <w:noProof/>
            <w:webHidden/>
          </w:rPr>
          <w:fldChar w:fldCharType="end"/>
        </w:r>
      </w:hyperlink>
    </w:p>
    <w:p w14:paraId="58C03ED9" w14:textId="556C7D3F"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41" w:history="1">
        <w:r w:rsidRPr="00464DEB">
          <w:rPr>
            <w:rStyle w:val="Hipervnculo"/>
            <w:noProof/>
          </w:rPr>
          <w:t>Figura  19 Proyección de los campos de la tabla</w:t>
        </w:r>
        <w:r>
          <w:rPr>
            <w:noProof/>
            <w:webHidden/>
          </w:rPr>
          <w:tab/>
        </w:r>
        <w:r>
          <w:rPr>
            <w:noProof/>
            <w:webHidden/>
          </w:rPr>
          <w:fldChar w:fldCharType="begin"/>
        </w:r>
        <w:r>
          <w:rPr>
            <w:noProof/>
            <w:webHidden/>
          </w:rPr>
          <w:instrText xml:space="preserve"> PAGEREF _Toc178529341 \h </w:instrText>
        </w:r>
        <w:r>
          <w:rPr>
            <w:noProof/>
            <w:webHidden/>
          </w:rPr>
        </w:r>
        <w:r>
          <w:rPr>
            <w:noProof/>
            <w:webHidden/>
          </w:rPr>
          <w:fldChar w:fldCharType="separate"/>
        </w:r>
        <w:r>
          <w:rPr>
            <w:noProof/>
            <w:webHidden/>
          </w:rPr>
          <w:t>54</w:t>
        </w:r>
        <w:r>
          <w:rPr>
            <w:noProof/>
            <w:webHidden/>
          </w:rPr>
          <w:fldChar w:fldCharType="end"/>
        </w:r>
      </w:hyperlink>
    </w:p>
    <w:p w14:paraId="6237EDCF" w14:textId="5C0E132A"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42" w:history="1">
        <w:r w:rsidRPr="00464DEB">
          <w:rPr>
            <w:rStyle w:val="Hipervnculo"/>
            <w:noProof/>
          </w:rPr>
          <w:t>Figura  20 Discriminación de prototipos</w:t>
        </w:r>
        <w:r>
          <w:rPr>
            <w:noProof/>
            <w:webHidden/>
          </w:rPr>
          <w:tab/>
        </w:r>
        <w:r>
          <w:rPr>
            <w:noProof/>
            <w:webHidden/>
          </w:rPr>
          <w:fldChar w:fldCharType="begin"/>
        </w:r>
        <w:r>
          <w:rPr>
            <w:noProof/>
            <w:webHidden/>
          </w:rPr>
          <w:instrText xml:space="preserve"> PAGEREF _Toc178529342 \h </w:instrText>
        </w:r>
        <w:r>
          <w:rPr>
            <w:noProof/>
            <w:webHidden/>
          </w:rPr>
        </w:r>
        <w:r>
          <w:rPr>
            <w:noProof/>
            <w:webHidden/>
          </w:rPr>
          <w:fldChar w:fldCharType="separate"/>
        </w:r>
        <w:r>
          <w:rPr>
            <w:noProof/>
            <w:webHidden/>
          </w:rPr>
          <w:t>54</w:t>
        </w:r>
        <w:r>
          <w:rPr>
            <w:noProof/>
            <w:webHidden/>
          </w:rPr>
          <w:fldChar w:fldCharType="end"/>
        </w:r>
      </w:hyperlink>
    </w:p>
    <w:p w14:paraId="16AB1C62" w14:textId="6268D8B7"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43" w:history="1">
        <w:r w:rsidRPr="00464DEB">
          <w:rPr>
            <w:rStyle w:val="Hipervnculo"/>
            <w:noProof/>
          </w:rPr>
          <w:t>Figura  21 Lectura de archivos</w:t>
        </w:r>
        <w:r>
          <w:rPr>
            <w:noProof/>
            <w:webHidden/>
          </w:rPr>
          <w:tab/>
        </w:r>
        <w:r>
          <w:rPr>
            <w:noProof/>
            <w:webHidden/>
          </w:rPr>
          <w:fldChar w:fldCharType="begin"/>
        </w:r>
        <w:r>
          <w:rPr>
            <w:noProof/>
            <w:webHidden/>
          </w:rPr>
          <w:instrText xml:space="preserve"> PAGEREF _Toc178529343 \h </w:instrText>
        </w:r>
        <w:r>
          <w:rPr>
            <w:noProof/>
            <w:webHidden/>
          </w:rPr>
        </w:r>
        <w:r>
          <w:rPr>
            <w:noProof/>
            <w:webHidden/>
          </w:rPr>
          <w:fldChar w:fldCharType="separate"/>
        </w:r>
        <w:r>
          <w:rPr>
            <w:noProof/>
            <w:webHidden/>
          </w:rPr>
          <w:t>55</w:t>
        </w:r>
        <w:r>
          <w:rPr>
            <w:noProof/>
            <w:webHidden/>
          </w:rPr>
          <w:fldChar w:fldCharType="end"/>
        </w:r>
      </w:hyperlink>
    </w:p>
    <w:p w14:paraId="3D6C8A95" w14:textId="22FF8C3B"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44" w:history="1">
        <w:r w:rsidRPr="00464DEB">
          <w:rPr>
            <w:rStyle w:val="Hipervnculo"/>
            <w:noProof/>
          </w:rPr>
          <w:t>Figura  22 Inserción de archivo</w:t>
        </w:r>
        <w:r>
          <w:rPr>
            <w:noProof/>
            <w:webHidden/>
          </w:rPr>
          <w:tab/>
        </w:r>
        <w:r>
          <w:rPr>
            <w:noProof/>
            <w:webHidden/>
          </w:rPr>
          <w:fldChar w:fldCharType="begin"/>
        </w:r>
        <w:r>
          <w:rPr>
            <w:noProof/>
            <w:webHidden/>
          </w:rPr>
          <w:instrText xml:space="preserve"> PAGEREF _Toc178529344 \h </w:instrText>
        </w:r>
        <w:r>
          <w:rPr>
            <w:noProof/>
            <w:webHidden/>
          </w:rPr>
        </w:r>
        <w:r>
          <w:rPr>
            <w:noProof/>
            <w:webHidden/>
          </w:rPr>
          <w:fldChar w:fldCharType="separate"/>
        </w:r>
        <w:r>
          <w:rPr>
            <w:noProof/>
            <w:webHidden/>
          </w:rPr>
          <w:t>55</w:t>
        </w:r>
        <w:r>
          <w:rPr>
            <w:noProof/>
            <w:webHidden/>
          </w:rPr>
          <w:fldChar w:fldCharType="end"/>
        </w:r>
      </w:hyperlink>
    </w:p>
    <w:p w14:paraId="080D4BB3" w14:textId="3922649E"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45" w:history="1">
        <w:r w:rsidRPr="00464DEB">
          <w:rPr>
            <w:rStyle w:val="Hipervnculo"/>
            <w:noProof/>
          </w:rPr>
          <w:t>Figura  23 Consulta de la tabla que se usa</w:t>
        </w:r>
        <w:r>
          <w:rPr>
            <w:noProof/>
            <w:webHidden/>
          </w:rPr>
          <w:tab/>
        </w:r>
        <w:r>
          <w:rPr>
            <w:noProof/>
            <w:webHidden/>
          </w:rPr>
          <w:fldChar w:fldCharType="begin"/>
        </w:r>
        <w:r>
          <w:rPr>
            <w:noProof/>
            <w:webHidden/>
          </w:rPr>
          <w:instrText xml:space="preserve"> PAGEREF _Toc178529345 \h </w:instrText>
        </w:r>
        <w:r>
          <w:rPr>
            <w:noProof/>
            <w:webHidden/>
          </w:rPr>
        </w:r>
        <w:r>
          <w:rPr>
            <w:noProof/>
            <w:webHidden/>
          </w:rPr>
          <w:fldChar w:fldCharType="separate"/>
        </w:r>
        <w:r>
          <w:rPr>
            <w:noProof/>
            <w:webHidden/>
          </w:rPr>
          <w:t>56</w:t>
        </w:r>
        <w:r>
          <w:rPr>
            <w:noProof/>
            <w:webHidden/>
          </w:rPr>
          <w:fldChar w:fldCharType="end"/>
        </w:r>
      </w:hyperlink>
    </w:p>
    <w:p w14:paraId="011DD624" w14:textId="5458F0D8"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46" w:history="1">
        <w:r w:rsidRPr="00464DEB">
          <w:rPr>
            <w:rStyle w:val="Hipervnculo"/>
            <w:noProof/>
          </w:rPr>
          <w:t>Figura  24 Iteraciones del K-Prototype</w:t>
        </w:r>
        <w:r>
          <w:rPr>
            <w:noProof/>
            <w:webHidden/>
          </w:rPr>
          <w:tab/>
        </w:r>
        <w:r>
          <w:rPr>
            <w:noProof/>
            <w:webHidden/>
          </w:rPr>
          <w:fldChar w:fldCharType="begin"/>
        </w:r>
        <w:r>
          <w:rPr>
            <w:noProof/>
            <w:webHidden/>
          </w:rPr>
          <w:instrText xml:space="preserve"> PAGEREF _Toc178529346 \h </w:instrText>
        </w:r>
        <w:r>
          <w:rPr>
            <w:noProof/>
            <w:webHidden/>
          </w:rPr>
        </w:r>
        <w:r>
          <w:rPr>
            <w:noProof/>
            <w:webHidden/>
          </w:rPr>
          <w:fldChar w:fldCharType="separate"/>
        </w:r>
        <w:r>
          <w:rPr>
            <w:noProof/>
            <w:webHidden/>
          </w:rPr>
          <w:t>57</w:t>
        </w:r>
        <w:r>
          <w:rPr>
            <w:noProof/>
            <w:webHidden/>
          </w:rPr>
          <w:fldChar w:fldCharType="end"/>
        </w:r>
      </w:hyperlink>
    </w:p>
    <w:p w14:paraId="70ACDAD2" w14:textId="25840847"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47" w:history="1">
        <w:r w:rsidRPr="00464DEB">
          <w:rPr>
            <w:rStyle w:val="Hipervnculo"/>
            <w:noProof/>
          </w:rPr>
          <w:t>Figura  25 Operaciones del algoritmo K-Prototype</w:t>
        </w:r>
        <w:r>
          <w:rPr>
            <w:noProof/>
            <w:webHidden/>
          </w:rPr>
          <w:tab/>
        </w:r>
        <w:r>
          <w:rPr>
            <w:noProof/>
            <w:webHidden/>
          </w:rPr>
          <w:fldChar w:fldCharType="begin"/>
        </w:r>
        <w:r>
          <w:rPr>
            <w:noProof/>
            <w:webHidden/>
          </w:rPr>
          <w:instrText xml:space="preserve"> PAGEREF _Toc178529347 \h </w:instrText>
        </w:r>
        <w:r>
          <w:rPr>
            <w:noProof/>
            <w:webHidden/>
          </w:rPr>
        </w:r>
        <w:r>
          <w:rPr>
            <w:noProof/>
            <w:webHidden/>
          </w:rPr>
          <w:fldChar w:fldCharType="separate"/>
        </w:r>
        <w:r>
          <w:rPr>
            <w:noProof/>
            <w:webHidden/>
          </w:rPr>
          <w:t>58</w:t>
        </w:r>
        <w:r>
          <w:rPr>
            <w:noProof/>
            <w:webHidden/>
          </w:rPr>
          <w:fldChar w:fldCharType="end"/>
        </w:r>
      </w:hyperlink>
    </w:p>
    <w:p w14:paraId="3253AFE3" w14:textId="05FED156"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48" w:history="1">
        <w:r w:rsidRPr="00464DEB">
          <w:rPr>
            <w:rStyle w:val="Hipervnculo"/>
            <w:noProof/>
          </w:rPr>
          <w:t>Figura  26 Checar e iterar</w:t>
        </w:r>
        <w:r>
          <w:rPr>
            <w:noProof/>
            <w:webHidden/>
          </w:rPr>
          <w:tab/>
        </w:r>
        <w:r>
          <w:rPr>
            <w:noProof/>
            <w:webHidden/>
          </w:rPr>
          <w:fldChar w:fldCharType="begin"/>
        </w:r>
        <w:r>
          <w:rPr>
            <w:noProof/>
            <w:webHidden/>
          </w:rPr>
          <w:instrText xml:space="preserve"> PAGEREF _Toc178529348 \h </w:instrText>
        </w:r>
        <w:r>
          <w:rPr>
            <w:noProof/>
            <w:webHidden/>
          </w:rPr>
        </w:r>
        <w:r>
          <w:rPr>
            <w:noProof/>
            <w:webHidden/>
          </w:rPr>
          <w:fldChar w:fldCharType="separate"/>
        </w:r>
        <w:r>
          <w:rPr>
            <w:noProof/>
            <w:webHidden/>
          </w:rPr>
          <w:t>59</w:t>
        </w:r>
        <w:r>
          <w:rPr>
            <w:noProof/>
            <w:webHidden/>
          </w:rPr>
          <w:fldChar w:fldCharType="end"/>
        </w:r>
      </w:hyperlink>
    </w:p>
    <w:p w14:paraId="4F8F77BF" w14:textId="494AD2A1"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49" w:history="1">
        <w:r w:rsidRPr="00464DEB">
          <w:rPr>
            <w:rStyle w:val="Hipervnculo"/>
            <w:noProof/>
          </w:rPr>
          <w:t>Figura  27 Nuevos prototipos de cada iteración</w:t>
        </w:r>
        <w:r>
          <w:rPr>
            <w:noProof/>
            <w:webHidden/>
          </w:rPr>
          <w:tab/>
        </w:r>
        <w:r>
          <w:rPr>
            <w:noProof/>
            <w:webHidden/>
          </w:rPr>
          <w:fldChar w:fldCharType="begin"/>
        </w:r>
        <w:r>
          <w:rPr>
            <w:noProof/>
            <w:webHidden/>
          </w:rPr>
          <w:instrText xml:space="preserve"> PAGEREF _Toc178529349 \h </w:instrText>
        </w:r>
        <w:r>
          <w:rPr>
            <w:noProof/>
            <w:webHidden/>
          </w:rPr>
        </w:r>
        <w:r>
          <w:rPr>
            <w:noProof/>
            <w:webHidden/>
          </w:rPr>
          <w:fldChar w:fldCharType="separate"/>
        </w:r>
        <w:r>
          <w:rPr>
            <w:noProof/>
            <w:webHidden/>
          </w:rPr>
          <w:t>59</w:t>
        </w:r>
        <w:r>
          <w:rPr>
            <w:noProof/>
            <w:webHidden/>
          </w:rPr>
          <w:fldChar w:fldCharType="end"/>
        </w:r>
      </w:hyperlink>
    </w:p>
    <w:p w14:paraId="4DF1C3E3" w14:textId="6D345D30"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50" w:history="1">
        <w:r w:rsidRPr="00464DEB">
          <w:rPr>
            <w:rStyle w:val="Hipervnculo"/>
            <w:noProof/>
          </w:rPr>
          <w:t>Figura  28 Método para eliminar caracteres especiales</w:t>
        </w:r>
        <w:r>
          <w:rPr>
            <w:noProof/>
            <w:webHidden/>
          </w:rPr>
          <w:tab/>
        </w:r>
        <w:r>
          <w:rPr>
            <w:noProof/>
            <w:webHidden/>
          </w:rPr>
          <w:fldChar w:fldCharType="begin"/>
        </w:r>
        <w:r>
          <w:rPr>
            <w:noProof/>
            <w:webHidden/>
          </w:rPr>
          <w:instrText xml:space="preserve"> PAGEREF _Toc178529350 \h </w:instrText>
        </w:r>
        <w:r>
          <w:rPr>
            <w:noProof/>
            <w:webHidden/>
          </w:rPr>
        </w:r>
        <w:r>
          <w:rPr>
            <w:noProof/>
            <w:webHidden/>
          </w:rPr>
          <w:fldChar w:fldCharType="separate"/>
        </w:r>
        <w:r>
          <w:rPr>
            <w:noProof/>
            <w:webHidden/>
          </w:rPr>
          <w:t>60</w:t>
        </w:r>
        <w:r>
          <w:rPr>
            <w:noProof/>
            <w:webHidden/>
          </w:rPr>
          <w:fldChar w:fldCharType="end"/>
        </w:r>
      </w:hyperlink>
    </w:p>
    <w:p w14:paraId="4EF4ABB6" w14:textId="1D962644"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51" w:history="1">
        <w:r w:rsidRPr="00464DEB">
          <w:rPr>
            <w:rStyle w:val="Hipervnculo"/>
            <w:noProof/>
          </w:rPr>
          <w:t>Figura  29 Exporta las bases de datos de cualquier tipo de archivo</w:t>
        </w:r>
        <w:r>
          <w:rPr>
            <w:noProof/>
            <w:webHidden/>
          </w:rPr>
          <w:tab/>
        </w:r>
        <w:r>
          <w:rPr>
            <w:noProof/>
            <w:webHidden/>
          </w:rPr>
          <w:fldChar w:fldCharType="begin"/>
        </w:r>
        <w:r>
          <w:rPr>
            <w:noProof/>
            <w:webHidden/>
          </w:rPr>
          <w:instrText xml:space="preserve"> PAGEREF _Toc178529351 \h </w:instrText>
        </w:r>
        <w:r>
          <w:rPr>
            <w:noProof/>
            <w:webHidden/>
          </w:rPr>
        </w:r>
        <w:r>
          <w:rPr>
            <w:noProof/>
            <w:webHidden/>
          </w:rPr>
          <w:fldChar w:fldCharType="separate"/>
        </w:r>
        <w:r>
          <w:rPr>
            <w:noProof/>
            <w:webHidden/>
          </w:rPr>
          <w:t>60</w:t>
        </w:r>
        <w:r>
          <w:rPr>
            <w:noProof/>
            <w:webHidden/>
          </w:rPr>
          <w:fldChar w:fldCharType="end"/>
        </w:r>
      </w:hyperlink>
    </w:p>
    <w:p w14:paraId="1B6C5390" w14:textId="4574D1B6"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52" w:history="1">
        <w:r w:rsidRPr="00464DEB">
          <w:rPr>
            <w:rStyle w:val="Hipervnculo"/>
            <w:noProof/>
          </w:rPr>
          <w:t>Figura  30 Documentos necesarios por iteración</w:t>
        </w:r>
        <w:r>
          <w:rPr>
            <w:noProof/>
            <w:webHidden/>
          </w:rPr>
          <w:tab/>
        </w:r>
        <w:r>
          <w:rPr>
            <w:noProof/>
            <w:webHidden/>
          </w:rPr>
          <w:fldChar w:fldCharType="begin"/>
        </w:r>
        <w:r>
          <w:rPr>
            <w:noProof/>
            <w:webHidden/>
          </w:rPr>
          <w:instrText xml:space="preserve"> PAGEREF _Toc178529352 \h </w:instrText>
        </w:r>
        <w:r>
          <w:rPr>
            <w:noProof/>
            <w:webHidden/>
          </w:rPr>
        </w:r>
        <w:r>
          <w:rPr>
            <w:noProof/>
            <w:webHidden/>
          </w:rPr>
          <w:fldChar w:fldCharType="separate"/>
        </w:r>
        <w:r>
          <w:rPr>
            <w:noProof/>
            <w:webHidden/>
          </w:rPr>
          <w:t>62</w:t>
        </w:r>
        <w:r>
          <w:rPr>
            <w:noProof/>
            <w:webHidden/>
          </w:rPr>
          <w:fldChar w:fldCharType="end"/>
        </w:r>
      </w:hyperlink>
    </w:p>
    <w:p w14:paraId="25CE8B1D" w14:textId="22E888C9"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53" w:history="1">
        <w:r w:rsidRPr="00464DEB">
          <w:rPr>
            <w:rStyle w:val="Hipervnculo"/>
            <w:noProof/>
          </w:rPr>
          <w:t>Figura  31 Interfaz gráfica 1</w:t>
        </w:r>
        <w:r>
          <w:rPr>
            <w:noProof/>
            <w:webHidden/>
          </w:rPr>
          <w:tab/>
        </w:r>
        <w:r>
          <w:rPr>
            <w:noProof/>
            <w:webHidden/>
          </w:rPr>
          <w:fldChar w:fldCharType="begin"/>
        </w:r>
        <w:r>
          <w:rPr>
            <w:noProof/>
            <w:webHidden/>
          </w:rPr>
          <w:instrText xml:space="preserve"> PAGEREF _Toc178529353 \h </w:instrText>
        </w:r>
        <w:r>
          <w:rPr>
            <w:noProof/>
            <w:webHidden/>
          </w:rPr>
        </w:r>
        <w:r>
          <w:rPr>
            <w:noProof/>
            <w:webHidden/>
          </w:rPr>
          <w:fldChar w:fldCharType="separate"/>
        </w:r>
        <w:r>
          <w:rPr>
            <w:noProof/>
            <w:webHidden/>
          </w:rPr>
          <w:t>62</w:t>
        </w:r>
        <w:r>
          <w:rPr>
            <w:noProof/>
            <w:webHidden/>
          </w:rPr>
          <w:fldChar w:fldCharType="end"/>
        </w:r>
      </w:hyperlink>
    </w:p>
    <w:p w14:paraId="7FBB9C2A" w14:textId="43B8914A"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54" w:history="1">
        <w:r w:rsidRPr="00464DEB">
          <w:rPr>
            <w:rStyle w:val="Hipervnculo"/>
            <w:noProof/>
          </w:rPr>
          <w:t>Figura  32 Interfaz gráfica 2</w:t>
        </w:r>
        <w:r>
          <w:rPr>
            <w:noProof/>
            <w:webHidden/>
          </w:rPr>
          <w:tab/>
        </w:r>
        <w:r>
          <w:rPr>
            <w:noProof/>
            <w:webHidden/>
          </w:rPr>
          <w:fldChar w:fldCharType="begin"/>
        </w:r>
        <w:r>
          <w:rPr>
            <w:noProof/>
            <w:webHidden/>
          </w:rPr>
          <w:instrText xml:space="preserve"> PAGEREF _Toc178529354 \h </w:instrText>
        </w:r>
        <w:r>
          <w:rPr>
            <w:noProof/>
            <w:webHidden/>
          </w:rPr>
        </w:r>
        <w:r>
          <w:rPr>
            <w:noProof/>
            <w:webHidden/>
          </w:rPr>
          <w:fldChar w:fldCharType="separate"/>
        </w:r>
        <w:r>
          <w:rPr>
            <w:noProof/>
            <w:webHidden/>
          </w:rPr>
          <w:t>62</w:t>
        </w:r>
        <w:r>
          <w:rPr>
            <w:noProof/>
            <w:webHidden/>
          </w:rPr>
          <w:fldChar w:fldCharType="end"/>
        </w:r>
      </w:hyperlink>
    </w:p>
    <w:p w14:paraId="5B630625" w14:textId="2BBC2585"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55" w:history="1">
        <w:r w:rsidRPr="00464DEB">
          <w:rPr>
            <w:rStyle w:val="Hipervnculo"/>
            <w:noProof/>
          </w:rPr>
          <w:t>Figura  33 Interfaz gráfica 3</w:t>
        </w:r>
        <w:r>
          <w:rPr>
            <w:noProof/>
            <w:webHidden/>
          </w:rPr>
          <w:tab/>
        </w:r>
        <w:r>
          <w:rPr>
            <w:noProof/>
            <w:webHidden/>
          </w:rPr>
          <w:fldChar w:fldCharType="begin"/>
        </w:r>
        <w:r>
          <w:rPr>
            <w:noProof/>
            <w:webHidden/>
          </w:rPr>
          <w:instrText xml:space="preserve"> PAGEREF _Toc178529355 \h </w:instrText>
        </w:r>
        <w:r>
          <w:rPr>
            <w:noProof/>
            <w:webHidden/>
          </w:rPr>
        </w:r>
        <w:r>
          <w:rPr>
            <w:noProof/>
            <w:webHidden/>
          </w:rPr>
          <w:fldChar w:fldCharType="separate"/>
        </w:r>
        <w:r>
          <w:rPr>
            <w:noProof/>
            <w:webHidden/>
          </w:rPr>
          <w:t>63</w:t>
        </w:r>
        <w:r>
          <w:rPr>
            <w:noProof/>
            <w:webHidden/>
          </w:rPr>
          <w:fldChar w:fldCharType="end"/>
        </w:r>
      </w:hyperlink>
    </w:p>
    <w:p w14:paraId="00EFA245" w14:textId="417FBB2D"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56" w:history="1">
        <w:r w:rsidRPr="00464DEB">
          <w:rPr>
            <w:rStyle w:val="Hipervnculo"/>
            <w:noProof/>
          </w:rPr>
          <w:t>Figura  34 Interfaz gráfica 4</w:t>
        </w:r>
        <w:r>
          <w:rPr>
            <w:noProof/>
            <w:webHidden/>
          </w:rPr>
          <w:tab/>
        </w:r>
        <w:r>
          <w:rPr>
            <w:noProof/>
            <w:webHidden/>
          </w:rPr>
          <w:fldChar w:fldCharType="begin"/>
        </w:r>
        <w:r>
          <w:rPr>
            <w:noProof/>
            <w:webHidden/>
          </w:rPr>
          <w:instrText xml:space="preserve"> PAGEREF _Toc178529356 \h </w:instrText>
        </w:r>
        <w:r>
          <w:rPr>
            <w:noProof/>
            <w:webHidden/>
          </w:rPr>
        </w:r>
        <w:r>
          <w:rPr>
            <w:noProof/>
            <w:webHidden/>
          </w:rPr>
          <w:fldChar w:fldCharType="separate"/>
        </w:r>
        <w:r>
          <w:rPr>
            <w:noProof/>
            <w:webHidden/>
          </w:rPr>
          <w:t>63</w:t>
        </w:r>
        <w:r>
          <w:rPr>
            <w:noProof/>
            <w:webHidden/>
          </w:rPr>
          <w:fldChar w:fldCharType="end"/>
        </w:r>
      </w:hyperlink>
    </w:p>
    <w:p w14:paraId="0430E8F8" w14:textId="717D3A09"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57" w:history="1">
        <w:r w:rsidRPr="00464DEB">
          <w:rPr>
            <w:rStyle w:val="Hipervnculo"/>
            <w:noProof/>
          </w:rPr>
          <w:t>Figura  35 Vista total de iteraciones</w:t>
        </w:r>
        <w:r>
          <w:rPr>
            <w:noProof/>
            <w:webHidden/>
          </w:rPr>
          <w:tab/>
        </w:r>
        <w:r>
          <w:rPr>
            <w:noProof/>
            <w:webHidden/>
          </w:rPr>
          <w:fldChar w:fldCharType="begin"/>
        </w:r>
        <w:r>
          <w:rPr>
            <w:noProof/>
            <w:webHidden/>
          </w:rPr>
          <w:instrText xml:space="preserve"> PAGEREF _Toc178529357 \h </w:instrText>
        </w:r>
        <w:r>
          <w:rPr>
            <w:noProof/>
            <w:webHidden/>
          </w:rPr>
        </w:r>
        <w:r>
          <w:rPr>
            <w:noProof/>
            <w:webHidden/>
          </w:rPr>
          <w:fldChar w:fldCharType="separate"/>
        </w:r>
        <w:r>
          <w:rPr>
            <w:noProof/>
            <w:webHidden/>
          </w:rPr>
          <w:t>64</w:t>
        </w:r>
        <w:r>
          <w:rPr>
            <w:noProof/>
            <w:webHidden/>
          </w:rPr>
          <w:fldChar w:fldCharType="end"/>
        </w:r>
      </w:hyperlink>
    </w:p>
    <w:p w14:paraId="63661289" w14:textId="7BCD1132"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58" w:history="1">
        <w:r w:rsidRPr="00464DEB">
          <w:rPr>
            <w:rStyle w:val="Hipervnculo"/>
            <w:noProof/>
          </w:rPr>
          <w:t>Figura  36 Vista principal</w:t>
        </w:r>
        <w:r>
          <w:rPr>
            <w:noProof/>
            <w:webHidden/>
          </w:rPr>
          <w:tab/>
        </w:r>
        <w:r>
          <w:rPr>
            <w:noProof/>
            <w:webHidden/>
          </w:rPr>
          <w:fldChar w:fldCharType="begin"/>
        </w:r>
        <w:r>
          <w:rPr>
            <w:noProof/>
            <w:webHidden/>
          </w:rPr>
          <w:instrText xml:space="preserve"> PAGEREF _Toc178529358 \h </w:instrText>
        </w:r>
        <w:r>
          <w:rPr>
            <w:noProof/>
            <w:webHidden/>
          </w:rPr>
        </w:r>
        <w:r>
          <w:rPr>
            <w:noProof/>
            <w:webHidden/>
          </w:rPr>
          <w:fldChar w:fldCharType="separate"/>
        </w:r>
        <w:r>
          <w:rPr>
            <w:noProof/>
            <w:webHidden/>
          </w:rPr>
          <w:t>65</w:t>
        </w:r>
        <w:r>
          <w:rPr>
            <w:noProof/>
            <w:webHidden/>
          </w:rPr>
          <w:fldChar w:fldCharType="end"/>
        </w:r>
      </w:hyperlink>
    </w:p>
    <w:p w14:paraId="5DE2100E" w14:textId="467B7D17"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59" w:history="1">
        <w:r w:rsidRPr="00464DEB">
          <w:rPr>
            <w:rStyle w:val="Hipervnculo"/>
            <w:noProof/>
          </w:rPr>
          <w:t>Figura  37 Vista inicialización de ventana principal</w:t>
        </w:r>
        <w:r>
          <w:rPr>
            <w:noProof/>
            <w:webHidden/>
          </w:rPr>
          <w:tab/>
        </w:r>
        <w:r>
          <w:rPr>
            <w:noProof/>
            <w:webHidden/>
          </w:rPr>
          <w:fldChar w:fldCharType="begin"/>
        </w:r>
        <w:r>
          <w:rPr>
            <w:noProof/>
            <w:webHidden/>
          </w:rPr>
          <w:instrText xml:space="preserve"> PAGEREF _Toc178529359 \h </w:instrText>
        </w:r>
        <w:r>
          <w:rPr>
            <w:noProof/>
            <w:webHidden/>
          </w:rPr>
        </w:r>
        <w:r>
          <w:rPr>
            <w:noProof/>
            <w:webHidden/>
          </w:rPr>
          <w:fldChar w:fldCharType="separate"/>
        </w:r>
        <w:r>
          <w:rPr>
            <w:noProof/>
            <w:webHidden/>
          </w:rPr>
          <w:t>65</w:t>
        </w:r>
        <w:r>
          <w:rPr>
            <w:noProof/>
            <w:webHidden/>
          </w:rPr>
          <w:fldChar w:fldCharType="end"/>
        </w:r>
      </w:hyperlink>
    </w:p>
    <w:p w14:paraId="448ED475" w14:textId="2E511A7D"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60" w:history="1">
        <w:r w:rsidRPr="00464DEB">
          <w:rPr>
            <w:rStyle w:val="Hipervnculo"/>
            <w:noProof/>
          </w:rPr>
          <w:t>Figura  38 Error de la base de datos</w:t>
        </w:r>
        <w:r>
          <w:rPr>
            <w:noProof/>
            <w:webHidden/>
          </w:rPr>
          <w:tab/>
        </w:r>
        <w:r>
          <w:rPr>
            <w:noProof/>
            <w:webHidden/>
          </w:rPr>
          <w:fldChar w:fldCharType="begin"/>
        </w:r>
        <w:r>
          <w:rPr>
            <w:noProof/>
            <w:webHidden/>
          </w:rPr>
          <w:instrText xml:space="preserve"> PAGEREF _Toc178529360 \h </w:instrText>
        </w:r>
        <w:r>
          <w:rPr>
            <w:noProof/>
            <w:webHidden/>
          </w:rPr>
        </w:r>
        <w:r>
          <w:rPr>
            <w:noProof/>
            <w:webHidden/>
          </w:rPr>
          <w:fldChar w:fldCharType="separate"/>
        </w:r>
        <w:r>
          <w:rPr>
            <w:noProof/>
            <w:webHidden/>
          </w:rPr>
          <w:t>66</w:t>
        </w:r>
        <w:r>
          <w:rPr>
            <w:noProof/>
            <w:webHidden/>
          </w:rPr>
          <w:fldChar w:fldCharType="end"/>
        </w:r>
      </w:hyperlink>
    </w:p>
    <w:p w14:paraId="36797182" w14:textId="20AAE5DC"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61" w:history="1">
        <w:r w:rsidRPr="00464DEB">
          <w:rPr>
            <w:rStyle w:val="Hipervnculo"/>
            <w:noProof/>
          </w:rPr>
          <w:t>Figura  39 Aviso repetir proceso</w:t>
        </w:r>
        <w:r>
          <w:rPr>
            <w:noProof/>
            <w:webHidden/>
          </w:rPr>
          <w:tab/>
        </w:r>
        <w:r>
          <w:rPr>
            <w:noProof/>
            <w:webHidden/>
          </w:rPr>
          <w:fldChar w:fldCharType="begin"/>
        </w:r>
        <w:r>
          <w:rPr>
            <w:noProof/>
            <w:webHidden/>
          </w:rPr>
          <w:instrText xml:space="preserve"> PAGEREF _Toc178529361 \h </w:instrText>
        </w:r>
        <w:r>
          <w:rPr>
            <w:noProof/>
            <w:webHidden/>
          </w:rPr>
        </w:r>
        <w:r>
          <w:rPr>
            <w:noProof/>
            <w:webHidden/>
          </w:rPr>
          <w:fldChar w:fldCharType="separate"/>
        </w:r>
        <w:r>
          <w:rPr>
            <w:noProof/>
            <w:webHidden/>
          </w:rPr>
          <w:t>66</w:t>
        </w:r>
        <w:r>
          <w:rPr>
            <w:noProof/>
            <w:webHidden/>
          </w:rPr>
          <w:fldChar w:fldCharType="end"/>
        </w:r>
      </w:hyperlink>
    </w:p>
    <w:p w14:paraId="6C045C5E" w14:textId="0CDA681B"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62" w:history="1">
        <w:r w:rsidRPr="00464DEB">
          <w:rPr>
            <w:rStyle w:val="Hipervnculo"/>
            <w:noProof/>
          </w:rPr>
          <w:t>Figura  40 Carpetas de carga de archivos</w:t>
        </w:r>
        <w:r>
          <w:rPr>
            <w:noProof/>
            <w:webHidden/>
          </w:rPr>
          <w:tab/>
        </w:r>
        <w:r>
          <w:rPr>
            <w:noProof/>
            <w:webHidden/>
          </w:rPr>
          <w:fldChar w:fldCharType="begin"/>
        </w:r>
        <w:r>
          <w:rPr>
            <w:noProof/>
            <w:webHidden/>
          </w:rPr>
          <w:instrText xml:space="preserve"> PAGEREF _Toc178529362 \h </w:instrText>
        </w:r>
        <w:r>
          <w:rPr>
            <w:noProof/>
            <w:webHidden/>
          </w:rPr>
        </w:r>
        <w:r>
          <w:rPr>
            <w:noProof/>
            <w:webHidden/>
          </w:rPr>
          <w:fldChar w:fldCharType="separate"/>
        </w:r>
        <w:r>
          <w:rPr>
            <w:noProof/>
            <w:webHidden/>
          </w:rPr>
          <w:t>67</w:t>
        </w:r>
        <w:r>
          <w:rPr>
            <w:noProof/>
            <w:webHidden/>
          </w:rPr>
          <w:fldChar w:fldCharType="end"/>
        </w:r>
      </w:hyperlink>
    </w:p>
    <w:p w14:paraId="7E5881AC" w14:textId="3E7EE6A3"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63" w:history="1">
        <w:r w:rsidRPr="00464DEB">
          <w:rPr>
            <w:rStyle w:val="Hipervnculo"/>
            <w:noProof/>
          </w:rPr>
          <w:t>Figura  41 Carga de archivos</w:t>
        </w:r>
        <w:r>
          <w:rPr>
            <w:noProof/>
            <w:webHidden/>
          </w:rPr>
          <w:tab/>
        </w:r>
        <w:r>
          <w:rPr>
            <w:noProof/>
            <w:webHidden/>
          </w:rPr>
          <w:fldChar w:fldCharType="begin"/>
        </w:r>
        <w:r>
          <w:rPr>
            <w:noProof/>
            <w:webHidden/>
          </w:rPr>
          <w:instrText xml:space="preserve"> PAGEREF _Toc178529363 \h </w:instrText>
        </w:r>
        <w:r>
          <w:rPr>
            <w:noProof/>
            <w:webHidden/>
          </w:rPr>
        </w:r>
        <w:r>
          <w:rPr>
            <w:noProof/>
            <w:webHidden/>
          </w:rPr>
          <w:fldChar w:fldCharType="separate"/>
        </w:r>
        <w:r>
          <w:rPr>
            <w:noProof/>
            <w:webHidden/>
          </w:rPr>
          <w:t>67</w:t>
        </w:r>
        <w:r>
          <w:rPr>
            <w:noProof/>
            <w:webHidden/>
          </w:rPr>
          <w:fldChar w:fldCharType="end"/>
        </w:r>
      </w:hyperlink>
    </w:p>
    <w:p w14:paraId="2473A9AF" w14:textId="4772AC02"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64" w:history="1">
        <w:r w:rsidRPr="00464DEB">
          <w:rPr>
            <w:rStyle w:val="Hipervnculo"/>
            <w:noProof/>
          </w:rPr>
          <w:t>Figura  42 Conexión con la base de datos</w:t>
        </w:r>
        <w:r>
          <w:rPr>
            <w:noProof/>
            <w:webHidden/>
          </w:rPr>
          <w:tab/>
        </w:r>
        <w:r>
          <w:rPr>
            <w:noProof/>
            <w:webHidden/>
          </w:rPr>
          <w:fldChar w:fldCharType="begin"/>
        </w:r>
        <w:r>
          <w:rPr>
            <w:noProof/>
            <w:webHidden/>
          </w:rPr>
          <w:instrText xml:space="preserve"> PAGEREF _Toc178529364 \h </w:instrText>
        </w:r>
        <w:r>
          <w:rPr>
            <w:noProof/>
            <w:webHidden/>
          </w:rPr>
        </w:r>
        <w:r>
          <w:rPr>
            <w:noProof/>
            <w:webHidden/>
          </w:rPr>
          <w:fldChar w:fldCharType="separate"/>
        </w:r>
        <w:r>
          <w:rPr>
            <w:noProof/>
            <w:webHidden/>
          </w:rPr>
          <w:t>68</w:t>
        </w:r>
        <w:r>
          <w:rPr>
            <w:noProof/>
            <w:webHidden/>
          </w:rPr>
          <w:fldChar w:fldCharType="end"/>
        </w:r>
      </w:hyperlink>
    </w:p>
    <w:p w14:paraId="04415E58" w14:textId="5430A663"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65" w:history="1">
        <w:r w:rsidRPr="00464DEB">
          <w:rPr>
            <w:rStyle w:val="Hipervnculo"/>
            <w:noProof/>
          </w:rPr>
          <w:t>Figura  43 Path de la base de datos</w:t>
        </w:r>
        <w:r>
          <w:rPr>
            <w:noProof/>
            <w:webHidden/>
          </w:rPr>
          <w:tab/>
        </w:r>
        <w:r>
          <w:rPr>
            <w:noProof/>
            <w:webHidden/>
          </w:rPr>
          <w:fldChar w:fldCharType="begin"/>
        </w:r>
        <w:r>
          <w:rPr>
            <w:noProof/>
            <w:webHidden/>
          </w:rPr>
          <w:instrText xml:space="preserve"> PAGEREF _Toc178529365 \h </w:instrText>
        </w:r>
        <w:r>
          <w:rPr>
            <w:noProof/>
            <w:webHidden/>
          </w:rPr>
        </w:r>
        <w:r>
          <w:rPr>
            <w:noProof/>
            <w:webHidden/>
          </w:rPr>
          <w:fldChar w:fldCharType="separate"/>
        </w:r>
        <w:r>
          <w:rPr>
            <w:noProof/>
            <w:webHidden/>
          </w:rPr>
          <w:t>69</w:t>
        </w:r>
        <w:r>
          <w:rPr>
            <w:noProof/>
            <w:webHidden/>
          </w:rPr>
          <w:fldChar w:fldCharType="end"/>
        </w:r>
      </w:hyperlink>
    </w:p>
    <w:p w14:paraId="5ACCF92F" w14:textId="3C7FB1BF"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66" w:history="1">
        <w:r w:rsidRPr="00464DEB">
          <w:rPr>
            <w:rStyle w:val="Hipervnculo"/>
            <w:noProof/>
          </w:rPr>
          <w:t>Figura  44 Base de datos cargada a DBeaver</w:t>
        </w:r>
        <w:r>
          <w:rPr>
            <w:noProof/>
            <w:webHidden/>
          </w:rPr>
          <w:tab/>
        </w:r>
        <w:r>
          <w:rPr>
            <w:noProof/>
            <w:webHidden/>
          </w:rPr>
          <w:fldChar w:fldCharType="begin"/>
        </w:r>
        <w:r>
          <w:rPr>
            <w:noProof/>
            <w:webHidden/>
          </w:rPr>
          <w:instrText xml:space="preserve"> PAGEREF _Toc178529366 \h </w:instrText>
        </w:r>
        <w:r>
          <w:rPr>
            <w:noProof/>
            <w:webHidden/>
          </w:rPr>
        </w:r>
        <w:r>
          <w:rPr>
            <w:noProof/>
            <w:webHidden/>
          </w:rPr>
          <w:fldChar w:fldCharType="separate"/>
        </w:r>
        <w:r>
          <w:rPr>
            <w:noProof/>
            <w:webHidden/>
          </w:rPr>
          <w:t>69</w:t>
        </w:r>
        <w:r>
          <w:rPr>
            <w:noProof/>
            <w:webHidden/>
          </w:rPr>
          <w:fldChar w:fldCharType="end"/>
        </w:r>
      </w:hyperlink>
    </w:p>
    <w:p w14:paraId="04806827" w14:textId="5FC66FDE"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67" w:history="1">
        <w:r w:rsidRPr="00464DEB">
          <w:rPr>
            <w:rStyle w:val="Hipervnculo"/>
            <w:noProof/>
          </w:rPr>
          <w:t>Figura  45 Archivo cargado en DBeaver</w:t>
        </w:r>
        <w:r>
          <w:rPr>
            <w:noProof/>
            <w:webHidden/>
          </w:rPr>
          <w:tab/>
        </w:r>
        <w:r>
          <w:rPr>
            <w:noProof/>
            <w:webHidden/>
          </w:rPr>
          <w:fldChar w:fldCharType="begin"/>
        </w:r>
        <w:r>
          <w:rPr>
            <w:noProof/>
            <w:webHidden/>
          </w:rPr>
          <w:instrText xml:space="preserve"> PAGEREF _Toc178529367 \h </w:instrText>
        </w:r>
        <w:r>
          <w:rPr>
            <w:noProof/>
            <w:webHidden/>
          </w:rPr>
        </w:r>
        <w:r>
          <w:rPr>
            <w:noProof/>
            <w:webHidden/>
          </w:rPr>
          <w:fldChar w:fldCharType="separate"/>
        </w:r>
        <w:r>
          <w:rPr>
            <w:noProof/>
            <w:webHidden/>
          </w:rPr>
          <w:t>70</w:t>
        </w:r>
        <w:r>
          <w:rPr>
            <w:noProof/>
            <w:webHidden/>
          </w:rPr>
          <w:fldChar w:fldCharType="end"/>
        </w:r>
      </w:hyperlink>
    </w:p>
    <w:p w14:paraId="4D285F1B" w14:textId="18868139"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68" w:history="1">
        <w:r w:rsidRPr="00464DEB">
          <w:rPr>
            <w:rStyle w:val="Hipervnculo"/>
            <w:noProof/>
          </w:rPr>
          <w:t>Figura  46 Ejecución en consola del sistema</w:t>
        </w:r>
        <w:r>
          <w:rPr>
            <w:noProof/>
            <w:webHidden/>
          </w:rPr>
          <w:tab/>
        </w:r>
        <w:r>
          <w:rPr>
            <w:noProof/>
            <w:webHidden/>
          </w:rPr>
          <w:fldChar w:fldCharType="begin"/>
        </w:r>
        <w:r>
          <w:rPr>
            <w:noProof/>
            <w:webHidden/>
          </w:rPr>
          <w:instrText xml:space="preserve"> PAGEREF _Toc178529368 \h </w:instrText>
        </w:r>
        <w:r>
          <w:rPr>
            <w:noProof/>
            <w:webHidden/>
          </w:rPr>
        </w:r>
        <w:r>
          <w:rPr>
            <w:noProof/>
            <w:webHidden/>
          </w:rPr>
          <w:fldChar w:fldCharType="separate"/>
        </w:r>
        <w:r>
          <w:rPr>
            <w:noProof/>
            <w:webHidden/>
          </w:rPr>
          <w:t>70</w:t>
        </w:r>
        <w:r>
          <w:rPr>
            <w:noProof/>
            <w:webHidden/>
          </w:rPr>
          <w:fldChar w:fldCharType="end"/>
        </w:r>
      </w:hyperlink>
    </w:p>
    <w:p w14:paraId="20D57ED4" w14:textId="0C5FF3C0"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69" w:history="1">
        <w:r w:rsidRPr="00464DEB">
          <w:rPr>
            <w:rStyle w:val="Hipervnculo"/>
            <w:noProof/>
          </w:rPr>
          <w:t>Figura  47 Ruta para iniciar el proceso</w:t>
        </w:r>
        <w:r>
          <w:rPr>
            <w:noProof/>
            <w:webHidden/>
          </w:rPr>
          <w:tab/>
        </w:r>
        <w:r>
          <w:rPr>
            <w:noProof/>
            <w:webHidden/>
          </w:rPr>
          <w:fldChar w:fldCharType="begin"/>
        </w:r>
        <w:r>
          <w:rPr>
            <w:noProof/>
            <w:webHidden/>
          </w:rPr>
          <w:instrText xml:space="preserve"> PAGEREF _Toc178529369 \h </w:instrText>
        </w:r>
        <w:r>
          <w:rPr>
            <w:noProof/>
            <w:webHidden/>
          </w:rPr>
        </w:r>
        <w:r>
          <w:rPr>
            <w:noProof/>
            <w:webHidden/>
          </w:rPr>
          <w:fldChar w:fldCharType="separate"/>
        </w:r>
        <w:r>
          <w:rPr>
            <w:noProof/>
            <w:webHidden/>
          </w:rPr>
          <w:t>70</w:t>
        </w:r>
        <w:r>
          <w:rPr>
            <w:noProof/>
            <w:webHidden/>
          </w:rPr>
          <w:fldChar w:fldCharType="end"/>
        </w:r>
      </w:hyperlink>
    </w:p>
    <w:p w14:paraId="69745810" w14:textId="396F53B2" w:rsidR="00A00B86" w:rsidRDefault="003E77E3" w:rsidP="00C24235">
      <w:pPr>
        <w:spacing w:line="360" w:lineRule="auto"/>
        <w:jc w:val="both"/>
        <w:rPr>
          <w:rFonts w:ascii="Arial" w:hAnsi="Arial" w:cs="Arial"/>
          <w:sz w:val="24"/>
          <w:szCs w:val="24"/>
          <w:u w:val="single"/>
        </w:rPr>
      </w:pPr>
      <w:r>
        <w:rPr>
          <w:rFonts w:ascii="Arial" w:hAnsi="Arial" w:cs="Arial"/>
          <w:sz w:val="24"/>
          <w:szCs w:val="24"/>
          <w:u w:val="single"/>
        </w:rPr>
        <w:fldChar w:fldCharType="end"/>
      </w:r>
    </w:p>
    <w:p w14:paraId="7CA5598E" w14:textId="77777777" w:rsidR="00C91780" w:rsidRDefault="00C91780" w:rsidP="00C24235">
      <w:pPr>
        <w:spacing w:line="360" w:lineRule="auto"/>
        <w:jc w:val="both"/>
        <w:rPr>
          <w:rFonts w:ascii="Arial" w:hAnsi="Arial" w:cs="Arial"/>
          <w:sz w:val="24"/>
          <w:szCs w:val="24"/>
          <w:u w:val="single"/>
        </w:rPr>
      </w:pPr>
    </w:p>
    <w:p w14:paraId="4CB79E89" w14:textId="77777777" w:rsidR="006239C8" w:rsidRDefault="006239C8">
      <w:pPr>
        <w:pStyle w:val="Tabladeilustraciones"/>
        <w:tabs>
          <w:tab w:val="right" w:leader="dot" w:pos="8828"/>
        </w:tabs>
        <w:rPr>
          <w:rFonts w:cs="Arial"/>
          <w:szCs w:val="24"/>
          <w:u w:val="single"/>
        </w:rPr>
      </w:pPr>
    </w:p>
    <w:p w14:paraId="1792A7D2" w14:textId="481E5409" w:rsidR="006239C8" w:rsidRPr="006239C8" w:rsidRDefault="006239C8" w:rsidP="006239C8">
      <w:pPr>
        <w:pStyle w:val="Ttulo"/>
        <w:spacing w:line="360" w:lineRule="auto"/>
      </w:pPr>
      <w:r w:rsidRPr="00A00B86">
        <w:t xml:space="preserve">Índice de </w:t>
      </w:r>
      <w:r>
        <w:t>tablas</w:t>
      </w:r>
    </w:p>
    <w:p w14:paraId="2EBA3381" w14:textId="54A16D26" w:rsidR="00C91780" w:rsidRDefault="006239C8">
      <w:pPr>
        <w:pStyle w:val="Tabladeilustraciones"/>
        <w:tabs>
          <w:tab w:val="right" w:leader="dot" w:pos="8828"/>
        </w:tabs>
        <w:rPr>
          <w:rFonts w:asciiTheme="minorHAnsi" w:eastAsiaTheme="minorEastAsia" w:hAnsiTheme="minorHAnsi"/>
          <w:noProof/>
          <w:kern w:val="2"/>
          <w:szCs w:val="24"/>
          <w:lang w:eastAsia="es-MX"/>
          <w14:ligatures w14:val="standardContextual"/>
        </w:rPr>
      </w:pPr>
      <w:r>
        <w:rPr>
          <w:rFonts w:cs="Arial"/>
          <w:szCs w:val="24"/>
          <w:u w:val="single"/>
        </w:rPr>
        <w:fldChar w:fldCharType="begin"/>
      </w:r>
      <w:r>
        <w:rPr>
          <w:rFonts w:cs="Arial"/>
          <w:szCs w:val="24"/>
          <w:u w:val="single"/>
        </w:rPr>
        <w:instrText xml:space="preserve"> TOC \h \z \c "Tabla" </w:instrText>
      </w:r>
      <w:r>
        <w:rPr>
          <w:rFonts w:cs="Arial"/>
          <w:szCs w:val="24"/>
          <w:u w:val="single"/>
        </w:rPr>
        <w:fldChar w:fldCharType="separate"/>
      </w:r>
      <w:hyperlink w:anchor="_Toc178529370" w:history="1">
        <w:r w:rsidR="00C91780" w:rsidRPr="001845B6">
          <w:rPr>
            <w:rStyle w:val="Hipervnculo"/>
            <w:rFonts w:cs="Arial"/>
            <w:noProof/>
          </w:rPr>
          <w:t>Tabla 1 Categoría de productos</w:t>
        </w:r>
        <w:r w:rsidR="00C91780">
          <w:rPr>
            <w:noProof/>
            <w:webHidden/>
          </w:rPr>
          <w:tab/>
        </w:r>
        <w:r w:rsidR="00C91780">
          <w:rPr>
            <w:noProof/>
            <w:webHidden/>
          </w:rPr>
          <w:fldChar w:fldCharType="begin"/>
        </w:r>
        <w:r w:rsidR="00C91780">
          <w:rPr>
            <w:noProof/>
            <w:webHidden/>
          </w:rPr>
          <w:instrText xml:space="preserve"> PAGEREF _Toc178529370 \h </w:instrText>
        </w:r>
        <w:r w:rsidR="00C91780">
          <w:rPr>
            <w:noProof/>
            <w:webHidden/>
          </w:rPr>
        </w:r>
        <w:r w:rsidR="00C91780">
          <w:rPr>
            <w:noProof/>
            <w:webHidden/>
          </w:rPr>
          <w:fldChar w:fldCharType="separate"/>
        </w:r>
        <w:r w:rsidR="00C91780">
          <w:rPr>
            <w:noProof/>
            <w:webHidden/>
          </w:rPr>
          <w:t>25</w:t>
        </w:r>
        <w:r w:rsidR="00C91780">
          <w:rPr>
            <w:noProof/>
            <w:webHidden/>
          </w:rPr>
          <w:fldChar w:fldCharType="end"/>
        </w:r>
      </w:hyperlink>
    </w:p>
    <w:p w14:paraId="3856B6C1" w14:textId="3334A5BD"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71" w:history="1">
        <w:r w:rsidRPr="001845B6">
          <w:rPr>
            <w:rStyle w:val="Hipervnculo"/>
            <w:rFonts w:cs="Arial"/>
            <w:noProof/>
          </w:rPr>
          <w:t>Tabla 2 Centros iniciales</w:t>
        </w:r>
        <w:r>
          <w:rPr>
            <w:noProof/>
            <w:webHidden/>
          </w:rPr>
          <w:tab/>
        </w:r>
        <w:r>
          <w:rPr>
            <w:noProof/>
            <w:webHidden/>
          </w:rPr>
          <w:fldChar w:fldCharType="begin"/>
        </w:r>
        <w:r>
          <w:rPr>
            <w:noProof/>
            <w:webHidden/>
          </w:rPr>
          <w:instrText xml:space="preserve"> PAGEREF _Toc178529371 \h </w:instrText>
        </w:r>
        <w:r>
          <w:rPr>
            <w:noProof/>
            <w:webHidden/>
          </w:rPr>
        </w:r>
        <w:r>
          <w:rPr>
            <w:noProof/>
            <w:webHidden/>
          </w:rPr>
          <w:fldChar w:fldCharType="separate"/>
        </w:r>
        <w:r>
          <w:rPr>
            <w:noProof/>
            <w:webHidden/>
          </w:rPr>
          <w:t>26</w:t>
        </w:r>
        <w:r>
          <w:rPr>
            <w:noProof/>
            <w:webHidden/>
          </w:rPr>
          <w:fldChar w:fldCharType="end"/>
        </w:r>
      </w:hyperlink>
    </w:p>
    <w:p w14:paraId="71ADCA40" w14:textId="1D53A4E5"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72" w:history="1">
        <w:r w:rsidRPr="001845B6">
          <w:rPr>
            <w:rStyle w:val="Hipervnculo"/>
            <w:rFonts w:cs="Arial"/>
            <w:noProof/>
          </w:rPr>
          <w:t>Tabla 3 Iteración 1 distancia objeto 1</w:t>
        </w:r>
        <w:r>
          <w:rPr>
            <w:noProof/>
            <w:webHidden/>
          </w:rPr>
          <w:tab/>
        </w:r>
        <w:r>
          <w:rPr>
            <w:noProof/>
            <w:webHidden/>
          </w:rPr>
          <w:fldChar w:fldCharType="begin"/>
        </w:r>
        <w:r>
          <w:rPr>
            <w:noProof/>
            <w:webHidden/>
          </w:rPr>
          <w:instrText xml:space="preserve"> PAGEREF _Toc178529372 \h </w:instrText>
        </w:r>
        <w:r>
          <w:rPr>
            <w:noProof/>
            <w:webHidden/>
          </w:rPr>
        </w:r>
        <w:r>
          <w:rPr>
            <w:noProof/>
            <w:webHidden/>
          </w:rPr>
          <w:fldChar w:fldCharType="separate"/>
        </w:r>
        <w:r>
          <w:rPr>
            <w:noProof/>
            <w:webHidden/>
          </w:rPr>
          <w:t>26</w:t>
        </w:r>
        <w:r>
          <w:rPr>
            <w:noProof/>
            <w:webHidden/>
          </w:rPr>
          <w:fldChar w:fldCharType="end"/>
        </w:r>
      </w:hyperlink>
    </w:p>
    <w:p w14:paraId="3334E5AC" w14:textId="2F4DB5AF"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73" w:history="1">
        <w:r w:rsidRPr="001845B6">
          <w:rPr>
            <w:rStyle w:val="Hipervnculo"/>
            <w:rFonts w:cs="Arial"/>
            <w:noProof/>
          </w:rPr>
          <w:t>Tabla 4 Iteración 1 distancia objeto 2</w:t>
        </w:r>
        <w:r>
          <w:rPr>
            <w:noProof/>
            <w:webHidden/>
          </w:rPr>
          <w:tab/>
        </w:r>
        <w:r>
          <w:rPr>
            <w:noProof/>
            <w:webHidden/>
          </w:rPr>
          <w:fldChar w:fldCharType="begin"/>
        </w:r>
        <w:r>
          <w:rPr>
            <w:noProof/>
            <w:webHidden/>
          </w:rPr>
          <w:instrText xml:space="preserve"> PAGEREF _Toc178529373 \h </w:instrText>
        </w:r>
        <w:r>
          <w:rPr>
            <w:noProof/>
            <w:webHidden/>
          </w:rPr>
        </w:r>
        <w:r>
          <w:rPr>
            <w:noProof/>
            <w:webHidden/>
          </w:rPr>
          <w:fldChar w:fldCharType="separate"/>
        </w:r>
        <w:r>
          <w:rPr>
            <w:noProof/>
            <w:webHidden/>
          </w:rPr>
          <w:t>26</w:t>
        </w:r>
        <w:r>
          <w:rPr>
            <w:noProof/>
            <w:webHidden/>
          </w:rPr>
          <w:fldChar w:fldCharType="end"/>
        </w:r>
      </w:hyperlink>
    </w:p>
    <w:p w14:paraId="0F5BCB08" w14:textId="50C292B2"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74" w:history="1">
        <w:r w:rsidRPr="001845B6">
          <w:rPr>
            <w:rStyle w:val="Hipervnculo"/>
            <w:rFonts w:cs="Arial"/>
            <w:noProof/>
          </w:rPr>
          <w:t>Tabla 5 Iteración 1 distancia objeto 3</w:t>
        </w:r>
        <w:r>
          <w:rPr>
            <w:noProof/>
            <w:webHidden/>
          </w:rPr>
          <w:tab/>
        </w:r>
        <w:r>
          <w:rPr>
            <w:noProof/>
            <w:webHidden/>
          </w:rPr>
          <w:fldChar w:fldCharType="begin"/>
        </w:r>
        <w:r>
          <w:rPr>
            <w:noProof/>
            <w:webHidden/>
          </w:rPr>
          <w:instrText xml:space="preserve"> PAGEREF _Toc178529374 \h </w:instrText>
        </w:r>
        <w:r>
          <w:rPr>
            <w:noProof/>
            <w:webHidden/>
          </w:rPr>
        </w:r>
        <w:r>
          <w:rPr>
            <w:noProof/>
            <w:webHidden/>
          </w:rPr>
          <w:fldChar w:fldCharType="separate"/>
        </w:r>
        <w:r>
          <w:rPr>
            <w:noProof/>
            <w:webHidden/>
          </w:rPr>
          <w:t>27</w:t>
        </w:r>
        <w:r>
          <w:rPr>
            <w:noProof/>
            <w:webHidden/>
          </w:rPr>
          <w:fldChar w:fldCharType="end"/>
        </w:r>
      </w:hyperlink>
    </w:p>
    <w:p w14:paraId="4F88B9B0" w14:textId="447B312A"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75" w:history="1">
        <w:r w:rsidRPr="001845B6">
          <w:rPr>
            <w:rStyle w:val="Hipervnculo"/>
            <w:rFonts w:cs="Arial"/>
            <w:noProof/>
          </w:rPr>
          <w:t>Tabla 6 Iteración 1 distancia objeto 4</w:t>
        </w:r>
        <w:r>
          <w:rPr>
            <w:noProof/>
            <w:webHidden/>
          </w:rPr>
          <w:tab/>
        </w:r>
        <w:r>
          <w:rPr>
            <w:noProof/>
            <w:webHidden/>
          </w:rPr>
          <w:fldChar w:fldCharType="begin"/>
        </w:r>
        <w:r>
          <w:rPr>
            <w:noProof/>
            <w:webHidden/>
          </w:rPr>
          <w:instrText xml:space="preserve"> PAGEREF _Toc178529375 \h </w:instrText>
        </w:r>
        <w:r>
          <w:rPr>
            <w:noProof/>
            <w:webHidden/>
          </w:rPr>
        </w:r>
        <w:r>
          <w:rPr>
            <w:noProof/>
            <w:webHidden/>
          </w:rPr>
          <w:fldChar w:fldCharType="separate"/>
        </w:r>
        <w:r>
          <w:rPr>
            <w:noProof/>
            <w:webHidden/>
          </w:rPr>
          <w:t>27</w:t>
        </w:r>
        <w:r>
          <w:rPr>
            <w:noProof/>
            <w:webHidden/>
          </w:rPr>
          <w:fldChar w:fldCharType="end"/>
        </w:r>
      </w:hyperlink>
    </w:p>
    <w:p w14:paraId="4B486F3A" w14:textId="3B29EC75"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76" w:history="1">
        <w:r w:rsidRPr="001845B6">
          <w:rPr>
            <w:rStyle w:val="Hipervnculo"/>
            <w:rFonts w:cs="Arial"/>
            <w:noProof/>
          </w:rPr>
          <w:t>Tabla 7 Iteración 1 distancia objeto 5</w:t>
        </w:r>
        <w:r>
          <w:rPr>
            <w:noProof/>
            <w:webHidden/>
          </w:rPr>
          <w:tab/>
        </w:r>
        <w:r>
          <w:rPr>
            <w:noProof/>
            <w:webHidden/>
          </w:rPr>
          <w:fldChar w:fldCharType="begin"/>
        </w:r>
        <w:r>
          <w:rPr>
            <w:noProof/>
            <w:webHidden/>
          </w:rPr>
          <w:instrText xml:space="preserve"> PAGEREF _Toc178529376 \h </w:instrText>
        </w:r>
        <w:r>
          <w:rPr>
            <w:noProof/>
            <w:webHidden/>
          </w:rPr>
        </w:r>
        <w:r>
          <w:rPr>
            <w:noProof/>
            <w:webHidden/>
          </w:rPr>
          <w:fldChar w:fldCharType="separate"/>
        </w:r>
        <w:r>
          <w:rPr>
            <w:noProof/>
            <w:webHidden/>
          </w:rPr>
          <w:t>28</w:t>
        </w:r>
        <w:r>
          <w:rPr>
            <w:noProof/>
            <w:webHidden/>
          </w:rPr>
          <w:fldChar w:fldCharType="end"/>
        </w:r>
      </w:hyperlink>
    </w:p>
    <w:p w14:paraId="34DFD931" w14:textId="276063AD"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77" w:history="1">
        <w:r w:rsidRPr="001845B6">
          <w:rPr>
            <w:rStyle w:val="Hipervnculo"/>
            <w:rFonts w:cs="Arial"/>
            <w:noProof/>
          </w:rPr>
          <w:t>Tabla 8 Asignación de objetos</w:t>
        </w:r>
        <w:r>
          <w:rPr>
            <w:noProof/>
            <w:webHidden/>
          </w:rPr>
          <w:tab/>
        </w:r>
        <w:r>
          <w:rPr>
            <w:noProof/>
            <w:webHidden/>
          </w:rPr>
          <w:fldChar w:fldCharType="begin"/>
        </w:r>
        <w:r>
          <w:rPr>
            <w:noProof/>
            <w:webHidden/>
          </w:rPr>
          <w:instrText xml:space="preserve"> PAGEREF _Toc178529377 \h </w:instrText>
        </w:r>
        <w:r>
          <w:rPr>
            <w:noProof/>
            <w:webHidden/>
          </w:rPr>
        </w:r>
        <w:r>
          <w:rPr>
            <w:noProof/>
            <w:webHidden/>
          </w:rPr>
          <w:fldChar w:fldCharType="separate"/>
        </w:r>
        <w:r>
          <w:rPr>
            <w:noProof/>
            <w:webHidden/>
          </w:rPr>
          <w:t>28</w:t>
        </w:r>
        <w:r>
          <w:rPr>
            <w:noProof/>
            <w:webHidden/>
          </w:rPr>
          <w:fldChar w:fldCharType="end"/>
        </w:r>
      </w:hyperlink>
    </w:p>
    <w:p w14:paraId="0A9BED78" w14:textId="55CC4B7F"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78" w:history="1">
        <w:r w:rsidRPr="001845B6">
          <w:rPr>
            <w:rStyle w:val="Hipervnculo"/>
            <w:rFonts w:cs="Arial"/>
            <w:noProof/>
          </w:rPr>
          <w:t>Tabla 9 Reasignación de objetos, grupo 1</w:t>
        </w:r>
        <w:r>
          <w:rPr>
            <w:noProof/>
            <w:webHidden/>
          </w:rPr>
          <w:tab/>
        </w:r>
        <w:r>
          <w:rPr>
            <w:noProof/>
            <w:webHidden/>
          </w:rPr>
          <w:fldChar w:fldCharType="begin"/>
        </w:r>
        <w:r>
          <w:rPr>
            <w:noProof/>
            <w:webHidden/>
          </w:rPr>
          <w:instrText xml:space="preserve"> PAGEREF _Toc178529378 \h </w:instrText>
        </w:r>
        <w:r>
          <w:rPr>
            <w:noProof/>
            <w:webHidden/>
          </w:rPr>
        </w:r>
        <w:r>
          <w:rPr>
            <w:noProof/>
            <w:webHidden/>
          </w:rPr>
          <w:fldChar w:fldCharType="separate"/>
        </w:r>
        <w:r>
          <w:rPr>
            <w:noProof/>
            <w:webHidden/>
          </w:rPr>
          <w:t>29</w:t>
        </w:r>
        <w:r>
          <w:rPr>
            <w:noProof/>
            <w:webHidden/>
          </w:rPr>
          <w:fldChar w:fldCharType="end"/>
        </w:r>
      </w:hyperlink>
    </w:p>
    <w:p w14:paraId="1AF1BEB5" w14:textId="127B0B4F"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79" w:history="1">
        <w:r w:rsidRPr="001845B6">
          <w:rPr>
            <w:rStyle w:val="Hipervnculo"/>
            <w:rFonts w:cs="Arial"/>
            <w:noProof/>
          </w:rPr>
          <w:t>Tabla 10 Reasignación de objetos, grupo 2</w:t>
        </w:r>
        <w:r>
          <w:rPr>
            <w:noProof/>
            <w:webHidden/>
          </w:rPr>
          <w:tab/>
        </w:r>
        <w:r>
          <w:rPr>
            <w:noProof/>
            <w:webHidden/>
          </w:rPr>
          <w:fldChar w:fldCharType="begin"/>
        </w:r>
        <w:r>
          <w:rPr>
            <w:noProof/>
            <w:webHidden/>
          </w:rPr>
          <w:instrText xml:space="preserve"> PAGEREF _Toc178529379 \h </w:instrText>
        </w:r>
        <w:r>
          <w:rPr>
            <w:noProof/>
            <w:webHidden/>
          </w:rPr>
        </w:r>
        <w:r>
          <w:rPr>
            <w:noProof/>
            <w:webHidden/>
          </w:rPr>
          <w:fldChar w:fldCharType="separate"/>
        </w:r>
        <w:r>
          <w:rPr>
            <w:noProof/>
            <w:webHidden/>
          </w:rPr>
          <w:t>29</w:t>
        </w:r>
        <w:r>
          <w:rPr>
            <w:noProof/>
            <w:webHidden/>
          </w:rPr>
          <w:fldChar w:fldCharType="end"/>
        </w:r>
      </w:hyperlink>
    </w:p>
    <w:p w14:paraId="472DDC60" w14:textId="196D85DD"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80" w:history="1">
        <w:r w:rsidRPr="001845B6">
          <w:rPr>
            <w:rStyle w:val="Hipervnculo"/>
            <w:rFonts w:cs="Arial"/>
            <w:noProof/>
          </w:rPr>
          <w:t>Tabla 11 Iteración 2 distancia objeto 1</w:t>
        </w:r>
        <w:r>
          <w:rPr>
            <w:noProof/>
            <w:webHidden/>
          </w:rPr>
          <w:tab/>
        </w:r>
        <w:r>
          <w:rPr>
            <w:noProof/>
            <w:webHidden/>
          </w:rPr>
          <w:fldChar w:fldCharType="begin"/>
        </w:r>
        <w:r>
          <w:rPr>
            <w:noProof/>
            <w:webHidden/>
          </w:rPr>
          <w:instrText xml:space="preserve"> PAGEREF _Toc178529380 \h </w:instrText>
        </w:r>
        <w:r>
          <w:rPr>
            <w:noProof/>
            <w:webHidden/>
          </w:rPr>
        </w:r>
        <w:r>
          <w:rPr>
            <w:noProof/>
            <w:webHidden/>
          </w:rPr>
          <w:fldChar w:fldCharType="separate"/>
        </w:r>
        <w:r>
          <w:rPr>
            <w:noProof/>
            <w:webHidden/>
          </w:rPr>
          <w:t>29</w:t>
        </w:r>
        <w:r>
          <w:rPr>
            <w:noProof/>
            <w:webHidden/>
          </w:rPr>
          <w:fldChar w:fldCharType="end"/>
        </w:r>
      </w:hyperlink>
    </w:p>
    <w:p w14:paraId="456C38AC" w14:textId="0220B438"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81" w:history="1">
        <w:r w:rsidRPr="001845B6">
          <w:rPr>
            <w:rStyle w:val="Hipervnculo"/>
            <w:rFonts w:cs="Arial"/>
            <w:noProof/>
          </w:rPr>
          <w:t>Tabla 12 Iteración 2 distancia objeto 2</w:t>
        </w:r>
        <w:r>
          <w:rPr>
            <w:noProof/>
            <w:webHidden/>
          </w:rPr>
          <w:tab/>
        </w:r>
        <w:r>
          <w:rPr>
            <w:noProof/>
            <w:webHidden/>
          </w:rPr>
          <w:fldChar w:fldCharType="begin"/>
        </w:r>
        <w:r>
          <w:rPr>
            <w:noProof/>
            <w:webHidden/>
          </w:rPr>
          <w:instrText xml:space="preserve"> PAGEREF _Toc178529381 \h </w:instrText>
        </w:r>
        <w:r>
          <w:rPr>
            <w:noProof/>
            <w:webHidden/>
          </w:rPr>
        </w:r>
        <w:r>
          <w:rPr>
            <w:noProof/>
            <w:webHidden/>
          </w:rPr>
          <w:fldChar w:fldCharType="separate"/>
        </w:r>
        <w:r>
          <w:rPr>
            <w:noProof/>
            <w:webHidden/>
          </w:rPr>
          <w:t>30</w:t>
        </w:r>
        <w:r>
          <w:rPr>
            <w:noProof/>
            <w:webHidden/>
          </w:rPr>
          <w:fldChar w:fldCharType="end"/>
        </w:r>
      </w:hyperlink>
    </w:p>
    <w:p w14:paraId="63C70A9B" w14:textId="4DEA42E1"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82" w:history="1">
        <w:r w:rsidRPr="001845B6">
          <w:rPr>
            <w:rStyle w:val="Hipervnculo"/>
            <w:rFonts w:cs="Arial"/>
            <w:noProof/>
          </w:rPr>
          <w:t>Tabla 13 Iteración 2 distancia objeto 3</w:t>
        </w:r>
        <w:r>
          <w:rPr>
            <w:noProof/>
            <w:webHidden/>
          </w:rPr>
          <w:tab/>
        </w:r>
        <w:r>
          <w:rPr>
            <w:noProof/>
            <w:webHidden/>
          </w:rPr>
          <w:fldChar w:fldCharType="begin"/>
        </w:r>
        <w:r>
          <w:rPr>
            <w:noProof/>
            <w:webHidden/>
          </w:rPr>
          <w:instrText xml:space="preserve"> PAGEREF _Toc178529382 \h </w:instrText>
        </w:r>
        <w:r>
          <w:rPr>
            <w:noProof/>
            <w:webHidden/>
          </w:rPr>
        </w:r>
        <w:r>
          <w:rPr>
            <w:noProof/>
            <w:webHidden/>
          </w:rPr>
          <w:fldChar w:fldCharType="separate"/>
        </w:r>
        <w:r>
          <w:rPr>
            <w:noProof/>
            <w:webHidden/>
          </w:rPr>
          <w:t>30</w:t>
        </w:r>
        <w:r>
          <w:rPr>
            <w:noProof/>
            <w:webHidden/>
          </w:rPr>
          <w:fldChar w:fldCharType="end"/>
        </w:r>
      </w:hyperlink>
    </w:p>
    <w:p w14:paraId="65EEBA44" w14:textId="40239FE5"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83" w:history="1">
        <w:r w:rsidRPr="001845B6">
          <w:rPr>
            <w:rStyle w:val="Hipervnculo"/>
            <w:rFonts w:cs="Arial"/>
            <w:noProof/>
          </w:rPr>
          <w:t>Tabla 14 Iteración 2 distancia objeto 4</w:t>
        </w:r>
        <w:r>
          <w:rPr>
            <w:noProof/>
            <w:webHidden/>
          </w:rPr>
          <w:tab/>
        </w:r>
        <w:r>
          <w:rPr>
            <w:noProof/>
            <w:webHidden/>
          </w:rPr>
          <w:fldChar w:fldCharType="begin"/>
        </w:r>
        <w:r>
          <w:rPr>
            <w:noProof/>
            <w:webHidden/>
          </w:rPr>
          <w:instrText xml:space="preserve"> PAGEREF _Toc178529383 \h </w:instrText>
        </w:r>
        <w:r>
          <w:rPr>
            <w:noProof/>
            <w:webHidden/>
          </w:rPr>
        </w:r>
        <w:r>
          <w:rPr>
            <w:noProof/>
            <w:webHidden/>
          </w:rPr>
          <w:fldChar w:fldCharType="separate"/>
        </w:r>
        <w:r>
          <w:rPr>
            <w:noProof/>
            <w:webHidden/>
          </w:rPr>
          <w:t>31</w:t>
        </w:r>
        <w:r>
          <w:rPr>
            <w:noProof/>
            <w:webHidden/>
          </w:rPr>
          <w:fldChar w:fldCharType="end"/>
        </w:r>
      </w:hyperlink>
    </w:p>
    <w:p w14:paraId="126CBA5E" w14:textId="57988B2C"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84" w:history="1">
        <w:r w:rsidRPr="001845B6">
          <w:rPr>
            <w:rStyle w:val="Hipervnculo"/>
            <w:rFonts w:cs="Arial"/>
            <w:noProof/>
          </w:rPr>
          <w:t>Tabla 15 Iteración 2 distancia objeto 5</w:t>
        </w:r>
        <w:r>
          <w:rPr>
            <w:noProof/>
            <w:webHidden/>
          </w:rPr>
          <w:tab/>
        </w:r>
        <w:r>
          <w:rPr>
            <w:noProof/>
            <w:webHidden/>
          </w:rPr>
          <w:fldChar w:fldCharType="begin"/>
        </w:r>
        <w:r>
          <w:rPr>
            <w:noProof/>
            <w:webHidden/>
          </w:rPr>
          <w:instrText xml:space="preserve"> PAGEREF _Toc178529384 \h </w:instrText>
        </w:r>
        <w:r>
          <w:rPr>
            <w:noProof/>
            <w:webHidden/>
          </w:rPr>
        </w:r>
        <w:r>
          <w:rPr>
            <w:noProof/>
            <w:webHidden/>
          </w:rPr>
          <w:fldChar w:fldCharType="separate"/>
        </w:r>
        <w:r>
          <w:rPr>
            <w:noProof/>
            <w:webHidden/>
          </w:rPr>
          <w:t>31</w:t>
        </w:r>
        <w:r>
          <w:rPr>
            <w:noProof/>
            <w:webHidden/>
          </w:rPr>
          <w:fldChar w:fldCharType="end"/>
        </w:r>
      </w:hyperlink>
    </w:p>
    <w:p w14:paraId="70365EB2" w14:textId="67E44694"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85" w:history="1">
        <w:r w:rsidRPr="001845B6">
          <w:rPr>
            <w:rStyle w:val="Hipervnculo"/>
            <w:rFonts w:cs="Arial"/>
            <w:noProof/>
          </w:rPr>
          <w:t>Tabla 16 Asignación de objetos segunda iteración</w:t>
        </w:r>
        <w:r>
          <w:rPr>
            <w:noProof/>
            <w:webHidden/>
          </w:rPr>
          <w:tab/>
        </w:r>
        <w:r>
          <w:rPr>
            <w:noProof/>
            <w:webHidden/>
          </w:rPr>
          <w:fldChar w:fldCharType="begin"/>
        </w:r>
        <w:r>
          <w:rPr>
            <w:noProof/>
            <w:webHidden/>
          </w:rPr>
          <w:instrText xml:space="preserve"> PAGEREF _Toc178529385 \h </w:instrText>
        </w:r>
        <w:r>
          <w:rPr>
            <w:noProof/>
            <w:webHidden/>
          </w:rPr>
        </w:r>
        <w:r>
          <w:rPr>
            <w:noProof/>
            <w:webHidden/>
          </w:rPr>
          <w:fldChar w:fldCharType="separate"/>
        </w:r>
        <w:r>
          <w:rPr>
            <w:noProof/>
            <w:webHidden/>
          </w:rPr>
          <w:t>32</w:t>
        </w:r>
        <w:r>
          <w:rPr>
            <w:noProof/>
            <w:webHidden/>
          </w:rPr>
          <w:fldChar w:fldCharType="end"/>
        </w:r>
      </w:hyperlink>
    </w:p>
    <w:p w14:paraId="70DBB57E" w14:textId="2E5C2897"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86" w:history="1">
        <w:r w:rsidRPr="001845B6">
          <w:rPr>
            <w:rStyle w:val="Hipervnculo"/>
            <w:rFonts w:cs="Arial"/>
            <w:noProof/>
          </w:rPr>
          <w:t>Tabla 17 Reasignación de objetos, grupo 1</w:t>
        </w:r>
        <w:r>
          <w:rPr>
            <w:noProof/>
            <w:webHidden/>
          </w:rPr>
          <w:tab/>
        </w:r>
        <w:r>
          <w:rPr>
            <w:noProof/>
            <w:webHidden/>
          </w:rPr>
          <w:fldChar w:fldCharType="begin"/>
        </w:r>
        <w:r>
          <w:rPr>
            <w:noProof/>
            <w:webHidden/>
          </w:rPr>
          <w:instrText xml:space="preserve"> PAGEREF _Toc178529386 \h </w:instrText>
        </w:r>
        <w:r>
          <w:rPr>
            <w:noProof/>
            <w:webHidden/>
          </w:rPr>
        </w:r>
        <w:r>
          <w:rPr>
            <w:noProof/>
            <w:webHidden/>
          </w:rPr>
          <w:fldChar w:fldCharType="separate"/>
        </w:r>
        <w:r>
          <w:rPr>
            <w:noProof/>
            <w:webHidden/>
          </w:rPr>
          <w:t>32</w:t>
        </w:r>
        <w:r>
          <w:rPr>
            <w:noProof/>
            <w:webHidden/>
          </w:rPr>
          <w:fldChar w:fldCharType="end"/>
        </w:r>
      </w:hyperlink>
    </w:p>
    <w:p w14:paraId="37CE9317" w14:textId="55BB7DDF"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87" w:history="1">
        <w:r w:rsidRPr="001845B6">
          <w:rPr>
            <w:rStyle w:val="Hipervnculo"/>
            <w:rFonts w:cs="Arial"/>
            <w:noProof/>
          </w:rPr>
          <w:t>Tabla 18 Reasignación de objetos, grupo 2</w:t>
        </w:r>
        <w:r>
          <w:rPr>
            <w:noProof/>
            <w:webHidden/>
          </w:rPr>
          <w:tab/>
        </w:r>
        <w:r>
          <w:rPr>
            <w:noProof/>
            <w:webHidden/>
          </w:rPr>
          <w:fldChar w:fldCharType="begin"/>
        </w:r>
        <w:r>
          <w:rPr>
            <w:noProof/>
            <w:webHidden/>
          </w:rPr>
          <w:instrText xml:space="preserve"> PAGEREF _Toc178529387 \h </w:instrText>
        </w:r>
        <w:r>
          <w:rPr>
            <w:noProof/>
            <w:webHidden/>
          </w:rPr>
        </w:r>
        <w:r>
          <w:rPr>
            <w:noProof/>
            <w:webHidden/>
          </w:rPr>
          <w:fldChar w:fldCharType="separate"/>
        </w:r>
        <w:r>
          <w:rPr>
            <w:noProof/>
            <w:webHidden/>
          </w:rPr>
          <w:t>33</w:t>
        </w:r>
        <w:r>
          <w:rPr>
            <w:noProof/>
            <w:webHidden/>
          </w:rPr>
          <w:fldChar w:fldCharType="end"/>
        </w:r>
      </w:hyperlink>
    </w:p>
    <w:p w14:paraId="0AEDBDFD" w14:textId="29E7E572"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88" w:history="1">
        <w:r w:rsidRPr="001845B6">
          <w:rPr>
            <w:rStyle w:val="Hipervnculo"/>
            <w:rFonts w:cs="Arial"/>
            <w:noProof/>
          </w:rPr>
          <w:t>Tabla 19 Iteración 3 distancia objeto 1</w:t>
        </w:r>
        <w:r>
          <w:rPr>
            <w:noProof/>
            <w:webHidden/>
          </w:rPr>
          <w:tab/>
        </w:r>
        <w:r>
          <w:rPr>
            <w:noProof/>
            <w:webHidden/>
          </w:rPr>
          <w:fldChar w:fldCharType="begin"/>
        </w:r>
        <w:r>
          <w:rPr>
            <w:noProof/>
            <w:webHidden/>
          </w:rPr>
          <w:instrText xml:space="preserve"> PAGEREF _Toc178529388 \h </w:instrText>
        </w:r>
        <w:r>
          <w:rPr>
            <w:noProof/>
            <w:webHidden/>
          </w:rPr>
        </w:r>
        <w:r>
          <w:rPr>
            <w:noProof/>
            <w:webHidden/>
          </w:rPr>
          <w:fldChar w:fldCharType="separate"/>
        </w:r>
        <w:r>
          <w:rPr>
            <w:noProof/>
            <w:webHidden/>
          </w:rPr>
          <w:t>33</w:t>
        </w:r>
        <w:r>
          <w:rPr>
            <w:noProof/>
            <w:webHidden/>
          </w:rPr>
          <w:fldChar w:fldCharType="end"/>
        </w:r>
      </w:hyperlink>
    </w:p>
    <w:p w14:paraId="5D9E4436" w14:textId="15033FE3"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89" w:history="1">
        <w:r w:rsidRPr="001845B6">
          <w:rPr>
            <w:rStyle w:val="Hipervnculo"/>
            <w:rFonts w:cs="Arial"/>
            <w:noProof/>
          </w:rPr>
          <w:t>Tabla 20 Iteración 3 distancia objeto 2</w:t>
        </w:r>
        <w:r>
          <w:rPr>
            <w:noProof/>
            <w:webHidden/>
          </w:rPr>
          <w:tab/>
        </w:r>
        <w:r>
          <w:rPr>
            <w:noProof/>
            <w:webHidden/>
          </w:rPr>
          <w:fldChar w:fldCharType="begin"/>
        </w:r>
        <w:r>
          <w:rPr>
            <w:noProof/>
            <w:webHidden/>
          </w:rPr>
          <w:instrText xml:space="preserve"> PAGEREF _Toc178529389 \h </w:instrText>
        </w:r>
        <w:r>
          <w:rPr>
            <w:noProof/>
            <w:webHidden/>
          </w:rPr>
        </w:r>
        <w:r>
          <w:rPr>
            <w:noProof/>
            <w:webHidden/>
          </w:rPr>
          <w:fldChar w:fldCharType="separate"/>
        </w:r>
        <w:r>
          <w:rPr>
            <w:noProof/>
            <w:webHidden/>
          </w:rPr>
          <w:t>33</w:t>
        </w:r>
        <w:r>
          <w:rPr>
            <w:noProof/>
            <w:webHidden/>
          </w:rPr>
          <w:fldChar w:fldCharType="end"/>
        </w:r>
      </w:hyperlink>
    </w:p>
    <w:p w14:paraId="1BABB964" w14:textId="1BCE4AFA"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90" w:history="1">
        <w:r w:rsidRPr="001845B6">
          <w:rPr>
            <w:rStyle w:val="Hipervnculo"/>
            <w:rFonts w:cs="Arial"/>
            <w:noProof/>
          </w:rPr>
          <w:t>Tabla 21 Iteración 3 distancia objeto 3</w:t>
        </w:r>
        <w:r>
          <w:rPr>
            <w:noProof/>
            <w:webHidden/>
          </w:rPr>
          <w:tab/>
        </w:r>
        <w:r>
          <w:rPr>
            <w:noProof/>
            <w:webHidden/>
          </w:rPr>
          <w:fldChar w:fldCharType="begin"/>
        </w:r>
        <w:r>
          <w:rPr>
            <w:noProof/>
            <w:webHidden/>
          </w:rPr>
          <w:instrText xml:space="preserve"> PAGEREF _Toc178529390 \h </w:instrText>
        </w:r>
        <w:r>
          <w:rPr>
            <w:noProof/>
            <w:webHidden/>
          </w:rPr>
        </w:r>
        <w:r>
          <w:rPr>
            <w:noProof/>
            <w:webHidden/>
          </w:rPr>
          <w:fldChar w:fldCharType="separate"/>
        </w:r>
        <w:r>
          <w:rPr>
            <w:noProof/>
            <w:webHidden/>
          </w:rPr>
          <w:t>34</w:t>
        </w:r>
        <w:r>
          <w:rPr>
            <w:noProof/>
            <w:webHidden/>
          </w:rPr>
          <w:fldChar w:fldCharType="end"/>
        </w:r>
      </w:hyperlink>
    </w:p>
    <w:p w14:paraId="25F3E8C7" w14:textId="4F5F04E1"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91" w:history="1">
        <w:r w:rsidRPr="001845B6">
          <w:rPr>
            <w:rStyle w:val="Hipervnculo"/>
            <w:rFonts w:cs="Arial"/>
            <w:noProof/>
          </w:rPr>
          <w:t>Tabla 22 Iteración 3 distancia objeto 4</w:t>
        </w:r>
        <w:r>
          <w:rPr>
            <w:noProof/>
            <w:webHidden/>
          </w:rPr>
          <w:tab/>
        </w:r>
        <w:r>
          <w:rPr>
            <w:noProof/>
            <w:webHidden/>
          </w:rPr>
          <w:fldChar w:fldCharType="begin"/>
        </w:r>
        <w:r>
          <w:rPr>
            <w:noProof/>
            <w:webHidden/>
          </w:rPr>
          <w:instrText xml:space="preserve"> PAGEREF _Toc178529391 \h </w:instrText>
        </w:r>
        <w:r>
          <w:rPr>
            <w:noProof/>
            <w:webHidden/>
          </w:rPr>
        </w:r>
        <w:r>
          <w:rPr>
            <w:noProof/>
            <w:webHidden/>
          </w:rPr>
          <w:fldChar w:fldCharType="separate"/>
        </w:r>
        <w:r>
          <w:rPr>
            <w:noProof/>
            <w:webHidden/>
          </w:rPr>
          <w:t>34</w:t>
        </w:r>
        <w:r>
          <w:rPr>
            <w:noProof/>
            <w:webHidden/>
          </w:rPr>
          <w:fldChar w:fldCharType="end"/>
        </w:r>
      </w:hyperlink>
    </w:p>
    <w:p w14:paraId="1935DDA8" w14:textId="0CB8D2AC"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92" w:history="1">
        <w:r w:rsidRPr="001845B6">
          <w:rPr>
            <w:rStyle w:val="Hipervnculo"/>
            <w:rFonts w:cs="Arial"/>
            <w:noProof/>
          </w:rPr>
          <w:t>Tabla 23 Iteración 3 distancia objeto 5</w:t>
        </w:r>
        <w:r>
          <w:rPr>
            <w:noProof/>
            <w:webHidden/>
          </w:rPr>
          <w:tab/>
        </w:r>
        <w:r>
          <w:rPr>
            <w:noProof/>
            <w:webHidden/>
          </w:rPr>
          <w:fldChar w:fldCharType="begin"/>
        </w:r>
        <w:r>
          <w:rPr>
            <w:noProof/>
            <w:webHidden/>
          </w:rPr>
          <w:instrText xml:space="preserve"> PAGEREF _Toc178529392 \h </w:instrText>
        </w:r>
        <w:r>
          <w:rPr>
            <w:noProof/>
            <w:webHidden/>
          </w:rPr>
        </w:r>
        <w:r>
          <w:rPr>
            <w:noProof/>
            <w:webHidden/>
          </w:rPr>
          <w:fldChar w:fldCharType="separate"/>
        </w:r>
        <w:r>
          <w:rPr>
            <w:noProof/>
            <w:webHidden/>
          </w:rPr>
          <w:t>35</w:t>
        </w:r>
        <w:r>
          <w:rPr>
            <w:noProof/>
            <w:webHidden/>
          </w:rPr>
          <w:fldChar w:fldCharType="end"/>
        </w:r>
      </w:hyperlink>
    </w:p>
    <w:p w14:paraId="428534D2" w14:textId="67B9D4F3"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93" w:history="1">
        <w:r w:rsidRPr="001845B6">
          <w:rPr>
            <w:rStyle w:val="Hipervnculo"/>
            <w:rFonts w:cs="Arial"/>
            <w:noProof/>
          </w:rPr>
          <w:t>Tabla 24 Asignación de objetos tercera iteración</w:t>
        </w:r>
        <w:r>
          <w:rPr>
            <w:noProof/>
            <w:webHidden/>
          </w:rPr>
          <w:tab/>
        </w:r>
        <w:r>
          <w:rPr>
            <w:noProof/>
            <w:webHidden/>
          </w:rPr>
          <w:fldChar w:fldCharType="begin"/>
        </w:r>
        <w:r>
          <w:rPr>
            <w:noProof/>
            <w:webHidden/>
          </w:rPr>
          <w:instrText xml:space="preserve"> PAGEREF _Toc178529393 \h </w:instrText>
        </w:r>
        <w:r>
          <w:rPr>
            <w:noProof/>
            <w:webHidden/>
          </w:rPr>
        </w:r>
        <w:r>
          <w:rPr>
            <w:noProof/>
            <w:webHidden/>
          </w:rPr>
          <w:fldChar w:fldCharType="separate"/>
        </w:r>
        <w:r>
          <w:rPr>
            <w:noProof/>
            <w:webHidden/>
          </w:rPr>
          <w:t>35</w:t>
        </w:r>
        <w:r>
          <w:rPr>
            <w:noProof/>
            <w:webHidden/>
          </w:rPr>
          <w:fldChar w:fldCharType="end"/>
        </w:r>
      </w:hyperlink>
    </w:p>
    <w:p w14:paraId="0B483E60" w14:textId="322472FF"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94" w:history="1">
        <w:r w:rsidRPr="001845B6">
          <w:rPr>
            <w:rStyle w:val="Hipervnculo"/>
            <w:noProof/>
          </w:rPr>
          <w:t>Tabla 25 Requisitos funcionales</w:t>
        </w:r>
        <w:r>
          <w:rPr>
            <w:noProof/>
            <w:webHidden/>
          </w:rPr>
          <w:tab/>
        </w:r>
        <w:r>
          <w:rPr>
            <w:noProof/>
            <w:webHidden/>
          </w:rPr>
          <w:fldChar w:fldCharType="begin"/>
        </w:r>
        <w:r>
          <w:rPr>
            <w:noProof/>
            <w:webHidden/>
          </w:rPr>
          <w:instrText xml:space="preserve"> PAGEREF _Toc178529394 \h </w:instrText>
        </w:r>
        <w:r>
          <w:rPr>
            <w:noProof/>
            <w:webHidden/>
          </w:rPr>
        </w:r>
        <w:r>
          <w:rPr>
            <w:noProof/>
            <w:webHidden/>
          </w:rPr>
          <w:fldChar w:fldCharType="separate"/>
        </w:r>
        <w:r>
          <w:rPr>
            <w:noProof/>
            <w:webHidden/>
          </w:rPr>
          <w:t>40</w:t>
        </w:r>
        <w:r>
          <w:rPr>
            <w:noProof/>
            <w:webHidden/>
          </w:rPr>
          <w:fldChar w:fldCharType="end"/>
        </w:r>
      </w:hyperlink>
    </w:p>
    <w:p w14:paraId="6D8D936F" w14:textId="1EF1866B" w:rsidR="00C91780" w:rsidRDefault="00C91780">
      <w:pPr>
        <w:pStyle w:val="Tabladeilustraciones"/>
        <w:tabs>
          <w:tab w:val="right" w:leader="dot" w:pos="8828"/>
        </w:tabs>
        <w:rPr>
          <w:rFonts w:asciiTheme="minorHAnsi" w:eastAsiaTheme="minorEastAsia" w:hAnsiTheme="minorHAnsi"/>
          <w:noProof/>
          <w:kern w:val="2"/>
          <w:szCs w:val="24"/>
          <w:lang w:eastAsia="es-MX"/>
          <w14:ligatures w14:val="standardContextual"/>
        </w:rPr>
      </w:pPr>
      <w:hyperlink w:anchor="_Toc178529395" w:history="1">
        <w:r w:rsidRPr="001845B6">
          <w:rPr>
            <w:rStyle w:val="Hipervnculo"/>
            <w:noProof/>
          </w:rPr>
          <w:t>Tabla 26 Requisitos no funcionales</w:t>
        </w:r>
        <w:r>
          <w:rPr>
            <w:noProof/>
            <w:webHidden/>
          </w:rPr>
          <w:tab/>
        </w:r>
        <w:r>
          <w:rPr>
            <w:noProof/>
            <w:webHidden/>
          </w:rPr>
          <w:fldChar w:fldCharType="begin"/>
        </w:r>
        <w:r>
          <w:rPr>
            <w:noProof/>
            <w:webHidden/>
          </w:rPr>
          <w:instrText xml:space="preserve"> PAGEREF _Toc178529395 \h </w:instrText>
        </w:r>
        <w:r>
          <w:rPr>
            <w:noProof/>
            <w:webHidden/>
          </w:rPr>
        </w:r>
        <w:r>
          <w:rPr>
            <w:noProof/>
            <w:webHidden/>
          </w:rPr>
          <w:fldChar w:fldCharType="separate"/>
        </w:r>
        <w:r>
          <w:rPr>
            <w:noProof/>
            <w:webHidden/>
          </w:rPr>
          <w:t>43</w:t>
        </w:r>
        <w:r>
          <w:rPr>
            <w:noProof/>
            <w:webHidden/>
          </w:rPr>
          <w:fldChar w:fldCharType="end"/>
        </w:r>
      </w:hyperlink>
    </w:p>
    <w:p w14:paraId="223838EE" w14:textId="6B5DE9C1" w:rsidR="006239C8" w:rsidRDefault="006239C8" w:rsidP="00C24235">
      <w:pPr>
        <w:spacing w:line="360" w:lineRule="auto"/>
        <w:jc w:val="both"/>
        <w:rPr>
          <w:rFonts w:ascii="Arial" w:hAnsi="Arial" w:cs="Arial"/>
          <w:sz w:val="24"/>
          <w:szCs w:val="24"/>
          <w:u w:val="single"/>
        </w:rPr>
      </w:pPr>
      <w:r>
        <w:rPr>
          <w:rFonts w:ascii="Arial" w:hAnsi="Arial" w:cs="Arial"/>
          <w:sz w:val="24"/>
          <w:szCs w:val="24"/>
          <w:u w:val="single"/>
        </w:rPr>
        <w:fldChar w:fldCharType="end"/>
      </w:r>
    </w:p>
    <w:p w14:paraId="4571FAC6" w14:textId="12A23D99" w:rsidR="00773CDF" w:rsidRDefault="00773CDF" w:rsidP="006F2A33">
      <w:pPr>
        <w:spacing w:line="360" w:lineRule="auto"/>
        <w:jc w:val="both"/>
        <w:rPr>
          <w:rFonts w:ascii="Arial" w:hAnsi="Arial" w:cs="Arial"/>
          <w:sz w:val="24"/>
          <w:szCs w:val="24"/>
          <w:u w:val="single"/>
        </w:rPr>
        <w:sectPr w:rsidR="00773CDF">
          <w:headerReference w:type="default" r:id="rId15"/>
          <w:footerReference w:type="default" r:id="rId16"/>
          <w:pgSz w:w="12240" w:h="15840"/>
          <w:pgMar w:top="1417" w:right="1701" w:bottom="1417" w:left="1701" w:header="708" w:footer="708" w:gutter="0"/>
          <w:cols w:space="708"/>
          <w:docGrid w:linePitch="360"/>
        </w:sectPr>
      </w:pPr>
    </w:p>
    <w:p w14:paraId="62E7A534" w14:textId="643E4F38" w:rsidR="003204BF" w:rsidRPr="00093576" w:rsidRDefault="003204BF" w:rsidP="006F2A33">
      <w:pPr>
        <w:spacing w:line="360" w:lineRule="auto"/>
      </w:pPr>
    </w:p>
    <w:p w14:paraId="2FEEACF4" w14:textId="7BA08FC7" w:rsidR="00F87C0D" w:rsidRPr="00773CDF" w:rsidRDefault="00773CDF" w:rsidP="006F2A33">
      <w:pPr>
        <w:pStyle w:val="Ttulo1"/>
        <w:numPr>
          <w:ilvl w:val="0"/>
          <w:numId w:val="4"/>
        </w:numPr>
        <w:spacing w:line="360" w:lineRule="auto"/>
      </w:pPr>
      <w:bookmarkStart w:id="47" w:name="_Toc162863686"/>
      <w:bookmarkStart w:id="48" w:name="_Toc178528968"/>
      <w:r w:rsidRPr="00773CDF">
        <w:t>I</w:t>
      </w:r>
      <w:r w:rsidR="00F87C0D" w:rsidRPr="00773CDF">
        <w:t>ntroducción</w:t>
      </w:r>
      <w:bookmarkEnd w:id="47"/>
      <w:bookmarkEnd w:id="48"/>
    </w:p>
    <w:p w14:paraId="39AA5B65" w14:textId="77777777" w:rsidR="00295246" w:rsidRPr="00295246" w:rsidRDefault="00295246" w:rsidP="00295246">
      <w:pPr>
        <w:spacing w:line="360" w:lineRule="auto"/>
        <w:jc w:val="both"/>
        <w:rPr>
          <w:rFonts w:ascii="Arial" w:hAnsi="Arial" w:cs="Arial"/>
          <w:sz w:val="24"/>
          <w:szCs w:val="24"/>
        </w:rPr>
      </w:pPr>
      <w:r w:rsidRPr="00295246">
        <w:rPr>
          <w:rFonts w:ascii="Arial" w:hAnsi="Arial" w:cs="Arial"/>
          <w:sz w:val="24"/>
          <w:szCs w:val="24"/>
        </w:rPr>
        <w:t>El análisis de datos ha evolucionado significativamente en las últimas décadas, con el surgimiento de métodos más avanzados para extraer información valiosa a partir de grandes volúmenes de datos. En muchos casos, los datos no son homogéneos y están compuestos tanto por variables numéricas como categóricas, lo que presenta un reto al momento de aplicar algoritmos tradicionales de análisis, como el K-</w:t>
      </w:r>
      <w:proofErr w:type="spellStart"/>
      <w:r w:rsidRPr="00295246">
        <w:rPr>
          <w:rFonts w:ascii="Arial" w:hAnsi="Arial" w:cs="Arial"/>
          <w:sz w:val="24"/>
          <w:szCs w:val="24"/>
        </w:rPr>
        <w:t>Means</w:t>
      </w:r>
      <w:proofErr w:type="spellEnd"/>
      <w:r w:rsidRPr="00295246">
        <w:rPr>
          <w:rFonts w:ascii="Arial" w:hAnsi="Arial" w:cs="Arial"/>
          <w:sz w:val="24"/>
          <w:szCs w:val="24"/>
        </w:rPr>
        <w:t>, que solo trabaja con datos numéricos.</w:t>
      </w:r>
    </w:p>
    <w:p w14:paraId="5780F38D" w14:textId="77777777" w:rsidR="00295246" w:rsidRPr="00295246" w:rsidRDefault="00295246" w:rsidP="00295246">
      <w:pPr>
        <w:spacing w:line="360" w:lineRule="auto"/>
        <w:jc w:val="both"/>
        <w:rPr>
          <w:rFonts w:ascii="Arial" w:hAnsi="Arial" w:cs="Arial"/>
          <w:sz w:val="24"/>
          <w:szCs w:val="24"/>
        </w:rPr>
      </w:pPr>
      <w:r w:rsidRPr="00295246">
        <w:rPr>
          <w:rFonts w:ascii="Arial" w:hAnsi="Arial" w:cs="Arial"/>
          <w:sz w:val="24"/>
          <w:szCs w:val="24"/>
        </w:rPr>
        <w:t>Para abordar esta limitación, el algoritmo K-</w:t>
      </w:r>
      <w:proofErr w:type="spellStart"/>
      <w:r w:rsidRPr="00295246">
        <w:rPr>
          <w:rFonts w:ascii="Arial" w:hAnsi="Arial" w:cs="Arial"/>
          <w:sz w:val="24"/>
          <w:szCs w:val="24"/>
        </w:rPr>
        <w:t>Prototypes</w:t>
      </w:r>
      <w:proofErr w:type="spellEnd"/>
      <w:r w:rsidRPr="00295246">
        <w:rPr>
          <w:rFonts w:ascii="Arial" w:hAnsi="Arial" w:cs="Arial"/>
          <w:sz w:val="24"/>
          <w:szCs w:val="24"/>
        </w:rPr>
        <w:t xml:space="preserve"> surge como una solución eficaz, permitiendo el procesamiento conjunto de variables numéricas y categóricas. Este algoritmo combina las fortalezas de K-</w:t>
      </w:r>
      <w:proofErr w:type="spellStart"/>
      <w:r w:rsidRPr="00295246">
        <w:rPr>
          <w:rFonts w:ascii="Arial" w:hAnsi="Arial" w:cs="Arial"/>
          <w:sz w:val="24"/>
          <w:szCs w:val="24"/>
        </w:rPr>
        <w:t>Means</w:t>
      </w:r>
      <w:proofErr w:type="spellEnd"/>
      <w:r w:rsidRPr="00295246">
        <w:rPr>
          <w:rFonts w:ascii="Arial" w:hAnsi="Arial" w:cs="Arial"/>
          <w:sz w:val="24"/>
          <w:szCs w:val="24"/>
        </w:rPr>
        <w:t xml:space="preserve"> (para variables numéricas) y K-</w:t>
      </w:r>
      <w:proofErr w:type="spellStart"/>
      <w:r w:rsidRPr="00295246">
        <w:rPr>
          <w:rFonts w:ascii="Arial" w:hAnsi="Arial" w:cs="Arial"/>
          <w:sz w:val="24"/>
          <w:szCs w:val="24"/>
        </w:rPr>
        <w:t>Modes</w:t>
      </w:r>
      <w:proofErr w:type="spellEnd"/>
      <w:r w:rsidRPr="00295246">
        <w:rPr>
          <w:rFonts w:ascii="Arial" w:hAnsi="Arial" w:cs="Arial"/>
          <w:sz w:val="24"/>
          <w:szCs w:val="24"/>
        </w:rPr>
        <w:t xml:space="preserve"> (para variables categóricas), lo que lo convierte en una herramienta adecuada para la segmentación de datos mixtos. Su aplicación es fundamental en áreas como el marketing, donde es común encontrar información demográfica de clientes combinada con preferencias o comportamientos categóricos.</w:t>
      </w:r>
    </w:p>
    <w:p w14:paraId="090C5B77" w14:textId="77777777" w:rsidR="00295246" w:rsidRPr="00295246" w:rsidRDefault="00295246" w:rsidP="00295246">
      <w:pPr>
        <w:spacing w:line="360" w:lineRule="auto"/>
        <w:jc w:val="both"/>
        <w:rPr>
          <w:rFonts w:ascii="Arial" w:hAnsi="Arial" w:cs="Arial"/>
          <w:sz w:val="24"/>
          <w:szCs w:val="24"/>
        </w:rPr>
      </w:pPr>
      <w:r w:rsidRPr="00295246">
        <w:rPr>
          <w:rFonts w:ascii="Arial" w:hAnsi="Arial" w:cs="Arial"/>
          <w:sz w:val="24"/>
          <w:szCs w:val="24"/>
        </w:rPr>
        <w:t>En este documento se aborda el desarrollo y aplicación del algoritmo K-</w:t>
      </w:r>
      <w:proofErr w:type="spellStart"/>
      <w:r w:rsidRPr="00295246">
        <w:rPr>
          <w:rFonts w:ascii="Arial" w:hAnsi="Arial" w:cs="Arial"/>
          <w:sz w:val="24"/>
          <w:szCs w:val="24"/>
        </w:rPr>
        <w:t>Prototypes</w:t>
      </w:r>
      <w:proofErr w:type="spellEnd"/>
      <w:r w:rsidRPr="00295246">
        <w:rPr>
          <w:rFonts w:ascii="Arial" w:hAnsi="Arial" w:cs="Arial"/>
          <w:sz w:val="24"/>
          <w:szCs w:val="24"/>
        </w:rPr>
        <w:t xml:space="preserve">, tomando como base un conjunto de datos reales compuesto por atributos numéricos, como la edad e ingresos de los clientes, y categóricos, como su estado de cliente y categoría de producto favorito. La implementación de este algoritmo permitirá agrupar a los clientes en </w:t>
      </w:r>
      <w:proofErr w:type="spellStart"/>
      <w:proofErr w:type="gramStart"/>
      <w:r w:rsidRPr="00295246">
        <w:rPr>
          <w:rFonts w:ascii="Arial" w:hAnsi="Arial" w:cs="Arial"/>
          <w:sz w:val="24"/>
          <w:szCs w:val="24"/>
        </w:rPr>
        <w:t>clusters</w:t>
      </w:r>
      <w:proofErr w:type="spellEnd"/>
      <w:proofErr w:type="gramEnd"/>
      <w:r w:rsidRPr="00295246">
        <w:rPr>
          <w:rFonts w:ascii="Arial" w:hAnsi="Arial" w:cs="Arial"/>
          <w:sz w:val="24"/>
          <w:szCs w:val="24"/>
        </w:rPr>
        <w:t xml:space="preserve"> significativos, con el objetivo de identificar patrones ocultos que ayuden a la toma de decisiones estratégicas.</w:t>
      </w:r>
    </w:p>
    <w:p w14:paraId="3A1DA5A5" w14:textId="77777777" w:rsidR="00295246" w:rsidRPr="00295246" w:rsidRDefault="00295246" w:rsidP="00295246">
      <w:pPr>
        <w:spacing w:line="360" w:lineRule="auto"/>
        <w:jc w:val="both"/>
        <w:rPr>
          <w:rFonts w:ascii="Arial" w:hAnsi="Arial" w:cs="Arial"/>
          <w:sz w:val="24"/>
          <w:szCs w:val="24"/>
        </w:rPr>
      </w:pPr>
      <w:r w:rsidRPr="00295246">
        <w:rPr>
          <w:rFonts w:ascii="Arial" w:hAnsi="Arial" w:cs="Arial"/>
          <w:sz w:val="24"/>
          <w:szCs w:val="24"/>
        </w:rPr>
        <w:t>El estudio realizado tiene como finalidad no solo evaluar la efectividad del K-</w:t>
      </w:r>
      <w:proofErr w:type="spellStart"/>
      <w:r w:rsidRPr="00295246">
        <w:rPr>
          <w:rFonts w:ascii="Arial" w:hAnsi="Arial" w:cs="Arial"/>
          <w:sz w:val="24"/>
          <w:szCs w:val="24"/>
        </w:rPr>
        <w:t>Prototypes</w:t>
      </w:r>
      <w:proofErr w:type="spellEnd"/>
      <w:r w:rsidRPr="00295246">
        <w:rPr>
          <w:rFonts w:ascii="Arial" w:hAnsi="Arial" w:cs="Arial"/>
          <w:sz w:val="24"/>
          <w:szCs w:val="24"/>
        </w:rPr>
        <w:t xml:space="preserve"> en la segmentación de datos mixtos, sino también determinar su capacidad para mejorar la precisión y consistencia en la formación de </w:t>
      </w:r>
      <w:proofErr w:type="spellStart"/>
      <w:proofErr w:type="gramStart"/>
      <w:r w:rsidRPr="00295246">
        <w:rPr>
          <w:rFonts w:ascii="Arial" w:hAnsi="Arial" w:cs="Arial"/>
          <w:sz w:val="24"/>
          <w:szCs w:val="24"/>
        </w:rPr>
        <w:t>clusters</w:t>
      </w:r>
      <w:proofErr w:type="spellEnd"/>
      <w:proofErr w:type="gramEnd"/>
      <w:r w:rsidRPr="00295246">
        <w:rPr>
          <w:rFonts w:ascii="Arial" w:hAnsi="Arial" w:cs="Arial"/>
          <w:sz w:val="24"/>
          <w:szCs w:val="24"/>
        </w:rPr>
        <w:t xml:space="preserve"> comparado con otros métodos de agrupación. Esto resulta particularmente relevante dado el creciente uso de datos heterogéneos en diversas industrias y la necesidad de contar con algoritmos que puedan analizarlos de manera conjunta y eficaz.</w:t>
      </w:r>
    </w:p>
    <w:p w14:paraId="1E687460" w14:textId="77777777" w:rsidR="00295246" w:rsidRPr="00295246" w:rsidRDefault="00295246" w:rsidP="00295246">
      <w:pPr>
        <w:spacing w:line="360" w:lineRule="auto"/>
        <w:jc w:val="both"/>
        <w:rPr>
          <w:rFonts w:ascii="Arial" w:hAnsi="Arial" w:cs="Arial"/>
          <w:sz w:val="24"/>
          <w:szCs w:val="24"/>
        </w:rPr>
      </w:pPr>
      <w:r w:rsidRPr="00295246">
        <w:rPr>
          <w:rFonts w:ascii="Arial" w:hAnsi="Arial" w:cs="Arial"/>
          <w:sz w:val="24"/>
          <w:szCs w:val="24"/>
        </w:rPr>
        <w:t>En este contexto, se espera que la implementación del algoritmo K-</w:t>
      </w:r>
      <w:proofErr w:type="spellStart"/>
      <w:r w:rsidRPr="00295246">
        <w:rPr>
          <w:rFonts w:ascii="Arial" w:hAnsi="Arial" w:cs="Arial"/>
          <w:sz w:val="24"/>
          <w:szCs w:val="24"/>
        </w:rPr>
        <w:t>Prototypes</w:t>
      </w:r>
      <w:proofErr w:type="spellEnd"/>
      <w:r w:rsidRPr="00295246">
        <w:rPr>
          <w:rFonts w:ascii="Arial" w:hAnsi="Arial" w:cs="Arial"/>
          <w:sz w:val="24"/>
          <w:szCs w:val="24"/>
        </w:rPr>
        <w:t xml:space="preserve"> proporcione resultados robustos y confiables que sirvan como base para la toma de </w:t>
      </w:r>
      <w:r w:rsidRPr="00295246">
        <w:rPr>
          <w:rFonts w:ascii="Arial" w:hAnsi="Arial" w:cs="Arial"/>
          <w:sz w:val="24"/>
          <w:szCs w:val="24"/>
        </w:rPr>
        <w:lastRenderedPageBreak/>
        <w:t>decisiones basada en datos, superando las limitaciones de los algoritmos que solo manejan un tipo de variable. Con ello, se busca contribuir al desarrollo de técnicas de análisis más precisas y adaptadas a la realidad de los datos mixtos que cada vez son más comunes en el análisis de datos moderno.</w:t>
      </w:r>
    </w:p>
    <w:p w14:paraId="62D836AC" w14:textId="77777777" w:rsidR="00A00B86" w:rsidRDefault="00A00B86" w:rsidP="006F2A33">
      <w:pPr>
        <w:spacing w:line="360" w:lineRule="auto"/>
        <w:jc w:val="both"/>
        <w:rPr>
          <w:rFonts w:ascii="Arial" w:hAnsi="Arial" w:cs="Arial"/>
          <w:sz w:val="24"/>
          <w:szCs w:val="24"/>
        </w:rPr>
      </w:pPr>
    </w:p>
    <w:p w14:paraId="40663C39" w14:textId="77777777" w:rsidR="00715ADE" w:rsidRDefault="00715ADE" w:rsidP="006F2A33">
      <w:pPr>
        <w:spacing w:line="360" w:lineRule="auto"/>
        <w:jc w:val="both"/>
        <w:rPr>
          <w:rFonts w:ascii="Arial" w:hAnsi="Arial" w:cs="Arial"/>
          <w:sz w:val="24"/>
          <w:szCs w:val="24"/>
        </w:rPr>
      </w:pPr>
    </w:p>
    <w:p w14:paraId="6CC082FF" w14:textId="77777777" w:rsidR="00715ADE" w:rsidRDefault="00715ADE" w:rsidP="006F2A33">
      <w:pPr>
        <w:spacing w:line="360" w:lineRule="auto"/>
        <w:jc w:val="both"/>
        <w:rPr>
          <w:rFonts w:ascii="Arial" w:hAnsi="Arial" w:cs="Arial"/>
          <w:sz w:val="24"/>
          <w:szCs w:val="24"/>
        </w:rPr>
      </w:pPr>
    </w:p>
    <w:p w14:paraId="2A9A9EF0" w14:textId="77777777" w:rsidR="00295246" w:rsidRDefault="00295246" w:rsidP="006F2A33">
      <w:pPr>
        <w:spacing w:line="360" w:lineRule="auto"/>
        <w:jc w:val="both"/>
        <w:rPr>
          <w:rFonts w:ascii="Arial" w:hAnsi="Arial" w:cs="Arial"/>
          <w:sz w:val="24"/>
          <w:szCs w:val="24"/>
        </w:rPr>
      </w:pPr>
    </w:p>
    <w:p w14:paraId="32442E1C" w14:textId="77777777" w:rsidR="00295246" w:rsidRDefault="00295246" w:rsidP="006F2A33">
      <w:pPr>
        <w:spacing w:line="360" w:lineRule="auto"/>
        <w:jc w:val="both"/>
        <w:rPr>
          <w:rFonts w:ascii="Arial" w:hAnsi="Arial" w:cs="Arial"/>
          <w:sz w:val="24"/>
          <w:szCs w:val="24"/>
        </w:rPr>
      </w:pPr>
    </w:p>
    <w:p w14:paraId="29A082A6" w14:textId="77777777" w:rsidR="00295246" w:rsidRDefault="00295246" w:rsidP="006F2A33">
      <w:pPr>
        <w:spacing w:line="360" w:lineRule="auto"/>
        <w:jc w:val="both"/>
        <w:rPr>
          <w:rFonts w:ascii="Arial" w:hAnsi="Arial" w:cs="Arial"/>
          <w:sz w:val="24"/>
          <w:szCs w:val="24"/>
        </w:rPr>
      </w:pPr>
    </w:p>
    <w:p w14:paraId="36C935E5" w14:textId="77777777" w:rsidR="00295246" w:rsidRDefault="00295246" w:rsidP="006F2A33">
      <w:pPr>
        <w:spacing w:line="360" w:lineRule="auto"/>
        <w:jc w:val="both"/>
        <w:rPr>
          <w:rFonts w:ascii="Arial" w:hAnsi="Arial" w:cs="Arial"/>
          <w:sz w:val="24"/>
          <w:szCs w:val="24"/>
        </w:rPr>
      </w:pPr>
    </w:p>
    <w:p w14:paraId="4DCD04D9" w14:textId="77777777" w:rsidR="00295246" w:rsidRDefault="00295246" w:rsidP="006F2A33">
      <w:pPr>
        <w:spacing w:line="360" w:lineRule="auto"/>
        <w:jc w:val="both"/>
        <w:rPr>
          <w:rFonts w:ascii="Arial" w:hAnsi="Arial" w:cs="Arial"/>
          <w:sz w:val="24"/>
          <w:szCs w:val="24"/>
        </w:rPr>
      </w:pPr>
    </w:p>
    <w:p w14:paraId="659C71A8" w14:textId="77777777" w:rsidR="00295246" w:rsidRDefault="00295246" w:rsidP="006F2A33">
      <w:pPr>
        <w:spacing w:line="360" w:lineRule="auto"/>
        <w:jc w:val="both"/>
        <w:rPr>
          <w:rFonts w:ascii="Arial" w:hAnsi="Arial" w:cs="Arial"/>
          <w:sz w:val="24"/>
          <w:szCs w:val="24"/>
        </w:rPr>
      </w:pPr>
    </w:p>
    <w:p w14:paraId="65B5D8F1" w14:textId="77777777" w:rsidR="00295246" w:rsidRDefault="00295246" w:rsidP="006F2A33">
      <w:pPr>
        <w:spacing w:line="360" w:lineRule="auto"/>
        <w:jc w:val="both"/>
        <w:rPr>
          <w:rFonts w:ascii="Arial" w:hAnsi="Arial" w:cs="Arial"/>
          <w:sz w:val="24"/>
          <w:szCs w:val="24"/>
        </w:rPr>
      </w:pPr>
    </w:p>
    <w:p w14:paraId="45FD997C" w14:textId="77777777" w:rsidR="00295246" w:rsidRDefault="00295246" w:rsidP="006F2A33">
      <w:pPr>
        <w:spacing w:line="360" w:lineRule="auto"/>
        <w:jc w:val="both"/>
        <w:rPr>
          <w:rFonts w:ascii="Arial" w:hAnsi="Arial" w:cs="Arial"/>
          <w:sz w:val="24"/>
          <w:szCs w:val="24"/>
        </w:rPr>
      </w:pPr>
    </w:p>
    <w:p w14:paraId="4F138DBA" w14:textId="77777777" w:rsidR="00295246" w:rsidRDefault="00295246" w:rsidP="006F2A33">
      <w:pPr>
        <w:spacing w:line="360" w:lineRule="auto"/>
        <w:jc w:val="both"/>
        <w:rPr>
          <w:rFonts w:ascii="Arial" w:hAnsi="Arial" w:cs="Arial"/>
          <w:sz w:val="24"/>
          <w:szCs w:val="24"/>
        </w:rPr>
      </w:pPr>
    </w:p>
    <w:p w14:paraId="64F4341D" w14:textId="77777777" w:rsidR="00295246" w:rsidRDefault="00295246" w:rsidP="006F2A33">
      <w:pPr>
        <w:spacing w:line="360" w:lineRule="auto"/>
        <w:jc w:val="both"/>
        <w:rPr>
          <w:rFonts w:ascii="Arial" w:hAnsi="Arial" w:cs="Arial"/>
          <w:sz w:val="24"/>
          <w:szCs w:val="24"/>
        </w:rPr>
      </w:pPr>
    </w:p>
    <w:p w14:paraId="5EACEEC3" w14:textId="77777777" w:rsidR="00295246" w:rsidRDefault="00295246" w:rsidP="006F2A33">
      <w:pPr>
        <w:spacing w:line="360" w:lineRule="auto"/>
        <w:jc w:val="both"/>
        <w:rPr>
          <w:rFonts w:ascii="Arial" w:hAnsi="Arial" w:cs="Arial"/>
          <w:sz w:val="24"/>
          <w:szCs w:val="24"/>
        </w:rPr>
      </w:pPr>
    </w:p>
    <w:p w14:paraId="362E278D" w14:textId="77777777" w:rsidR="00295246" w:rsidRDefault="00295246" w:rsidP="006F2A33">
      <w:pPr>
        <w:spacing w:line="360" w:lineRule="auto"/>
        <w:jc w:val="both"/>
        <w:rPr>
          <w:rFonts w:ascii="Arial" w:hAnsi="Arial" w:cs="Arial"/>
          <w:sz w:val="24"/>
          <w:szCs w:val="24"/>
        </w:rPr>
      </w:pPr>
    </w:p>
    <w:p w14:paraId="36D68F50" w14:textId="77777777" w:rsidR="00295246" w:rsidRDefault="00295246" w:rsidP="006F2A33">
      <w:pPr>
        <w:spacing w:line="360" w:lineRule="auto"/>
        <w:jc w:val="both"/>
        <w:rPr>
          <w:rFonts w:ascii="Arial" w:hAnsi="Arial" w:cs="Arial"/>
          <w:sz w:val="24"/>
          <w:szCs w:val="24"/>
        </w:rPr>
      </w:pPr>
    </w:p>
    <w:p w14:paraId="431AB438" w14:textId="77777777" w:rsidR="00295246" w:rsidRDefault="00295246" w:rsidP="006F2A33">
      <w:pPr>
        <w:spacing w:line="360" w:lineRule="auto"/>
        <w:jc w:val="both"/>
        <w:rPr>
          <w:rFonts w:ascii="Arial" w:hAnsi="Arial" w:cs="Arial"/>
          <w:sz w:val="24"/>
          <w:szCs w:val="24"/>
        </w:rPr>
      </w:pPr>
    </w:p>
    <w:p w14:paraId="7CCE4F40" w14:textId="77777777" w:rsidR="00295246" w:rsidRPr="00F87C0D" w:rsidRDefault="00295246" w:rsidP="006F2A33">
      <w:pPr>
        <w:spacing w:line="360" w:lineRule="auto"/>
        <w:jc w:val="both"/>
        <w:rPr>
          <w:rFonts w:ascii="Arial" w:hAnsi="Arial" w:cs="Arial"/>
          <w:sz w:val="24"/>
          <w:szCs w:val="24"/>
        </w:rPr>
      </w:pPr>
    </w:p>
    <w:p w14:paraId="7C105B49" w14:textId="2346F781" w:rsidR="00F87C0D" w:rsidRPr="00773CDF" w:rsidRDefault="00F87C0D" w:rsidP="006F2A33">
      <w:pPr>
        <w:pStyle w:val="Ttulo1"/>
        <w:spacing w:line="360" w:lineRule="auto"/>
      </w:pPr>
      <w:bookmarkStart w:id="49" w:name="_Toc162863687"/>
      <w:bookmarkStart w:id="50" w:name="_Toc178528969"/>
      <w:r w:rsidRPr="00773CDF">
        <w:lastRenderedPageBreak/>
        <w:t>Descripción de la empresa u organización y del puesto o área del trabajo del estudiante</w:t>
      </w:r>
      <w:r w:rsidR="291665AC" w:rsidRPr="00773CDF">
        <w:t>.</w:t>
      </w:r>
      <w:bookmarkEnd w:id="49"/>
      <w:bookmarkEnd w:id="50"/>
    </w:p>
    <w:p w14:paraId="3C393FA9" w14:textId="77777777" w:rsidR="00B96CF4" w:rsidRDefault="00B96CF4" w:rsidP="006F2A33">
      <w:pPr>
        <w:spacing w:line="360" w:lineRule="auto"/>
        <w:jc w:val="both"/>
        <w:rPr>
          <w:rFonts w:ascii="Arial" w:hAnsi="Arial" w:cs="Arial"/>
          <w:sz w:val="24"/>
          <w:szCs w:val="24"/>
        </w:rPr>
      </w:pPr>
    </w:p>
    <w:p w14:paraId="45C07821" w14:textId="77777777" w:rsidR="008463AA" w:rsidRPr="002D5630" w:rsidRDefault="008463AA" w:rsidP="006F2A33">
      <w:pPr>
        <w:spacing w:line="360" w:lineRule="auto"/>
        <w:jc w:val="both"/>
        <w:rPr>
          <w:rFonts w:ascii="Arial" w:hAnsi="Arial" w:cs="Arial"/>
          <w:sz w:val="24"/>
        </w:rPr>
      </w:pPr>
      <w:r w:rsidRPr="002D5630">
        <w:rPr>
          <w:rFonts w:ascii="Arial" w:hAnsi="Arial" w:cs="Arial"/>
          <w:sz w:val="24"/>
        </w:rPr>
        <w:t>El Instituto Tecnológico de Toluca pertenece al sistema de la Secretaría de Educación Pública conocido como Tecnológico Nacional de México. Esta red se encarga de formar profesionales en la Ciencia y la Tecnológica, así como impulsarlos a través de la creación de proyectos y su divulgación.</w:t>
      </w:r>
    </w:p>
    <w:p w14:paraId="03CD748A" w14:textId="77777777" w:rsidR="008463AA" w:rsidRPr="002D5630" w:rsidRDefault="008463AA" w:rsidP="006F2A33">
      <w:pPr>
        <w:spacing w:line="360" w:lineRule="auto"/>
        <w:jc w:val="both"/>
        <w:rPr>
          <w:rFonts w:ascii="Arial" w:hAnsi="Arial" w:cs="Arial"/>
          <w:sz w:val="24"/>
        </w:rPr>
      </w:pPr>
      <w:r w:rsidRPr="002D5630">
        <w:rPr>
          <w:rFonts w:ascii="Arial" w:hAnsi="Arial" w:cs="Arial"/>
          <w:sz w:val="24"/>
        </w:rPr>
        <w:t>El ITT se ha consolidado como una de las universidades de calidad en el Estado de México con respecto a esta área. Han tratado de cubrir las áreas industriales y de servicios en varias regiones del país, vinculándose a empresas, organizaciones e instituciones. Promueven entre sus catedráticos y estudiantes valores como la justicia, independencia, democracia y solidaridad. Por eso procuran el deporte y la cultura como estrategia para mentes y cuerpos sanos.</w:t>
      </w:r>
    </w:p>
    <w:p w14:paraId="7BFC90D8" w14:textId="77777777" w:rsidR="008463AA" w:rsidRDefault="008463AA" w:rsidP="006F2A33">
      <w:pPr>
        <w:spacing w:line="360" w:lineRule="auto"/>
        <w:jc w:val="both"/>
        <w:rPr>
          <w:rFonts w:ascii="Arial" w:hAnsi="Arial" w:cs="Arial"/>
          <w:sz w:val="24"/>
        </w:rPr>
      </w:pPr>
      <w:r w:rsidRPr="002D5630">
        <w:rPr>
          <w:rFonts w:ascii="Arial" w:hAnsi="Arial" w:cs="Arial"/>
          <w:sz w:val="24"/>
        </w:rPr>
        <w:t>Realizan actividades donde vinculan a sus estudiantes a proyectos con comunidades, así como la movilidad a otras ciudades o países. Y también imparten capacitación continua para sus egresados y personas en general que quieran seguirse preparando.</w:t>
      </w:r>
    </w:p>
    <w:p w14:paraId="234DAFF2" w14:textId="77777777" w:rsidR="008463AA" w:rsidRPr="00AB2E30" w:rsidRDefault="008463AA" w:rsidP="006F2A33">
      <w:pPr>
        <w:spacing w:line="360" w:lineRule="auto"/>
        <w:jc w:val="both"/>
        <w:rPr>
          <w:rFonts w:ascii="Arial" w:hAnsi="Arial" w:cs="Arial"/>
          <w:sz w:val="24"/>
          <w:szCs w:val="24"/>
        </w:rPr>
      </w:pPr>
      <w:r>
        <w:rPr>
          <w:rFonts w:ascii="Arial" w:hAnsi="Arial" w:cs="Arial"/>
          <w:sz w:val="24"/>
          <w:szCs w:val="24"/>
        </w:rPr>
        <w:t>Misió</w:t>
      </w:r>
      <w:r w:rsidRPr="00AB2E30">
        <w:rPr>
          <w:rFonts w:ascii="Arial" w:hAnsi="Arial" w:cs="Arial"/>
          <w:sz w:val="24"/>
          <w:szCs w:val="24"/>
        </w:rPr>
        <w:t xml:space="preserve">n </w:t>
      </w:r>
    </w:p>
    <w:p w14:paraId="7663ABF4" w14:textId="77777777" w:rsidR="008463AA" w:rsidRDefault="008463AA" w:rsidP="006F2A33">
      <w:pPr>
        <w:spacing w:line="360" w:lineRule="auto"/>
        <w:jc w:val="both"/>
        <w:rPr>
          <w:rFonts w:ascii="Arial" w:hAnsi="Arial" w:cs="Arial"/>
          <w:sz w:val="24"/>
          <w:szCs w:val="24"/>
        </w:rPr>
      </w:pPr>
      <w:r w:rsidRPr="00AB2E30">
        <w:rPr>
          <w:rFonts w:ascii="Arial" w:hAnsi="Arial" w:cs="Arial"/>
          <w:sz w:val="24"/>
          <w:szCs w:val="24"/>
        </w:rPr>
        <w:t xml:space="preserve">Ofrecer servicios de Educación Superior Tecnológica con calidad, equidad y pertinencia, orientados a la formación integral del ser humano mediante la oferta de programas educativos acreditados y que promuevan el desarrollo sustentable para la conformación de una sociedad justa y humana. </w:t>
      </w:r>
    </w:p>
    <w:p w14:paraId="68C8B60F" w14:textId="77777777" w:rsidR="008463AA" w:rsidRDefault="008463AA" w:rsidP="006F2A33">
      <w:pPr>
        <w:spacing w:line="360" w:lineRule="auto"/>
        <w:jc w:val="both"/>
        <w:rPr>
          <w:rFonts w:ascii="Arial" w:hAnsi="Arial" w:cs="Arial"/>
          <w:sz w:val="24"/>
          <w:szCs w:val="24"/>
        </w:rPr>
      </w:pPr>
      <w:r>
        <w:rPr>
          <w:rFonts w:ascii="Arial" w:hAnsi="Arial" w:cs="Arial"/>
          <w:sz w:val="24"/>
          <w:szCs w:val="24"/>
        </w:rPr>
        <w:t xml:space="preserve">Visión </w:t>
      </w:r>
    </w:p>
    <w:p w14:paraId="76FD588E" w14:textId="77777777" w:rsidR="008463AA" w:rsidRPr="00AB2E30" w:rsidRDefault="008463AA" w:rsidP="006F2A33">
      <w:pPr>
        <w:spacing w:line="360" w:lineRule="auto"/>
        <w:jc w:val="both"/>
        <w:rPr>
          <w:rFonts w:ascii="Arial" w:hAnsi="Arial" w:cs="Arial"/>
          <w:sz w:val="28"/>
          <w:szCs w:val="24"/>
        </w:rPr>
      </w:pPr>
      <w:r w:rsidRPr="00AB2E30">
        <w:rPr>
          <w:rFonts w:ascii="Arial" w:hAnsi="Arial" w:cs="Arial"/>
          <w:sz w:val="24"/>
        </w:rPr>
        <w:t xml:space="preserve">Ser una Institución de Educación Superior Tecnológica basada en valores y reconocida por ofrecer un servicio de calidad, mediante el desarrollo sostenido, sustentable y equitativo de su entorno y a través del alto desempeño de su personal. </w:t>
      </w:r>
    </w:p>
    <w:p w14:paraId="30E869F6" w14:textId="22956727" w:rsidR="00A00B86" w:rsidRPr="00F87C0D" w:rsidRDefault="001E5B97" w:rsidP="006F2A33">
      <w:pPr>
        <w:spacing w:line="360" w:lineRule="auto"/>
        <w:jc w:val="center"/>
        <w:rPr>
          <w:rFonts w:ascii="Arial" w:hAnsi="Arial" w:cs="Arial"/>
          <w:sz w:val="24"/>
          <w:szCs w:val="24"/>
        </w:rPr>
      </w:pPr>
      <w:r>
        <w:rPr>
          <w:rFonts w:ascii="Arial" w:hAnsi="Arial" w:cs="Arial"/>
          <w:sz w:val="24"/>
          <w:szCs w:val="24"/>
        </w:rPr>
        <w:tab/>
      </w:r>
    </w:p>
    <w:p w14:paraId="5FFA3F8A" w14:textId="415D7E81" w:rsidR="00F87C0D" w:rsidRPr="00F87C0D" w:rsidRDefault="00F87C0D" w:rsidP="006F2A33">
      <w:pPr>
        <w:pStyle w:val="Ttulo1"/>
        <w:spacing w:line="360" w:lineRule="auto"/>
      </w:pPr>
      <w:bookmarkStart w:id="51" w:name="_Toc162863688"/>
      <w:bookmarkStart w:id="52" w:name="_Toc178528970"/>
      <w:proofErr w:type="gramStart"/>
      <w:r w:rsidRPr="00F87C0D">
        <w:lastRenderedPageBreak/>
        <w:t>Problema a resolver</w:t>
      </w:r>
      <w:bookmarkEnd w:id="51"/>
      <w:bookmarkEnd w:id="52"/>
      <w:proofErr w:type="gramEnd"/>
      <w:r w:rsidRPr="00F87C0D">
        <w:t xml:space="preserve"> </w:t>
      </w:r>
    </w:p>
    <w:p w14:paraId="23DFCB27" w14:textId="77777777" w:rsidR="003C3FEC" w:rsidRDefault="003C3FEC" w:rsidP="006F2A33">
      <w:pPr>
        <w:spacing w:line="360" w:lineRule="auto"/>
        <w:jc w:val="both"/>
        <w:rPr>
          <w:rFonts w:ascii="Arial" w:hAnsi="Arial" w:cs="Arial"/>
          <w:sz w:val="24"/>
          <w:szCs w:val="24"/>
        </w:rPr>
      </w:pPr>
    </w:p>
    <w:p w14:paraId="6F536178" w14:textId="71CB6B49" w:rsidR="0065762F" w:rsidRPr="0065762F" w:rsidRDefault="0065762F" w:rsidP="006F2A33">
      <w:pPr>
        <w:spacing w:line="360" w:lineRule="auto"/>
        <w:jc w:val="both"/>
        <w:rPr>
          <w:rFonts w:ascii="Arial" w:hAnsi="Arial" w:cs="Arial"/>
          <w:sz w:val="24"/>
          <w:szCs w:val="24"/>
        </w:rPr>
      </w:pPr>
      <w:r w:rsidRPr="0065762F">
        <w:rPr>
          <w:rFonts w:ascii="Arial" w:hAnsi="Arial" w:cs="Arial"/>
          <w:sz w:val="24"/>
          <w:szCs w:val="24"/>
        </w:rPr>
        <w:t>Actualmente, las organizaciones se enfrentan a desafíos significativos al intentar analizar grandes conjuntos de datos que contienen tanto variables numéricas como categóricas. Estos datos mixtos son comunes en muchos campos, desde el comercio minorista hasta la investigación científica, y la falta de herramientas adecuadas para procesarlos y agruparlos eficazmente representa un obstáculo importante.</w:t>
      </w:r>
    </w:p>
    <w:p w14:paraId="62EB5110" w14:textId="77777777" w:rsidR="0065762F" w:rsidRPr="0065762F" w:rsidRDefault="0065762F" w:rsidP="006F2A33">
      <w:pPr>
        <w:spacing w:line="360" w:lineRule="auto"/>
        <w:jc w:val="both"/>
        <w:rPr>
          <w:rFonts w:ascii="Arial" w:hAnsi="Arial" w:cs="Arial"/>
          <w:sz w:val="24"/>
          <w:szCs w:val="24"/>
        </w:rPr>
      </w:pPr>
      <w:r w:rsidRPr="0065762F">
        <w:rPr>
          <w:rFonts w:ascii="Arial" w:hAnsi="Arial" w:cs="Arial"/>
          <w:sz w:val="24"/>
          <w:szCs w:val="24"/>
        </w:rPr>
        <w:t>Los métodos tradicionales de análisis de datos, como los algoritmos de agrupamiento estándar, suelen ser efectivos solo con un tipo de variable, ya sea numérica o categórica, pero no ambos. Esta limitación impide la identificación de patrones y tendencias clave en los datos mixtos, lo que puede llevar a interpretaciones incompletas y decisiones menos efectivas. La incapacidad de manejar estos datos de manera eficiente resulta en una visión parcial de las relaciones importantes entre las variables numéricas y categóricas, afectando negativamente la toma de decisiones estratégicas.</w:t>
      </w:r>
    </w:p>
    <w:p w14:paraId="0C22A018" w14:textId="77777777" w:rsidR="0065762F" w:rsidRPr="0065762F" w:rsidRDefault="0065762F" w:rsidP="006F2A33">
      <w:pPr>
        <w:spacing w:line="360" w:lineRule="auto"/>
        <w:jc w:val="both"/>
        <w:rPr>
          <w:rFonts w:ascii="Arial" w:hAnsi="Arial" w:cs="Arial"/>
          <w:sz w:val="24"/>
          <w:szCs w:val="24"/>
        </w:rPr>
      </w:pPr>
      <w:r w:rsidRPr="0065762F">
        <w:rPr>
          <w:rFonts w:ascii="Arial" w:hAnsi="Arial" w:cs="Arial"/>
          <w:sz w:val="24"/>
          <w:szCs w:val="24"/>
        </w:rPr>
        <w:t>Además, la integración y comprensión de datos mixtos es crucial para diversas aplicaciones, desde el análisis de comportamiento del cliente hasta la investigación científica y la gestión operativa. Sin herramientas adecuadas, las organizaciones tienen dificultades para integrar datos de diferentes fuentes y obtener una comprensión holística. Esta deficiencia limita la capacidad para desarrollar estrategias efectivas y mejorar procesos operativos.</w:t>
      </w:r>
    </w:p>
    <w:p w14:paraId="56016485" w14:textId="77777777" w:rsidR="0065762F" w:rsidRPr="0065762F" w:rsidRDefault="0065762F" w:rsidP="006F2A33">
      <w:pPr>
        <w:spacing w:line="360" w:lineRule="auto"/>
        <w:jc w:val="both"/>
        <w:rPr>
          <w:rFonts w:ascii="Arial" w:hAnsi="Arial" w:cs="Arial"/>
          <w:sz w:val="24"/>
          <w:szCs w:val="24"/>
        </w:rPr>
      </w:pPr>
      <w:r w:rsidRPr="0065762F">
        <w:rPr>
          <w:rFonts w:ascii="Arial" w:hAnsi="Arial" w:cs="Arial"/>
          <w:sz w:val="24"/>
          <w:szCs w:val="24"/>
        </w:rPr>
        <w:t>Existe una necesidad urgente de herramientas que puedan manejar eficientemente datos mixtos, permitiendo la identificación de patrones y tendencias que no son evidentes cuando se analizan tipos de datos por separado. Un sistema que utilice algoritmos avanzados, como el K-</w:t>
      </w:r>
      <w:proofErr w:type="spellStart"/>
      <w:r w:rsidRPr="0065762F">
        <w:rPr>
          <w:rFonts w:ascii="Arial" w:hAnsi="Arial" w:cs="Arial"/>
          <w:sz w:val="24"/>
          <w:szCs w:val="24"/>
        </w:rPr>
        <w:t>Prototypes</w:t>
      </w:r>
      <w:proofErr w:type="spellEnd"/>
      <w:r w:rsidRPr="0065762F">
        <w:rPr>
          <w:rFonts w:ascii="Arial" w:hAnsi="Arial" w:cs="Arial"/>
          <w:sz w:val="24"/>
          <w:szCs w:val="24"/>
        </w:rPr>
        <w:t>, puede agrupar datos mixtos en clústeres significativos, mejorando la precisión del análisis y facilitando la toma de decisiones basada en datos.</w:t>
      </w:r>
    </w:p>
    <w:p w14:paraId="7F7FA637" w14:textId="77777777" w:rsidR="0065762F" w:rsidRPr="0065762F" w:rsidRDefault="0065762F" w:rsidP="006F2A33">
      <w:pPr>
        <w:spacing w:line="360" w:lineRule="auto"/>
        <w:jc w:val="both"/>
        <w:rPr>
          <w:rFonts w:ascii="Arial" w:hAnsi="Arial" w:cs="Arial"/>
          <w:sz w:val="24"/>
          <w:szCs w:val="24"/>
        </w:rPr>
      </w:pPr>
      <w:r w:rsidRPr="0065762F">
        <w:rPr>
          <w:rFonts w:ascii="Arial" w:hAnsi="Arial" w:cs="Arial"/>
          <w:sz w:val="24"/>
          <w:szCs w:val="24"/>
        </w:rPr>
        <w:t xml:space="preserve">Sin una solución adecuada, las organizaciones continuarán enfrentando dificultades para extraer valor significativo de sus datos, lo que puede resultar en decisiones </w:t>
      </w:r>
      <w:r w:rsidRPr="0065762F">
        <w:rPr>
          <w:rFonts w:ascii="Arial" w:hAnsi="Arial" w:cs="Arial"/>
          <w:sz w:val="24"/>
          <w:szCs w:val="24"/>
        </w:rPr>
        <w:lastRenderedPageBreak/>
        <w:t>subóptimas y limitar la capacidad de innovación. En un entorno empresarial competitivo, la capacidad de analizar y actuar sobre datos de manera efectiva es un diferenciador clave. La falta de herramientas adecuadas puede poner a las organizaciones en desventaja frente a competidores que sí pueden aprovechar completamente sus datos.</w:t>
      </w:r>
    </w:p>
    <w:p w14:paraId="3C2EBA7C" w14:textId="77777777" w:rsidR="001150AB" w:rsidRDefault="001150AB" w:rsidP="006F2A33">
      <w:pPr>
        <w:spacing w:line="360" w:lineRule="auto"/>
        <w:jc w:val="both"/>
        <w:rPr>
          <w:rFonts w:ascii="Arial" w:hAnsi="Arial" w:cs="Arial"/>
          <w:sz w:val="24"/>
          <w:szCs w:val="24"/>
        </w:rPr>
      </w:pPr>
    </w:p>
    <w:p w14:paraId="26DB8B89" w14:textId="77777777" w:rsidR="001150AB" w:rsidRDefault="001150AB" w:rsidP="006F2A33">
      <w:pPr>
        <w:spacing w:line="360" w:lineRule="auto"/>
        <w:jc w:val="both"/>
        <w:rPr>
          <w:rFonts w:ascii="Arial" w:hAnsi="Arial" w:cs="Arial"/>
          <w:sz w:val="24"/>
          <w:szCs w:val="24"/>
        </w:rPr>
      </w:pPr>
    </w:p>
    <w:p w14:paraId="23CD1B15" w14:textId="77777777" w:rsidR="001150AB" w:rsidRDefault="001150AB" w:rsidP="006F2A33">
      <w:pPr>
        <w:spacing w:line="360" w:lineRule="auto"/>
        <w:jc w:val="both"/>
        <w:rPr>
          <w:rFonts w:ascii="Arial" w:hAnsi="Arial" w:cs="Arial"/>
          <w:sz w:val="24"/>
          <w:szCs w:val="24"/>
        </w:rPr>
      </w:pPr>
    </w:p>
    <w:p w14:paraId="6A75292C" w14:textId="77777777" w:rsidR="001150AB" w:rsidRDefault="001150AB" w:rsidP="006F2A33">
      <w:pPr>
        <w:spacing w:line="360" w:lineRule="auto"/>
        <w:jc w:val="both"/>
        <w:rPr>
          <w:rFonts w:ascii="Arial" w:hAnsi="Arial" w:cs="Arial"/>
          <w:sz w:val="24"/>
          <w:szCs w:val="24"/>
        </w:rPr>
      </w:pPr>
    </w:p>
    <w:p w14:paraId="02C1DAA1" w14:textId="77777777" w:rsidR="006F2A33" w:rsidRDefault="006F2A33" w:rsidP="006F2A33">
      <w:pPr>
        <w:spacing w:line="360" w:lineRule="auto"/>
        <w:jc w:val="both"/>
        <w:rPr>
          <w:rFonts w:ascii="Arial" w:hAnsi="Arial" w:cs="Arial"/>
          <w:sz w:val="24"/>
          <w:szCs w:val="24"/>
        </w:rPr>
      </w:pPr>
    </w:p>
    <w:p w14:paraId="42411424" w14:textId="77777777" w:rsidR="006F2A33" w:rsidRDefault="006F2A33" w:rsidP="006F2A33">
      <w:pPr>
        <w:spacing w:line="360" w:lineRule="auto"/>
        <w:jc w:val="both"/>
        <w:rPr>
          <w:rFonts w:ascii="Arial" w:hAnsi="Arial" w:cs="Arial"/>
          <w:sz w:val="24"/>
          <w:szCs w:val="24"/>
        </w:rPr>
      </w:pPr>
    </w:p>
    <w:p w14:paraId="2168B3FD" w14:textId="77777777" w:rsidR="006F2A33" w:rsidRDefault="006F2A33" w:rsidP="006F2A33">
      <w:pPr>
        <w:spacing w:line="360" w:lineRule="auto"/>
        <w:jc w:val="both"/>
        <w:rPr>
          <w:rFonts w:ascii="Arial" w:hAnsi="Arial" w:cs="Arial"/>
          <w:sz w:val="24"/>
          <w:szCs w:val="24"/>
        </w:rPr>
      </w:pPr>
    </w:p>
    <w:p w14:paraId="148157A1" w14:textId="77777777" w:rsidR="006F2A33" w:rsidRDefault="006F2A33" w:rsidP="006F2A33">
      <w:pPr>
        <w:spacing w:line="360" w:lineRule="auto"/>
        <w:jc w:val="both"/>
        <w:rPr>
          <w:rFonts w:ascii="Arial" w:hAnsi="Arial" w:cs="Arial"/>
          <w:sz w:val="24"/>
          <w:szCs w:val="24"/>
        </w:rPr>
      </w:pPr>
    </w:p>
    <w:p w14:paraId="72757FD1" w14:textId="77777777" w:rsidR="006F2A33" w:rsidRDefault="006F2A33" w:rsidP="006F2A33">
      <w:pPr>
        <w:spacing w:line="360" w:lineRule="auto"/>
        <w:jc w:val="both"/>
        <w:rPr>
          <w:rFonts w:ascii="Arial" w:hAnsi="Arial" w:cs="Arial"/>
          <w:sz w:val="24"/>
          <w:szCs w:val="24"/>
        </w:rPr>
      </w:pPr>
    </w:p>
    <w:p w14:paraId="6B21F2E7" w14:textId="77777777" w:rsidR="006F2A33" w:rsidRDefault="006F2A33" w:rsidP="006F2A33">
      <w:pPr>
        <w:spacing w:line="360" w:lineRule="auto"/>
        <w:jc w:val="both"/>
        <w:rPr>
          <w:rFonts w:ascii="Arial" w:hAnsi="Arial" w:cs="Arial"/>
          <w:sz w:val="24"/>
          <w:szCs w:val="24"/>
        </w:rPr>
      </w:pPr>
    </w:p>
    <w:p w14:paraId="487BFB13" w14:textId="77777777" w:rsidR="006F2A33" w:rsidRDefault="006F2A33" w:rsidP="006F2A33">
      <w:pPr>
        <w:spacing w:line="360" w:lineRule="auto"/>
        <w:jc w:val="both"/>
        <w:rPr>
          <w:rFonts w:ascii="Arial" w:hAnsi="Arial" w:cs="Arial"/>
          <w:sz w:val="24"/>
          <w:szCs w:val="24"/>
        </w:rPr>
      </w:pPr>
    </w:p>
    <w:p w14:paraId="7B0FA645" w14:textId="77777777" w:rsidR="006F2A33" w:rsidRDefault="006F2A33" w:rsidP="006F2A33">
      <w:pPr>
        <w:spacing w:line="360" w:lineRule="auto"/>
        <w:jc w:val="both"/>
        <w:rPr>
          <w:rFonts w:ascii="Arial" w:hAnsi="Arial" w:cs="Arial"/>
          <w:sz w:val="24"/>
          <w:szCs w:val="24"/>
        </w:rPr>
      </w:pPr>
    </w:p>
    <w:p w14:paraId="6F36868A" w14:textId="77777777" w:rsidR="006F2A33" w:rsidRDefault="006F2A33" w:rsidP="006F2A33">
      <w:pPr>
        <w:spacing w:line="360" w:lineRule="auto"/>
        <w:jc w:val="both"/>
        <w:rPr>
          <w:rFonts w:ascii="Arial" w:hAnsi="Arial" w:cs="Arial"/>
          <w:sz w:val="24"/>
          <w:szCs w:val="24"/>
        </w:rPr>
      </w:pPr>
    </w:p>
    <w:p w14:paraId="00BC5A07" w14:textId="77777777" w:rsidR="006F2A33" w:rsidRDefault="006F2A33" w:rsidP="006F2A33">
      <w:pPr>
        <w:spacing w:line="360" w:lineRule="auto"/>
        <w:jc w:val="both"/>
        <w:rPr>
          <w:rFonts w:ascii="Arial" w:hAnsi="Arial" w:cs="Arial"/>
          <w:sz w:val="24"/>
          <w:szCs w:val="24"/>
        </w:rPr>
      </w:pPr>
    </w:p>
    <w:p w14:paraId="425C95EE" w14:textId="77777777" w:rsidR="006F2A33" w:rsidRDefault="006F2A33" w:rsidP="006F2A33">
      <w:pPr>
        <w:spacing w:line="360" w:lineRule="auto"/>
        <w:jc w:val="both"/>
        <w:rPr>
          <w:rFonts w:ascii="Arial" w:hAnsi="Arial" w:cs="Arial"/>
          <w:sz w:val="24"/>
          <w:szCs w:val="24"/>
        </w:rPr>
      </w:pPr>
    </w:p>
    <w:p w14:paraId="0E2FBE8B" w14:textId="77777777" w:rsidR="003C3FEC" w:rsidRDefault="003C3FEC" w:rsidP="006F2A33">
      <w:pPr>
        <w:spacing w:line="360" w:lineRule="auto"/>
        <w:jc w:val="both"/>
        <w:rPr>
          <w:rFonts w:ascii="Arial" w:hAnsi="Arial" w:cs="Arial"/>
          <w:sz w:val="24"/>
          <w:szCs w:val="24"/>
        </w:rPr>
      </w:pPr>
    </w:p>
    <w:p w14:paraId="1485A2A2" w14:textId="77777777" w:rsidR="003C3FEC" w:rsidRDefault="003C3FEC" w:rsidP="006F2A33">
      <w:pPr>
        <w:spacing w:line="360" w:lineRule="auto"/>
        <w:jc w:val="both"/>
        <w:rPr>
          <w:rFonts w:ascii="Arial" w:hAnsi="Arial" w:cs="Arial"/>
          <w:sz w:val="24"/>
          <w:szCs w:val="24"/>
        </w:rPr>
      </w:pPr>
    </w:p>
    <w:p w14:paraId="0F5FA92E" w14:textId="77777777" w:rsidR="00295246" w:rsidRDefault="00295246" w:rsidP="006F2A33">
      <w:pPr>
        <w:spacing w:line="360" w:lineRule="auto"/>
        <w:jc w:val="both"/>
        <w:rPr>
          <w:rFonts w:ascii="Arial" w:hAnsi="Arial" w:cs="Arial"/>
          <w:sz w:val="24"/>
          <w:szCs w:val="24"/>
        </w:rPr>
      </w:pPr>
    </w:p>
    <w:p w14:paraId="533FA467" w14:textId="77777777" w:rsidR="001150AB" w:rsidRPr="001150AB" w:rsidRDefault="001150AB" w:rsidP="006F2A33">
      <w:pPr>
        <w:spacing w:line="360" w:lineRule="auto"/>
        <w:jc w:val="both"/>
        <w:rPr>
          <w:rFonts w:ascii="Arial" w:hAnsi="Arial" w:cs="Arial"/>
          <w:sz w:val="24"/>
          <w:szCs w:val="24"/>
        </w:rPr>
      </w:pPr>
    </w:p>
    <w:p w14:paraId="622C69C0" w14:textId="42BEC5AE" w:rsidR="00F87C0D" w:rsidRPr="00463F5B" w:rsidRDefault="00F87C0D" w:rsidP="006F2A33">
      <w:pPr>
        <w:pStyle w:val="Ttulo1"/>
        <w:spacing w:line="360" w:lineRule="auto"/>
      </w:pPr>
      <w:bookmarkStart w:id="53" w:name="_Toc162863689"/>
      <w:bookmarkStart w:id="54" w:name="_Toc178528971"/>
      <w:r w:rsidRPr="00463F5B">
        <w:lastRenderedPageBreak/>
        <w:t>Objetivos</w:t>
      </w:r>
      <w:bookmarkEnd w:id="53"/>
      <w:bookmarkEnd w:id="54"/>
    </w:p>
    <w:p w14:paraId="5CE1DB5E" w14:textId="27FF1292" w:rsidR="00F87C0D" w:rsidRDefault="00F87C0D" w:rsidP="006F2A33">
      <w:pPr>
        <w:spacing w:line="360" w:lineRule="auto"/>
        <w:jc w:val="both"/>
        <w:rPr>
          <w:rFonts w:ascii="Arial" w:hAnsi="Arial" w:cs="Arial"/>
          <w:sz w:val="24"/>
          <w:szCs w:val="24"/>
        </w:rPr>
      </w:pPr>
    </w:p>
    <w:p w14:paraId="7F783DD5" w14:textId="4A847BF5" w:rsidR="004F41B2" w:rsidRDefault="004F41B2" w:rsidP="006F2A33">
      <w:pPr>
        <w:pStyle w:val="Ttulo2"/>
        <w:spacing w:line="360" w:lineRule="auto"/>
      </w:pPr>
      <w:bookmarkStart w:id="55" w:name="_Toc178528972"/>
      <w:r>
        <w:t>General</w:t>
      </w:r>
      <w:bookmarkEnd w:id="55"/>
    </w:p>
    <w:p w14:paraId="49B230D9" w14:textId="77777777" w:rsidR="00A00B86" w:rsidRDefault="00A00B86" w:rsidP="006F2A33">
      <w:pPr>
        <w:spacing w:line="360" w:lineRule="auto"/>
        <w:jc w:val="both"/>
        <w:rPr>
          <w:rFonts w:ascii="Arial" w:hAnsi="Arial" w:cs="Arial"/>
          <w:sz w:val="24"/>
          <w:szCs w:val="24"/>
        </w:rPr>
      </w:pPr>
    </w:p>
    <w:p w14:paraId="5BE5445B" w14:textId="4EEE10EC" w:rsidR="008463AA" w:rsidRDefault="008463AA" w:rsidP="006F2A33">
      <w:pPr>
        <w:spacing w:line="360" w:lineRule="auto"/>
        <w:jc w:val="both"/>
        <w:rPr>
          <w:rFonts w:ascii="Arial" w:hAnsi="Arial" w:cs="Arial"/>
          <w:sz w:val="24"/>
          <w:szCs w:val="24"/>
        </w:rPr>
      </w:pPr>
      <w:r w:rsidRPr="00DE1803">
        <w:rPr>
          <w:rFonts w:ascii="Arial" w:hAnsi="Arial" w:cs="Arial"/>
          <w:sz w:val="24"/>
          <w:szCs w:val="24"/>
        </w:rPr>
        <w:t>Implementación del algoritmo de agrupamiento K-</w:t>
      </w:r>
      <w:proofErr w:type="spellStart"/>
      <w:r w:rsidRPr="00DE1803">
        <w:rPr>
          <w:rFonts w:ascii="Arial" w:hAnsi="Arial" w:cs="Arial"/>
          <w:sz w:val="24"/>
          <w:szCs w:val="24"/>
        </w:rPr>
        <w:t>Prototypes</w:t>
      </w:r>
      <w:proofErr w:type="spellEnd"/>
      <w:r w:rsidRPr="00DE1803">
        <w:rPr>
          <w:rFonts w:ascii="Arial" w:hAnsi="Arial" w:cs="Arial"/>
          <w:sz w:val="24"/>
          <w:szCs w:val="24"/>
        </w:rPr>
        <w:t xml:space="preserve"> para encontrar la descripción de patrones en un conjunto de datos con datos numéricos y categóricos.  </w:t>
      </w:r>
    </w:p>
    <w:p w14:paraId="5131C9A5" w14:textId="765745DC" w:rsidR="00A00B86" w:rsidRDefault="00A00B86" w:rsidP="006F2A33">
      <w:pPr>
        <w:spacing w:line="360" w:lineRule="auto"/>
        <w:jc w:val="both"/>
        <w:rPr>
          <w:rFonts w:ascii="Arial" w:hAnsi="Arial" w:cs="Arial"/>
          <w:sz w:val="24"/>
          <w:szCs w:val="24"/>
        </w:rPr>
      </w:pPr>
    </w:p>
    <w:p w14:paraId="5794314E" w14:textId="46AF85A9" w:rsidR="004F41B2" w:rsidRDefault="004F41B2" w:rsidP="006F2A33">
      <w:pPr>
        <w:pStyle w:val="Ttulo2"/>
        <w:spacing w:line="360" w:lineRule="auto"/>
      </w:pPr>
      <w:bookmarkStart w:id="56" w:name="_Toc178528973"/>
      <w:r>
        <w:t>Específicos</w:t>
      </w:r>
      <w:bookmarkEnd w:id="56"/>
    </w:p>
    <w:p w14:paraId="56A78EDE" w14:textId="71A28602" w:rsidR="004F41B2" w:rsidRDefault="004F41B2" w:rsidP="006F2A33">
      <w:pPr>
        <w:spacing w:line="360" w:lineRule="auto"/>
      </w:pPr>
    </w:p>
    <w:p w14:paraId="5B386822" w14:textId="77777777" w:rsidR="008463AA" w:rsidRPr="00400426" w:rsidRDefault="008463AA" w:rsidP="006F2A33">
      <w:pPr>
        <w:pStyle w:val="Prrafodelista"/>
        <w:numPr>
          <w:ilvl w:val="0"/>
          <w:numId w:val="24"/>
        </w:numPr>
        <w:spacing w:line="360" w:lineRule="auto"/>
        <w:rPr>
          <w:rFonts w:ascii="Arial" w:hAnsi="Arial" w:cs="Arial"/>
          <w:sz w:val="24"/>
        </w:rPr>
      </w:pPr>
      <w:r w:rsidRPr="00400426">
        <w:rPr>
          <w:rFonts w:ascii="Arial" w:hAnsi="Arial" w:cs="Arial"/>
          <w:sz w:val="24"/>
        </w:rPr>
        <w:t>Estudio y análisis de algoritmos de agrupamiento (K-</w:t>
      </w:r>
      <w:proofErr w:type="spellStart"/>
      <w:r w:rsidRPr="00400426">
        <w:rPr>
          <w:rFonts w:ascii="Arial" w:hAnsi="Arial" w:cs="Arial"/>
          <w:sz w:val="24"/>
        </w:rPr>
        <w:t>Prototypes</w:t>
      </w:r>
      <w:proofErr w:type="spellEnd"/>
      <w:r w:rsidRPr="00400426">
        <w:rPr>
          <w:rFonts w:ascii="Arial" w:hAnsi="Arial" w:cs="Arial"/>
          <w:sz w:val="24"/>
        </w:rPr>
        <w:t>)</w:t>
      </w:r>
    </w:p>
    <w:p w14:paraId="1DFFC3B5" w14:textId="77777777" w:rsidR="008463AA" w:rsidRPr="00400426" w:rsidRDefault="008463AA" w:rsidP="006F2A33">
      <w:pPr>
        <w:pStyle w:val="Prrafodelista"/>
        <w:numPr>
          <w:ilvl w:val="0"/>
          <w:numId w:val="24"/>
        </w:numPr>
        <w:spacing w:line="360" w:lineRule="auto"/>
        <w:rPr>
          <w:rFonts w:ascii="Arial" w:hAnsi="Arial" w:cs="Arial"/>
          <w:sz w:val="24"/>
        </w:rPr>
      </w:pPr>
      <w:r w:rsidRPr="00400426">
        <w:rPr>
          <w:rFonts w:ascii="Arial" w:hAnsi="Arial" w:cs="Arial"/>
          <w:sz w:val="24"/>
        </w:rPr>
        <w:t>Análisis y comprensión de la base de datos que será utilizada</w:t>
      </w:r>
    </w:p>
    <w:p w14:paraId="7803CB0C" w14:textId="77777777" w:rsidR="008463AA" w:rsidRPr="00400426" w:rsidRDefault="008463AA" w:rsidP="006F2A33">
      <w:pPr>
        <w:pStyle w:val="Prrafodelista"/>
        <w:numPr>
          <w:ilvl w:val="0"/>
          <w:numId w:val="24"/>
        </w:numPr>
        <w:spacing w:line="360" w:lineRule="auto"/>
        <w:rPr>
          <w:rFonts w:ascii="Arial" w:hAnsi="Arial" w:cs="Arial"/>
          <w:sz w:val="24"/>
        </w:rPr>
      </w:pPr>
      <w:r w:rsidRPr="00400426">
        <w:rPr>
          <w:rFonts w:ascii="Arial" w:hAnsi="Arial" w:cs="Arial"/>
          <w:sz w:val="24"/>
        </w:rPr>
        <w:t>Análisis estadístico de la base de datos que se utilizará</w:t>
      </w:r>
    </w:p>
    <w:p w14:paraId="44917276" w14:textId="77777777" w:rsidR="008463AA" w:rsidRPr="00400426" w:rsidRDefault="008463AA" w:rsidP="006F2A33">
      <w:pPr>
        <w:pStyle w:val="Prrafodelista"/>
        <w:numPr>
          <w:ilvl w:val="0"/>
          <w:numId w:val="24"/>
        </w:numPr>
        <w:spacing w:line="360" w:lineRule="auto"/>
        <w:rPr>
          <w:rFonts w:ascii="Arial" w:hAnsi="Arial" w:cs="Arial"/>
          <w:sz w:val="24"/>
        </w:rPr>
      </w:pPr>
      <w:r w:rsidRPr="00400426">
        <w:rPr>
          <w:rFonts w:ascii="Arial" w:hAnsi="Arial" w:cs="Arial"/>
          <w:sz w:val="24"/>
        </w:rPr>
        <w:t>Diseño del prototipo del Software</w:t>
      </w:r>
    </w:p>
    <w:p w14:paraId="1AE0F050" w14:textId="77777777" w:rsidR="008463AA" w:rsidRPr="00400426" w:rsidRDefault="008463AA" w:rsidP="006F2A33">
      <w:pPr>
        <w:pStyle w:val="Prrafodelista"/>
        <w:numPr>
          <w:ilvl w:val="0"/>
          <w:numId w:val="24"/>
        </w:numPr>
        <w:spacing w:line="360" w:lineRule="auto"/>
        <w:rPr>
          <w:rFonts w:ascii="Arial" w:hAnsi="Arial" w:cs="Arial"/>
          <w:sz w:val="24"/>
        </w:rPr>
      </w:pPr>
      <w:r w:rsidRPr="00400426">
        <w:rPr>
          <w:rFonts w:ascii="Arial" w:hAnsi="Arial" w:cs="Arial"/>
          <w:sz w:val="24"/>
        </w:rPr>
        <w:t xml:space="preserve">Implementación en el lenguaje </w:t>
      </w:r>
      <w:proofErr w:type="spellStart"/>
      <w:r w:rsidRPr="00400426">
        <w:rPr>
          <w:rFonts w:ascii="Arial" w:hAnsi="Arial" w:cs="Arial"/>
          <w:sz w:val="24"/>
        </w:rPr>
        <w:t>Phyton</w:t>
      </w:r>
      <w:proofErr w:type="spellEnd"/>
    </w:p>
    <w:p w14:paraId="426FDF90" w14:textId="77777777" w:rsidR="008463AA" w:rsidRPr="00400426" w:rsidRDefault="008463AA" w:rsidP="006F2A33">
      <w:pPr>
        <w:pStyle w:val="Prrafodelista"/>
        <w:numPr>
          <w:ilvl w:val="0"/>
          <w:numId w:val="24"/>
        </w:numPr>
        <w:spacing w:line="360" w:lineRule="auto"/>
        <w:rPr>
          <w:rFonts w:ascii="Arial" w:hAnsi="Arial" w:cs="Arial"/>
          <w:sz w:val="24"/>
        </w:rPr>
      </w:pPr>
      <w:r w:rsidRPr="00400426">
        <w:rPr>
          <w:rFonts w:ascii="Arial" w:hAnsi="Arial" w:cs="Arial"/>
          <w:sz w:val="24"/>
        </w:rPr>
        <w:t>Realización de pruebas</w:t>
      </w:r>
    </w:p>
    <w:p w14:paraId="2037796B" w14:textId="08F4B5B0" w:rsidR="00A00B86" w:rsidRDefault="008463AA" w:rsidP="006F2A33">
      <w:pPr>
        <w:pStyle w:val="Prrafodelista"/>
        <w:numPr>
          <w:ilvl w:val="0"/>
          <w:numId w:val="24"/>
        </w:numPr>
        <w:spacing w:line="360" w:lineRule="auto"/>
        <w:rPr>
          <w:rFonts w:ascii="Arial" w:hAnsi="Arial" w:cs="Arial"/>
          <w:sz w:val="24"/>
        </w:rPr>
      </w:pPr>
      <w:r w:rsidRPr="00400426">
        <w:rPr>
          <w:rFonts w:ascii="Arial" w:hAnsi="Arial" w:cs="Arial"/>
          <w:sz w:val="24"/>
        </w:rPr>
        <w:t>Presentación de resultados</w:t>
      </w:r>
    </w:p>
    <w:p w14:paraId="278C16E1" w14:textId="77777777" w:rsidR="001150AB" w:rsidRDefault="001150AB" w:rsidP="006F2A33">
      <w:pPr>
        <w:spacing w:line="360" w:lineRule="auto"/>
        <w:rPr>
          <w:rFonts w:ascii="Arial" w:hAnsi="Arial" w:cs="Arial"/>
          <w:sz w:val="24"/>
        </w:rPr>
      </w:pPr>
    </w:p>
    <w:p w14:paraId="4E33D277" w14:textId="77777777" w:rsidR="001150AB" w:rsidRDefault="001150AB" w:rsidP="006F2A33">
      <w:pPr>
        <w:spacing w:line="360" w:lineRule="auto"/>
        <w:rPr>
          <w:rFonts w:ascii="Arial" w:hAnsi="Arial" w:cs="Arial"/>
          <w:sz w:val="24"/>
        </w:rPr>
      </w:pPr>
    </w:p>
    <w:p w14:paraId="75849321" w14:textId="77777777" w:rsidR="001150AB" w:rsidRDefault="001150AB" w:rsidP="006F2A33">
      <w:pPr>
        <w:spacing w:line="360" w:lineRule="auto"/>
        <w:rPr>
          <w:rFonts w:ascii="Arial" w:hAnsi="Arial" w:cs="Arial"/>
          <w:sz w:val="24"/>
        </w:rPr>
      </w:pPr>
    </w:p>
    <w:p w14:paraId="2CD4CCE1" w14:textId="77777777" w:rsidR="001150AB" w:rsidRDefault="001150AB" w:rsidP="006F2A33">
      <w:pPr>
        <w:spacing w:line="360" w:lineRule="auto"/>
        <w:rPr>
          <w:rFonts w:ascii="Arial" w:hAnsi="Arial" w:cs="Arial"/>
          <w:sz w:val="24"/>
        </w:rPr>
      </w:pPr>
    </w:p>
    <w:p w14:paraId="0F8AA4AD" w14:textId="77777777" w:rsidR="001150AB" w:rsidRDefault="001150AB" w:rsidP="006F2A33">
      <w:pPr>
        <w:spacing w:line="360" w:lineRule="auto"/>
        <w:rPr>
          <w:rFonts w:ascii="Arial" w:hAnsi="Arial" w:cs="Arial"/>
          <w:sz w:val="24"/>
        </w:rPr>
      </w:pPr>
    </w:p>
    <w:p w14:paraId="157BC4F3" w14:textId="77777777" w:rsidR="001150AB" w:rsidRDefault="001150AB" w:rsidP="006F2A33">
      <w:pPr>
        <w:spacing w:line="360" w:lineRule="auto"/>
        <w:rPr>
          <w:rFonts w:ascii="Arial" w:hAnsi="Arial" w:cs="Arial"/>
          <w:sz w:val="24"/>
        </w:rPr>
      </w:pPr>
    </w:p>
    <w:p w14:paraId="0E45884A" w14:textId="77777777" w:rsidR="001150AB" w:rsidRDefault="001150AB" w:rsidP="006F2A33">
      <w:pPr>
        <w:spacing w:line="360" w:lineRule="auto"/>
        <w:rPr>
          <w:rFonts w:ascii="Arial" w:hAnsi="Arial" w:cs="Arial"/>
          <w:sz w:val="24"/>
        </w:rPr>
      </w:pPr>
    </w:p>
    <w:p w14:paraId="5EC608D9" w14:textId="77777777" w:rsidR="001150AB" w:rsidRDefault="001150AB" w:rsidP="006F2A33">
      <w:pPr>
        <w:spacing w:line="360" w:lineRule="auto"/>
        <w:rPr>
          <w:rFonts w:ascii="Arial" w:hAnsi="Arial" w:cs="Arial"/>
          <w:sz w:val="24"/>
        </w:rPr>
      </w:pPr>
    </w:p>
    <w:p w14:paraId="1D94592C" w14:textId="77777777" w:rsidR="001150AB" w:rsidRPr="001150AB" w:rsidRDefault="001150AB" w:rsidP="006F2A33">
      <w:pPr>
        <w:spacing w:line="360" w:lineRule="auto"/>
        <w:rPr>
          <w:rFonts w:ascii="Arial" w:hAnsi="Arial" w:cs="Arial"/>
          <w:sz w:val="24"/>
        </w:rPr>
      </w:pPr>
    </w:p>
    <w:p w14:paraId="0F404832" w14:textId="77777777" w:rsidR="00F87C0D" w:rsidRPr="00463F5B" w:rsidRDefault="00F87C0D" w:rsidP="006F2A33">
      <w:pPr>
        <w:pStyle w:val="Ttulo1"/>
        <w:spacing w:line="360" w:lineRule="auto"/>
      </w:pPr>
      <w:bookmarkStart w:id="57" w:name="_Toc162863690"/>
      <w:bookmarkStart w:id="58" w:name="_Toc178528974"/>
      <w:r w:rsidRPr="00463F5B">
        <w:lastRenderedPageBreak/>
        <w:t>Justificación</w:t>
      </w:r>
      <w:bookmarkEnd w:id="57"/>
      <w:bookmarkEnd w:id="58"/>
      <w:r w:rsidRPr="00463F5B">
        <w:t xml:space="preserve"> </w:t>
      </w:r>
    </w:p>
    <w:p w14:paraId="301E4F27" w14:textId="28B1EB2D" w:rsidR="00F87C0D" w:rsidRDefault="00F87C0D" w:rsidP="006F2A33">
      <w:pPr>
        <w:pStyle w:val="Default"/>
        <w:spacing w:line="360" w:lineRule="auto"/>
        <w:jc w:val="both"/>
      </w:pPr>
    </w:p>
    <w:p w14:paraId="2EEACB93" w14:textId="77777777" w:rsidR="008463AA" w:rsidRPr="000115FD" w:rsidRDefault="008463AA" w:rsidP="006F2A33">
      <w:pPr>
        <w:spacing w:line="360" w:lineRule="auto"/>
        <w:jc w:val="both"/>
        <w:rPr>
          <w:rFonts w:ascii="Arial" w:hAnsi="Arial" w:cs="Arial"/>
          <w:sz w:val="24"/>
          <w:szCs w:val="24"/>
        </w:rPr>
      </w:pPr>
      <w:r w:rsidRPr="00C2791A">
        <w:rPr>
          <w:rFonts w:ascii="Arial" w:hAnsi="Arial" w:cs="Arial"/>
          <w:sz w:val="24"/>
          <w:szCs w:val="24"/>
        </w:rPr>
        <w:t>Existen pocos algoritmos de agrupamiento que trabajen con datos de tipo mezclado (Numérico y categóricos) por esta razón, contar con esta implementación del algoritmo de agrupamiento permitirá, realizar estudios de análisis de datos, para cualquier conjunto de datos de este tipo</w:t>
      </w:r>
      <w:r>
        <w:rPr>
          <w:rFonts w:ascii="Arial" w:hAnsi="Arial" w:cs="Arial"/>
          <w:sz w:val="24"/>
          <w:szCs w:val="24"/>
        </w:rPr>
        <w:t>. Muchos</w:t>
      </w:r>
      <w:r w:rsidRPr="000115FD">
        <w:rPr>
          <w:rFonts w:ascii="Arial" w:hAnsi="Arial" w:cs="Arial"/>
          <w:sz w:val="24"/>
          <w:szCs w:val="24"/>
        </w:rPr>
        <w:t xml:space="preserve"> conjuntos de datos contienen una combinación de variables numéricas y categóricas, lo que presenta un desafío considerable para los métodos de agrupamiento tradicionales. La falta de herramientas adecuadas para analizar estos datos mixtos puede llevar a interpretaciones incompletas y decisiones menos efectivas.</w:t>
      </w:r>
    </w:p>
    <w:p w14:paraId="00908772" w14:textId="3CAD327F" w:rsidR="008463AA" w:rsidRPr="000115FD" w:rsidRDefault="008463AA" w:rsidP="006F2A33">
      <w:pPr>
        <w:spacing w:line="360" w:lineRule="auto"/>
        <w:jc w:val="both"/>
        <w:rPr>
          <w:rFonts w:ascii="Arial" w:hAnsi="Arial" w:cs="Arial"/>
          <w:sz w:val="24"/>
          <w:szCs w:val="24"/>
        </w:rPr>
      </w:pPr>
      <w:r w:rsidRPr="000115FD">
        <w:rPr>
          <w:rFonts w:ascii="Arial" w:hAnsi="Arial" w:cs="Arial"/>
          <w:sz w:val="24"/>
          <w:szCs w:val="24"/>
        </w:rPr>
        <w:t>La implementación del algoritmo de agrupamiento K-</w:t>
      </w:r>
      <w:proofErr w:type="spellStart"/>
      <w:r w:rsidRPr="000115FD">
        <w:rPr>
          <w:rFonts w:ascii="Arial" w:hAnsi="Arial" w:cs="Arial"/>
          <w:sz w:val="24"/>
          <w:szCs w:val="24"/>
        </w:rPr>
        <w:t>Prototypes</w:t>
      </w:r>
      <w:proofErr w:type="spellEnd"/>
      <w:r w:rsidRPr="000115FD">
        <w:rPr>
          <w:rFonts w:ascii="Arial" w:hAnsi="Arial" w:cs="Arial"/>
          <w:sz w:val="24"/>
          <w:szCs w:val="24"/>
        </w:rPr>
        <w:t xml:space="preserve"> permitirá analizar conjuntos de datos mixtos de manera más precisa y eficiente. Este proyecto se enfoca en desarrollar un software que utilice dicho algoritmo para identificar patrones y tendencias en los datos, lo que facilitará una comprensión más profunda de la información disponible.</w:t>
      </w:r>
      <w:r w:rsidR="0065653E">
        <w:rPr>
          <w:rFonts w:ascii="Arial" w:hAnsi="Arial" w:cs="Arial"/>
          <w:sz w:val="24"/>
          <w:szCs w:val="24"/>
        </w:rPr>
        <w:t xml:space="preserve"> </w:t>
      </w:r>
    </w:p>
    <w:p w14:paraId="43A8C701" w14:textId="56A26040" w:rsidR="008463AA" w:rsidRPr="000115FD" w:rsidRDefault="008463AA" w:rsidP="006F2A33">
      <w:pPr>
        <w:spacing w:line="360" w:lineRule="auto"/>
        <w:jc w:val="both"/>
        <w:rPr>
          <w:rFonts w:ascii="Arial" w:hAnsi="Arial" w:cs="Arial"/>
          <w:sz w:val="24"/>
          <w:szCs w:val="24"/>
        </w:rPr>
      </w:pPr>
      <w:r w:rsidRPr="000115FD">
        <w:rPr>
          <w:rFonts w:ascii="Arial" w:hAnsi="Arial" w:cs="Arial"/>
          <w:sz w:val="24"/>
          <w:szCs w:val="24"/>
        </w:rPr>
        <w:t xml:space="preserve">Al permitir un análisis más completo de estos datos, </w:t>
      </w:r>
      <w:r>
        <w:rPr>
          <w:rFonts w:ascii="Arial" w:hAnsi="Arial" w:cs="Arial"/>
          <w:sz w:val="24"/>
          <w:szCs w:val="24"/>
        </w:rPr>
        <w:t xml:space="preserve">se </w:t>
      </w:r>
      <w:r w:rsidRPr="000115FD">
        <w:rPr>
          <w:rFonts w:ascii="Arial" w:hAnsi="Arial" w:cs="Arial"/>
          <w:sz w:val="24"/>
          <w:szCs w:val="24"/>
        </w:rPr>
        <w:t>podrá mejorar la gestión de recursos, el rendimiento de</w:t>
      </w:r>
      <w:r>
        <w:rPr>
          <w:rFonts w:ascii="Arial" w:hAnsi="Arial" w:cs="Arial"/>
          <w:sz w:val="24"/>
          <w:szCs w:val="24"/>
        </w:rPr>
        <w:t>l</w:t>
      </w:r>
      <w:r w:rsidRPr="000115FD">
        <w:rPr>
          <w:rFonts w:ascii="Arial" w:hAnsi="Arial" w:cs="Arial"/>
          <w:sz w:val="24"/>
          <w:szCs w:val="24"/>
        </w:rPr>
        <w:t xml:space="preserve"> sistema, y adaptar sus estrategias a las necesidades y comportamientos de los usuarios.</w:t>
      </w:r>
      <w:r>
        <w:rPr>
          <w:rFonts w:ascii="Arial" w:hAnsi="Arial" w:cs="Arial"/>
          <w:sz w:val="24"/>
          <w:szCs w:val="24"/>
        </w:rPr>
        <w:t xml:space="preserve"> </w:t>
      </w:r>
      <w:r w:rsidRPr="000115FD">
        <w:rPr>
          <w:rFonts w:ascii="Arial" w:hAnsi="Arial" w:cs="Arial"/>
          <w:sz w:val="24"/>
          <w:szCs w:val="24"/>
        </w:rPr>
        <w:t>La integración del algoritmo K-</w:t>
      </w:r>
      <w:proofErr w:type="spellStart"/>
      <w:r w:rsidRPr="000115FD">
        <w:rPr>
          <w:rFonts w:ascii="Arial" w:hAnsi="Arial" w:cs="Arial"/>
          <w:sz w:val="24"/>
          <w:szCs w:val="24"/>
        </w:rPr>
        <w:t>Prototypes</w:t>
      </w:r>
      <w:proofErr w:type="spellEnd"/>
      <w:r w:rsidRPr="000115FD">
        <w:rPr>
          <w:rFonts w:ascii="Arial" w:hAnsi="Arial" w:cs="Arial"/>
          <w:sz w:val="24"/>
          <w:szCs w:val="24"/>
        </w:rPr>
        <w:t xml:space="preserve"> e</w:t>
      </w:r>
      <w:r>
        <w:rPr>
          <w:rFonts w:ascii="Arial" w:hAnsi="Arial" w:cs="Arial"/>
          <w:sz w:val="24"/>
          <w:szCs w:val="24"/>
        </w:rPr>
        <w:t>s</w:t>
      </w:r>
      <w:r w:rsidRPr="000115FD">
        <w:rPr>
          <w:rFonts w:ascii="Arial" w:hAnsi="Arial" w:cs="Arial"/>
          <w:sz w:val="24"/>
          <w:szCs w:val="24"/>
        </w:rPr>
        <w:t xml:space="preserve"> una herramienta accesible que permita a los usuarios realizar análisis complejos sin necesidad de una formación avanzada en análisis de datos. </w:t>
      </w:r>
    </w:p>
    <w:p w14:paraId="4C97D40B" w14:textId="3CE739BF" w:rsidR="00A00B86" w:rsidRDefault="008463AA" w:rsidP="006F2A33">
      <w:pPr>
        <w:pStyle w:val="Default"/>
        <w:spacing w:line="360" w:lineRule="auto"/>
        <w:jc w:val="both"/>
      </w:pPr>
      <w:r w:rsidRPr="000115FD">
        <w:t>El desarrollo de este software no solo solucionará un problema técnico significativo, sino que también abrirá nuevas oportunidades para el análisis de datos. Al ofrecer una solución robusta para el análisis de datos mixtos, el proyecto contribuirá a la toma de decisiones más informadas y estratégicas, mejorando así la eficiencia y efectividad operativa</w:t>
      </w:r>
      <w:r>
        <w:t>.</w:t>
      </w:r>
    </w:p>
    <w:p w14:paraId="7D49BF6C" w14:textId="114185B4" w:rsidR="00A00B86" w:rsidRDefault="00A00B86" w:rsidP="006F2A33">
      <w:pPr>
        <w:pStyle w:val="Default"/>
        <w:spacing w:line="360" w:lineRule="auto"/>
        <w:jc w:val="both"/>
      </w:pPr>
    </w:p>
    <w:p w14:paraId="19B2FA6C" w14:textId="77777777" w:rsidR="00A00B86" w:rsidRDefault="00A00B86" w:rsidP="006F2A33">
      <w:pPr>
        <w:pStyle w:val="Default"/>
        <w:spacing w:line="360" w:lineRule="auto"/>
        <w:jc w:val="both"/>
      </w:pPr>
    </w:p>
    <w:p w14:paraId="42C37566" w14:textId="77777777" w:rsidR="001150AB" w:rsidRDefault="001150AB" w:rsidP="006F2A33">
      <w:pPr>
        <w:pStyle w:val="Default"/>
        <w:spacing w:line="360" w:lineRule="auto"/>
        <w:jc w:val="both"/>
      </w:pPr>
    </w:p>
    <w:p w14:paraId="42FEA57C" w14:textId="77777777" w:rsidR="001150AB" w:rsidRPr="00F87C0D" w:rsidRDefault="001150AB" w:rsidP="006F2A33">
      <w:pPr>
        <w:pStyle w:val="Default"/>
        <w:spacing w:line="360" w:lineRule="auto"/>
        <w:jc w:val="both"/>
      </w:pPr>
    </w:p>
    <w:p w14:paraId="4CB119F2" w14:textId="77777777" w:rsidR="00F87C0D" w:rsidRPr="00463F5B" w:rsidRDefault="00F87C0D" w:rsidP="006F2A33">
      <w:pPr>
        <w:pStyle w:val="Ttulo1"/>
        <w:spacing w:line="360" w:lineRule="auto"/>
      </w:pPr>
      <w:bookmarkStart w:id="59" w:name="_Toc162863691"/>
      <w:bookmarkStart w:id="60" w:name="_Toc178528975"/>
      <w:r w:rsidRPr="00463F5B">
        <w:lastRenderedPageBreak/>
        <w:t>Marco Teórico (fundamentos teóricos)</w:t>
      </w:r>
      <w:bookmarkEnd w:id="59"/>
      <w:bookmarkEnd w:id="60"/>
    </w:p>
    <w:p w14:paraId="75E0696A" w14:textId="77777777" w:rsidR="00235BE6" w:rsidRDefault="00235BE6" w:rsidP="00235BE6">
      <w:pPr>
        <w:spacing w:line="360" w:lineRule="auto"/>
        <w:jc w:val="both"/>
        <w:rPr>
          <w:rFonts w:ascii="Arial" w:hAnsi="Arial" w:cs="Arial"/>
          <w:sz w:val="24"/>
        </w:rPr>
      </w:pPr>
    </w:p>
    <w:p w14:paraId="1DBDD5DD" w14:textId="07EABE63" w:rsidR="00A27707" w:rsidRDefault="00A27707" w:rsidP="00A27707">
      <w:pPr>
        <w:pStyle w:val="Ttulo2"/>
      </w:pPr>
      <w:bookmarkStart w:id="61" w:name="_Toc178528976"/>
      <w:r>
        <w:t>Minería de datos</w:t>
      </w:r>
      <w:bookmarkEnd w:id="61"/>
    </w:p>
    <w:p w14:paraId="3440FBCC" w14:textId="77777777" w:rsidR="00A27707" w:rsidRDefault="00A27707" w:rsidP="00A27707"/>
    <w:p w14:paraId="4BF14C54" w14:textId="77777777" w:rsidR="0070654D" w:rsidRPr="0070654D" w:rsidRDefault="0070654D" w:rsidP="0070654D">
      <w:pPr>
        <w:spacing w:line="360" w:lineRule="auto"/>
        <w:jc w:val="both"/>
        <w:rPr>
          <w:rFonts w:ascii="Arial" w:hAnsi="Arial" w:cs="Arial"/>
          <w:sz w:val="24"/>
          <w:szCs w:val="24"/>
        </w:rPr>
      </w:pPr>
      <w:r w:rsidRPr="0070654D">
        <w:rPr>
          <w:rFonts w:ascii="Arial" w:hAnsi="Arial" w:cs="Arial"/>
          <w:sz w:val="24"/>
          <w:szCs w:val="24"/>
        </w:rPr>
        <w:t>Hoy en día, las empresas que gestionan grandes volúmenes de datos buscan formas de analizarlos para identificar oportunidades que les permitan monitorear las ventas y dirigir sus estrategias de marketing. También buscan detectar tendencias que puedan predecir situaciones futuras. En esencia, el objetivo es identificar modelos o patrones que den sentido a la vasta cantidad de datos disponibles. Esta tarea recae en la minería de datos (MD), que se enfoca en extraer información valiosa o conocimiento a través del análisis detallado de grandes conjuntos de datos, utilizando técnicas y metodologías (algoritmos) diseñados para la clasificación, regresión, agrupamiento y detección de anomalías, entre otras.</w:t>
      </w:r>
    </w:p>
    <w:p w14:paraId="0309FD5F" w14:textId="77777777" w:rsidR="0070654D" w:rsidRPr="0070654D" w:rsidRDefault="0070654D" w:rsidP="0070654D">
      <w:pPr>
        <w:spacing w:line="360" w:lineRule="auto"/>
        <w:jc w:val="both"/>
        <w:rPr>
          <w:rFonts w:ascii="Arial" w:hAnsi="Arial" w:cs="Arial"/>
          <w:sz w:val="24"/>
          <w:szCs w:val="24"/>
        </w:rPr>
      </w:pPr>
      <w:r w:rsidRPr="0070654D">
        <w:rPr>
          <w:rFonts w:ascii="Arial" w:hAnsi="Arial" w:cs="Arial"/>
          <w:sz w:val="24"/>
          <w:szCs w:val="24"/>
        </w:rPr>
        <w:t>El proceso de minería de datos implica ajustar modelos o identificar patrones a partir de datos observados. Este ajuste es generalmente de naturaleza estadística, permitiendo cierto nivel de ruido o error dentro del modelo. Los algoritmos de minería de datos se encargan principalmente de tareas de predicción (para datos desconocidos) y descripción (de patrones). Los objetivos de la predicción y la descripción se logran mediante las tareas fundamentales de la minería de datos: clasificación, regresión, agrupamiento, resumir información, dependencia del modelo, y detección de cambios y desviaciones. La mayoría de los métodos de minería de datos están basados en conceptos de aprendizaje automático, reconocimiento de patrones y estadística. El amplio conjunto de algoritmos disponibles para resolver estos problemas puede resultar abrumador tanto para los analistas de datos experimentados como para los principiantes. Los desarrollos actuales en minería de datos se centran en encontrar métodos que clasifiquen eficientemente grandes bases de datos, con datos de diversas naturalezas o combinaciones de estos.</w:t>
      </w:r>
    </w:p>
    <w:p w14:paraId="7A33C820" w14:textId="7D6E8342" w:rsidR="00D74E4A" w:rsidRDefault="00A27707" w:rsidP="00A27707">
      <w:pPr>
        <w:spacing w:line="360" w:lineRule="auto"/>
        <w:jc w:val="both"/>
        <w:rPr>
          <w:rFonts w:ascii="Arial" w:hAnsi="Arial" w:cs="Arial"/>
          <w:sz w:val="24"/>
          <w:szCs w:val="24"/>
        </w:rPr>
      </w:pPr>
      <w:r w:rsidRPr="00A27707">
        <w:rPr>
          <w:rFonts w:ascii="Arial" w:hAnsi="Arial" w:cs="Arial"/>
          <w:sz w:val="24"/>
          <w:szCs w:val="24"/>
        </w:rPr>
        <w:t>.</w:t>
      </w:r>
    </w:p>
    <w:p w14:paraId="3CBD465F" w14:textId="77777777" w:rsidR="0074422F" w:rsidRPr="0074422F" w:rsidRDefault="0074422F" w:rsidP="0074422F">
      <w:pPr>
        <w:pStyle w:val="Ttulo3"/>
      </w:pPr>
      <w:bookmarkStart w:id="62" w:name="_Toc178528977"/>
      <w:r w:rsidRPr="0074422F">
        <w:t>Disciplinas relacionadas con minería de datos</w:t>
      </w:r>
      <w:bookmarkEnd w:id="62"/>
    </w:p>
    <w:p w14:paraId="44417909" w14:textId="77777777" w:rsidR="0074422F" w:rsidRPr="0074422F" w:rsidRDefault="0074422F" w:rsidP="0074422F">
      <w:pPr>
        <w:spacing w:line="360" w:lineRule="auto"/>
        <w:jc w:val="both"/>
        <w:rPr>
          <w:rFonts w:ascii="Arial" w:hAnsi="Arial" w:cs="Arial"/>
          <w:sz w:val="24"/>
          <w:szCs w:val="24"/>
        </w:rPr>
      </w:pPr>
    </w:p>
    <w:p w14:paraId="31610D78" w14:textId="36734B47" w:rsidR="00FA2703" w:rsidRPr="00FA2703" w:rsidRDefault="00FA2703" w:rsidP="00FA2703">
      <w:pPr>
        <w:spacing w:line="360" w:lineRule="auto"/>
        <w:jc w:val="both"/>
        <w:rPr>
          <w:rFonts w:ascii="Arial" w:hAnsi="Arial" w:cs="Arial"/>
          <w:sz w:val="24"/>
          <w:szCs w:val="24"/>
        </w:rPr>
      </w:pPr>
      <w:r>
        <w:rPr>
          <w:rFonts w:ascii="Arial" w:hAnsi="Arial" w:cs="Arial"/>
          <w:sz w:val="24"/>
          <w:szCs w:val="24"/>
        </w:rPr>
        <w:t>P</w:t>
      </w:r>
      <w:r w:rsidRPr="00FA2703">
        <w:rPr>
          <w:rFonts w:ascii="Arial" w:hAnsi="Arial" w:cs="Arial"/>
          <w:sz w:val="24"/>
          <w:szCs w:val="24"/>
        </w:rPr>
        <w:t>or definición, el KDD (Descubrimiento de Conocimiento en Bases de Datos) se considera un campo interdisciplinario que reúne a investigadores de diversas áreas. El término "minería de datos" ha sido comúnmente utilizado por estadísticos, analistas de datos y la comunidad de Sistemas de Información para la Gestión (MIS), mientras que "KDD" ha sido más empleado en inteligencia artificial y en investigaciones de aprendizaje automático.</w:t>
      </w:r>
    </w:p>
    <w:p w14:paraId="734E7195" w14:textId="77777777" w:rsidR="00FA2703" w:rsidRPr="00FA2703" w:rsidRDefault="00FA2703" w:rsidP="00FA2703">
      <w:pPr>
        <w:spacing w:line="360" w:lineRule="auto"/>
        <w:jc w:val="both"/>
        <w:rPr>
          <w:rFonts w:ascii="Arial" w:hAnsi="Arial" w:cs="Arial"/>
          <w:sz w:val="24"/>
          <w:szCs w:val="24"/>
        </w:rPr>
      </w:pPr>
    </w:p>
    <w:p w14:paraId="23685BCA" w14:textId="77777777" w:rsidR="00FA2703" w:rsidRPr="00FA2703" w:rsidRDefault="00FA2703" w:rsidP="00FA2703">
      <w:pPr>
        <w:spacing w:line="360" w:lineRule="auto"/>
        <w:jc w:val="both"/>
        <w:rPr>
          <w:rFonts w:ascii="Arial" w:hAnsi="Arial" w:cs="Arial"/>
          <w:sz w:val="24"/>
          <w:szCs w:val="24"/>
        </w:rPr>
      </w:pPr>
      <w:r w:rsidRPr="00FA2703">
        <w:rPr>
          <w:rFonts w:ascii="Arial" w:hAnsi="Arial" w:cs="Arial"/>
          <w:sz w:val="24"/>
          <w:szCs w:val="24"/>
        </w:rPr>
        <w:t>Estadística</w:t>
      </w:r>
    </w:p>
    <w:p w14:paraId="75961531" w14:textId="77777777" w:rsidR="00FA2703" w:rsidRPr="00FA2703" w:rsidRDefault="00FA2703" w:rsidP="00FA2703">
      <w:pPr>
        <w:spacing w:line="360" w:lineRule="auto"/>
        <w:jc w:val="both"/>
        <w:rPr>
          <w:rFonts w:ascii="Arial" w:hAnsi="Arial" w:cs="Arial"/>
          <w:sz w:val="24"/>
          <w:szCs w:val="24"/>
        </w:rPr>
      </w:pPr>
      <w:r w:rsidRPr="00FA2703">
        <w:rPr>
          <w:rFonts w:ascii="Arial" w:hAnsi="Arial" w:cs="Arial"/>
          <w:sz w:val="24"/>
          <w:szCs w:val="24"/>
        </w:rPr>
        <w:t>La estadística ofrece una valiosa asistencia en el análisis de datos, pero a menudo no es suficiente por sí sola y presenta ciertos inconvenientes, como la inadecuación para datos nominales, la dificultad en la interpretación de resultados y la necesidad de que el usuario decida cómo y dónde analizar los datos. No obstante, desempeña un papel crucial en algunos pasos del proceso de KDD, especialmente en la selección y muestreo de datos, en la minería de datos y en la evaluación del conocimiento obtenido.</w:t>
      </w:r>
    </w:p>
    <w:p w14:paraId="19B7FD94" w14:textId="77777777" w:rsidR="00FA2703" w:rsidRPr="00FA2703" w:rsidRDefault="00FA2703" w:rsidP="00FA2703">
      <w:pPr>
        <w:spacing w:line="360" w:lineRule="auto"/>
        <w:jc w:val="both"/>
        <w:rPr>
          <w:rFonts w:ascii="Arial" w:hAnsi="Arial" w:cs="Arial"/>
          <w:sz w:val="24"/>
          <w:szCs w:val="24"/>
        </w:rPr>
      </w:pPr>
    </w:p>
    <w:p w14:paraId="4287C525" w14:textId="77777777" w:rsidR="00FA2703" w:rsidRPr="00FA2703" w:rsidRDefault="00FA2703" w:rsidP="00FA2703">
      <w:pPr>
        <w:spacing w:line="360" w:lineRule="auto"/>
        <w:jc w:val="both"/>
        <w:rPr>
          <w:rFonts w:ascii="Arial" w:hAnsi="Arial" w:cs="Arial"/>
          <w:sz w:val="24"/>
          <w:szCs w:val="24"/>
        </w:rPr>
      </w:pPr>
      <w:r w:rsidRPr="00FA2703">
        <w:rPr>
          <w:rFonts w:ascii="Arial" w:hAnsi="Arial" w:cs="Arial"/>
          <w:sz w:val="24"/>
          <w:szCs w:val="24"/>
        </w:rPr>
        <w:t>Inteligencia Artificial y Aprendizaje Automático</w:t>
      </w:r>
    </w:p>
    <w:p w14:paraId="6DA306FD" w14:textId="77777777" w:rsidR="00FA2703" w:rsidRPr="00FA2703" w:rsidRDefault="00FA2703" w:rsidP="00FA2703">
      <w:pPr>
        <w:spacing w:line="360" w:lineRule="auto"/>
        <w:jc w:val="both"/>
        <w:rPr>
          <w:rFonts w:ascii="Arial" w:hAnsi="Arial" w:cs="Arial"/>
          <w:sz w:val="24"/>
          <w:szCs w:val="24"/>
        </w:rPr>
      </w:pPr>
      <w:r w:rsidRPr="00FA2703">
        <w:rPr>
          <w:rFonts w:ascii="Arial" w:hAnsi="Arial" w:cs="Arial"/>
          <w:sz w:val="24"/>
          <w:szCs w:val="24"/>
        </w:rPr>
        <w:t>Estas disciplinas aportan algoritmos y métodos esenciales para el aprendizaje automático, permitiendo que los sistemas identifiquen patrones y hagan predicciones a partir de los datos. Los enfoques de aprendizaje supervisado y no supervisado son fundamentales para desarrollar modelos predictivos y de agrupamiento.</w:t>
      </w:r>
    </w:p>
    <w:p w14:paraId="224FFCFE" w14:textId="77777777" w:rsidR="00FA2703" w:rsidRPr="00FA2703" w:rsidRDefault="00FA2703" w:rsidP="00FA2703">
      <w:pPr>
        <w:spacing w:line="360" w:lineRule="auto"/>
        <w:jc w:val="both"/>
        <w:rPr>
          <w:rFonts w:ascii="Arial" w:hAnsi="Arial" w:cs="Arial"/>
          <w:sz w:val="24"/>
          <w:szCs w:val="24"/>
        </w:rPr>
      </w:pPr>
    </w:p>
    <w:p w14:paraId="3A6FD6DE" w14:textId="77777777" w:rsidR="00FA2703" w:rsidRDefault="00FA2703" w:rsidP="00FA2703">
      <w:pPr>
        <w:spacing w:line="360" w:lineRule="auto"/>
        <w:jc w:val="both"/>
        <w:rPr>
          <w:rFonts w:ascii="Arial" w:hAnsi="Arial" w:cs="Arial"/>
          <w:sz w:val="24"/>
          <w:szCs w:val="24"/>
        </w:rPr>
      </w:pPr>
    </w:p>
    <w:p w14:paraId="7088F46C" w14:textId="77777777" w:rsidR="00FA2703" w:rsidRDefault="00FA2703" w:rsidP="00FA2703">
      <w:pPr>
        <w:spacing w:line="360" w:lineRule="auto"/>
        <w:jc w:val="both"/>
        <w:rPr>
          <w:rFonts w:ascii="Arial" w:hAnsi="Arial" w:cs="Arial"/>
          <w:sz w:val="24"/>
          <w:szCs w:val="24"/>
        </w:rPr>
      </w:pPr>
    </w:p>
    <w:p w14:paraId="71A95118" w14:textId="6F92DF2F" w:rsidR="00FA2703" w:rsidRPr="00FA2703" w:rsidRDefault="00FA2703" w:rsidP="00FA2703">
      <w:pPr>
        <w:spacing w:line="360" w:lineRule="auto"/>
        <w:jc w:val="both"/>
        <w:rPr>
          <w:rFonts w:ascii="Arial" w:hAnsi="Arial" w:cs="Arial"/>
          <w:sz w:val="24"/>
          <w:szCs w:val="24"/>
        </w:rPr>
      </w:pPr>
      <w:r w:rsidRPr="00FA2703">
        <w:rPr>
          <w:rFonts w:ascii="Arial" w:hAnsi="Arial" w:cs="Arial"/>
          <w:sz w:val="24"/>
          <w:szCs w:val="24"/>
        </w:rPr>
        <w:t>Bases de Datos y Sistemas de Información</w:t>
      </w:r>
    </w:p>
    <w:p w14:paraId="07990819" w14:textId="77777777" w:rsidR="00FA2703" w:rsidRPr="00FA2703" w:rsidRDefault="00FA2703" w:rsidP="00FA2703">
      <w:pPr>
        <w:spacing w:line="360" w:lineRule="auto"/>
        <w:jc w:val="both"/>
        <w:rPr>
          <w:rFonts w:ascii="Arial" w:hAnsi="Arial" w:cs="Arial"/>
          <w:sz w:val="24"/>
          <w:szCs w:val="24"/>
        </w:rPr>
      </w:pPr>
      <w:r w:rsidRPr="00FA2703">
        <w:rPr>
          <w:rFonts w:ascii="Arial" w:hAnsi="Arial" w:cs="Arial"/>
          <w:sz w:val="24"/>
          <w:szCs w:val="24"/>
        </w:rPr>
        <w:t>El almacenamiento y recuperación eficiente de datos son vitales en la minería de datos. Las bases de datos relacionales y NoSQL, junto con los sistemas de gestión de bases de datos (DBMS), facilitan la organización y el acceso a grandes conjuntos de datos, apoyando las operaciones de minería.</w:t>
      </w:r>
    </w:p>
    <w:p w14:paraId="14D85CA9" w14:textId="77777777" w:rsidR="00FA2703" w:rsidRPr="00FA2703" w:rsidRDefault="00FA2703" w:rsidP="00FA2703">
      <w:pPr>
        <w:spacing w:line="360" w:lineRule="auto"/>
        <w:jc w:val="both"/>
        <w:rPr>
          <w:rFonts w:ascii="Arial" w:hAnsi="Arial" w:cs="Arial"/>
          <w:sz w:val="24"/>
          <w:szCs w:val="24"/>
        </w:rPr>
      </w:pPr>
    </w:p>
    <w:p w14:paraId="4B676E00" w14:textId="77777777" w:rsidR="00FA2703" w:rsidRPr="00FA2703" w:rsidRDefault="00FA2703" w:rsidP="00FA2703">
      <w:pPr>
        <w:spacing w:line="360" w:lineRule="auto"/>
        <w:jc w:val="both"/>
        <w:rPr>
          <w:rFonts w:ascii="Arial" w:hAnsi="Arial" w:cs="Arial"/>
          <w:sz w:val="24"/>
          <w:szCs w:val="24"/>
        </w:rPr>
      </w:pPr>
      <w:r w:rsidRPr="00FA2703">
        <w:rPr>
          <w:rFonts w:ascii="Arial" w:hAnsi="Arial" w:cs="Arial"/>
          <w:sz w:val="24"/>
          <w:szCs w:val="24"/>
        </w:rPr>
        <w:t>Matemáticas y Algoritmos</w:t>
      </w:r>
    </w:p>
    <w:p w14:paraId="59F3CF17" w14:textId="77777777" w:rsidR="00FA2703" w:rsidRPr="00FA2703" w:rsidRDefault="00FA2703" w:rsidP="00FA2703">
      <w:pPr>
        <w:spacing w:line="360" w:lineRule="auto"/>
        <w:jc w:val="both"/>
        <w:rPr>
          <w:rFonts w:ascii="Arial" w:hAnsi="Arial" w:cs="Arial"/>
          <w:sz w:val="24"/>
          <w:szCs w:val="24"/>
        </w:rPr>
      </w:pPr>
      <w:r w:rsidRPr="00FA2703">
        <w:rPr>
          <w:rFonts w:ascii="Arial" w:hAnsi="Arial" w:cs="Arial"/>
          <w:sz w:val="24"/>
          <w:szCs w:val="24"/>
        </w:rPr>
        <w:t>La teoría matemática sustenta muchas técnicas de minería de datos. Los algoritmos de optimización, la teoría de grafos y las matemáticas discretas son esenciales para desarrollar métodos eficientes y efectivos para el análisis de datos.</w:t>
      </w:r>
    </w:p>
    <w:p w14:paraId="795C7E11" w14:textId="77777777" w:rsidR="00FA2703" w:rsidRPr="00FA2703" w:rsidRDefault="00FA2703" w:rsidP="00FA2703">
      <w:pPr>
        <w:spacing w:line="360" w:lineRule="auto"/>
        <w:jc w:val="both"/>
        <w:rPr>
          <w:rFonts w:ascii="Arial" w:hAnsi="Arial" w:cs="Arial"/>
          <w:sz w:val="24"/>
          <w:szCs w:val="24"/>
        </w:rPr>
      </w:pPr>
    </w:p>
    <w:p w14:paraId="6C5D54C6" w14:textId="77777777" w:rsidR="00FA2703" w:rsidRPr="00FA2703" w:rsidRDefault="00FA2703" w:rsidP="00FA2703">
      <w:pPr>
        <w:spacing w:line="360" w:lineRule="auto"/>
        <w:jc w:val="both"/>
        <w:rPr>
          <w:rFonts w:ascii="Arial" w:hAnsi="Arial" w:cs="Arial"/>
          <w:sz w:val="24"/>
          <w:szCs w:val="24"/>
        </w:rPr>
      </w:pPr>
      <w:r w:rsidRPr="00FA2703">
        <w:rPr>
          <w:rFonts w:ascii="Arial" w:hAnsi="Arial" w:cs="Arial"/>
          <w:sz w:val="24"/>
          <w:szCs w:val="24"/>
        </w:rPr>
        <w:t>Visualización de Datos</w:t>
      </w:r>
    </w:p>
    <w:p w14:paraId="538A20D9" w14:textId="77777777" w:rsidR="00FA2703" w:rsidRPr="00FA2703" w:rsidRDefault="00FA2703" w:rsidP="00FA2703">
      <w:pPr>
        <w:spacing w:line="360" w:lineRule="auto"/>
        <w:jc w:val="both"/>
        <w:rPr>
          <w:rFonts w:ascii="Arial" w:hAnsi="Arial" w:cs="Arial"/>
          <w:sz w:val="24"/>
          <w:szCs w:val="24"/>
        </w:rPr>
      </w:pPr>
      <w:r w:rsidRPr="00FA2703">
        <w:rPr>
          <w:rFonts w:ascii="Arial" w:hAnsi="Arial" w:cs="Arial"/>
          <w:sz w:val="24"/>
          <w:szCs w:val="24"/>
        </w:rPr>
        <w:t>La capacidad de visualizar datos es crucial para interpretar y comunicar los resultados de la minería de datos. Herramientas y técnicas de visualización ayudan a presentar patrones complejos de manera comprensible y a facilitar la toma de decisiones basadas en datos.</w:t>
      </w:r>
    </w:p>
    <w:p w14:paraId="751AF47A" w14:textId="77777777" w:rsidR="00FA2703" w:rsidRPr="00FA2703" w:rsidRDefault="00FA2703" w:rsidP="00FA2703">
      <w:pPr>
        <w:spacing w:line="360" w:lineRule="auto"/>
        <w:jc w:val="both"/>
        <w:rPr>
          <w:rFonts w:ascii="Arial" w:hAnsi="Arial" w:cs="Arial"/>
          <w:sz w:val="24"/>
          <w:szCs w:val="24"/>
        </w:rPr>
      </w:pPr>
    </w:p>
    <w:p w14:paraId="2621EFBF" w14:textId="77777777" w:rsidR="00FA2703" w:rsidRPr="00FA2703" w:rsidRDefault="00FA2703" w:rsidP="00FA2703">
      <w:pPr>
        <w:spacing w:line="360" w:lineRule="auto"/>
        <w:jc w:val="both"/>
        <w:rPr>
          <w:rFonts w:ascii="Arial" w:hAnsi="Arial" w:cs="Arial"/>
          <w:sz w:val="24"/>
          <w:szCs w:val="24"/>
        </w:rPr>
      </w:pPr>
      <w:r w:rsidRPr="00FA2703">
        <w:rPr>
          <w:rFonts w:ascii="Arial" w:hAnsi="Arial" w:cs="Arial"/>
          <w:sz w:val="24"/>
          <w:szCs w:val="24"/>
        </w:rPr>
        <w:t>Ciencias de la Computación</w:t>
      </w:r>
    </w:p>
    <w:p w14:paraId="089892C3" w14:textId="1F3E98B0" w:rsidR="00A27707" w:rsidRPr="00A27707" w:rsidRDefault="00FA2703" w:rsidP="00FA2703">
      <w:pPr>
        <w:spacing w:line="360" w:lineRule="auto"/>
        <w:jc w:val="both"/>
        <w:rPr>
          <w:rFonts w:ascii="Arial" w:hAnsi="Arial" w:cs="Arial"/>
          <w:sz w:val="24"/>
          <w:szCs w:val="24"/>
        </w:rPr>
      </w:pPr>
      <w:r w:rsidRPr="00FA2703">
        <w:rPr>
          <w:rFonts w:ascii="Arial" w:hAnsi="Arial" w:cs="Arial"/>
          <w:sz w:val="24"/>
          <w:szCs w:val="24"/>
        </w:rPr>
        <w:t>Las ciencias de la computación proporcionan los fundamentos técnicos y teóricos necesarios para el desarrollo de software y herramientas de minería de datos. Esto incluye desde el diseño de algoritmos hasta la implementación de sistemas escalables y eficientes</w:t>
      </w:r>
      <w:r w:rsidR="0074422F" w:rsidRPr="0074422F">
        <w:rPr>
          <w:rFonts w:ascii="Arial" w:hAnsi="Arial" w:cs="Arial"/>
          <w:sz w:val="24"/>
          <w:szCs w:val="24"/>
        </w:rPr>
        <w:t>.</w:t>
      </w:r>
    </w:p>
    <w:p w14:paraId="0F966E4B" w14:textId="1C3C4C32" w:rsidR="00235BE6" w:rsidRDefault="00235BE6" w:rsidP="00235BE6">
      <w:pPr>
        <w:pStyle w:val="Ttulo2"/>
      </w:pPr>
      <w:bookmarkStart w:id="63" w:name="_Toc178528978"/>
      <w:proofErr w:type="spellStart"/>
      <w:r w:rsidRPr="00235BE6">
        <w:lastRenderedPageBreak/>
        <w:t>Clustering</w:t>
      </w:r>
      <w:bookmarkEnd w:id="63"/>
      <w:proofErr w:type="spellEnd"/>
    </w:p>
    <w:p w14:paraId="071B50B2" w14:textId="77777777" w:rsidR="00235BE6" w:rsidRPr="00235BE6" w:rsidRDefault="00235BE6" w:rsidP="00235BE6"/>
    <w:p w14:paraId="1911EA8C" w14:textId="77777777" w:rsidR="00235BE6" w:rsidRDefault="00235BE6" w:rsidP="00235BE6">
      <w:pPr>
        <w:spacing w:line="360" w:lineRule="auto"/>
        <w:jc w:val="both"/>
        <w:rPr>
          <w:rFonts w:ascii="Arial" w:hAnsi="Arial" w:cs="Arial"/>
          <w:sz w:val="24"/>
        </w:rPr>
      </w:pPr>
      <w:proofErr w:type="spellStart"/>
      <w:r w:rsidRPr="00235BE6">
        <w:rPr>
          <w:rFonts w:ascii="Arial" w:hAnsi="Arial" w:cs="Arial"/>
          <w:sz w:val="24"/>
        </w:rPr>
        <w:t>Clustering</w:t>
      </w:r>
      <w:proofErr w:type="spellEnd"/>
      <w:r w:rsidRPr="00235BE6">
        <w:rPr>
          <w:rFonts w:ascii="Arial" w:hAnsi="Arial" w:cs="Arial"/>
          <w:sz w:val="24"/>
        </w:rPr>
        <w:t xml:space="preserve"> es una técnica de aprendizaje no supervisado que se utiliza para agrupar un conjunto de objetos en subgrupos o </w:t>
      </w:r>
      <w:proofErr w:type="spellStart"/>
      <w:proofErr w:type="gramStart"/>
      <w:r w:rsidRPr="00235BE6">
        <w:rPr>
          <w:rFonts w:ascii="Arial" w:hAnsi="Arial" w:cs="Arial"/>
          <w:sz w:val="24"/>
        </w:rPr>
        <w:t>clusters</w:t>
      </w:r>
      <w:proofErr w:type="spellEnd"/>
      <w:proofErr w:type="gramEnd"/>
      <w:r w:rsidRPr="00235BE6">
        <w:rPr>
          <w:rFonts w:ascii="Arial" w:hAnsi="Arial" w:cs="Arial"/>
          <w:sz w:val="24"/>
        </w:rPr>
        <w:t xml:space="preserve">, de manera que los objetos en un mismo </w:t>
      </w:r>
      <w:proofErr w:type="spellStart"/>
      <w:r w:rsidRPr="00235BE6">
        <w:rPr>
          <w:rFonts w:ascii="Arial" w:hAnsi="Arial" w:cs="Arial"/>
          <w:sz w:val="24"/>
        </w:rPr>
        <w:t>cluster</w:t>
      </w:r>
      <w:proofErr w:type="spellEnd"/>
      <w:r w:rsidRPr="00235BE6">
        <w:rPr>
          <w:rFonts w:ascii="Arial" w:hAnsi="Arial" w:cs="Arial"/>
          <w:sz w:val="24"/>
        </w:rPr>
        <w:t xml:space="preserve"> sean más similares entre sí que con los objetos de otros </w:t>
      </w:r>
      <w:proofErr w:type="spellStart"/>
      <w:r w:rsidRPr="00235BE6">
        <w:rPr>
          <w:rFonts w:ascii="Arial" w:hAnsi="Arial" w:cs="Arial"/>
          <w:sz w:val="24"/>
        </w:rPr>
        <w:t>clusters</w:t>
      </w:r>
      <w:proofErr w:type="spellEnd"/>
      <w:r w:rsidRPr="00235BE6">
        <w:rPr>
          <w:rFonts w:ascii="Arial" w:hAnsi="Arial" w:cs="Arial"/>
          <w:sz w:val="24"/>
        </w:rPr>
        <w:t>. La similitud entre objetos se define a menudo mediante una medida de distancia, como la distancia Euclidiana, aunque puede variar según el tipo de datos y el algoritmo utilizado.</w:t>
      </w:r>
    </w:p>
    <w:p w14:paraId="29B365CF" w14:textId="4125F9DE" w:rsidR="00105AE3" w:rsidRPr="00235BE6" w:rsidRDefault="00105AE3" w:rsidP="00235BE6">
      <w:pPr>
        <w:spacing w:line="360" w:lineRule="auto"/>
        <w:jc w:val="both"/>
        <w:rPr>
          <w:rFonts w:ascii="Arial" w:hAnsi="Arial" w:cs="Arial"/>
          <w:sz w:val="24"/>
        </w:rPr>
      </w:pPr>
      <w:r w:rsidRPr="00105AE3">
        <w:rPr>
          <w:rFonts w:ascii="Arial" w:hAnsi="Arial" w:cs="Arial"/>
          <w:sz w:val="24"/>
        </w:rPr>
        <w:t xml:space="preserve">El </w:t>
      </w:r>
      <w:proofErr w:type="spellStart"/>
      <w:r w:rsidRPr="00105AE3">
        <w:rPr>
          <w:rFonts w:ascii="Arial" w:hAnsi="Arial" w:cs="Arial"/>
          <w:sz w:val="24"/>
        </w:rPr>
        <w:t>Clustering</w:t>
      </w:r>
      <w:proofErr w:type="spellEnd"/>
      <w:r w:rsidRPr="00105AE3">
        <w:rPr>
          <w:rFonts w:ascii="Arial" w:hAnsi="Arial" w:cs="Arial"/>
          <w:sz w:val="24"/>
        </w:rPr>
        <w:t xml:space="preserve"> es un enfoque o método popular usado para segmentar grandes conjuntos de datos heterogéneos, dentro de pequeños subconjuntos homogéneos que puedan ser fácilmente manejados, analizados y modelados por separado. Los métodos de agrupamiento reparten un conjunto de objetos dentro de grupos, de tal forma que los objetos en el mismo grupo son más similares mutuamente que objetos en diferentes grupos conforme a algún criterio definido. El </w:t>
      </w:r>
      <w:proofErr w:type="spellStart"/>
      <w:r w:rsidRPr="00105AE3">
        <w:rPr>
          <w:rFonts w:ascii="Arial" w:hAnsi="Arial" w:cs="Arial"/>
          <w:sz w:val="24"/>
        </w:rPr>
        <w:t>Clustering</w:t>
      </w:r>
      <w:proofErr w:type="spellEnd"/>
      <w:r w:rsidRPr="00105AE3">
        <w:rPr>
          <w:rFonts w:ascii="Arial" w:hAnsi="Arial" w:cs="Arial"/>
          <w:sz w:val="24"/>
        </w:rPr>
        <w:t xml:space="preserve"> ha sido estudiado en diversas áreas, cada una tiene sus métodos para organizar los datos, en las áreas de análisis de datos y estadística se requiere a los datos en forma de números (cuantitativos). En aprendizaje de máquina, en forma de conceptos y </w:t>
      </w:r>
      <w:proofErr w:type="spellStart"/>
      <w:r w:rsidRPr="00105AE3">
        <w:rPr>
          <w:rFonts w:ascii="Arial" w:hAnsi="Arial" w:cs="Arial"/>
          <w:sz w:val="24"/>
        </w:rPr>
        <w:t>simbolos</w:t>
      </w:r>
      <w:proofErr w:type="spellEnd"/>
      <w:r w:rsidRPr="00105AE3">
        <w:rPr>
          <w:rFonts w:ascii="Arial" w:hAnsi="Arial" w:cs="Arial"/>
          <w:sz w:val="24"/>
        </w:rPr>
        <w:t xml:space="preserve"> (cualitativos). En minería de datos frecuentemente se trata con todos los tipos de datos o con la mezcla de </w:t>
      </w:r>
      <w:r w:rsidR="003D3886" w:rsidRPr="00105AE3">
        <w:rPr>
          <w:rFonts w:ascii="Arial" w:hAnsi="Arial" w:cs="Arial"/>
          <w:sz w:val="24"/>
        </w:rPr>
        <w:t>estos</w:t>
      </w:r>
      <w:r w:rsidRPr="00105AE3">
        <w:rPr>
          <w:rFonts w:ascii="Arial" w:hAnsi="Arial" w:cs="Arial"/>
          <w:sz w:val="24"/>
        </w:rPr>
        <w:t>: cuantitativos (numéricos) y cualitativos (categóricos o simplificación de simbólicos).</w:t>
      </w:r>
    </w:p>
    <w:p w14:paraId="7547618C" w14:textId="508021B1" w:rsidR="00235BE6" w:rsidRDefault="00235BE6" w:rsidP="00235BE6">
      <w:pPr>
        <w:pStyle w:val="Ttulo3"/>
      </w:pPr>
      <w:bookmarkStart w:id="64" w:name="_Toc178528979"/>
      <w:r w:rsidRPr="00235BE6">
        <w:t xml:space="preserve">Objetivos del </w:t>
      </w:r>
      <w:proofErr w:type="spellStart"/>
      <w:r w:rsidRPr="00235BE6">
        <w:t>Clustering</w:t>
      </w:r>
      <w:bookmarkEnd w:id="64"/>
      <w:proofErr w:type="spellEnd"/>
    </w:p>
    <w:p w14:paraId="3ED02625" w14:textId="77777777" w:rsidR="00235BE6" w:rsidRPr="00235BE6" w:rsidRDefault="00235BE6" w:rsidP="00235BE6"/>
    <w:p w14:paraId="297102A1" w14:textId="77777777" w:rsidR="00235BE6" w:rsidRPr="00235BE6" w:rsidRDefault="00235BE6" w:rsidP="00235BE6">
      <w:pPr>
        <w:spacing w:line="360" w:lineRule="auto"/>
        <w:jc w:val="both"/>
        <w:rPr>
          <w:rFonts w:ascii="Arial" w:hAnsi="Arial" w:cs="Arial"/>
          <w:sz w:val="24"/>
        </w:rPr>
      </w:pPr>
      <w:r w:rsidRPr="00235BE6">
        <w:rPr>
          <w:rFonts w:ascii="Arial" w:hAnsi="Arial" w:cs="Arial"/>
          <w:sz w:val="24"/>
        </w:rPr>
        <w:t>Descubrimiento de estructuras: Identificar patrones ocultos en los datos sin etiquetas predefinidas.</w:t>
      </w:r>
    </w:p>
    <w:p w14:paraId="6F7E9E5F" w14:textId="77777777" w:rsidR="00235BE6" w:rsidRPr="00235BE6" w:rsidRDefault="00235BE6" w:rsidP="00235BE6">
      <w:pPr>
        <w:spacing w:line="360" w:lineRule="auto"/>
        <w:jc w:val="both"/>
        <w:rPr>
          <w:rFonts w:ascii="Arial" w:hAnsi="Arial" w:cs="Arial"/>
          <w:sz w:val="24"/>
        </w:rPr>
      </w:pPr>
      <w:r w:rsidRPr="00235BE6">
        <w:rPr>
          <w:rFonts w:ascii="Arial" w:hAnsi="Arial" w:cs="Arial"/>
          <w:sz w:val="24"/>
        </w:rPr>
        <w:t xml:space="preserve">Reducción de dimensionalidad: Simplificar grandes conjuntos de datos agrupándolos en </w:t>
      </w:r>
      <w:proofErr w:type="spellStart"/>
      <w:proofErr w:type="gramStart"/>
      <w:r w:rsidRPr="00235BE6">
        <w:rPr>
          <w:rFonts w:ascii="Arial" w:hAnsi="Arial" w:cs="Arial"/>
          <w:sz w:val="24"/>
        </w:rPr>
        <w:t>clusters</w:t>
      </w:r>
      <w:proofErr w:type="spellEnd"/>
      <w:proofErr w:type="gramEnd"/>
      <w:r w:rsidRPr="00235BE6">
        <w:rPr>
          <w:rFonts w:ascii="Arial" w:hAnsi="Arial" w:cs="Arial"/>
          <w:sz w:val="24"/>
        </w:rPr>
        <w:t xml:space="preserve"> representativos.</w:t>
      </w:r>
    </w:p>
    <w:p w14:paraId="678E9214" w14:textId="77777777" w:rsidR="00235BE6" w:rsidRPr="00235BE6" w:rsidRDefault="00235BE6" w:rsidP="00235BE6">
      <w:pPr>
        <w:spacing w:line="360" w:lineRule="auto"/>
        <w:jc w:val="both"/>
        <w:rPr>
          <w:rFonts w:ascii="Arial" w:hAnsi="Arial" w:cs="Arial"/>
          <w:sz w:val="24"/>
        </w:rPr>
      </w:pPr>
      <w:r w:rsidRPr="00235BE6">
        <w:rPr>
          <w:rFonts w:ascii="Arial" w:hAnsi="Arial" w:cs="Arial"/>
          <w:sz w:val="24"/>
        </w:rPr>
        <w:t xml:space="preserve">Detección de anomalías: Identificar puntos de datos que no pertenecen a ningún </w:t>
      </w:r>
      <w:proofErr w:type="spellStart"/>
      <w:proofErr w:type="gramStart"/>
      <w:r w:rsidRPr="00235BE6">
        <w:rPr>
          <w:rFonts w:ascii="Arial" w:hAnsi="Arial" w:cs="Arial"/>
          <w:sz w:val="24"/>
        </w:rPr>
        <w:t>cluster</w:t>
      </w:r>
      <w:proofErr w:type="spellEnd"/>
      <w:proofErr w:type="gramEnd"/>
      <w:r w:rsidRPr="00235BE6">
        <w:rPr>
          <w:rFonts w:ascii="Arial" w:hAnsi="Arial" w:cs="Arial"/>
          <w:sz w:val="24"/>
        </w:rPr>
        <w:t>, lo que puede ser útil para detectar fraudes o fallos.</w:t>
      </w:r>
    </w:p>
    <w:p w14:paraId="6386F4F0" w14:textId="77777777" w:rsidR="00235BE6" w:rsidRPr="00235BE6" w:rsidRDefault="00235BE6" w:rsidP="00235BE6">
      <w:pPr>
        <w:spacing w:line="360" w:lineRule="auto"/>
        <w:jc w:val="both"/>
        <w:rPr>
          <w:rFonts w:ascii="Arial" w:hAnsi="Arial" w:cs="Arial"/>
          <w:sz w:val="24"/>
        </w:rPr>
      </w:pPr>
      <w:r w:rsidRPr="00235BE6">
        <w:rPr>
          <w:rFonts w:ascii="Arial" w:hAnsi="Arial" w:cs="Arial"/>
          <w:sz w:val="24"/>
        </w:rPr>
        <w:t>Segmentación de mercados: Dividir un mercado en segmentos distintos para identificar grupos de clientes con comportamientos similares.</w:t>
      </w:r>
    </w:p>
    <w:p w14:paraId="4B6F75B3" w14:textId="77777777" w:rsidR="00235BE6" w:rsidRDefault="00235BE6" w:rsidP="00235BE6">
      <w:pPr>
        <w:pStyle w:val="Ttulo3"/>
      </w:pPr>
      <w:bookmarkStart w:id="65" w:name="_Toc178528980"/>
      <w:r w:rsidRPr="00235BE6">
        <w:lastRenderedPageBreak/>
        <w:t xml:space="preserve">Importancia del </w:t>
      </w:r>
      <w:proofErr w:type="spellStart"/>
      <w:r w:rsidRPr="00235BE6">
        <w:t>Clustering</w:t>
      </w:r>
      <w:proofErr w:type="spellEnd"/>
      <w:r w:rsidRPr="00235BE6">
        <w:t xml:space="preserve"> en el Análisis de Datos</w:t>
      </w:r>
      <w:bookmarkEnd w:id="65"/>
    </w:p>
    <w:p w14:paraId="198D734F" w14:textId="77777777" w:rsidR="00235BE6" w:rsidRPr="00235BE6" w:rsidRDefault="00235BE6" w:rsidP="00235BE6"/>
    <w:p w14:paraId="21DF84AC" w14:textId="34B55D3E" w:rsidR="003D3886" w:rsidRPr="00235BE6" w:rsidRDefault="00235BE6" w:rsidP="00235BE6">
      <w:pPr>
        <w:spacing w:line="360" w:lineRule="auto"/>
        <w:jc w:val="both"/>
        <w:rPr>
          <w:rFonts w:ascii="Arial" w:hAnsi="Arial" w:cs="Arial"/>
          <w:sz w:val="24"/>
        </w:rPr>
      </w:pPr>
      <w:r w:rsidRPr="00235BE6">
        <w:rPr>
          <w:rFonts w:ascii="Arial" w:hAnsi="Arial" w:cs="Arial"/>
          <w:sz w:val="24"/>
        </w:rPr>
        <w:t xml:space="preserve">El </w:t>
      </w:r>
      <w:proofErr w:type="spellStart"/>
      <w:r w:rsidRPr="00235BE6">
        <w:rPr>
          <w:rFonts w:ascii="Arial" w:hAnsi="Arial" w:cs="Arial"/>
          <w:sz w:val="24"/>
        </w:rPr>
        <w:t>clustering</w:t>
      </w:r>
      <w:proofErr w:type="spellEnd"/>
      <w:r w:rsidRPr="00235BE6">
        <w:rPr>
          <w:rFonts w:ascii="Arial" w:hAnsi="Arial" w:cs="Arial"/>
          <w:sz w:val="24"/>
        </w:rPr>
        <w:t xml:space="preserve"> es una herramienta fundamental en el análisis de datos y tiene aplicaciones en diversas disciplinas. En biología, por ejemplo, se usa para clasificar especies similares basadas en características genéticas. En el comercio electrónico, ayuda a segmentar a los clientes en grupos basados en su comportamiento de compra, permitiendo la personalización de campañas de marketing. En seguridad informática, se emplea para detectar patrones anómalos que podrían indicar ataques cibernéticos.</w:t>
      </w:r>
    </w:p>
    <w:p w14:paraId="493BCE90" w14:textId="77777777" w:rsidR="00235BE6" w:rsidRDefault="00235BE6" w:rsidP="00235BE6">
      <w:pPr>
        <w:pStyle w:val="Ttulo3"/>
      </w:pPr>
      <w:bookmarkStart w:id="66" w:name="_Toc178528981"/>
      <w:r w:rsidRPr="00235BE6">
        <w:t xml:space="preserve">Aplicaciones del </w:t>
      </w:r>
      <w:proofErr w:type="spellStart"/>
      <w:r w:rsidRPr="00235BE6">
        <w:t>Clustering</w:t>
      </w:r>
      <w:bookmarkEnd w:id="66"/>
      <w:proofErr w:type="spellEnd"/>
    </w:p>
    <w:p w14:paraId="1C53DD9C" w14:textId="77777777" w:rsidR="00235BE6" w:rsidRPr="00235BE6" w:rsidRDefault="00235BE6" w:rsidP="00235BE6"/>
    <w:p w14:paraId="16703CBD" w14:textId="77777777" w:rsidR="00235BE6" w:rsidRPr="00235BE6" w:rsidRDefault="00235BE6" w:rsidP="00235BE6">
      <w:pPr>
        <w:spacing w:line="360" w:lineRule="auto"/>
        <w:jc w:val="both"/>
        <w:rPr>
          <w:rFonts w:ascii="Arial" w:hAnsi="Arial" w:cs="Arial"/>
          <w:sz w:val="24"/>
        </w:rPr>
      </w:pPr>
      <w:r w:rsidRPr="00235BE6">
        <w:rPr>
          <w:rFonts w:ascii="Arial" w:hAnsi="Arial" w:cs="Arial"/>
          <w:sz w:val="24"/>
        </w:rPr>
        <w:t>Biología y Medicina: Agrupamiento de genes con funciones similares, clasificación de enfermedades.</w:t>
      </w:r>
    </w:p>
    <w:p w14:paraId="6AD6CAA4" w14:textId="77777777" w:rsidR="00235BE6" w:rsidRPr="00235BE6" w:rsidRDefault="00235BE6" w:rsidP="00235BE6">
      <w:pPr>
        <w:spacing w:line="360" w:lineRule="auto"/>
        <w:jc w:val="both"/>
        <w:rPr>
          <w:rFonts w:ascii="Arial" w:hAnsi="Arial" w:cs="Arial"/>
          <w:sz w:val="24"/>
        </w:rPr>
      </w:pPr>
      <w:r w:rsidRPr="00235BE6">
        <w:rPr>
          <w:rFonts w:ascii="Arial" w:hAnsi="Arial" w:cs="Arial"/>
          <w:sz w:val="24"/>
        </w:rPr>
        <w:t>Marketing y Ventas: Segmentación de clientes, análisis de preferencias de consumidores.</w:t>
      </w:r>
    </w:p>
    <w:p w14:paraId="4D28E752" w14:textId="77777777" w:rsidR="00235BE6" w:rsidRPr="00235BE6" w:rsidRDefault="00235BE6" w:rsidP="00235BE6">
      <w:pPr>
        <w:spacing w:line="360" w:lineRule="auto"/>
        <w:jc w:val="both"/>
        <w:rPr>
          <w:rFonts w:ascii="Arial" w:hAnsi="Arial" w:cs="Arial"/>
          <w:sz w:val="24"/>
        </w:rPr>
      </w:pPr>
      <w:r w:rsidRPr="00235BE6">
        <w:rPr>
          <w:rFonts w:ascii="Arial" w:hAnsi="Arial" w:cs="Arial"/>
          <w:sz w:val="24"/>
        </w:rPr>
        <w:t>Redes Sociales: Detección de comunidades en redes sociales, análisis de opiniones y sentimientos.</w:t>
      </w:r>
    </w:p>
    <w:p w14:paraId="353F0470" w14:textId="77777777" w:rsidR="00235BE6" w:rsidRPr="00235BE6" w:rsidRDefault="00235BE6" w:rsidP="00235BE6">
      <w:pPr>
        <w:spacing w:line="360" w:lineRule="auto"/>
        <w:jc w:val="both"/>
        <w:rPr>
          <w:rFonts w:ascii="Arial" w:hAnsi="Arial" w:cs="Arial"/>
          <w:sz w:val="24"/>
        </w:rPr>
      </w:pPr>
      <w:r w:rsidRPr="00235BE6">
        <w:rPr>
          <w:rFonts w:ascii="Arial" w:hAnsi="Arial" w:cs="Arial"/>
          <w:sz w:val="24"/>
        </w:rPr>
        <w:t>Seguridad y Fraude: Detección de transacciones fraudulentas, identificación de patrones inusuales en datos de seguridad.</w:t>
      </w:r>
    </w:p>
    <w:p w14:paraId="4D9A19BF" w14:textId="77777777" w:rsidR="00235BE6" w:rsidRPr="00235BE6" w:rsidRDefault="00235BE6" w:rsidP="00235BE6">
      <w:pPr>
        <w:spacing w:line="360" w:lineRule="auto"/>
        <w:jc w:val="both"/>
        <w:rPr>
          <w:rFonts w:ascii="Arial" w:hAnsi="Arial" w:cs="Arial"/>
          <w:sz w:val="24"/>
        </w:rPr>
      </w:pPr>
      <w:r w:rsidRPr="00235BE6">
        <w:rPr>
          <w:rFonts w:ascii="Arial" w:hAnsi="Arial" w:cs="Arial"/>
          <w:sz w:val="24"/>
        </w:rPr>
        <w:t>Procesamiento del Lenguaje Natural: Agrupamiento de documentos o términos, análisis de sentimientos.</w:t>
      </w:r>
    </w:p>
    <w:p w14:paraId="559352B3" w14:textId="2CC6DB4E" w:rsidR="00DB65FB" w:rsidRDefault="00235BE6" w:rsidP="00235BE6">
      <w:pPr>
        <w:spacing w:line="360" w:lineRule="auto"/>
        <w:jc w:val="both"/>
        <w:rPr>
          <w:rFonts w:ascii="Arial" w:hAnsi="Arial" w:cs="Arial"/>
          <w:sz w:val="24"/>
        </w:rPr>
      </w:pPr>
      <w:r w:rsidRPr="00235BE6">
        <w:rPr>
          <w:rFonts w:ascii="Arial" w:hAnsi="Arial" w:cs="Arial"/>
          <w:sz w:val="24"/>
        </w:rPr>
        <w:t xml:space="preserve">El </w:t>
      </w:r>
      <w:proofErr w:type="spellStart"/>
      <w:r w:rsidRPr="00235BE6">
        <w:rPr>
          <w:rFonts w:ascii="Arial" w:hAnsi="Arial" w:cs="Arial"/>
          <w:sz w:val="24"/>
        </w:rPr>
        <w:t>clustering</w:t>
      </w:r>
      <w:proofErr w:type="spellEnd"/>
      <w:r w:rsidRPr="00235BE6">
        <w:rPr>
          <w:rFonts w:ascii="Arial" w:hAnsi="Arial" w:cs="Arial"/>
          <w:sz w:val="24"/>
        </w:rPr>
        <w:t xml:space="preserve"> no solo organiza los datos en grupos manejables, sino que también facilita el descubrimiento de relaciones complejas y patrones en los datos que no son fácilmente visibles. Esto permite una comprensión más profunda y una toma de decisiones más informada en una variedad de campos.</w:t>
      </w:r>
    </w:p>
    <w:p w14:paraId="1851CFD5" w14:textId="614FC61B" w:rsidR="00105AE3" w:rsidRDefault="00FD4E8F" w:rsidP="00105AE3">
      <w:pPr>
        <w:pStyle w:val="Ttulo2"/>
      </w:pPr>
      <w:bookmarkStart w:id="67" w:name="_Toc178528982"/>
      <w:r>
        <w:t>A</w:t>
      </w:r>
      <w:r w:rsidR="00105AE3" w:rsidRPr="00105AE3">
        <w:t>lgoritmos de agrupamiento (</w:t>
      </w:r>
      <w:proofErr w:type="spellStart"/>
      <w:r w:rsidR="00105AE3" w:rsidRPr="00105AE3">
        <w:t>clustering</w:t>
      </w:r>
      <w:proofErr w:type="spellEnd"/>
      <w:r w:rsidR="00105AE3" w:rsidRPr="00105AE3">
        <w:t>)</w:t>
      </w:r>
      <w:bookmarkEnd w:id="67"/>
    </w:p>
    <w:p w14:paraId="4E81D4B6" w14:textId="77777777" w:rsidR="00105AE3" w:rsidRPr="00105AE3" w:rsidRDefault="00105AE3" w:rsidP="00105AE3"/>
    <w:p w14:paraId="7CF8F6A6" w14:textId="7B9F1E52" w:rsidR="00105AE3" w:rsidRDefault="00105AE3" w:rsidP="00105AE3">
      <w:pPr>
        <w:spacing w:line="360" w:lineRule="auto"/>
        <w:jc w:val="both"/>
        <w:rPr>
          <w:rFonts w:ascii="Arial" w:hAnsi="Arial" w:cs="Arial"/>
          <w:sz w:val="24"/>
        </w:rPr>
      </w:pPr>
      <w:r w:rsidRPr="00105AE3">
        <w:rPr>
          <w:rFonts w:ascii="Arial" w:hAnsi="Arial" w:cs="Arial"/>
          <w:sz w:val="24"/>
        </w:rPr>
        <w:t>Los algoritmos de agrupamiento reciben como entrada al conjunto de datos o la misma base de</w:t>
      </w:r>
      <w:r>
        <w:rPr>
          <w:rFonts w:ascii="Arial" w:hAnsi="Arial" w:cs="Arial"/>
          <w:sz w:val="24"/>
        </w:rPr>
        <w:t xml:space="preserve"> </w:t>
      </w:r>
      <w:r w:rsidRPr="00105AE3">
        <w:rPr>
          <w:rFonts w:ascii="Arial" w:hAnsi="Arial" w:cs="Arial"/>
          <w:sz w:val="24"/>
        </w:rPr>
        <w:t xml:space="preserve">datos y sin supervisión de ningún tipo y de forma autónoma, agrupan </w:t>
      </w:r>
      <w:r w:rsidRPr="00105AE3">
        <w:rPr>
          <w:rFonts w:ascii="Arial" w:hAnsi="Arial" w:cs="Arial"/>
          <w:sz w:val="24"/>
        </w:rPr>
        <w:lastRenderedPageBreak/>
        <w:t>los datos dentro de k grupos o</w:t>
      </w:r>
      <w:r>
        <w:rPr>
          <w:rFonts w:ascii="Arial" w:hAnsi="Arial" w:cs="Arial"/>
          <w:sz w:val="24"/>
        </w:rPr>
        <w:t xml:space="preserve"> </w:t>
      </w:r>
      <w:proofErr w:type="spellStart"/>
      <w:proofErr w:type="gramStart"/>
      <w:r w:rsidRPr="00105AE3">
        <w:rPr>
          <w:rFonts w:ascii="Arial" w:hAnsi="Arial" w:cs="Arial"/>
          <w:sz w:val="24"/>
        </w:rPr>
        <w:t>clusters</w:t>
      </w:r>
      <w:proofErr w:type="spellEnd"/>
      <w:proofErr w:type="gramEnd"/>
      <w:r w:rsidRPr="00105AE3">
        <w:rPr>
          <w:rFonts w:ascii="Arial" w:hAnsi="Arial" w:cs="Arial"/>
          <w:sz w:val="24"/>
        </w:rPr>
        <w:t xml:space="preserve">. </w:t>
      </w:r>
      <w:proofErr w:type="spellStart"/>
      <w:r w:rsidRPr="00105AE3">
        <w:rPr>
          <w:rFonts w:ascii="Arial" w:hAnsi="Arial" w:cs="Arial"/>
          <w:sz w:val="24"/>
        </w:rPr>
        <w:t>Clustering</w:t>
      </w:r>
      <w:proofErr w:type="spellEnd"/>
      <w:r w:rsidRPr="00105AE3">
        <w:rPr>
          <w:rFonts w:ascii="Arial" w:hAnsi="Arial" w:cs="Arial"/>
          <w:sz w:val="24"/>
        </w:rPr>
        <w:t xml:space="preserve"> es útil en ciertas aplicaciones de </w:t>
      </w:r>
      <w:r w:rsidR="00ED1C68" w:rsidRPr="00105AE3">
        <w:rPr>
          <w:rFonts w:ascii="Arial" w:hAnsi="Arial" w:cs="Arial"/>
          <w:sz w:val="24"/>
        </w:rPr>
        <w:t>biología</w:t>
      </w:r>
      <w:r w:rsidRPr="00105AE3">
        <w:rPr>
          <w:rFonts w:ascii="Arial" w:hAnsi="Arial" w:cs="Arial"/>
          <w:sz w:val="24"/>
        </w:rPr>
        <w:t xml:space="preserve">, medicina, </w:t>
      </w:r>
      <w:r w:rsidR="00ED1C68" w:rsidRPr="00105AE3">
        <w:rPr>
          <w:rFonts w:ascii="Arial" w:hAnsi="Arial" w:cs="Arial"/>
          <w:sz w:val="24"/>
        </w:rPr>
        <w:t>sociología</w:t>
      </w:r>
      <w:r w:rsidRPr="00105AE3">
        <w:rPr>
          <w:rFonts w:ascii="Arial" w:hAnsi="Arial" w:cs="Arial"/>
          <w:sz w:val="24"/>
        </w:rPr>
        <w:t xml:space="preserve"> y otras donde no se encuentran bien definidas las clases. La figura </w:t>
      </w:r>
      <w:r w:rsidR="00ED1C68">
        <w:rPr>
          <w:rFonts w:ascii="Arial" w:hAnsi="Arial" w:cs="Arial"/>
          <w:sz w:val="24"/>
        </w:rPr>
        <w:t>[</w:t>
      </w:r>
      <w:r w:rsidR="00575EAE">
        <w:rPr>
          <w:rFonts w:ascii="Arial" w:hAnsi="Arial" w:cs="Arial"/>
          <w:sz w:val="24"/>
        </w:rPr>
        <w:t>1</w:t>
      </w:r>
      <w:r w:rsidR="00ED1C68">
        <w:rPr>
          <w:rFonts w:ascii="Arial" w:hAnsi="Arial" w:cs="Arial"/>
          <w:sz w:val="24"/>
        </w:rPr>
        <w:t>]</w:t>
      </w:r>
      <w:r w:rsidRPr="00105AE3">
        <w:rPr>
          <w:rFonts w:ascii="Arial" w:hAnsi="Arial" w:cs="Arial"/>
          <w:sz w:val="24"/>
        </w:rPr>
        <w:t xml:space="preserve"> muestra la representación de un algoritmo de agrupación, la entrada del algoritmo se representa por el conjunto de datos u objetos y dependiendo del algoritmo de agrupamiento se solicita o no el parámetro k; la salida, es una etiqueta para cada uno de los elementos del conjunto de datos, la cual indica que dicho dato pertenece a cierta clase, grupo o </w:t>
      </w:r>
      <w:proofErr w:type="spellStart"/>
      <w:proofErr w:type="gramStart"/>
      <w:r w:rsidRPr="00105AE3">
        <w:rPr>
          <w:rFonts w:ascii="Arial" w:hAnsi="Arial" w:cs="Arial"/>
          <w:sz w:val="24"/>
        </w:rPr>
        <w:t>cluster</w:t>
      </w:r>
      <w:proofErr w:type="spellEnd"/>
      <w:proofErr w:type="gramEnd"/>
      <w:r w:rsidRPr="00105AE3">
        <w:rPr>
          <w:rFonts w:ascii="Arial" w:hAnsi="Arial" w:cs="Arial"/>
          <w:sz w:val="24"/>
        </w:rPr>
        <w:t>.</w:t>
      </w:r>
    </w:p>
    <w:p w14:paraId="2C2EA631" w14:textId="637264F6" w:rsidR="00105AE3" w:rsidRDefault="00575EAE" w:rsidP="00575EAE">
      <w:pPr>
        <w:spacing w:line="360" w:lineRule="auto"/>
        <w:jc w:val="center"/>
        <w:rPr>
          <w:rFonts w:ascii="Arial" w:hAnsi="Arial" w:cs="Arial"/>
          <w:sz w:val="24"/>
        </w:rPr>
      </w:pPr>
      <w:r>
        <w:rPr>
          <w:noProof/>
        </w:rPr>
        <w:drawing>
          <wp:inline distT="0" distB="0" distL="0" distR="0" wp14:anchorId="42A4099C" wp14:editId="35F8B1CB">
            <wp:extent cx="5080835" cy="1566339"/>
            <wp:effectExtent l="0" t="0" r="0" b="0"/>
            <wp:docPr id="1132150803" name="Imagen 8"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50803" name="Imagen 8" descr="Tabla&#10;&#10;Descripción generada automáticamente con confianza baja"/>
                    <pic:cNvPicPr>
                      <a:picLocks noChangeAspect="1" noChangeArrowheads="1"/>
                    </pic:cNvPicPr>
                  </pic:nvPicPr>
                  <pic:blipFill rotWithShape="1">
                    <a:blip r:embed="rId17">
                      <a:extLst>
                        <a:ext uri="{28A0092B-C50C-407E-A947-70E740481C1C}">
                          <a14:useLocalDpi xmlns:a14="http://schemas.microsoft.com/office/drawing/2010/main" val="0"/>
                        </a:ext>
                      </a:extLst>
                    </a:blip>
                    <a:srcRect l="1230" t="10408" r="10987" b="17333"/>
                    <a:stretch/>
                  </pic:blipFill>
                  <pic:spPr bwMode="auto">
                    <a:xfrm>
                      <a:off x="0" y="0"/>
                      <a:ext cx="5084249" cy="1567391"/>
                    </a:xfrm>
                    <a:prstGeom prst="rect">
                      <a:avLst/>
                    </a:prstGeom>
                    <a:noFill/>
                    <a:ln>
                      <a:noFill/>
                    </a:ln>
                    <a:extLst>
                      <a:ext uri="{53640926-AAD7-44D8-BBD7-CCE9431645EC}">
                        <a14:shadowObscured xmlns:a14="http://schemas.microsoft.com/office/drawing/2010/main"/>
                      </a:ext>
                    </a:extLst>
                  </pic:spPr>
                </pic:pic>
              </a:graphicData>
            </a:graphic>
          </wp:inline>
        </w:drawing>
      </w:r>
    </w:p>
    <w:p w14:paraId="716DC620" w14:textId="05D83E08" w:rsidR="00575EAE" w:rsidRDefault="00945763" w:rsidP="00945763">
      <w:pPr>
        <w:pStyle w:val="Descripcin"/>
        <w:jc w:val="center"/>
      </w:pPr>
      <w:bookmarkStart w:id="68" w:name="_Toc178529323"/>
      <w:r>
        <w:t xml:space="preserve">Figura  </w:t>
      </w:r>
      <w:r>
        <w:fldChar w:fldCharType="begin"/>
      </w:r>
      <w:r>
        <w:instrText xml:space="preserve"> SEQ Figura_ \* ARABIC </w:instrText>
      </w:r>
      <w:r>
        <w:fldChar w:fldCharType="separate"/>
      </w:r>
      <w:r w:rsidR="00C91780">
        <w:rPr>
          <w:noProof/>
        </w:rPr>
        <w:t>1</w:t>
      </w:r>
      <w:r>
        <w:fldChar w:fldCharType="end"/>
      </w:r>
      <w:r>
        <w:t xml:space="preserve"> </w:t>
      </w:r>
      <w:r w:rsidRPr="00CB2A76">
        <w:t xml:space="preserve">Representación de un algoritmo de agrupamiento o </w:t>
      </w:r>
      <w:proofErr w:type="spellStart"/>
      <w:r w:rsidRPr="00CB2A76">
        <w:t>clustering</w:t>
      </w:r>
      <w:bookmarkEnd w:id="68"/>
      <w:proofErr w:type="spellEnd"/>
    </w:p>
    <w:p w14:paraId="7144D909" w14:textId="77777777" w:rsidR="00575EAE" w:rsidRPr="00575EAE" w:rsidRDefault="00575EAE" w:rsidP="00575EAE"/>
    <w:p w14:paraId="0C5408E8" w14:textId="5BDFEF02" w:rsidR="00105AE3" w:rsidRPr="00105AE3" w:rsidRDefault="00105AE3" w:rsidP="00105AE3">
      <w:pPr>
        <w:spacing w:line="360" w:lineRule="auto"/>
        <w:jc w:val="both"/>
        <w:rPr>
          <w:rFonts w:ascii="Arial" w:hAnsi="Arial" w:cs="Arial"/>
          <w:sz w:val="24"/>
        </w:rPr>
      </w:pPr>
      <w:r w:rsidRPr="00105AE3">
        <w:rPr>
          <w:rFonts w:ascii="Arial" w:hAnsi="Arial" w:cs="Arial"/>
          <w:sz w:val="24"/>
        </w:rPr>
        <w:t xml:space="preserve">Los algoritmos de </w:t>
      </w:r>
      <w:r w:rsidRPr="00ED1C68">
        <w:rPr>
          <w:rFonts w:ascii="Arial" w:hAnsi="Arial" w:cs="Arial"/>
          <w:b/>
          <w:bCs/>
          <w:sz w:val="24"/>
        </w:rPr>
        <w:t>agrupamiento conceptual</w:t>
      </w:r>
      <w:r w:rsidRPr="00105AE3">
        <w:rPr>
          <w:rFonts w:ascii="Arial" w:hAnsi="Arial" w:cs="Arial"/>
          <w:sz w:val="24"/>
        </w:rPr>
        <w:t xml:space="preserve"> desarrollados en aprendizaje de máquina agrupan datos con valores categóricos y también producen descripciones conceptuales de los </w:t>
      </w:r>
      <w:proofErr w:type="spellStart"/>
      <w:proofErr w:type="gramStart"/>
      <w:r w:rsidRPr="00105AE3">
        <w:rPr>
          <w:rFonts w:ascii="Arial" w:hAnsi="Arial" w:cs="Arial"/>
          <w:sz w:val="24"/>
        </w:rPr>
        <w:t>clusters</w:t>
      </w:r>
      <w:proofErr w:type="spellEnd"/>
      <w:proofErr w:type="gramEnd"/>
      <w:r w:rsidRPr="00105AE3">
        <w:rPr>
          <w:rFonts w:ascii="Arial" w:hAnsi="Arial" w:cs="Arial"/>
          <w:sz w:val="24"/>
        </w:rPr>
        <w:t>. La descripción conceptual de los grupos es importante en minería de datos, porque ayuda a la interpretación de los resultados del agrupamiento.</w:t>
      </w:r>
    </w:p>
    <w:p w14:paraId="17ACE1B0" w14:textId="19369FC8" w:rsidR="004A2AB1" w:rsidRDefault="00105AE3" w:rsidP="00105AE3">
      <w:pPr>
        <w:spacing w:line="360" w:lineRule="auto"/>
        <w:jc w:val="both"/>
        <w:rPr>
          <w:rFonts w:ascii="Arial" w:hAnsi="Arial" w:cs="Arial"/>
          <w:sz w:val="24"/>
        </w:rPr>
      </w:pPr>
      <w:r w:rsidRPr="00105AE3">
        <w:rPr>
          <w:rFonts w:ascii="Arial" w:hAnsi="Arial" w:cs="Arial"/>
          <w:sz w:val="24"/>
        </w:rPr>
        <w:t xml:space="preserve">Los algoritmos de </w:t>
      </w:r>
      <w:r w:rsidRPr="00ED1C68">
        <w:rPr>
          <w:rFonts w:ascii="Arial" w:hAnsi="Arial" w:cs="Arial"/>
          <w:b/>
          <w:bCs/>
          <w:sz w:val="24"/>
        </w:rPr>
        <w:t>agrupamiento estadístico</w:t>
      </w:r>
      <w:r w:rsidRPr="00105AE3">
        <w:rPr>
          <w:rFonts w:ascii="Arial" w:hAnsi="Arial" w:cs="Arial"/>
          <w:sz w:val="24"/>
        </w:rPr>
        <w:t xml:space="preserve"> cuentan con algoritmos basados en la búsqueda de objetos que tengan conceptos iguales o similares y su eficiencia depende de buenas estrategias de búsqueda. Para los problemas de minería de datos que frecuentemente involucran muchos conceptos y espacios muy grandes de objetos, los métodos basados en conceptos pueden ser de potencial desventaja.</w:t>
      </w:r>
    </w:p>
    <w:p w14:paraId="3B874297" w14:textId="77777777" w:rsidR="0069488C" w:rsidRDefault="0069488C" w:rsidP="0069488C">
      <w:pPr>
        <w:pStyle w:val="Ttulo3"/>
      </w:pPr>
      <w:bookmarkStart w:id="69" w:name="_Toc178528983"/>
      <w:proofErr w:type="spellStart"/>
      <w:r w:rsidRPr="0069488C">
        <w:t>Clustering</w:t>
      </w:r>
      <w:proofErr w:type="spellEnd"/>
      <w:r w:rsidRPr="0069488C">
        <w:t xml:space="preserve"> jerárquico</w:t>
      </w:r>
      <w:bookmarkEnd w:id="69"/>
    </w:p>
    <w:p w14:paraId="02EC6866" w14:textId="77777777" w:rsidR="0069488C" w:rsidRPr="0069488C" w:rsidRDefault="0069488C" w:rsidP="0069488C"/>
    <w:p w14:paraId="190572B0" w14:textId="0F5D5634" w:rsidR="00D43BB2" w:rsidRDefault="0069488C" w:rsidP="0069488C">
      <w:pPr>
        <w:spacing w:line="360" w:lineRule="auto"/>
        <w:jc w:val="both"/>
        <w:rPr>
          <w:rFonts w:ascii="Arial" w:hAnsi="Arial" w:cs="Arial"/>
          <w:sz w:val="24"/>
        </w:rPr>
      </w:pPr>
      <w:r w:rsidRPr="0069488C">
        <w:rPr>
          <w:rFonts w:ascii="Arial" w:hAnsi="Arial" w:cs="Arial"/>
          <w:sz w:val="24"/>
        </w:rPr>
        <w:t xml:space="preserve">Organiza los datos en una secuencia anidada de grupos. Una de sus características es el impacto visual del </w:t>
      </w:r>
      <w:proofErr w:type="spellStart"/>
      <w:r w:rsidRPr="0069488C">
        <w:rPr>
          <w:rFonts w:ascii="Arial" w:hAnsi="Arial" w:cs="Arial"/>
          <w:sz w:val="24"/>
        </w:rPr>
        <w:t>dendograma</w:t>
      </w:r>
      <w:proofErr w:type="spellEnd"/>
      <w:r w:rsidRPr="0069488C">
        <w:rPr>
          <w:rFonts w:ascii="Arial" w:hAnsi="Arial" w:cs="Arial"/>
          <w:sz w:val="24"/>
        </w:rPr>
        <w:t xml:space="preserve"> que habilita al analista de datos a visualizar los </w:t>
      </w:r>
      <w:r w:rsidRPr="0069488C">
        <w:rPr>
          <w:rFonts w:ascii="Arial" w:hAnsi="Arial" w:cs="Arial"/>
          <w:sz w:val="24"/>
        </w:rPr>
        <w:lastRenderedPageBreak/>
        <w:t xml:space="preserve">objetos mezclados en grupos o divisiones sucesivas de niveles de proximidad, los métodos de agrupamiento generalmente requieren solo el uso de la matriz de proximidad, estas técnicas son populares en las ciencias biológicas, sociales y de comportamiento por que se necesita construir taxonomías. Los algoritmos de </w:t>
      </w:r>
      <w:proofErr w:type="spellStart"/>
      <w:r w:rsidRPr="0069488C">
        <w:rPr>
          <w:rFonts w:ascii="Arial" w:hAnsi="Arial" w:cs="Arial"/>
          <w:sz w:val="24"/>
        </w:rPr>
        <w:t>clustering</w:t>
      </w:r>
      <w:proofErr w:type="spellEnd"/>
      <w:r w:rsidRPr="0069488C">
        <w:rPr>
          <w:rFonts w:ascii="Arial" w:hAnsi="Arial" w:cs="Arial"/>
          <w:sz w:val="24"/>
        </w:rPr>
        <w:t xml:space="preserve"> jerárquico tienen como objetivo unir grupos (cada grupo de objetos es manejado como si fuera un sólo objeto) para formar uno nuevo, tendiendo hacia un nivel de generalización mayor (métodos </w:t>
      </w:r>
      <w:proofErr w:type="spellStart"/>
      <w:r w:rsidRPr="0069488C">
        <w:rPr>
          <w:rFonts w:ascii="Arial" w:hAnsi="Arial" w:cs="Arial"/>
          <w:sz w:val="24"/>
        </w:rPr>
        <w:t>aglomerativos</w:t>
      </w:r>
      <w:proofErr w:type="spellEnd"/>
      <w:r w:rsidRPr="0069488C">
        <w:rPr>
          <w:rFonts w:ascii="Arial" w:hAnsi="Arial" w:cs="Arial"/>
          <w:sz w:val="24"/>
        </w:rPr>
        <w:t xml:space="preserve">) o bien separando grupos formando nuevos </w:t>
      </w:r>
      <w:proofErr w:type="spellStart"/>
      <w:r w:rsidRPr="0069488C">
        <w:rPr>
          <w:rFonts w:ascii="Arial" w:hAnsi="Arial" w:cs="Arial"/>
          <w:sz w:val="24"/>
        </w:rPr>
        <w:t>sub-agrupamientos</w:t>
      </w:r>
      <w:proofErr w:type="spellEnd"/>
      <w:r w:rsidRPr="0069488C">
        <w:rPr>
          <w:rFonts w:ascii="Arial" w:hAnsi="Arial" w:cs="Arial"/>
          <w:sz w:val="24"/>
        </w:rPr>
        <w:t xml:space="preserve"> de ellos (métodos divisivos), tendiendo hacia un nivel mayor de particularización. Los algoritmos de </w:t>
      </w:r>
      <w:proofErr w:type="spellStart"/>
      <w:r w:rsidRPr="0069488C">
        <w:rPr>
          <w:rFonts w:ascii="Arial" w:hAnsi="Arial" w:cs="Arial"/>
          <w:sz w:val="24"/>
        </w:rPr>
        <w:t>clustering</w:t>
      </w:r>
      <w:proofErr w:type="spellEnd"/>
      <w:r w:rsidRPr="0069488C">
        <w:rPr>
          <w:rFonts w:ascii="Arial" w:hAnsi="Arial" w:cs="Arial"/>
          <w:sz w:val="24"/>
        </w:rPr>
        <w:t xml:space="preserve"> jerárquico descomponen una base de datos, en varios niveles de </w:t>
      </w:r>
      <w:proofErr w:type="spellStart"/>
      <w:r w:rsidRPr="0069488C">
        <w:rPr>
          <w:rFonts w:ascii="Arial" w:hAnsi="Arial" w:cs="Arial"/>
          <w:sz w:val="24"/>
        </w:rPr>
        <w:t>clustering</w:t>
      </w:r>
      <w:proofErr w:type="spellEnd"/>
      <w:r w:rsidRPr="0069488C">
        <w:rPr>
          <w:rFonts w:ascii="Arial" w:hAnsi="Arial" w:cs="Arial"/>
          <w:sz w:val="24"/>
        </w:rPr>
        <w:t xml:space="preserve">. La descomposición jerárquica es representada por un </w:t>
      </w:r>
      <w:proofErr w:type="spellStart"/>
      <w:r w:rsidRPr="0069488C">
        <w:rPr>
          <w:rFonts w:ascii="Arial" w:hAnsi="Arial" w:cs="Arial"/>
          <w:sz w:val="24"/>
        </w:rPr>
        <w:t>dendograma</w:t>
      </w:r>
      <w:proofErr w:type="spellEnd"/>
      <w:r w:rsidRPr="0069488C">
        <w:rPr>
          <w:rFonts w:ascii="Arial" w:hAnsi="Arial" w:cs="Arial"/>
          <w:sz w:val="24"/>
        </w:rPr>
        <w:t xml:space="preserve"> o árbol, que divide iterativamente las bases de datos en subconjuntos más pequeños hasta que cada subconjunto consta de un objeto. En tal jerarquía, cada nodo del árbol representa un </w:t>
      </w:r>
      <w:proofErr w:type="spellStart"/>
      <w:proofErr w:type="gramStart"/>
      <w:r w:rsidRPr="0069488C">
        <w:rPr>
          <w:rFonts w:ascii="Arial" w:hAnsi="Arial" w:cs="Arial"/>
          <w:sz w:val="24"/>
        </w:rPr>
        <w:t>cluster</w:t>
      </w:r>
      <w:proofErr w:type="spellEnd"/>
      <w:proofErr w:type="gramEnd"/>
      <w:r w:rsidRPr="0069488C">
        <w:rPr>
          <w:rFonts w:ascii="Arial" w:hAnsi="Arial" w:cs="Arial"/>
          <w:sz w:val="24"/>
        </w:rPr>
        <w:t xml:space="preserve"> de las bases de datos. </w:t>
      </w:r>
    </w:p>
    <w:p w14:paraId="7D26F31A" w14:textId="1DDD45C5" w:rsidR="003D3886" w:rsidRDefault="00D43BB2" w:rsidP="00D43BB2">
      <w:pPr>
        <w:spacing w:line="360" w:lineRule="auto"/>
        <w:jc w:val="center"/>
        <w:rPr>
          <w:rFonts w:ascii="Arial" w:hAnsi="Arial" w:cs="Arial"/>
          <w:sz w:val="24"/>
        </w:rPr>
      </w:pPr>
      <w:r>
        <w:rPr>
          <w:noProof/>
        </w:rPr>
        <w:drawing>
          <wp:inline distT="0" distB="0" distL="0" distR="0" wp14:anchorId="48EC370E" wp14:editId="42BE6E13">
            <wp:extent cx="3914775" cy="2673515"/>
            <wp:effectExtent l="0" t="0" r="0" b="0"/>
            <wp:docPr id="428182567" name="Imagen 9" descr="Tutorial del Algoritmo de Agrupamiento Jerárquico en Python | by Anthony  Barrios | LatinXin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del Algoritmo de Agrupamiento Jerárquico en Python | by Anthony  Barrios | LatinXinAI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2147" cy="2685379"/>
                    </a:xfrm>
                    <a:prstGeom prst="rect">
                      <a:avLst/>
                    </a:prstGeom>
                    <a:noFill/>
                    <a:ln>
                      <a:noFill/>
                    </a:ln>
                  </pic:spPr>
                </pic:pic>
              </a:graphicData>
            </a:graphic>
          </wp:inline>
        </w:drawing>
      </w:r>
    </w:p>
    <w:p w14:paraId="54012038" w14:textId="04813DDF" w:rsidR="00D43BB2" w:rsidRPr="00D43BB2" w:rsidRDefault="00D43BB2" w:rsidP="00945763">
      <w:pPr>
        <w:pStyle w:val="Descripcin"/>
        <w:jc w:val="center"/>
      </w:pPr>
      <w:bookmarkStart w:id="70" w:name="_Toc178529324"/>
      <w:r>
        <w:t xml:space="preserve">Figura  </w:t>
      </w:r>
      <w:r>
        <w:fldChar w:fldCharType="begin"/>
      </w:r>
      <w:r>
        <w:instrText xml:space="preserve"> SEQ Figura_ \* ARABIC </w:instrText>
      </w:r>
      <w:r>
        <w:fldChar w:fldCharType="separate"/>
      </w:r>
      <w:r w:rsidR="00C91780">
        <w:rPr>
          <w:noProof/>
        </w:rPr>
        <w:t>2</w:t>
      </w:r>
      <w:r>
        <w:fldChar w:fldCharType="end"/>
      </w:r>
      <w:r>
        <w:t xml:space="preserve"> Agrupamiento jerár</w:t>
      </w:r>
      <w:r w:rsidR="003D1AFC">
        <w:t>quico</w:t>
      </w:r>
      <w:bookmarkEnd w:id="70"/>
    </w:p>
    <w:p w14:paraId="2D45153C" w14:textId="77777777" w:rsidR="003D3886" w:rsidRPr="003D3886" w:rsidRDefault="003D3886" w:rsidP="003D3886">
      <w:pPr>
        <w:pStyle w:val="Ttulo3"/>
      </w:pPr>
      <w:bookmarkStart w:id="71" w:name="_Toc178528984"/>
      <w:proofErr w:type="spellStart"/>
      <w:r w:rsidRPr="003D3886">
        <w:t>Clustering</w:t>
      </w:r>
      <w:proofErr w:type="spellEnd"/>
      <w:r w:rsidRPr="003D3886">
        <w:t xml:space="preserve"> particional</w:t>
      </w:r>
      <w:bookmarkEnd w:id="71"/>
    </w:p>
    <w:p w14:paraId="30FAECE5" w14:textId="77777777" w:rsidR="003D3886" w:rsidRDefault="003D3886" w:rsidP="003D3886">
      <w:pPr>
        <w:spacing w:line="360" w:lineRule="auto"/>
        <w:jc w:val="both"/>
        <w:rPr>
          <w:rFonts w:ascii="Arial" w:hAnsi="Arial" w:cs="Arial"/>
          <w:sz w:val="24"/>
        </w:rPr>
      </w:pPr>
    </w:p>
    <w:p w14:paraId="6430543E" w14:textId="4B6E7B21" w:rsidR="003D3886" w:rsidRPr="003D3886" w:rsidRDefault="003D3886" w:rsidP="003D3886">
      <w:pPr>
        <w:spacing w:line="360" w:lineRule="auto"/>
        <w:jc w:val="both"/>
        <w:rPr>
          <w:rFonts w:ascii="Arial" w:hAnsi="Arial" w:cs="Arial"/>
          <w:sz w:val="24"/>
        </w:rPr>
      </w:pPr>
      <w:r w:rsidRPr="003D3886">
        <w:rPr>
          <w:rFonts w:ascii="Arial" w:hAnsi="Arial" w:cs="Arial"/>
          <w:sz w:val="24"/>
        </w:rPr>
        <w:t xml:space="preserve">Por su parte el </w:t>
      </w:r>
      <w:proofErr w:type="spellStart"/>
      <w:r w:rsidRPr="003D3886">
        <w:rPr>
          <w:rFonts w:ascii="Arial" w:hAnsi="Arial" w:cs="Arial"/>
          <w:sz w:val="24"/>
        </w:rPr>
        <w:t>clustering</w:t>
      </w:r>
      <w:proofErr w:type="spellEnd"/>
      <w:r w:rsidRPr="003D3886">
        <w:rPr>
          <w:rFonts w:ascii="Arial" w:hAnsi="Arial" w:cs="Arial"/>
          <w:sz w:val="24"/>
        </w:rPr>
        <w:t xml:space="preserve"> particional genera una simple partición de los datos, en un intento de recuperar los grupos naturales presentes en éstos, para ello cuentan con los datos en forma de matriz de patrones, donde las características han sido medidas </w:t>
      </w:r>
      <w:r w:rsidRPr="003D3886">
        <w:rPr>
          <w:rFonts w:ascii="Arial" w:hAnsi="Arial" w:cs="Arial"/>
          <w:sz w:val="24"/>
        </w:rPr>
        <w:lastRenderedPageBreak/>
        <w:t xml:space="preserve">en la escala ratio. Las técnicas de partición son usadas para aplicaciones de ingeniería y son apropiadas para una eficiente representación y comprensión de grandes bases de datos. El problema de agrupamiento puede formalizarse de la siguiente manera: Dados patrones en un espacio métrico de d-dimensiones, determinar una partición de los patrones en k </w:t>
      </w:r>
      <w:proofErr w:type="spellStart"/>
      <w:proofErr w:type="gramStart"/>
      <w:r w:rsidRPr="003D3886">
        <w:rPr>
          <w:rFonts w:ascii="Arial" w:hAnsi="Arial" w:cs="Arial"/>
          <w:sz w:val="24"/>
        </w:rPr>
        <w:t>cluster</w:t>
      </w:r>
      <w:proofErr w:type="spellEnd"/>
      <w:proofErr w:type="gramEnd"/>
      <w:r w:rsidRPr="003D3886">
        <w:rPr>
          <w:rFonts w:ascii="Arial" w:hAnsi="Arial" w:cs="Arial"/>
          <w:sz w:val="24"/>
        </w:rPr>
        <w:t xml:space="preserve"> o grupos, tal que los patrones en un grupo sean más similares entre </w:t>
      </w:r>
      <w:proofErr w:type="spellStart"/>
      <w:r w:rsidRPr="003D3886">
        <w:rPr>
          <w:rFonts w:ascii="Arial" w:hAnsi="Arial" w:cs="Arial"/>
          <w:sz w:val="24"/>
        </w:rPr>
        <w:t>si</w:t>
      </w:r>
      <w:proofErr w:type="spellEnd"/>
      <w:r w:rsidRPr="003D3886">
        <w:rPr>
          <w:rFonts w:ascii="Arial" w:hAnsi="Arial" w:cs="Arial"/>
          <w:sz w:val="24"/>
        </w:rPr>
        <w:t xml:space="preserve"> que con otros patrones de diferentes grupos.</w:t>
      </w:r>
      <w:r w:rsidR="00746F67">
        <w:rPr>
          <w:rFonts w:ascii="Arial" w:hAnsi="Arial" w:cs="Arial"/>
          <w:sz w:val="24"/>
        </w:rPr>
        <w:t xml:space="preserve"> </w:t>
      </w:r>
      <w:r w:rsidRPr="003D3886">
        <w:rPr>
          <w:rFonts w:ascii="Arial" w:hAnsi="Arial" w:cs="Arial"/>
          <w:sz w:val="24"/>
        </w:rPr>
        <w:t>El valor de k puede o no ser especificado.</w:t>
      </w:r>
    </w:p>
    <w:p w14:paraId="4198D0C2" w14:textId="0E992691" w:rsidR="003D3886" w:rsidRDefault="003D3886" w:rsidP="003D3886">
      <w:pPr>
        <w:spacing w:line="360" w:lineRule="auto"/>
        <w:jc w:val="both"/>
        <w:rPr>
          <w:rFonts w:ascii="Arial" w:hAnsi="Arial" w:cs="Arial"/>
          <w:sz w:val="24"/>
        </w:rPr>
      </w:pPr>
      <w:r w:rsidRPr="003D3886">
        <w:rPr>
          <w:rFonts w:ascii="Arial" w:hAnsi="Arial" w:cs="Arial"/>
          <w:sz w:val="24"/>
        </w:rPr>
        <w:t>Un criterio de agrupamiento como el error cuadrático puede adoptarse, el criterio puede clasificarse como global o local. El criterio global, representa cada grupo por un prototipo y asigna los patrones al grupo de acuerdo con el prototipo más similar. El criterio local, forma grupos utilizando una estructura local en los datos. Por ejemplo, los grupos pueden formarse por la identificación de las regiones de alta densidad en el espacio de patrones o por la asignación de un patrón y los i-</w:t>
      </w:r>
      <w:proofErr w:type="spellStart"/>
      <w:r w:rsidRPr="003D3886">
        <w:rPr>
          <w:rFonts w:ascii="Arial" w:hAnsi="Arial" w:cs="Arial"/>
          <w:sz w:val="24"/>
        </w:rPr>
        <w:t>ésimos</w:t>
      </w:r>
      <w:proofErr w:type="spellEnd"/>
      <w:r w:rsidRPr="003D3886">
        <w:rPr>
          <w:rFonts w:ascii="Arial" w:hAnsi="Arial" w:cs="Arial"/>
          <w:sz w:val="24"/>
        </w:rPr>
        <w:t xml:space="preserve"> k vecinos más cercanos del mismo grupo. Cada grupo es representado por su centro de gravedad y los objetos restantes son asignados al grupo cuyo objeto representativo sea más cercano.</w:t>
      </w:r>
    </w:p>
    <w:p w14:paraId="63258354" w14:textId="541B6B3F" w:rsidR="003D3886" w:rsidRDefault="003D3886" w:rsidP="003D3886">
      <w:pPr>
        <w:spacing w:line="360" w:lineRule="auto"/>
        <w:jc w:val="both"/>
        <w:rPr>
          <w:rFonts w:ascii="Arial" w:hAnsi="Arial" w:cs="Arial"/>
          <w:sz w:val="24"/>
        </w:rPr>
      </w:pPr>
      <w:r w:rsidRPr="003D3886">
        <w:rPr>
          <w:rFonts w:ascii="Arial" w:hAnsi="Arial" w:cs="Arial"/>
          <w:sz w:val="24"/>
        </w:rPr>
        <w:t xml:space="preserve">Estos algoritmos inician con una partición inicial de las bases de datos y entonces usan una estrategia de control iterativa para mover los objetos de un grupo a otro, tratando de optimizar la calidad de los </w:t>
      </w:r>
      <w:proofErr w:type="spellStart"/>
      <w:proofErr w:type="gramStart"/>
      <w:r w:rsidRPr="003D3886">
        <w:rPr>
          <w:rFonts w:ascii="Arial" w:hAnsi="Arial" w:cs="Arial"/>
          <w:sz w:val="24"/>
        </w:rPr>
        <w:t>clusters</w:t>
      </w:r>
      <w:proofErr w:type="spellEnd"/>
      <w:proofErr w:type="gramEnd"/>
      <w:r w:rsidRPr="003D3886">
        <w:rPr>
          <w:rFonts w:ascii="Arial" w:hAnsi="Arial" w:cs="Arial"/>
          <w:sz w:val="24"/>
        </w:rPr>
        <w:t xml:space="preserve"> durante el agrupamiento. Pero estos algoritmos presentan las siguientes limitaciones: Pueden aplicarse en problemas en los cuales existen objetos descritos por atributos numéricos exclusivamente, no manejan ausencia de información y muchas veces es necesario especificar el número de grupos que formarán el agrupamiento. Estos algoritmos de partición consideran el agrupamiento como un problema de optimización y pueden sufrir de </w:t>
      </w:r>
      <w:r w:rsidR="00FD4E8F" w:rsidRPr="003D3886">
        <w:rPr>
          <w:rFonts w:ascii="Arial" w:hAnsi="Arial" w:cs="Arial"/>
          <w:sz w:val="24"/>
        </w:rPr>
        <w:t>mínimos</w:t>
      </w:r>
      <w:r w:rsidRPr="003D3886">
        <w:rPr>
          <w:rFonts w:ascii="Arial" w:hAnsi="Arial" w:cs="Arial"/>
          <w:sz w:val="24"/>
        </w:rPr>
        <w:t> locales.</w:t>
      </w:r>
    </w:p>
    <w:p w14:paraId="2E61C8AB" w14:textId="706E2EB5" w:rsidR="00D43BB2" w:rsidRDefault="003E77E3" w:rsidP="003E77E3">
      <w:pPr>
        <w:spacing w:line="360" w:lineRule="auto"/>
        <w:jc w:val="both"/>
        <w:rPr>
          <w:rFonts w:ascii="Arial" w:hAnsi="Arial" w:cs="Arial"/>
          <w:sz w:val="24"/>
        </w:rPr>
      </w:pPr>
      <w:r w:rsidRPr="003E77E3">
        <w:rPr>
          <w:rFonts w:ascii="Arial" w:hAnsi="Arial" w:cs="Arial"/>
          <w:sz w:val="24"/>
        </w:rPr>
        <w:t>Los algoritmos de partición construyen separan una base de datos en conjuntos de k grupos, donde k puede o no ser un parámetro de entrada. Cada grupo puede ser representado por un centro de gravedad k-</w:t>
      </w:r>
      <w:proofErr w:type="spellStart"/>
      <w:r w:rsidRPr="003E77E3">
        <w:rPr>
          <w:rFonts w:ascii="Arial" w:hAnsi="Arial" w:cs="Arial"/>
          <w:sz w:val="24"/>
        </w:rPr>
        <w:t>means</w:t>
      </w:r>
      <w:proofErr w:type="spellEnd"/>
      <w:r w:rsidRPr="003E77E3">
        <w:rPr>
          <w:rFonts w:ascii="Arial" w:hAnsi="Arial" w:cs="Arial"/>
          <w:sz w:val="24"/>
        </w:rPr>
        <w:t>, o por uno de los objetos del grupo localizado cerca de su centro k-</w:t>
      </w:r>
      <w:proofErr w:type="spellStart"/>
      <w:r w:rsidRPr="003E77E3">
        <w:rPr>
          <w:rFonts w:ascii="Arial" w:hAnsi="Arial" w:cs="Arial"/>
          <w:sz w:val="24"/>
        </w:rPr>
        <w:t>medoid</w:t>
      </w:r>
      <w:r w:rsidR="00FD4E8F">
        <w:rPr>
          <w:rFonts w:ascii="Arial" w:hAnsi="Arial" w:cs="Arial"/>
          <w:sz w:val="24"/>
        </w:rPr>
        <w:t>e</w:t>
      </w:r>
      <w:proofErr w:type="spellEnd"/>
      <w:r w:rsidRPr="003E77E3">
        <w:rPr>
          <w:rFonts w:ascii="Arial" w:hAnsi="Arial" w:cs="Arial"/>
          <w:sz w:val="24"/>
        </w:rPr>
        <w:t xml:space="preserve">, el resto de los objetos son asignados al </w:t>
      </w:r>
      <w:r w:rsidRPr="003E77E3">
        <w:rPr>
          <w:rFonts w:ascii="Arial" w:hAnsi="Arial" w:cs="Arial"/>
          <w:sz w:val="24"/>
        </w:rPr>
        <w:lastRenderedPageBreak/>
        <w:t>grupo más cercano. La figura de todos los grupos</w:t>
      </w:r>
      <w:r>
        <w:rPr>
          <w:rFonts w:ascii="Arial" w:hAnsi="Arial" w:cs="Arial"/>
          <w:sz w:val="24"/>
        </w:rPr>
        <w:t xml:space="preserve"> </w:t>
      </w:r>
      <w:r w:rsidRPr="003E77E3">
        <w:rPr>
          <w:rFonts w:ascii="Arial" w:hAnsi="Arial" w:cs="Arial"/>
          <w:sz w:val="24"/>
        </w:rPr>
        <w:t>encontrados por un algoritmo de partición es convexa como en la figura 2.</w:t>
      </w:r>
    </w:p>
    <w:p w14:paraId="257F2CB7" w14:textId="57781037" w:rsidR="003E77E3" w:rsidRDefault="003E77E3" w:rsidP="003E77E3">
      <w:pPr>
        <w:spacing w:line="360" w:lineRule="auto"/>
        <w:jc w:val="center"/>
        <w:rPr>
          <w:rFonts w:ascii="Arial" w:hAnsi="Arial" w:cs="Arial"/>
          <w:sz w:val="24"/>
        </w:rPr>
      </w:pPr>
      <w:r>
        <w:rPr>
          <w:noProof/>
        </w:rPr>
        <w:drawing>
          <wp:inline distT="0" distB="0" distL="0" distR="0" wp14:anchorId="3815E4EB" wp14:editId="3412FA41">
            <wp:extent cx="3705225" cy="2374900"/>
            <wp:effectExtent l="0" t="0" r="9525" b="6350"/>
            <wp:docPr id="854188926"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88926" name="Imagen 10" descr="Gráfico, Gráfico de dispersión&#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5225" cy="2374900"/>
                    </a:xfrm>
                    <a:prstGeom prst="rect">
                      <a:avLst/>
                    </a:prstGeom>
                    <a:noFill/>
                    <a:ln>
                      <a:noFill/>
                    </a:ln>
                  </pic:spPr>
                </pic:pic>
              </a:graphicData>
            </a:graphic>
          </wp:inline>
        </w:drawing>
      </w:r>
    </w:p>
    <w:p w14:paraId="352A5BDC" w14:textId="473E92FF" w:rsidR="003E77E3" w:rsidRDefault="003E77E3" w:rsidP="003E77E3">
      <w:pPr>
        <w:pStyle w:val="Descripcin"/>
        <w:jc w:val="center"/>
      </w:pPr>
      <w:bookmarkStart w:id="72" w:name="_Toc178529325"/>
      <w:r>
        <w:t xml:space="preserve">Figura  </w:t>
      </w:r>
      <w:r>
        <w:fldChar w:fldCharType="begin"/>
      </w:r>
      <w:r>
        <w:instrText xml:space="preserve"> SEQ Figura_ \* ARABIC </w:instrText>
      </w:r>
      <w:r>
        <w:fldChar w:fldCharType="separate"/>
      </w:r>
      <w:r w:rsidR="00C91780">
        <w:rPr>
          <w:noProof/>
        </w:rPr>
        <w:t>3</w:t>
      </w:r>
      <w:r>
        <w:fldChar w:fldCharType="end"/>
      </w:r>
      <w:r>
        <w:t xml:space="preserve"> </w:t>
      </w:r>
      <w:proofErr w:type="spellStart"/>
      <w:r>
        <w:t>Clustering</w:t>
      </w:r>
      <w:proofErr w:type="spellEnd"/>
      <w:r>
        <w:t xml:space="preserve"> particional</w:t>
      </w:r>
      <w:bookmarkEnd w:id="72"/>
    </w:p>
    <w:p w14:paraId="4844F2E8" w14:textId="77777777" w:rsidR="003E77E3" w:rsidRPr="003E77E3" w:rsidRDefault="003E77E3" w:rsidP="003E77E3"/>
    <w:p w14:paraId="376E3595" w14:textId="77777777" w:rsidR="003D3886" w:rsidRPr="003D3886" w:rsidRDefault="003D3886" w:rsidP="003D3886">
      <w:pPr>
        <w:pStyle w:val="Ttulo3"/>
      </w:pPr>
      <w:bookmarkStart w:id="73" w:name="_Toc178528985"/>
      <w:r w:rsidRPr="003D3886">
        <w:t>Algoritmos de agrupamiento de recorridos simples.</w:t>
      </w:r>
      <w:bookmarkEnd w:id="73"/>
    </w:p>
    <w:p w14:paraId="1A0A669E" w14:textId="77777777" w:rsidR="003D3886" w:rsidRPr="003D3886" w:rsidRDefault="003D3886" w:rsidP="003D3886">
      <w:pPr>
        <w:spacing w:line="360" w:lineRule="auto"/>
        <w:jc w:val="both"/>
        <w:rPr>
          <w:rFonts w:ascii="Arial" w:hAnsi="Arial" w:cs="Arial"/>
          <w:sz w:val="24"/>
        </w:rPr>
      </w:pPr>
    </w:p>
    <w:p w14:paraId="2CC21CEB" w14:textId="4E02CE76" w:rsidR="00DB65FB" w:rsidRDefault="003D3886" w:rsidP="003D3886">
      <w:pPr>
        <w:spacing w:line="360" w:lineRule="auto"/>
        <w:jc w:val="both"/>
        <w:rPr>
          <w:rFonts w:ascii="Arial" w:hAnsi="Arial" w:cs="Arial"/>
          <w:sz w:val="24"/>
        </w:rPr>
      </w:pPr>
      <w:r w:rsidRPr="003D3886">
        <w:rPr>
          <w:rFonts w:ascii="Arial" w:hAnsi="Arial" w:cs="Arial"/>
          <w:sz w:val="24"/>
        </w:rPr>
        <w:t>Estos algoritmos agrupan los objetos cercanos del conjunto de objetos utilizando como base una condición local de agrupamiento, recorriendo una sola vez todo el conjunto de objetos. Dentro de esta familia cabe destacar los algoritmos BIRCH y DBSCAN los cuales agrupan conjuntos de datos utilizando criterios locales.</w:t>
      </w:r>
    </w:p>
    <w:p w14:paraId="3D1F1A56" w14:textId="7BB2A6DB" w:rsidR="00F41CF7" w:rsidRDefault="00F41CF7" w:rsidP="00F41CF7">
      <w:pPr>
        <w:pStyle w:val="Ttulo2"/>
      </w:pPr>
      <w:bookmarkStart w:id="74" w:name="_Toc178528986"/>
      <w:proofErr w:type="spellStart"/>
      <w:r>
        <w:t>Similaridad</w:t>
      </w:r>
      <w:proofErr w:type="spellEnd"/>
      <w:r>
        <w:t xml:space="preserve"> Y </w:t>
      </w:r>
      <w:proofErr w:type="spellStart"/>
      <w:r>
        <w:t>Disimilaridad</w:t>
      </w:r>
      <w:bookmarkEnd w:id="74"/>
      <w:proofErr w:type="spellEnd"/>
    </w:p>
    <w:p w14:paraId="3EB8D970" w14:textId="77777777" w:rsidR="00F41CF7" w:rsidRDefault="00F41CF7" w:rsidP="00F41CF7">
      <w:pPr>
        <w:jc w:val="both"/>
        <w:rPr>
          <w:rFonts w:ascii="Arial" w:hAnsi="Arial" w:cs="Arial"/>
          <w:sz w:val="24"/>
          <w:szCs w:val="24"/>
        </w:rPr>
      </w:pPr>
    </w:p>
    <w:p w14:paraId="5E1F7E2C" w14:textId="6527B0DC" w:rsidR="00F41CF7" w:rsidRPr="009A3545" w:rsidRDefault="00F41CF7" w:rsidP="009A3545">
      <w:pPr>
        <w:spacing w:line="360" w:lineRule="auto"/>
        <w:jc w:val="both"/>
        <w:rPr>
          <w:rFonts w:ascii="Arial" w:hAnsi="Arial" w:cs="Arial"/>
          <w:sz w:val="24"/>
        </w:rPr>
      </w:pPr>
      <w:r w:rsidRPr="009A3545">
        <w:rPr>
          <w:rFonts w:ascii="Arial" w:hAnsi="Arial" w:cs="Arial"/>
          <w:sz w:val="24"/>
        </w:rPr>
        <w:t>Una vez que se identifican los tipos de características, el siguiente desafío consiste en determinar qué tan cerca o lejos se encuentran los objetos entre sí. Para abordar este problema, se emplean medidas de similitud y disimilitud. En términos generales, cuando dos objetos son muy similares entre ellos, el valor de la similitud es alto, mientras que la disimilitud es baja. La disimilitud a menudo se mide a través de una distancia, y existen diversas medidas de distancia que dependen del tipo de característica que se esté analizando. Por ejemplo, si las características son categóricas, no se pueden utilizar medidas de distancia que operen en un espacio métrico.</w:t>
      </w:r>
    </w:p>
    <w:p w14:paraId="24A1B948" w14:textId="7142722F" w:rsidR="00F41CF7" w:rsidRPr="009A3545" w:rsidRDefault="00F41CF7" w:rsidP="009A3545">
      <w:pPr>
        <w:spacing w:line="360" w:lineRule="auto"/>
        <w:jc w:val="both"/>
        <w:rPr>
          <w:rFonts w:ascii="Arial" w:hAnsi="Arial" w:cs="Arial"/>
          <w:sz w:val="24"/>
        </w:rPr>
      </w:pPr>
      <w:r w:rsidRPr="009A3545">
        <w:rPr>
          <w:rFonts w:ascii="Arial" w:hAnsi="Arial" w:cs="Arial"/>
          <w:sz w:val="24"/>
        </w:rPr>
        <w:lastRenderedPageBreak/>
        <w:t xml:space="preserve">En la literatura, es común encontrar el término "métrica" para referirse a estas medidas de distancia. En este trabajo, nos referiremos a ellas simplemente como "medidas de distancia". Así, una distancia </w:t>
      </w:r>
      <w:r w:rsidRPr="009A3545">
        <w:rPr>
          <w:rFonts w:ascii="Cambria Math" w:hAnsi="Cambria Math" w:cs="Cambria Math"/>
          <w:sz w:val="24"/>
        </w:rPr>
        <w:t>𝑑</w:t>
      </w:r>
      <w:r w:rsidRPr="009A3545">
        <w:rPr>
          <w:rFonts w:ascii="Arial" w:hAnsi="Arial" w:cs="Arial"/>
          <w:sz w:val="24"/>
        </w:rPr>
        <w:t>(</w:t>
      </w:r>
      <w:proofErr w:type="gramStart"/>
      <w:r w:rsidRPr="009A3545">
        <w:rPr>
          <w:rFonts w:ascii="Cambria Math" w:hAnsi="Cambria Math" w:cs="Cambria Math"/>
          <w:sz w:val="24"/>
        </w:rPr>
        <w:t>𝑥</w:t>
      </w:r>
      <w:r w:rsidRPr="009A3545">
        <w:rPr>
          <w:rFonts w:ascii="Arial" w:hAnsi="Arial" w:cs="Arial"/>
          <w:sz w:val="24"/>
        </w:rPr>
        <w:t>,</w:t>
      </w:r>
      <w:r w:rsidRPr="009A3545">
        <w:rPr>
          <w:rFonts w:ascii="Cambria Math" w:hAnsi="Cambria Math" w:cs="Cambria Math"/>
          <w:sz w:val="24"/>
        </w:rPr>
        <w:t>𝑦</w:t>
      </w:r>
      <w:proofErr w:type="gramEnd"/>
      <w:r w:rsidRPr="009A3545">
        <w:rPr>
          <w:rFonts w:ascii="Arial" w:hAnsi="Arial" w:cs="Arial"/>
          <w:sz w:val="24"/>
        </w:rPr>
        <w:t>)</w:t>
      </w:r>
      <w:r w:rsidRPr="009A3545">
        <w:rPr>
          <w:rFonts w:ascii="Arial" w:hAnsi="Arial" w:cs="Arial"/>
          <w:sz w:val="24"/>
        </w:rPr>
        <w:t xml:space="preserve"> </w:t>
      </w:r>
      <w:r w:rsidRPr="009A3545">
        <w:rPr>
          <w:rFonts w:ascii="Arial" w:hAnsi="Arial" w:cs="Arial"/>
          <w:sz w:val="24"/>
        </w:rPr>
        <w:t>entre dos objetos</w:t>
      </w:r>
      <w:r w:rsidRPr="009A3545">
        <w:rPr>
          <w:rFonts w:ascii="Arial" w:hAnsi="Arial" w:cs="Arial"/>
          <w:sz w:val="24"/>
        </w:rPr>
        <w:t xml:space="preserve"> </w:t>
      </w:r>
      <w:r w:rsidRPr="009A3545">
        <w:rPr>
          <w:rFonts w:ascii="Cambria Math" w:hAnsi="Cambria Math" w:cs="Cambria Math"/>
          <w:sz w:val="24"/>
        </w:rPr>
        <w:t>𝑥</w:t>
      </w:r>
      <w:r w:rsidRPr="009A3545">
        <w:rPr>
          <w:rFonts w:ascii="Arial" w:hAnsi="Arial" w:cs="Arial"/>
          <w:sz w:val="24"/>
        </w:rPr>
        <w:t xml:space="preserve"> y </w:t>
      </w:r>
      <w:r w:rsidRPr="009A3545">
        <w:rPr>
          <w:rFonts w:ascii="Cambria Math" w:hAnsi="Cambria Math" w:cs="Cambria Math"/>
          <w:sz w:val="24"/>
        </w:rPr>
        <w:t>𝑦</w:t>
      </w:r>
      <w:r w:rsidRPr="009A3545">
        <w:rPr>
          <w:rFonts w:ascii="Arial" w:hAnsi="Arial" w:cs="Arial"/>
          <w:sz w:val="24"/>
        </w:rPr>
        <w:t xml:space="preserve"> </w:t>
      </w:r>
      <w:r w:rsidRPr="009A3545">
        <w:rPr>
          <w:rFonts w:ascii="Arial" w:hAnsi="Arial" w:cs="Arial"/>
          <w:sz w:val="24"/>
        </w:rPr>
        <w:t xml:space="preserve">es una función que cumple con </w:t>
      </w:r>
      <w:r w:rsidR="009A3545" w:rsidRPr="009A3545">
        <w:rPr>
          <w:rFonts w:ascii="Arial" w:hAnsi="Arial" w:cs="Arial"/>
          <w:sz w:val="24"/>
        </w:rPr>
        <w:t>las siguientes propiedades</w:t>
      </w:r>
      <w:r w:rsidRPr="009A3545">
        <w:rPr>
          <w:rFonts w:ascii="Arial" w:hAnsi="Arial" w:cs="Arial"/>
          <w:sz w:val="24"/>
        </w:rPr>
        <w:t xml:space="preserve"> </w:t>
      </w:r>
      <w:proofErr w:type="spellStart"/>
      <w:r w:rsidRPr="009A3545">
        <w:rPr>
          <w:rFonts w:ascii="Arial" w:hAnsi="Arial" w:cs="Arial"/>
          <w:sz w:val="24"/>
        </w:rPr>
        <w:t>propiedades</w:t>
      </w:r>
      <w:proofErr w:type="spellEnd"/>
    </w:p>
    <w:p w14:paraId="3E4CC09B" w14:textId="77777777" w:rsidR="009A3545" w:rsidRPr="00F41CF7" w:rsidRDefault="009A3545" w:rsidP="00F41CF7">
      <w:pPr>
        <w:jc w:val="both"/>
        <w:rPr>
          <w:rFonts w:ascii="Arial" w:hAnsi="Arial" w:cs="Arial"/>
          <w:sz w:val="24"/>
          <w:szCs w:val="24"/>
        </w:rPr>
      </w:pPr>
    </w:p>
    <w:p w14:paraId="59BB1F1C" w14:textId="2878C928" w:rsidR="00F41CF7" w:rsidRPr="009A3545" w:rsidRDefault="00F41CF7" w:rsidP="009A3545">
      <w:pPr>
        <w:pStyle w:val="Prrafodelista"/>
        <w:numPr>
          <w:ilvl w:val="0"/>
          <w:numId w:val="91"/>
        </w:numPr>
        <w:spacing w:line="360" w:lineRule="auto"/>
        <w:jc w:val="both"/>
        <w:rPr>
          <w:rFonts w:ascii="Arial" w:eastAsiaTheme="minorEastAsia" w:hAnsi="Arial" w:cs="Arial"/>
          <w:sz w:val="24"/>
          <w:szCs w:val="24"/>
        </w:rPr>
      </w:pPr>
      <w:r w:rsidRPr="009A3545">
        <w:rPr>
          <w:rFonts w:ascii="Cambria Math" w:hAnsi="Cambria Math" w:cs="Cambria Math"/>
          <w:sz w:val="24"/>
          <w:szCs w:val="24"/>
        </w:rPr>
        <w:t>𝑑</w:t>
      </w:r>
      <w:r w:rsidRPr="009A3545">
        <w:rPr>
          <w:rFonts w:ascii="Arial" w:hAnsi="Arial" w:cs="Arial"/>
          <w:sz w:val="24"/>
          <w:szCs w:val="24"/>
        </w:rPr>
        <w:t>(</w:t>
      </w:r>
      <w:proofErr w:type="gramStart"/>
      <w:r w:rsidRPr="009A3545">
        <w:rPr>
          <w:rFonts w:ascii="Cambria Math" w:hAnsi="Cambria Math" w:cs="Cambria Math"/>
          <w:sz w:val="24"/>
          <w:szCs w:val="24"/>
        </w:rPr>
        <w:t>𝑥</w:t>
      </w:r>
      <w:r w:rsidRPr="009A3545">
        <w:rPr>
          <w:rFonts w:ascii="Arial" w:hAnsi="Arial" w:cs="Arial"/>
          <w:sz w:val="24"/>
          <w:szCs w:val="24"/>
        </w:rPr>
        <w:t>,</w:t>
      </w:r>
      <w:r w:rsidRPr="009A3545">
        <w:rPr>
          <w:rFonts w:ascii="Cambria Math" w:hAnsi="Cambria Math" w:cs="Cambria Math"/>
          <w:sz w:val="24"/>
          <w:szCs w:val="24"/>
        </w:rPr>
        <w:t>𝑦</w:t>
      </w:r>
      <w:proofErr w:type="gramEnd"/>
      <w:r w:rsidRPr="009A3545">
        <w:rPr>
          <w:rFonts w:ascii="Arial" w:hAnsi="Arial" w:cs="Arial"/>
          <w:sz w:val="24"/>
          <w:szCs w:val="24"/>
        </w:rPr>
        <w:t>)</w:t>
      </w:r>
      <m:oMath>
        <m:r>
          <w:rPr>
            <w:rFonts w:ascii="Cambria Math" w:hAnsi="Cambria Math" w:cs="Arial"/>
            <w:sz w:val="24"/>
            <w:szCs w:val="24"/>
          </w:rPr>
          <m:t>≥0</m:t>
        </m:r>
      </m:oMath>
      <w:r w:rsidRPr="009A3545">
        <w:rPr>
          <w:rFonts w:ascii="Arial" w:eastAsiaTheme="minorEastAsia" w:hAnsi="Arial" w:cs="Arial"/>
          <w:sz w:val="24"/>
          <w:szCs w:val="24"/>
        </w:rPr>
        <w:t xml:space="preserve"> no negativo</w:t>
      </w:r>
    </w:p>
    <w:p w14:paraId="397B1B6D" w14:textId="52023F9F" w:rsidR="00F41CF7" w:rsidRPr="009A3545" w:rsidRDefault="00F41CF7" w:rsidP="009A3545">
      <w:pPr>
        <w:pStyle w:val="Prrafodelista"/>
        <w:numPr>
          <w:ilvl w:val="0"/>
          <w:numId w:val="91"/>
        </w:numPr>
        <w:spacing w:line="360" w:lineRule="auto"/>
        <w:jc w:val="both"/>
        <w:rPr>
          <w:rFonts w:ascii="Arial" w:eastAsiaTheme="minorEastAsia" w:hAnsi="Arial" w:cs="Arial"/>
          <w:sz w:val="24"/>
          <w:szCs w:val="24"/>
        </w:rPr>
      </w:pPr>
      <w:r w:rsidRPr="009A3545">
        <w:rPr>
          <w:rFonts w:ascii="Cambria Math" w:hAnsi="Cambria Math" w:cs="Cambria Math"/>
          <w:sz w:val="24"/>
          <w:szCs w:val="24"/>
        </w:rPr>
        <w:t>𝑑</w:t>
      </w:r>
      <w:r w:rsidRPr="009A3545">
        <w:rPr>
          <w:rFonts w:ascii="Arial" w:hAnsi="Arial" w:cs="Arial"/>
          <w:sz w:val="24"/>
          <w:szCs w:val="24"/>
        </w:rPr>
        <w:t>(</w:t>
      </w:r>
      <w:proofErr w:type="gramStart"/>
      <w:r w:rsidRPr="009A3545">
        <w:rPr>
          <w:rFonts w:ascii="Cambria Math" w:hAnsi="Cambria Math" w:cs="Cambria Math"/>
          <w:sz w:val="24"/>
          <w:szCs w:val="24"/>
        </w:rPr>
        <w:t>𝑥</w:t>
      </w:r>
      <w:r w:rsidRPr="009A3545">
        <w:rPr>
          <w:rFonts w:ascii="Arial" w:hAnsi="Arial" w:cs="Arial"/>
          <w:sz w:val="24"/>
          <w:szCs w:val="24"/>
        </w:rPr>
        <w:t>,</w:t>
      </w:r>
      <w:r w:rsidRPr="009A3545">
        <w:rPr>
          <w:rFonts w:ascii="Cambria Math" w:hAnsi="Cambria Math" w:cs="Cambria Math"/>
          <w:sz w:val="24"/>
          <w:szCs w:val="24"/>
        </w:rPr>
        <w:t>𝑦</w:t>
      </w:r>
      <w:proofErr w:type="gramEnd"/>
      <w:r w:rsidRPr="009A3545">
        <w:rPr>
          <w:rFonts w:ascii="Arial" w:hAnsi="Arial" w:cs="Arial"/>
          <w:sz w:val="24"/>
          <w:szCs w:val="24"/>
        </w:rPr>
        <w:t>)</w:t>
      </w:r>
      <m:oMath>
        <m:r>
          <w:rPr>
            <w:rFonts w:ascii="Cambria Math" w:hAnsi="Cambria Math" w:cs="Arial"/>
            <w:sz w:val="24"/>
            <w:szCs w:val="24"/>
          </w:rPr>
          <m:t>≥0</m:t>
        </m:r>
      </m:oMath>
      <w:r w:rsidRPr="009A3545">
        <w:rPr>
          <w:rFonts w:ascii="Arial" w:eastAsiaTheme="minorEastAsia" w:hAnsi="Arial" w:cs="Arial"/>
          <w:sz w:val="24"/>
          <w:szCs w:val="24"/>
        </w:rPr>
        <w:t xml:space="preserve"> </w:t>
      </w:r>
      <w:r w:rsidRPr="009A3545">
        <w:rPr>
          <w:rFonts w:ascii="Arial" w:eastAsiaTheme="minorEastAsia" w:hAnsi="Arial" w:cs="Arial"/>
          <w:sz w:val="24"/>
          <w:szCs w:val="24"/>
        </w:rPr>
        <w:t>identidad Si x=y</w:t>
      </w:r>
    </w:p>
    <w:p w14:paraId="77FCF776" w14:textId="216181D7" w:rsidR="00F41CF7" w:rsidRPr="009A3545" w:rsidRDefault="00F41CF7" w:rsidP="009A3545">
      <w:pPr>
        <w:pStyle w:val="Prrafodelista"/>
        <w:numPr>
          <w:ilvl w:val="0"/>
          <w:numId w:val="91"/>
        </w:numPr>
        <w:spacing w:line="360" w:lineRule="auto"/>
        <w:jc w:val="both"/>
        <w:rPr>
          <w:rFonts w:ascii="Arial" w:eastAsiaTheme="minorEastAsia" w:hAnsi="Arial" w:cs="Arial"/>
          <w:sz w:val="24"/>
          <w:szCs w:val="24"/>
        </w:rPr>
      </w:pPr>
      <w:r w:rsidRPr="009A3545">
        <w:rPr>
          <w:rFonts w:ascii="Cambria Math" w:hAnsi="Cambria Math" w:cs="Cambria Math"/>
          <w:sz w:val="24"/>
          <w:szCs w:val="24"/>
        </w:rPr>
        <w:t>𝑑</w:t>
      </w:r>
      <w:r w:rsidRPr="009A3545">
        <w:rPr>
          <w:rFonts w:ascii="Arial" w:hAnsi="Arial" w:cs="Arial"/>
          <w:sz w:val="24"/>
          <w:szCs w:val="24"/>
        </w:rPr>
        <w:t>(</w:t>
      </w:r>
      <w:proofErr w:type="gramStart"/>
      <w:r w:rsidRPr="009A3545">
        <w:rPr>
          <w:rFonts w:ascii="Cambria Math" w:hAnsi="Cambria Math" w:cs="Cambria Math"/>
          <w:sz w:val="24"/>
          <w:szCs w:val="24"/>
        </w:rPr>
        <w:t>𝑥</w:t>
      </w:r>
      <w:r w:rsidRPr="009A3545">
        <w:rPr>
          <w:rFonts w:ascii="Arial" w:hAnsi="Arial" w:cs="Arial"/>
          <w:sz w:val="24"/>
          <w:szCs w:val="24"/>
        </w:rPr>
        <w:t>,</w:t>
      </w:r>
      <w:r w:rsidRPr="009A3545">
        <w:rPr>
          <w:rFonts w:ascii="Cambria Math" w:hAnsi="Cambria Math" w:cs="Cambria Math"/>
          <w:sz w:val="24"/>
          <w:szCs w:val="24"/>
        </w:rPr>
        <w:t>𝑦</w:t>
      </w:r>
      <w:proofErr w:type="gramEnd"/>
      <w:r w:rsidRPr="009A3545">
        <w:rPr>
          <w:rFonts w:ascii="Arial" w:hAnsi="Arial" w:cs="Arial"/>
          <w:sz w:val="24"/>
          <w:szCs w:val="24"/>
        </w:rPr>
        <w:t>)</w:t>
      </w:r>
      <m:oMath>
        <m:r>
          <w:rPr>
            <w:rFonts w:ascii="Cambria Math" w:hAnsi="Cambria Math" w:cs="Arial"/>
            <w:sz w:val="24"/>
            <w:szCs w:val="24"/>
          </w:rPr>
          <m:t>≥</m:t>
        </m:r>
      </m:oMath>
      <w:r w:rsidRPr="009A3545">
        <w:rPr>
          <w:rFonts w:ascii="Cambria Math" w:hAnsi="Cambria Math" w:cs="Cambria Math"/>
          <w:sz w:val="24"/>
          <w:szCs w:val="24"/>
        </w:rPr>
        <w:t xml:space="preserve"> </w:t>
      </w:r>
      <w:r w:rsidRPr="009A3545">
        <w:rPr>
          <w:rFonts w:ascii="Cambria Math" w:hAnsi="Cambria Math" w:cs="Cambria Math"/>
          <w:sz w:val="24"/>
          <w:szCs w:val="24"/>
        </w:rPr>
        <w:t>𝑑</w:t>
      </w:r>
      <w:r w:rsidRPr="009A3545">
        <w:rPr>
          <w:rFonts w:ascii="Arial" w:hAnsi="Arial" w:cs="Arial"/>
          <w:sz w:val="24"/>
          <w:szCs w:val="24"/>
        </w:rPr>
        <w:t>(</w:t>
      </w:r>
      <w:r w:rsidRPr="009A3545">
        <w:rPr>
          <w:rFonts w:ascii="Cambria Math" w:hAnsi="Cambria Math" w:cs="Cambria Math"/>
          <w:sz w:val="24"/>
          <w:szCs w:val="24"/>
        </w:rPr>
        <w:t>𝑥</w:t>
      </w:r>
      <w:r w:rsidRPr="009A3545">
        <w:rPr>
          <w:rFonts w:ascii="Arial" w:hAnsi="Arial" w:cs="Arial"/>
          <w:sz w:val="24"/>
          <w:szCs w:val="24"/>
        </w:rPr>
        <w:t>,</w:t>
      </w:r>
      <w:r w:rsidRPr="009A3545">
        <w:rPr>
          <w:rFonts w:ascii="Cambria Math" w:hAnsi="Cambria Math" w:cs="Cambria Math"/>
          <w:sz w:val="24"/>
          <w:szCs w:val="24"/>
        </w:rPr>
        <w:t>𝑦</w:t>
      </w:r>
      <w:r w:rsidR="009A3545" w:rsidRPr="009A3545">
        <w:rPr>
          <w:rFonts w:ascii="Cambria Math" w:hAnsi="Cambria Math" w:cs="Cambria Math"/>
          <w:sz w:val="24"/>
          <w:szCs w:val="24"/>
        </w:rPr>
        <w:t xml:space="preserve">) </w:t>
      </w:r>
      <w:r w:rsidR="009A3545" w:rsidRPr="009A3545">
        <w:rPr>
          <w:rFonts w:ascii="Arial" w:hAnsi="Arial" w:cs="Arial"/>
          <w:sz w:val="24"/>
          <w:szCs w:val="24"/>
        </w:rPr>
        <w:t xml:space="preserve">simetría </w:t>
      </w:r>
    </w:p>
    <w:p w14:paraId="109C15F6" w14:textId="10ABBE43" w:rsidR="009A3545" w:rsidRPr="009A3545" w:rsidRDefault="009A3545" w:rsidP="009A3545">
      <w:pPr>
        <w:pStyle w:val="Prrafodelista"/>
        <w:numPr>
          <w:ilvl w:val="0"/>
          <w:numId w:val="91"/>
        </w:numPr>
        <w:spacing w:line="360" w:lineRule="auto"/>
        <w:jc w:val="both"/>
        <w:rPr>
          <w:rFonts w:ascii="Arial" w:eastAsiaTheme="minorEastAsia" w:hAnsi="Arial" w:cs="Arial"/>
          <w:sz w:val="24"/>
          <w:szCs w:val="24"/>
        </w:rPr>
      </w:pPr>
      <w:r w:rsidRPr="009A3545">
        <w:rPr>
          <w:rFonts w:ascii="Cambria Math" w:hAnsi="Cambria Math" w:cs="Cambria Math"/>
          <w:sz w:val="24"/>
          <w:szCs w:val="24"/>
        </w:rPr>
        <w:t>𝑑</w:t>
      </w:r>
      <w:r w:rsidRPr="009A3545">
        <w:rPr>
          <w:rFonts w:ascii="Arial" w:hAnsi="Arial" w:cs="Arial"/>
          <w:sz w:val="24"/>
          <w:szCs w:val="24"/>
        </w:rPr>
        <w:t>(</w:t>
      </w:r>
      <w:proofErr w:type="gramStart"/>
      <w:r w:rsidRPr="009A3545">
        <w:rPr>
          <w:rFonts w:ascii="Cambria Math" w:hAnsi="Cambria Math" w:cs="Cambria Math"/>
          <w:sz w:val="24"/>
          <w:szCs w:val="24"/>
        </w:rPr>
        <w:t>𝑥</w:t>
      </w:r>
      <w:r w:rsidRPr="009A3545">
        <w:rPr>
          <w:rFonts w:ascii="Arial" w:hAnsi="Arial" w:cs="Arial"/>
          <w:sz w:val="24"/>
          <w:szCs w:val="24"/>
        </w:rPr>
        <w:t>,</w:t>
      </w:r>
      <w:r w:rsidRPr="009A3545">
        <w:rPr>
          <w:rFonts w:ascii="Cambria Math" w:hAnsi="Cambria Math" w:cs="Cambria Math"/>
          <w:sz w:val="24"/>
          <w:szCs w:val="24"/>
        </w:rPr>
        <w:t>𝑦</w:t>
      </w:r>
      <w:proofErr w:type="gramEnd"/>
      <w:r w:rsidRPr="009A3545">
        <w:rPr>
          <w:rFonts w:ascii="Arial" w:hAnsi="Arial" w:cs="Arial"/>
          <w:sz w:val="24"/>
          <w:szCs w:val="24"/>
        </w:rPr>
        <w:t>)</w:t>
      </w:r>
      <m:oMath>
        <m:r>
          <w:rPr>
            <w:rFonts w:ascii="Cambria Math" w:hAnsi="Cambria Math" w:cs="Arial"/>
            <w:sz w:val="24"/>
            <w:szCs w:val="24"/>
          </w:rPr>
          <m:t>≤</m:t>
        </m:r>
      </m:oMath>
      <w:r w:rsidRPr="009A3545">
        <w:rPr>
          <w:rFonts w:ascii="Cambria Math" w:hAnsi="Cambria Math" w:cs="Cambria Math"/>
          <w:sz w:val="24"/>
          <w:szCs w:val="24"/>
        </w:rPr>
        <w:t xml:space="preserve"> 𝑑</w:t>
      </w:r>
      <w:r w:rsidRPr="009A3545">
        <w:rPr>
          <w:rFonts w:ascii="Arial" w:hAnsi="Arial" w:cs="Arial"/>
          <w:sz w:val="24"/>
          <w:szCs w:val="24"/>
        </w:rPr>
        <w:t>(</w:t>
      </w:r>
      <w:r w:rsidRPr="009A3545">
        <w:rPr>
          <w:rFonts w:ascii="Cambria Math" w:hAnsi="Cambria Math" w:cs="Cambria Math"/>
          <w:sz w:val="24"/>
          <w:szCs w:val="24"/>
        </w:rPr>
        <w:t>𝑥</w:t>
      </w:r>
      <w:r w:rsidRPr="009A3545">
        <w:rPr>
          <w:rFonts w:ascii="Arial" w:hAnsi="Arial" w:cs="Arial"/>
          <w:sz w:val="24"/>
          <w:szCs w:val="24"/>
        </w:rPr>
        <w:t>,</w:t>
      </w:r>
      <w:r w:rsidRPr="009A3545">
        <w:rPr>
          <w:rFonts w:ascii="Cambria Math" w:hAnsi="Cambria Math" w:cs="Cambria Math"/>
          <w:sz w:val="24"/>
          <w:szCs w:val="24"/>
        </w:rPr>
        <w:t>z</w:t>
      </w:r>
      <w:r w:rsidRPr="009A3545">
        <w:rPr>
          <w:rFonts w:ascii="Cambria Math" w:hAnsi="Cambria Math" w:cs="Cambria Math"/>
          <w:sz w:val="24"/>
          <w:szCs w:val="24"/>
        </w:rPr>
        <w:t xml:space="preserve">) </w:t>
      </w:r>
      <w:r w:rsidRPr="009A3545">
        <w:rPr>
          <w:rFonts w:ascii="Arial" w:hAnsi="Arial" w:cs="Arial"/>
          <w:sz w:val="24"/>
          <w:szCs w:val="24"/>
        </w:rPr>
        <w:t xml:space="preserve">+ </w:t>
      </w:r>
      <w:r w:rsidRPr="009A3545">
        <w:rPr>
          <w:rFonts w:ascii="Cambria Math" w:hAnsi="Cambria Math" w:cs="Cambria Math"/>
          <w:sz w:val="24"/>
          <w:szCs w:val="24"/>
        </w:rPr>
        <w:t>𝑑</w:t>
      </w:r>
      <w:r w:rsidRPr="009A3545">
        <w:rPr>
          <w:rFonts w:ascii="Arial" w:hAnsi="Arial" w:cs="Arial"/>
          <w:sz w:val="24"/>
          <w:szCs w:val="24"/>
        </w:rPr>
        <w:t>(</w:t>
      </w:r>
      <w:proofErr w:type="spellStart"/>
      <w:r w:rsidRPr="009A3545">
        <w:rPr>
          <w:rFonts w:ascii="Cambria Math" w:hAnsi="Cambria Math" w:cs="Cambria Math"/>
          <w:sz w:val="24"/>
          <w:szCs w:val="24"/>
        </w:rPr>
        <w:t>z</w:t>
      </w:r>
      <w:r w:rsidRPr="009A3545">
        <w:rPr>
          <w:rFonts w:ascii="Arial" w:hAnsi="Arial" w:cs="Arial"/>
          <w:sz w:val="24"/>
          <w:szCs w:val="24"/>
        </w:rPr>
        <w:t>,</w:t>
      </w:r>
      <w:r w:rsidRPr="009A3545">
        <w:rPr>
          <w:rFonts w:ascii="Cambria Math" w:hAnsi="Cambria Math" w:cs="Cambria Math"/>
          <w:sz w:val="24"/>
          <w:szCs w:val="24"/>
        </w:rPr>
        <w:t>y</w:t>
      </w:r>
      <w:proofErr w:type="spellEnd"/>
      <w:r w:rsidRPr="009A3545">
        <w:rPr>
          <w:rFonts w:ascii="Cambria Math" w:hAnsi="Cambria Math" w:cs="Cambria Math"/>
          <w:sz w:val="24"/>
          <w:szCs w:val="24"/>
        </w:rPr>
        <w:t>)</w:t>
      </w:r>
      <w:r w:rsidRPr="009A3545">
        <w:rPr>
          <w:rFonts w:ascii="Cambria Math" w:hAnsi="Cambria Math" w:cs="Cambria Math"/>
          <w:sz w:val="24"/>
          <w:szCs w:val="24"/>
        </w:rPr>
        <w:t xml:space="preserve"> </w:t>
      </w:r>
      <w:r w:rsidRPr="009A3545">
        <w:rPr>
          <w:rFonts w:ascii="Arial" w:hAnsi="Arial" w:cs="Arial"/>
          <w:sz w:val="24"/>
          <w:szCs w:val="24"/>
        </w:rPr>
        <w:t>desigualdad triangular</w:t>
      </w:r>
    </w:p>
    <w:p w14:paraId="77E3C4AC" w14:textId="77777777" w:rsidR="00F41CF7" w:rsidRDefault="00F41CF7" w:rsidP="00F41CF7">
      <w:pPr>
        <w:spacing w:line="360" w:lineRule="auto"/>
        <w:jc w:val="both"/>
        <w:rPr>
          <w:rFonts w:ascii="Arial" w:eastAsiaTheme="minorEastAsia" w:hAnsi="Arial" w:cs="Arial"/>
          <w:sz w:val="24"/>
          <w:szCs w:val="24"/>
        </w:rPr>
      </w:pPr>
    </w:p>
    <w:p w14:paraId="0A0622FC" w14:textId="77777777" w:rsidR="00F41CF7" w:rsidRPr="003D3886" w:rsidRDefault="00F41CF7" w:rsidP="003D3886">
      <w:pPr>
        <w:spacing w:line="360" w:lineRule="auto"/>
        <w:jc w:val="both"/>
        <w:rPr>
          <w:rFonts w:ascii="Arial" w:hAnsi="Arial" w:cs="Arial"/>
          <w:sz w:val="24"/>
        </w:rPr>
      </w:pPr>
    </w:p>
    <w:p w14:paraId="1E28DE68" w14:textId="23A27B6E" w:rsidR="00235BE6" w:rsidRDefault="003D3886" w:rsidP="00B74CC6">
      <w:pPr>
        <w:pStyle w:val="Ttulo2"/>
        <w:rPr>
          <w:rFonts w:cs="Arial"/>
          <w:sz w:val="24"/>
        </w:rPr>
      </w:pPr>
      <w:r>
        <w:t xml:space="preserve"> </w:t>
      </w:r>
      <w:bookmarkStart w:id="75" w:name="_Toc178528987"/>
      <w:r w:rsidR="00B74CC6">
        <w:t xml:space="preserve">Algoritmos de </w:t>
      </w:r>
      <w:proofErr w:type="spellStart"/>
      <w:r w:rsidR="00B74CC6">
        <w:t>Clustering</w:t>
      </w:r>
      <w:bookmarkEnd w:id="75"/>
      <w:proofErr w:type="spellEnd"/>
    </w:p>
    <w:p w14:paraId="106F7E9F" w14:textId="77777777" w:rsidR="003D3886" w:rsidRDefault="003D3886" w:rsidP="006F2A33">
      <w:pPr>
        <w:spacing w:line="360" w:lineRule="auto"/>
        <w:jc w:val="both"/>
        <w:rPr>
          <w:rFonts w:ascii="Arial" w:hAnsi="Arial" w:cs="Arial"/>
          <w:sz w:val="24"/>
        </w:rPr>
      </w:pPr>
    </w:p>
    <w:p w14:paraId="6EC70FBE" w14:textId="77777777" w:rsidR="00DB65FB" w:rsidRDefault="00DB65FB" w:rsidP="00DB65FB">
      <w:pPr>
        <w:pStyle w:val="Ttulo3"/>
      </w:pPr>
      <w:bookmarkStart w:id="76" w:name="_Toc178528988"/>
      <w:r w:rsidRPr="003D3886">
        <w:t>El algoritmo DBSCAN</w:t>
      </w:r>
      <w:bookmarkEnd w:id="76"/>
    </w:p>
    <w:p w14:paraId="601C8B5C" w14:textId="77777777" w:rsidR="00DB65FB" w:rsidRPr="00DB65FB" w:rsidRDefault="00DB65FB" w:rsidP="00DB65FB"/>
    <w:p w14:paraId="65B3DAD7" w14:textId="6C7A4878" w:rsidR="00DB65FB" w:rsidRDefault="00DB65FB" w:rsidP="00DB65FB">
      <w:pPr>
        <w:spacing w:line="360" w:lineRule="auto"/>
        <w:jc w:val="both"/>
        <w:rPr>
          <w:rFonts w:ascii="Arial" w:hAnsi="Arial" w:cs="Arial"/>
          <w:sz w:val="24"/>
        </w:rPr>
      </w:pPr>
      <w:r w:rsidRPr="003D3886">
        <w:rPr>
          <w:rFonts w:ascii="Arial" w:hAnsi="Arial" w:cs="Arial"/>
          <w:sz w:val="24"/>
        </w:rPr>
        <w:t xml:space="preserve">Este algoritmo trabaja sobre una noción basada en la densidad de los grupos y está diseñado para descubrir grupos de formas arbitrarias e irregulares en bases de datos espaciales con ruido, para ello utiliza estructuras de </w:t>
      </w:r>
      <w:r w:rsidR="00C91780" w:rsidRPr="003D3886">
        <w:rPr>
          <w:rFonts w:ascii="Arial" w:hAnsi="Arial" w:cs="Arial"/>
          <w:sz w:val="24"/>
        </w:rPr>
        <w:t>índices</w:t>
      </w:r>
      <w:r w:rsidRPr="003D3886">
        <w:rPr>
          <w:rFonts w:ascii="Arial" w:hAnsi="Arial" w:cs="Arial"/>
          <w:sz w:val="24"/>
        </w:rPr>
        <w:t xml:space="preserve"> como árboles R*-</w:t>
      </w:r>
      <w:proofErr w:type="spellStart"/>
      <w:r w:rsidRPr="003D3886">
        <w:rPr>
          <w:rFonts w:ascii="Arial" w:hAnsi="Arial" w:cs="Arial"/>
          <w:sz w:val="24"/>
        </w:rPr>
        <w:t>Tree</w:t>
      </w:r>
      <w:proofErr w:type="spellEnd"/>
      <w:r w:rsidRPr="003D3886">
        <w:rPr>
          <w:rFonts w:ascii="Arial" w:hAnsi="Arial" w:cs="Arial"/>
          <w:sz w:val="24"/>
        </w:rPr>
        <w:t xml:space="preserve"> y sus variantes. La idea es que cada rama</w:t>
      </w:r>
      <w:r>
        <w:rPr>
          <w:rFonts w:ascii="Arial" w:hAnsi="Arial" w:cs="Arial"/>
          <w:sz w:val="24"/>
        </w:rPr>
        <w:t xml:space="preserve"> </w:t>
      </w:r>
      <w:r w:rsidRPr="003D3886">
        <w:rPr>
          <w:rFonts w:ascii="Arial" w:hAnsi="Arial" w:cs="Arial"/>
          <w:sz w:val="24"/>
        </w:rPr>
        <w:t xml:space="preserve">del </w:t>
      </w:r>
      <w:r w:rsidR="003E77E3" w:rsidRPr="003D3886">
        <w:rPr>
          <w:rFonts w:ascii="Arial" w:hAnsi="Arial" w:cs="Arial"/>
          <w:sz w:val="24"/>
        </w:rPr>
        <w:t>árbol</w:t>
      </w:r>
      <w:r w:rsidRPr="003D3886">
        <w:rPr>
          <w:rFonts w:ascii="Arial" w:hAnsi="Arial" w:cs="Arial"/>
          <w:sz w:val="24"/>
        </w:rPr>
        <w:t xml:space="preserve"> no contenga más puntos de los preestablecidos en el parámetro "</w:t>
      </w:r>
      <w:proofErr w:type="spellStart"/>
      <w:r w:rsidRPr="003D3886">
        <w:rPr>
          <w:rFonts w:ascii="Arial" w:hAnsi="Arial" w:cs="Arial"/>
          <w:sz w:val="24"/>
        </w:rPr>
        <w:t>MinPts</w:t>
      </w:r>
      <w:proofErr w:type="spellEnd"/>
      <w:r w:rsidRPr="003D3886">
        <w:rPr>
          <w:rFonts w:ascii="Arial" w:hAnsi="Arial" w:cs="Arial"/>
          <w:sz w:val="24"/>
        </w:rPr>
        <w:t>". Una de las limitaciones que presenta este algoritmo es el manejo de datos espaciales exclusivamente. El agrupamiento generado por el algoritmo puede variar si se cambia el orden de entrada de los objetos del conjunto de datos.</w:t>
      </w:r>
      <w:r w:rsidR="000840BA">
        <w:rPr>
          <w:rFonts w:ascii="Arial" w:hAnsi="Arial" w:cs="Arial"/>
          <w:sz w:val="24"/>
        </w:rPr>
        <w:t xml:space="preserve"> </w:t>
      </w:r>
    </w:p>
    <w:p w14:paraId="3F540442" w14:textId="77777777" w:rsidR="003A1720" w:rsidRPr="003A1720" w:rsidRDefault="003A1720" w:rsidP="003A1720">
      <w:pPr>
        <w:pStyle w:val="Prrafodelista"/>
        <w:numPr>
          <w:ilvl w:val="0"/>
          <w:numId w:val="38"/>
        </w:numPr>
        <w:spacing w:line="360" w:lineRule="auto"/>
        <w:jc w:val="both"/>
        <w:rPr>
          <w:rFonts w:ascii="Arial" w:hAnsi="Arial" w:cs="Arial"/>
          <w:sz w:val="24"/>
        </w:rPr>
      </w:pPr>
      <w:r w:rsidRPr="003A1720">
        <w:rPr>
          <w:rFonts w:ascii="Arial" w:hAnsi="Arial" w:cs="Arial"/>
          <w:sz w:val="24"/>
        </w:rPr>
        <w:t>Principio: Agrupa puntos que están densamente conectados.</w:t>
      </w:r>
    </w:p>
    <w:p w14:paraId="153427DA" w14:textId="77777777" w:rsidR="003A1720" w:rsidRPr="003A1720" w:rsidRDefault="003A1720" w:rsidP="003A1720">
      <w:pPr>
        <w:pStyle w:val="Prrafodelista"/>
        <w:numPr>
          <w:ilvl w:val="0"/>
          <w:numId w:val="38"/>
        </w:numPr>
        <w:spacing w:line="360" w:lineRule="auto"/>
        <w:jc w:val="both"/>
        <w:rPr>
          <w:rFonts w:ascii="Arial" w:hAnsi="Arial" w:cs="Arial"/>
          <w:sz w:val="24"/>
        </w:rPr>
      </w:pPr>
      <w:r w:rsidRPr="003A1720">
        <w:rPr>
          <w:rFonts w:ascii="Arial" w:hAnsi="Arial" w:cs="Arial"/>
          <w:sz w:val="24"/>
        </w:rPr>
        <w:t xml:space="preserve">Ventajas: Detecta </w:t>
      </w:r>
      <w:proofErr w:type="spellStart"/>
      <w:proofErr w:type="gramStart"/>
      <w:r w:rsidRPr="003A1720">
        <w:rPr>
          <w:rFonts w:ascii="Arial" w:hAnsi="Arial" w:cs="Arial"/>
          <w:sz w:val="24"/>
        </w:rPr>
        <w:t>clusters</w:t>
      </w:r>
      <w:proofErr w:type="spellEnd"/>
      <w:proofErr w:type="gramEnd"/>
      <w:r w:rsidRPr="003A1720">
        <w:rPr>
          <w:rFonts w:ascii="Arial" w:hAnsi="Arial" w:cs="Arial"/>
          <w:sz w:val="24"/>
        </w:rPr>
        <w:t xml:space="preserve"> de formas arbitrarias y maneja ruido (</w:t>
      </w:r>
      <w:proofErr w:type="spellStart"/>
      <w:r w:rsidRPr="003A1720">
        <w:rPr>
          <w:rFonts w:ascii="Arial" w:hAnsi="Arial" w:cs="Arial"/>
          <w:sz w:val="24"/>
        </w:rPr>
        <w:t>outliers</w:t>
      </w:r>
      <w:proofErr w:type="spellEnd"/>
      <w:r w:rsidRPr="003A1720">
        <w:rPr>
          <w:rFonts w:ascii="Arial" w:hAnsi="Arial" w:cs="Arial"/>
          <w:sz w:val="24"/>
        </w:rPr>
        <w:t>).</w:t>
      </w:r>
    </w:p>
    <w:p w14:paraId="66F49909" w14:textId="0CE9A1CD" w:rsidR="003A1720" w:rsidRPr="003A1720" w:rsidRDefault="003A1720" w:rsidP="003A1720">
      <w:pPr>
        <w:pStyle w:val="Prrafodelista"/>
        <w:numPr>
          <w:ilvl w:val="0"/>
          <w:numId w:val="38"/>
        </w:numPr>
        <w:spacing w:line="360" w:lineRule="auto"/>
        <w:jc w:val="both"/>
        <w:rPr>
          <w:rFonts w:ascii="Arial" w:hAnsi="Arial" w:cs="Arial"/>
          <w:sz w:val="24"/>
        </w:rPr>
      </w:pPr>
      <w:r w:rsidRPr="003A1720">
        <w:rPr>
          <w:rFonts w:ascii="Arial" w:hAnsi="Arial" w:cs="Arial"/>
          <w:sz w:val="24"/>
        </w:rPr>
        <w:t>Limitaciones: Depende del parámetro de densidad y puede variar con el orden de los datos.</w:t>
      </w:r>
    </w:p>
    <w:p w14:paraId="3FDF5CD2" w14:textId="7195D5E5" w:rsidR="00DB65FB" w:rsidRDefault="00DB65FB" w:rsidP="00DB65FB">
      <w:pPr>
        <w:pStyle w:val="Ttulo3"/>
      </w:pPr>
      <w:bookmarkStart w:id="77" w:name="_Toc178528989"/>
      <w:r w:rsidRPr="003D3886">
        <w:t>E</w:t>
      </w:r>
      <w:r>
        <w:t>l</w:t>
      </w:r>
      <w:r w:rsidRPr="003D3886">
        <w:t xml:space="preserve"> algoritmo BIRCH</w:t>
      </w:r>
      <w:bookmarkEnd w:id="77"/>
      <w:r w:rsidRPr="003D3886">
        <w:t xml:space="preserve"> </w:t>
      </w:r>
    </w:p>
    <w:p w14:paraId="3BC9C49B" w14:textId="77777777" w:rsidR="00DB65FB" w:rsidRPr="00DB65FB" w:rsidRDefault="00DB65FB" w:rsidP="00DB65FB"/>
    <w:p w14:paraId="67C0E05E" w14:textId="28435C74" w:rsidR="00DB65FB" w:rsidRDefault="00DB65FB" w:rsidP="006F2A33">
      <w:pPr>
        <w:spacing w:line="360" w:lineRule="auto"/>
        <w:jc w:val="both"/>
        <w:rPr>
          <w:rFonts w:ascii="Arial" w:hAnsi="Arial" w:cs="Arial"/>
          <w:sz w:val="24"/>
        </w:rPr>
      </w:pPr>
      <w:r w:rsidRPr="003D3886">
        <w:rPr>
          <w:rFonts w:ascii="Arial" w:hAnsi="Arial" w:cs="Arial"/>
          <w:sz w:val="24"/>
        </w:rPr>
        <w:lastRenderedPageBreak/>
        <w:t>Este algoritmo utiliza una estructura de árbol llamada CF-</w:t>
      </w:r>
      <w:proofErr w:type="spellStart"/>
      <w:r w:rsidRPr="003D3886">
        <w:rPr>
          <w:rFonts w:ascii="Arial" w:hAnsi="Arial" w:cs="Arial"/>
          <w:sz w:val="24"/>
        </w:rPr>
        <w:t>tree</w:t>
      </w:r>
      <w:proofErr w:type="spellEnd"/>
      <w:r w:rsidRPr="003D3886">
        <w:rPr>
          <w:rFonts w:ascii="Arial" w:hAnsi="Arial" w:cs="Arial"/>
          <w:sz w:val="24"/>
        </w:rPr>
        <w:t xml:space="preserve"> (</w:t>
      </w:r>
      <w:proofErr w:type="spellStart"/>
      <w:proofErr w:type="gramStart"/>
      <w:r w:rsidRPr="003D3886">
        <w:rPr>
          <w:rFonts w:ascii="Arial" w:hAnsi="Arial" w:cs="Arial"/>
          <w:sz w:val="24"/>
        </w:rPr>
        <w:t>cluster</w:t>
      </w:r>
      <w:proofErr w:type="spellEnd"/>
      <w:proofErr w:type="gramEnd"/>
      <w:r w:rsidRPr="003D3886">
        <w:rPr>
          <w:rFonts w:ascii="Arial" w:hAnsi="Arial" w:cs="Arial"/>
          <w:sz w:val="24"/>
        </w:rPr>
        <w:t xml:space="preserve"> </w:t>
      </w:r>
      <w:proofErr w:type="spellStart"/>
      <w:r w:rsidRPr="003D3886">
        <w:rPr>
          <w:rFonts w:ascii="Arial" w:hAnsi="Arial" w:cs="Arial"/>
          <w:sz w:val="24"/>
        </w:rPr>
        <w:t>features</w:t>
      </w:r>
      <w:proofErr w:type="spellEnd"/>
      <w:r w:rsidRPr="003D3886">
        <w:rPr>
          <w:rFonts w:ascii="Arial" w:hAnsi="Arial" w:cs="Arial"/>
          <w:sz w:val="24"/>
        </w:rPr>
        <w:t xml:space="preserve"> </w:t>
      </w:r>
      <w:proofErr w:type="spellStart"/>
      <w:r w:rsidRPr="003D3886">
        <w:rPr>
          <w:rFonts w:ascii="Arial" w:hAnsi="Arial" w:cs="Arial"/>
          <w:sz w:val="24"/>
        </w:rPr>
        <w:t>tree</w:t>
      </w:r>
      <w:proofErr w:type="spellEnd"/>
      <w:r w:rsidRPr="003D3886">
        <w:rPr>
          <w:rFonts w:ascii="Arial" w:hAnsi="Arial" w:cs="Arial"/>
          <w:sz w:val="24"/>
        </w:rPr>
        <w:t>), el cual almacena en sus nodos descripciones compactas de subgrupos (</w:t>
      </w:r>
      <w:proofErr w:type="spellStart"/>
      <w:r w:rsidRPr="003D3886">
        <w:rPr>
          <w:rFonts w:ascii="Arial" w:hAnsi="Arial" w:cs="Arial"/>
          <w:sz w:val="24"/>
        </w:rPr>
        <w:t>CF's</w:t>
      </w:r>
      <w:proofErr w:type="spellEnd"/>
      <w:r w:rsidRPr="003D3886">
        <w:rPr>
          <w:rFonts w:ascii="Arial" w:hAnsi="Arial" w:cs="Arial"/>
          <w:sz w:val="24"/>
        </w:rPr>
        <w:t xml:space="preserve">), donde un CF se define como: número de objetos, suma lineal y suma de los cuadrados de todos los objetos en ese grupo. La </w:t>
      </w:r>
      <w:r w:rsidR="00C91780" w:rsidRPr="003D3886">
        <w:rPr>
          <w:rFonts w:ascii="Arial" w:hAnsi="Arial" w:cs="Arial"/>
          <w:sz w:val="24"/>
        </w:rPr>
        <w:t>metodología</w:t>
      </w:r>
      <w:r w:rsidRPr="003D3886">
        <w:rPr>
          <w:rFonts w:ascii="Arial" w:hAnsi="Arial" w:cs="Arial"/>
          <w:sz w:val="24"/>
        </w:rPr>
        <w:t xml:space="preserve"> que utiliza este algoritmo es la de generar un árbol de </w:t>
      </w:r>
      <w:proofErr w:type="spellStart"/>
      <w:r w:rsidRPr="003D3886">
        <w:rPr>
          <w:rFonts w:ascii="Arial" w:hAnsi="Arial" w:cs="Arial"/>
          <w:sz w:val="24"/>
        </w:rPr>
        <w:t>CF's</w:t>
      </w:r>
      <w:proofErr w:type="spellEnd"/>
      <w:r w:rsidRPr="003D3886">
        <w:rPr>
          <w:rFonts w:ascii="Arial" w:hAnsi="Arial" w:cs="Arial"/>
          <w:sz w:val="24"/>
        </w:rPr>
        <w:t xml:space="preserve"> con el conjunto de datos, para obtener las descripciones de los subgrupos y aplicar posteriormente un algoritmo de clasificación no supervisada para agrupar estos subgrupos. Asi, BIRCH transforma el problema de clasificar el conjunto de datos original en clasificar subgrupos de este conjunto de datos. BIRCH fue diseñado para agrupar grandes bases de datos con atributos numéricos, resumiendo la base de datos original hasta ajustarla al tamaño de la memoria principal disponible en el sistema en que se ejecuta, asi minimiza los costos de lectura y escritura de los datos. Las limitaciones que presenta este algoritmo son las siguientes: puede aplicarse en problemas donde se manejan datos numéricos exclusivamente, y no todas las funciones de distancia pueden aplicarse al utilizar este algoritmo, ya que la información manejada por los </w:t>
      </w:r>
      <w:proofErr w:type="spellStart"/>
      <w:r w:rsidRPr="003D3886">
        <w:rPr>
          <w:rFonts w:ascii="Arial" w:hAnsi="Arial" w:cs="Arial"/>
          <w:sz w:val="24"/>
        </w:rPr>
        <w:t>CF's</w:t>
      </w:r>
      <w:proofErr w:type="spellEnd"/>
      <w:r w:rsidRPr="003D3886">
        <w:rPr>
          <w:rFonts w:ascii="Arial" w:hAnsi="Arial" w:cs="Arial"/>
          <w:sz w:val="24"/>
        </w:rPr>
        <w:t xml:space="preserve"> permite manipular solamente una familia de medidas que puedan expresarse en términos del centroide, radio y diámetro, dependiendo del orden de entrada</w:t>
      </w:r>
      <w:r>
        <w:rPr>
          <w:rFonts w:ascii="Arial" w:hAnsi="Arial" w:cs="Arial"/>
          <w:sz w:val="24"/>
        </w:rPr>
        <w:t xml:space="preserve"> </w:t>
      </w:r>
      <w:r w:rsidRPr="003D3886">
        <w:rPr>
          <w:rFonts w:ascii="Arial" w:hAnsi="Arial" w:cs="Arial"/>
          <w:sz w:val="24"/>
        </w:rPr>
        <w:t>de los datos.</w:t>
      </w:r>
    </w:p>
    <w:p w14:paraId="5AF7E718" w14:textId="77777777" w:rsidR="003A1720" w:rsidRPr="003A1720" w:rsidRDefault="003A1720" w:rsidP="003A1720">
      <w:pPr>
        <w:pStyle w:val="Prrafodelista"/>
        <w:numPr>
          <w:ilvl w:val="0"/>
          <w:numId w:val="39"/>
        </w:numPr>
        <w:spacing w:line="360" w:lineRule="auto"/>
        <w:jc w:val="both"/>
        <w:rPr>
          <w:rFonts w:ascii="Arial" w:hAnsi="Arial" w:cs="Arial"/>
          <w:sz w:val="24"/>
        </w:rPr>
      </w:pPr>
      <w:r w:rsidRPr="003A1720">
        <w:rPr>
          <w:rFonts w:ascii="Arial" w:hAnsi="Arial" w:cs="Arial"/>
          <w:sz w:val="24"/>
        </w:rPr>
        <w:t>Principio: Utiliza un árbol CF (</w:t>
      </w:r>
      <w:proofErr w:type="spellStart"/>
      <w:proofErr w:type="gramStart"/>
      <w:r w:rsidRPr="003A1720">
        <w:rPr>
          <w:rFonts w:ascii="Arial" w:hAnsi="Arial" w:cs="Arial"/>
          <w:sz w:val="24"/>
        </w:rPr>
        <w:t>Cluster</w:t>
      </w:r>
      <w:proofErr w:type="spellEnd"/>
      <w:proofErr w:type="gramEnd"/>
      <w:r w:rsidRPr="003A1720">
        <w:rPr>
          <w:rFonts w:ascii="Arial" w:hAnsi="Arial" w:cs="Arial"/>
          <w:sz w:val="24"/>
        </w:rPr>
        <w:t xml:space="preserve"> </w:t>
      </w:r>
      <w:proofErr w:type="spellStart"/>
      <w:r w:rsidRPr="003A1720">
        <w:rPr>
          <w:rFonts w:ascii="Arial" w:hAnsi="Arial" w:cs="Arial"/>
          <w:sz w:val="24"/>
        </w:rPr>
        <w:t>Features</w:t>
      </w:r>
      <w:proofErr w:type="spellEnd"/>
      <w:r w:rsidRPr="003A1720">
        <w:rPr>
          <w:rFonts w:ascii="Arial" w:hAnsi="Arial" w:cs="Arial"/>
          <w:sz w:val="24"/>
        </w:rPr>
        <w:t>) para agrupar datos.</w:t>
      </w:r>
    </w:p>
    <w:p w14:paraId="7369765B" w14:textId="77777777" w:rsidR="003A1720" w:rsidRPr="003A1720" w:rsidRDefault="003A1720" w:rsidP="003A1720">
      <w:pPr>
        <w:pStyle w:val="Prrafodelista"/>
        <w:numPr>
          <w:ilvl w:val="0"/>
          <w:numId w:val="39"/>
        </w:numPr>
        <w:spacing w:line="360" w:lineRule="auto"/>
        <w:jc w:val="both"/>
        <w:rPr>
          <w:rFonts w:ascii="Arial" w:hAnsi="Arial" w:cs="Arial"/>
          <w:sz w:val="24"/>
        </w:rPr>
      </w:pPr>
      <w:r w:rsidRPr="003A1720">
        <w:rPr>
          <w:rFonts w:ascii="Arial" w:hAnsi="Arial" w:cs="Arial"/>
          <w:sz w:val="24"/>
        </w:rPr>
        <w:t>Ventajas: Eficiente en memoria y adecuado para grandes bases de datos numéricas.</w:t>
      </w:r>
    </w:p>
    <w:p w14:paraId="58A2C1F7" w14:textId="2FEE7DD1" w:rsidR="003A1720" w:rsidRPr="003A1720" w:rsidRDefault="003A1720" w:rsidP="003A1720">
      <w:pPr>
        <w:pStyle w:val="Prrafodelista"/>
        <w:numPr>
          <w:ilvl w:val="0"/>
          <w:numId w:val="39"/>
        </w:numPr>
        <w:spacing w:line="360" w:lineRule="auto"/>
        <w:jc w:val="both"/>
        <w:rPr>
          <w:rFonts w:ascii="Arial" w:hAnsi="Arial" w:cs="Arial"/>
          <w:sz w:val="24"/>
        </w:rPr>
      </w:pPr>
      <w:r w:rsidRPr="003A1720">
        <w:rPr>
          <w:rFonts w:ascii="Arial" w:hAnsi="Arial" w:cs="Arial"/>
          <w:sz w:val="24"/>
        </w:rPr>
        <w:t>Limitaciones: Solo funciona con datos numéricos y tiene restricciones en las medidas de distancia.</w:t>
      </w:r>
    </w:p>
    <w:p w14:paraId="72562B46" w14:textId="2ED951C7" w:rsidR="00DB65FB" w:rsidRDefault="00DB65FB" w:rsidP="00DB65FB">
      <w:pPr>
        <w:pStyle w:val="Ttulo3"/>
      </w:pPr>
      <w:bookmarkStart w:id="78" w:name="_Toc178528990"/>
      <w:r>
        <w:t>El Algoritmo K-</w:t>
      </w:r>
      <w:proofErr w:type="spellStart"/>
      <w:r>
        <w:t>Means</w:t>
      </w:r>
      <w:bookmarkEnd w:id="78"/>
      <w:proofErr w:type="spellEnd"/>
    </w:p>
    <w:p w14:paraId="1FE05910" w14:textId="77777777" w:rsidR="00DB65FB" w:rsidRPr="00DB65FB" w:rsidRDefault="00DB65FB" w:rsidP="00DB65FB"/>
    <w:p w14:paraId="03165B27" w14:textId="745F596A" w:rsidR="000F3E4E" w:rsidRPr="00533B35" w:rsidRDefault="000F3E4E" w:rsidP="001B6E47">
      <w:pPr>
        <w:spacing w:line="360" w:lineRule="auto"/>
        <w:jc w:val="both"/>
        <w:rPr>
          <w:rFonts w:ascii="Arial" w:hAnsi="Arial" w:cs="Arial"/>
          <w:sz w:val="24"/>
          <w:szCs w:val="24"/>
        </w:rPr>
      </w:pPr>
      <w:r w:rsidRPr="000F3E4E">
        <w:rPr>
          <w:rFonts w:ascii="Arial" w:hAnsi="Arial" w:cs="Arial"/>
          <w:sz w:val="24"/>
          <w:szCs w:val="24"/>
        </w:rPr>
        <w:t>El algoritmo k-</w:t>
      </w:r>
      <w:proofErr w:type="spellStart"/>
      <w:r w:rsidRPr="000F3E4E">
        <w:rPr>
          <w:rFonts w:ascii="Arial" w:hAnsi="Arial" w:cs="Arial"/>
          <w:sz w:val="24"/>
          <w:szCs w:val="24"/>
        </w:rPr>
        <w:t>Means</w:t>
      </w:r>
      <w:proofErr w:type="spellEnd"/>
      <w:r w:rsidRPr="000F3E4E">
        <w:rPr>
          <w:rFonts w:ascii="Arial" w:hAnsi="Arial" w:cs="Arial"/>
          <w:sz w:val="24"/>
          <w:szCs w:val="24"/>
        </w:rPr>
        <w:t xml:space="preserve"> fue propuesto hace poco </w:t>
      </w:r>
      <w:r w:rsidR="00533B35" w:rsidRPr="000F3E4E">
        <w:rPr>
          <w:rFonts w:ascii="Arial" w:hAnsi="Arial" w:cs="Arial"/>
          <w:sz w:val="24"/>
          <w:szCs w:val="24"/>
        </w:rPr>
        <w:t>más</w:t>
      </w:r>
      <w:r w:rsidRPr="000F3E4E">
        <w:rPr>
          <w:rFonts w:ascii="Arial" w:hAnsi="Arial" w:cs="Arial"/>
          <w:sz w:val="24"/>
          <w:szCs w:val="24"/>
        </w:rPr>
        <w:t xml:space="preserve"> de tres décadas y es uno de los</w:t>
      </w:r>
      <w:r>
        <w:rPr>
          <w:rFonts w:ascii="Arial" w:hAnsi="Arial" w:cs="Arial"/>
          <w:sz w:val="24"/>
          <w:szCs w:val="24"/>
        </w:rPr>
        <w:t xml:space="preserve"> </w:t>
      </w:r>
      <w:r w:rsidRPr="000F3E4E">
        <w:rPr>
          <w:rFonts w:ascii="Arial" w:hAnsi="Arial" w:cs="Arial"/>
          <w:sz w:val="24"/>
          <w:szCs w:val="24"/>
        </w:rPr>
        <w:t xml:space="preserve">algoritmos de agrupamiento </w:t>
      </w:r>
      <w:r w:rsidR="00533B35" w:rsidRPr="000F3E4E">
        <w:rPr>
          <w:rFonts w:ascii="Arial" w:hAnsi="Arial" w:cs="Arial"/>
          <w:sz w:val="24"/>
          <w:szCs w:val="24"/>
        </w:rPr>
        <w:t>más</w:t>
      </w:r>
      <w:r w:rsidRPr="000F3E4E">
        <w:rPr>
          <w:rFonts w:ascii="Arial" w:hAnsi="Arial" w:cs="Arial"/>
          <w:sz w:val="24"/>
          <w:szCs w:val="24"/>
        </w:rPr>
        <w:t xml:space="preserve"> usados en una amplia variedad de áreas. k-</w:t>
      </w:r>
      <w:proofErr w:type="spellStart"/>
      <w:proofErr w:type="gramStart"/>
      <w:r w:rsidRPr="000F3E4E">
        <w:rPr>
          <w:rFonts w:ascii="Arial" w:hAnsi="Arial" w:cs="Arial"/>
          <w:sz w:val="24"/>
          <w:szCs w:val="24"/>
        </w:rPr>
        <w:t>Means</w:t>
      </w:r>
      <w:proofErr w:type="spellEnd"/>
      <w:r>
        <w:rPr>
          <w:rFonts w:ascii="Arial" w:hAnsi="Arial" w:cs="Arial"/>
          <w:sz w:val="24"/>
          <w:szCs w:val="24"/>
        </w:rPr>
        <w:t xml:space="preserve"> </w:t>
      </w:r>
      <w:r w:rsidRPr="000F3E4E">
        <w:rPr>
          <w:rFonts w:ascii="Arial" w:hAnsi="Arial" w:cs="Arial"/>
          <w:sz w:val="24"/>
          <w:szCs w:val="24"/>
        </w:rPr>
        <w:t xml:space="preserve"> recibe</w:t>
      </w:r>
      <w:proofErr w:type="gramEnd"/>
      <w:r w:rsidRPr="000F3E4E">
        <w:rPr>
          <w:rFonts w:ascii="Arial" w:hAnsi="Arial" w:cs="Arial"/>
          <w:sz w:val="24"/>
          <w:szCs w:val="24"/>
        </w:rPr>
        <w:t xml:space="preserve"> como parámetros el</w:t>
      </w:r>
      <w:r>
        <w:rPr>
          <w:rFonts w:ascii="Arial" w:hAnsi="Arial" w:cs="Arial"/>
          <w:sz w:val="24"/>
          <w:szCs w:val="24"/>
        </w:rPr>
        <w:t xml:space="preserve"> </w:t>
      </w:r>
      <w:r w:rsidRPr="000F3E4E">
        <w:rPr>
          <w:rFonts w:ascii="Arial" w:hAnsi="Arial" w:cs="Arial"/>
          <w:sz w:val="24"/>
          <w:szCs w:val="24"/>
        </w:rPr>
        <w:t>número de agrupamientos a formar y se encuentra definido sobre datos continuos, es</w:t>
      </w:r>
      <w:r>
        <w:rPr>
          <w:rFonts w:ascii="Arial" w:hAnsi="Arial" w:cs="Arial"/>
          <w:sz w:val="24"/>
          <w:szCs w:val="24"/>
        </w:rPr>
        <w:t xml:space="preserve"> </w:t>
      </w:r>
      <w:r w:rsidRPr="000F3E4E">
        <w:rPr>
          <w:rFonts w:ascii="Arial" w:hAnsi="Arial" w:cs="Arial"/>
          <w:sz w:val="24"/>
          <w:szCs w:val="24"/>
        </w:rPr>
        <w:t>decir, únicamente permite trabajar con objetos descritos por medio de un conjunto</w:t>
      </w:r>
      <w:r>
        <w:rPr>
          <w:rFonts w:ascii="Arial" w:hAnsi="Arial" w:cs="Arial"/>
          <w:sz w:val="24"/>
          <w:szCs w:val="24"/>
        </w:rPr>
        <w:t xml:space="preserve"> </w:t>
      </w:r>
      <w:r w:rsidRPr="000F3E4E">
        <w:rPr>
          <w:rFonts w:ascii="Arial" w:hAnsi="Arial" w:cs="Arial"/>
          <w:sz w:val="24"/>
          <w:szCs w:val="24"/>
        </w:rPr>
        <w:t>de atributos numéricos.</w:t>
      </w:r>
      <w:r>
        <w:rPr>
          <w:rFonts w:ascii="Arial" w:hAnsi="Arial" w:cs="Arial"/>
          <w:sz w:val="24"/>
          <w:szCs w:val="24"/>
        </w:rPr>
        <w:t xml:space="preserve"> </w:t>
      </w:r>
      <w:r w:rsidRPr="000F3E4E">
        <w:rPr>
          <w:rFonts w:ascii="Arial" w:hAnsi="Arial" w:cs="Arial"/>
          <w:sz w:val="24"/>
          <w:szCs w:val="24"/>
        </w:rPr>
        <w:t>Este algoritmo calcula iterativamente los centros de los agrupamientos mientras</w:t>
      </w:r>
      <w:r>
        <w:rPr>
          <w:rFonts w:ascii="Arial" w:hAnsi="Arial" w:cs="Arial"/>
          <w:sz w:val="24"/>
          <w:szCs w:val="24"/>
        </w:rPr>
        <w:t xml:space="preserve"> </w:t>
      </w:r>
      <w:r w:rsidRPr="000F3E4E">
        <w:rPr>
          <w:rFonts w:ascii="Arial" w:hAnsi="Arial" w:cs="Arial"/>
          <w:sz w:val="24"/>
          <w:szCs w:val="24"/>
        </w:rPr>
        <w:t xml:space="preserve">que al mismo tiempo </w:t>
      </w:r>
      <w:r w:rsidRPr="000F3E4E">
        <w:rPr>
          <w:rFonts w:ascii="Arial" w:hAnsi="Arial" w:cs="Arial"/>
          <w:sz w:val="24"/>
          <w:szCs w:val="24"/>
        </w:rPr>
        <w:lastRenderedPageBreak/>
        <w:t>minimiza una función objetivo. k-</w:t>
      </w:r>
      <w:proofErr w:type="spellStart"/>
      <w:r w:rsidRPr="000F3E4E">
        <w:rPr>
          <w:rFonts w:ascii="Arial" w:hAnsi="Arial" w:cs="Arial"/>
          <w:sz w:val="24"/>
          <w:szCs w:val="24"/>
        </w:rPr>
        <w:t>Means</w:t>
      </w:r>
      <w:proofErr w:type="spellEnd"/>
      <w:r w:rsidRPr="000F3E4E">
        <w:rPr>
          <w:rFonts w:ascii="Arial" w:hAnsi="Arial" w:cs="Arial"/>
          <w:sz w:val="24"/>
          <w:szCs w:val="24"/>
        </w:rPr>
        <w:t xml:space="preserve"> usa la distancia</w:t>
      </w:r>
      <w:r>
        <w:rPr>
          <w:rFonts w:ascii="Arial" w:hAnsi="Arial" w:cs="Arial"/>
          <w:sz w:val="24"/>
          <w:szCs w:val="24"/>
        </w:rPr>
        <w:t xml:space="preserve"> </w:t>
      </w:r>
      <w:r w:rsidRPr="000F3E4E">
        <w:rPr>
          <w:rFonts w:ascii="Arial" w:hAnsi="Arial" w:cs="Arial"/>
          <w:sz w:val="24"/>
          <w:szCs w:val="24"/>
        </w:rPr>
        <w:t>Euclidiana para comparar objetos y promedios para calcular los centros de los</w:t>
      </w:r>
      <w:r>
        <w:rPr>
          <w:rFonts w:ascii="Arial" w:hAnsi="Arial" w:cs="Arial"/>
          <w:sz w:val="24"/>
          <w:szCs w:val="24"/>
        </w:rPr>
        <w:t xml:space="preserve"> </w:t>
      </w:r>
      <w:r w:rsidRPr="000F3E4E">
        <w:rPr>
          <w:rFonts w:ascii="Arial" w:hAnsi="Arial" w:cs="Arial"/>
          <w:sz w:val="24"/>
          <w:szCs w:val="24"/>
        </w:rPr>
        <w:t xml:space="preserve">agrupamientos, lo que no le permite trabajar con atributos no numéricos. </w:t>
      </w:r>
    </w:p>
    <w:p w14:paraId="716C3CD5" w14:textId="75B57A14" w:rsidR="001B6E47" w:rsidRPr="004C4151" w:rsidRDefault="001B6E47" w:rsidP="004C4151">
      <w:pPr>
        <w:pStyle w:val="Prrafodelista"/>
        <w:numPr>
          <w:ilvl w:val="0"/>
          <w:numId w:val="85"/>
        </w:numPr>
        <w:spacing w:after="0" w:line="240" w:lineRule="auto"/>
        <w:jc w:val="both"/>
        <w:rPr>
          <w:rFonts w:ascii="Arial" w:eastAsia="Times New Roman" w:hAnsi="Arial" w:cs="Arial"/>
          <w:sz w:val="24"/>
          <w:szCs w:val="24"/>
          <w:lang w:eastAsia="es-MX"/>
        </w:rPr>
      </w:pPr>
      <w:r w:rsidRPr="004C4151">
        <w:rPr>
          <w:rFonts w:ascii="Arial" w:eastAsia="Times New Roman" w:hAnsi="Arial" w:cs="Arial"/>
          <w:sz w:val="24"/>
          <w:szCs w:val="24"/>
          <w:lang w:eastAsia="es-MX"/>
        </w:rPr>
        <w:t>Inicialización: Selecciona k centros de clúster iniciales aleatoriamente del conjunto de datos.</w:t>
      </w:r>
    </w:p>
    <w:p w14:paraId="1FF9C25D" w14:textId="2738481F" w:rsidR="002C1A1C" w:rsidRPr="004C4151" w:rsidRDefault="001B6E47" w:rsidP="004C4151">
      <w:pPr>
        <w:pStyle w:val="Prrafodelista"/>
        <w:numPr>
          <w:ilvl w:val="0"/>
          <w:numId w:val="85"/>
        </w:numPr>
        <w:spacing w:line="360" w:lineRule="auto"/>
        <w:jc w:val="both"/>
        <w:rPr>
          <w:rFonts w:ascii="Arial" w:eastAsia="Times New Roman" w:hAnsi="Arial" w:cs="Arial"/>
          <w:sz w:val="24"/>
          <w:szCs w:val="24"/>
          <w:lang w:eastAsia="es-MX"/>
        </w:rPr>
      </w:pPr>
      <w:r w:rsidRPr="004C4151">
        <w:rPr>
          <w:rFonts w:ascii="Arial" w:eastAsia="Times New Roman" w:hAnsi="Arial" w:cs="Arial"/>
          <w:sz w:val="24"/>
          <w:szCs w:val="24"/>
          <w:lang w:eastAsia="es-MX"/>
        </w:rPr>
        <w:t>Asignación de Clústeres: Asigna cada punto de datos al centro de clúster más cercano usando la distancia euclidiana.</w:t>
      </w:r>
    </w:p>
    <w:p w14:paraId="1856B0DD" w14:textId="6DFE5399" w:rsidR="001B6E47" w:rsidRDefault="00C84071" w:rsidP="00C84071">
      <w:pPr>
        <w:spacing w:line="360" w:lineRule="auto"/>
        <w:jc w:val="center"/>
        <w:rPr>
          <w:rFonts w:ascii="Arial" w:hAnsi="Arial" w:cs="Arial"/>
          <w:sz w:val="24"/>
        </w:rPr>
      </w:pPr>
      <w:r w:rsidRPr="00C84071">
        <w:rPr>
          <w:rFonts w:ascii="Arial" w:hAnsi="Arial" w:cs="Arial"/>
          <w:noProof/>
          <w:sz w:val="24"/>
        </w:rPr>
        <w:drawing>
          <wp:inline distT="0" distB="0" distL="0" distR="0" wp14:anchorId="50D9FAB5" wp14:editId="59A9319C">
            <wp:extent cx="2648320" cy="638264"/>
            <wp:effectExtent l="0" t="0" r="0" b="9525"/>
            <wp:docPr id="16534158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15815" name="Imagen 1" descr="Interfaz de usuario gráfica, Aplicación&#10;&#10;Descripción generada automáticamente"/>
                    <pic:cNvPicPr/>
                  </pic:nvPicPr>
                  <pic:blipFill>
                    <a:blip r:embed="rId20"/>
                    <a:stretch>
                      <a:fillRect/>
                    </a:stretch>
                  </pic:blipFill>
                  <pic:spPr>
                    <a:xfrm>
                      <a:off x="0" y="0"/>
                      <a:ext cx="2648320" cy="638264"/>
                    </a:xfrm>
                    <a:prstGeom prst="rect">
                      <a:avLst/>
                    </a:prstGeom>
                  </pic:spPr>
                </pic:pic>
              </a:graphicData>
            </a:graphic>
          </wp:inline>
        </w:drawing>
      </w:r>
    </w:p>
    <w:p w14:paraId="3703B197" w14:textId="45551271" w:rsidR="00C84071" w:rsidRPr="004C4151" w:rsidRDefault="00C84071" w:rsidP="004C4151">
      <w:pPr>
        <w:pStyle w:val="Prrafodelista"/>
        <w:numPr>
          <w:ilvl w:val="0"/>
          <w:numId w:val="85"/>
        </w:numPr>
        <w:spacing w:line="360" w:lineRule="auto"/>
        <w:rPr>
          <w:rFonts w:ascii="Arial" w:hAnsi="Arial" w:cs="Arial"/>
          <w:sz w:val="24"/>
        </w:rPr>
      </w:pPr>
      <w:r w:rsidRPr="004C4151">
        <w:rPr>
          <w:rFonts w:ascii="Arial" w:hAnsi="Arial" w:cs="Arial"/>
          <w:sz w:val="24"/>
        </w:rPr>
        <w:t>Recalcular Centros: Calcula el nuevo centroide de cada clúster como el promedio de todos los puntos asignados al clúster.</w:t>
      </w:r>
    </w:p>
    <w:p w14:paraId="0D865DD7" w14:textId="17162668" w:rsidR="00C84071" w:rsidRDefault="00C84071" w:rsidP="00C84071">
      <w:pPr>
        <w:spacing w:line="360" w:lineRule="auto"/>
        <w:jc w:val="center"/>
        <w:rPr>
          <w:rFonts w:ascii="Arial" w:hAnsi="Arial" w:cs="Arial"/>
          <w:sz w:val="24"/>
        </w:rPr>
      </w:pPr>
      <w:r w:rsidRPr="00C84071">
        <w:rPr>
          <w:rFonts w:ascii="Arial" w:hAnsi="Arial" w:cs="Arial"/>
          <w:noProof/>
          <w:sz w:val="24"/>
        </w:rPr>
        <w:drawing>
          <wp:inline distT="0" distB="0" distL="0" distR="0" wp14:anchorId="47CC3348" wp14:editId="215B3CCE">
            <wp:extent cx="1219370" cy="552527"/>
            <wp:effectExtent l="0" t="0" r="0" b="0"/>
            <wp:docPr id="1737352192" name="Imagen 1"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52192" name="Imagen 1" descr="Un dibujo de una persona&#10;&#10;Descripción generada automáticamente con confianza media"/>
                    <pic:cNvPicPr/>
                  </pic:nvPicPr>
                  <pic:blipFill>
                    <a:blip r:embed="rId21"/>
                    <a:stretch>
                      <a:fillRect/>
                    </a:stretch>
                  </pic:blipFill>
                  <pic:spPr>
                    <a:xfrm>
                      <a:off x="0" y="0"/>
                      <a:ext cx="1219370" cy="552527"/>
                    </a:xfrm>
                    <a:prstGeom prst="rect">
                      <a:avLst/>
                    </a:prstGeom>
                  </pic:spPr>
                </pic:pic>
              </a:graphicData>
            </a:graphic>
          </wp:inline>
        </w:drawing>
      </w:r>
    </w:p>
    <w:p w14:paraId="777B1A64" w14:textId="2E4D5CF9" w:rsidR="00C84071" w:rsidRPr="004C4151" w:rsidRDefault="00C84071" w:rsidP="004C4151">
      <w:pPr>
        <w:pStyle w:val="Prrafodelista"/>
        <w:numPr>
          <w:ilvl w:val="0"/>
          <w:numId w:val="85"/>
        </w:numPr>
        <w:spacing w:line="360" w:lineRule="auto"/>
        <w:jc w:val="both"/>
        <w:rPr>
          <w:rFonts w:ascii="Arial" w:hAnsi="Arial" w:cs="Arial"/>
          <w:sz w:val="24"/>
        </w:rPr>
      </w:pPr>
      <w:r w:rsidRPr="004C4151">
        <w:rPr>
          <w:rFonts w:ascii="Arial" w:hAnsi="Arial" w:cs="Arial"/>
          <w:sz w:val="24"/>
        </w:rPr>
        <w:t xml:space="preserve">Iterar: Repite los pasos de asignación y </w:t>
      </w:r>
      <w:proofErr w:type="spellStart"/>
      <w:r w:rsidRPr="004C4151">
        <w:rPr>
          <w:rFonts w:ascii="Arial" w:hAnsi="Arial" w:cs="Arial"/>
          <w:sz w:val="24"/>
        </w:rPr>
        <w:t>re</w:t>
      </w:r>
      <w:r w:rsidR="006B6E7E">
        <w:rPr>
          <w:rFonts w:ascii="Arial" w:hAnsi="Arial" w:cs="Arial"/>
          <w:sz w:val="24"/>
        </w:rPr>
        <w:t>-</w:t>
      </w:r>
      <w:r w:rsidRPr="004C4151">
        <w:rPr>
          <w:rFonts w:ascii="Arial" w:hAnsi="Arial" w:cs="Arial"/>
          <w:sz w:val="24"/>
        </w:rPr>
        <w:t>calculación</w:t>
      </w:r>
      <w:proofErr w:type="spellEnd"/>
      <w:r w:rsidRPr="004C4151">
        <w:rPr>
          <w:rFonts w:ascii="Arial" w:hAnsi="Arial" w:cs="Arial"/>
          <w:sz w:val="24"/>
        </w:rPr>
        <w:t xml:space="preserve"> hasta que los centros no cambien significativamente entre iteraciones.</w:t>
      </w:r>
    </w:p>
    <w:p w14:paraId="438C5D75" w14:textId="48B0561B" w:rsidR="00C84071" w:rsidRPr="004C4151" w:rsidRDefault="00C84071" w:rsidP="004C4151">
      <w:pPr>
        <w:pStyle w:val="Prrafodelista"/>
        <w:numPr>
          <w:ilvl w:val="0"/>
          <w:numId w:val="85"/>
        </w:numPr>
        <w:spacing w:line="360" w:lineRule="auto"/>
        <w:rPr>
          <w:rFonts w:ascii="Arial" w:hAnsi="Arial" w:cs="Arial"/>
          <w:sz w:val="24"/>
        </w:rPr>
      </w:pPr>
      <w:r w:rsidRPr="004C4151">
        <w:rPr>
          <w:rFonts w:ascii="Arial" w:hAnsi="Arial" w:cs="Arial"/>
          <w:sz w:val="24"/>
        </w:rPr>
        <w:t>Convergencia: El algoritmo termina cuando los centros de clúster se estabilizan.</w:t>
      </w:r>
    </w:p>
    <w:p w14:paraId="3661F7AD" w14:textId="77777777" w:rsidR="00746F67" w:rsidRDefault="00746F67" w:rsidP="000840BA">
      <w:pPr>
        <w:pStyle w:val="Ttulo3"/>
      </w:pPr>
      <w:bookmarkStart w:id="79" w:name="_Toc178528991"/>
      <w:r w:rsidRPr="00746F67">
        <w:t>El algoritmo k-</w:t>
      </w:r>
      <w:proofErr w:type="spellStart"/>
      <w:r w:rsidRPr="00746F67">
        <w:t>modes</w:t>
      </w:r>
      <w:bookmarkEnd w:id="79"/>
      <w:proofErr w:type="spellEnd"/>
      <w:r w:rsidRPr="00746F67">
        <w:t xml:space="preserve"> </w:t>
      </w:r>
    </w:p>
    <w:p w14:paraId="3A70C098" w14:textId="77777777" w:rsidR="00746F67" w:rsidRPr="00746F67" w:rsidRDefault="00746F67" w:rsidP="00746F67"/>
    <w:p w14:paraId="3E1F53FA" w14:textId="11A9F0B9" w:rsidR="00746F67" w:rsidRPr="00746F67" w:rsidRDefault="00746F67" w:rsidP="00746F67">
      <w:pPr>
        <w:spacing w:line="360" w:lineRule="auto"/>
        <w:jc w:val="both"/>
        <w:rPr>
          <w:rFonts w:ascii="Arial" w:hAnsi="Arial" w:cs="Arial"/>
          <w:sz w:val="24"/>
        </w:rPr>
      </w:pPr>
      <w:r>
        <w:rPr>
          <w:rFonts w:ascii="Arial" w:hAnsi="Arial" w:cs="Arial"/>
          <w:sz w:val="24"/>
        </w:rPr>
        <w:t>P</w:t>
      </w:r>
      <w:r w:rsidRPr="00746F67">
        <w:rPr>
          <w:rFonts w:ascii="Arial" w:hAnsi="Arial" w:cs="Arial"/>
          <w:sz w:val="24"/>
        </w:rPr>
        <w:t>ermite extender k-</w:t>
      </w:r>
      <w:proofErr w:type="spellStart"/>
      <w:r w:rsidRPr="00746F67">
        <w:rPr>
          <w:rFonts w:ascii="Arial" w:hAnsi="Arial" w:cs="Arial"/>
          <w:sz w:val="24"/>
        </w:rPr>
        <w:t>means</w:t>
      </w:r>
      <w:proofErr w:type="spellEnd"/>
      <w:r w:rsidRPr="00746F67">
        <w:rPr>
          <w:rFonts w:ascii="Arial" w:hAnsi="Arial" w:cs="Arial"/>
          <w:sz w:val="24"/>
        </w:rPr>
        <w:t xml:space="preserve"> para ser utilizado con variables</w:t>
      </w:r>
      <w:r>
        <w:rPr>
          <w:rFonts w:ascii="Arial" w:hAnsi="Arial" w:cs="Arial"/>
          <w:sz w:val="24"/>
        </w:rPr>
        <w:t xml:space="preserve"> </w:t>
      </w:r>
      <w:r w:rsidRPr="00746F67">
        <w:rPr>
          <w:rFonts w:ascii="Arial" w:hAnsi="Arial" w:cs="Arial"/>
          <w:sz w:val="24"/>
        </w:rPr>
        <w:t>categóricas, a partir del cálculo de una medida de disimilitud que permita comparar</w:t>
      </w:r>
      <w:r>
        <w:rPr>
          <w:rFonts w:ascii="Arial" w:hAnsi="Arial" w:cs="Arial"/>
          <w:sz w:val="24"/>
        </w:rPr>
        <w:t xml:space="preserve"> </w:t>
      </w:r>
      <w:r w:rsidRPr="00746F67">
        <w:rPr>
          <w:rFonts w:ascii="Arial" w:hAnsi="Arial" w:cs="Arial"/>
          <w:sz w:val="24"/>
        </w:rPr>
        <w:t>observaciones categóricas, y la utilización de modas en lugar de</w:t>
      </w:r>
      <w:r>
        <w:rPr>
          <w:rFonts w:ascii="Arial" w:hAnsi="Arial" w:cs="Arial"/>
          <w:sz w:val="24"/>
        </w:rPr>
        <w:t xml:space="preserve"> </w:t>
      </w:r>
      <w:r w:rsidRPr="00746F67">
        <w:rPr>
          <w:rFonts w:ascii="Arial" w:hAnsi="Arial" w:cs="Arial"/>
          <w:sz w:val="24"/>
        </w:rPr>
        <w:t xml:space="preserve">medias para calcular los </w:t>
      </w:r>
      <w:proofErr w:type="spellStart"/>
      <w:proofErr w:type="gramStart"/>
      <w:r w:rsidRPr="00746F67">
        <w:rPr>
          <w:rFonts w:ascii="Arial" w:hAnsi="Arial" w:cs="Arial"/>
          <w:sz w:val="24"/>
        </w:rPr>
        <w:t>clusters</w:t>
      </w:r>
      <w:proofErr w:type="spellEnd"/>
      <w:proofErr w:type="gramEnd"/>
      <w:r w:rsidRPr="00746F67">
        <w:rPr>
          <w:rFonts w:ascii="Arial" w:hAnsi="Arial" w:cs="Arial"/>
          <w:sz w:val="24"/>
        </w:rPr>
        <w:t>. Por motivos de eficiencia computacional, el</w:t>
      </w:r>
      <w:r>
        <w:rPr>
          <w:rFonts w:ascii="Arial" w:hAnsi="Arial" w:cs="Arial"/>
          <w:sz w:val="24"/>
        </w:rPr>
        <w:t xml:space="preserve"> </w:t>
      </w:r>
      <w:r w:rsidRPr="00746F67">
        <w:rPr>
          <w:rFonts w:ascii="Arial" w:hAnsi="Arial" w:cs="Arial"/>
          <w:sz w:val="24"/>
        </w:rPr>
        <w:t>algoritmo k-</w:t>
      </w:r>
      <w:proofErr w:type="spellStart"/>
      <w:r w:rsidRPr="00746F67">
        <w:rPr>
          <w:rFonts w:ascii="Arial" w:hAnsi="Arial" w:cs="Arial"/>
          <w:sz w:val="24"/>
        </w:rPr>
        <w:t>modes</w:t>
      </w:r>
      <w:proofErr w:type="spellEnd"/>
      <w:r w:rsidRPr="00746F67">
        <w:rPr>
          <w:rFonts w:ascii="Arial" w:hAnsi="Arial" w:cs="Arial"/>
          <w:sz w:val="24"/>
        </w:rPr>
        <w:t xml:space="preserve"> sigue estos pasos para un número prestablecido de k </w:t>
      </w:r>
      <w:proofErr w:type="spellStart"/>
      <w:proofErr w:type="gramStart"/>
      <w:r w:rsidRPr="00746F67">
        <w:rPr>
          <w:rFonts w:ascii="Arial" w:hAnsi="Arial" w:cs="Arial"/>
          <w:sz w:val="24"/>
        </w:rPr>
        <w:t>clusters</w:t>
      </w:r>
      <w:proofErr w:type="spellEnd"/>
      <w:proofErr w:type="gramEnd"/>
      <w:r w:rsidRPr="00746F67">
        <w:rPr>
          <w:rFonts w:ascii="Arial" w:hAnsi="Arial" w:cs="Arial"/>
          <w:sz w:val="24"/>
        </w:rPr>
        <w:t>:</w:t>
      </w:r>
    </w:p>
    <w:p w14:paraId="52E56E4B" w14:textId="5E562D6A" w:rsidR="00746F67" w:rsidRPr="00746F67" w:rsidRDefault="00746F67" w:rsidP="00746F67">
      <w:pPr>
        <w:pStyle w:val="Prrafodelista"/>
        <w:numPr>
          <w:ilvl w:val="0"/>
          <w:numId w:val="32"/>
        </w:numPr>
        <w:spacing w:line="360" w:lineRule="auto"/>
        <w:jc w:val="both"/>
        <w:rPr>
          <w:rFonts w:ascii="Arial" w:hAnsi="Arial" w:cs="Arial"/>
          <w:sz w:val="24"/>
        </w:rPr>
      </w:pPr>
      <w:r w:rsidRPr="00746F67">
        <w:rPr>
          <w:rFonts w:ascii="Arial" w:hAnsi="Arial" w:cs="Arial"/>
          <w:sz w:val="24"/>
        </w:rPr>
        <w:t xml:space="preserve">Selecciona k modas, una para cada </w:t>
      </w:r>
      <w:proofErr w:type="spellStart"/>
      <w:proofErr w:type="gramStart"/>
      <w:r w:rsidRPr="00746F67">
        <w:rPr>
          <w:rFonts w:ascii="Arial" w:hAnsi="Arial" w:cs="Arial"/>
          <w:sz w:val="24"/>
        </w:rPr>
        <w:t>cluster</w:t>
      </w:r>
      <w:proofErr w:type="spellEnd"/>
      <w:proofErr w:type="gramEnd"/>
      <w:r w:rsidRPr="00746F67">
        <w:rPr>
          <w:rFonts w:ascii="Arial" w:hAnsi="Arial" w:cs="Arial"/>
          <w:sz w:val="24"/>
        </w:rPr>
        <w:t>.</w:t>
      </w:r>
    </w:p>
    <w:p w14:paraId="147F0988" w14:textId="35CBF1B8" w:rsidR="00746F67" w:rsidRPr="00746F67" w:rsidRDefault="00746F67" w:rsidP="00746F67">
      <w:pPr>
        <w:pStyle w:val="Prrafodelista"/>
        <w:numPr>
          <w:ilvl w:val="0"/>
          <w:numId w:val="32"/>
        </w:numPr>
        <w:spacing w:line="360" w:lineRule="auto"/>
        <w:jc w:val="both"/>
        <w:rPr>
          <w:rFonts w:ascii="Arial" w:hAnsi="Arial" w:cs="Arial"/>
          <w:sz w:val="24"/>
        </w:rPr>
      </w:pPr>
      <w:r w:rsidRPr="00746F67">
        <w:rPr>
          <w:rFonts w:ascii="Arial" w:hAnsi="Arial" w:cs="Arial"/>
          <w:sz w:val="24"/>
        </w:rPr>
        <w:t xml:space="preserve">Asigna cada observación al </w:t>
      </w:r>
      <w:proofErr w:type="spellStart"/>
      <w:proofErr w:type="gramStart"/>
      <w:r w:rsidRPr="00746F67">
        <w:rPr>
          <w:rFonts w:ascii="Arial" w:hAnsi="Arial" w:cs="Arial"/>
          <w:sz w:val="24"/>
        </w:rPr>
        <w:t>cluster</w:t>
      </w:r>
      <w:proofErr w:type="spellEnd"/>
      <w:proofErr w:type="gramEnd"/>
      <w:r w:rsidRPr="00746F67">
        <w:rPr>
          <w:rFonts w:ascii="Arial" w:hAnsi="Arial" w:cs="Arial"/>
          <w:sz w:val="24"/>
        </w:rPr>
        <w:t xml:space="preserve"> con la moda más cercana según la medida de disimilitud.</w:t>
      </w:r>
    </w:p>
    <w:p w14:paraId="689D6CFD" w14:textId="29982838" w:rsidR="00746F67" w:rsidRPr="00746F67" w:rsidRDefault="00746F67" w:rsidP="00746F67">
      <w:pPr>
        <w:pStyle w:val="Prrafodelista"/>
        <w:numPr>
          <w:ilvl w:val="0"/>
          <w:numId w:val="32"/>
        </w:numPr>
        <w:spacing w:line="360" w:lineRule="auto"/>
        <w:jc w:val="both"/>
        <w:rPr>
          <w:rFonts w:ascii="Arial" w:hAnsi="Arial" w:cs="Arial"/>
          <w:sz w:val="24"/>
        </w:rPr>
      </w:pPr>
      <w:r w:rsidRPr="00746F67">
        <w:rPr>
          <w:rFonts w:ascii="Arial" w:hAnsi="Arial" w:cs="Arial"/>
          <w:sz w:val="24"/>
        </w:rPr>
        <w:t xml:space="preserve">Actualiza la moda de cada </w:t>
      </w:r>
      <w:proofErr w:type="spellStart"/>
      <w:proofErr w:type="gramStart"/>
      <w:r w:rsidRPr="00746F67">
        <w:rPr>
          <w:rFonts w:ascii="Arial" w:hAnsi="Arial" w:cs="Arial"/>
          <w:sz w:val="24"/>
        </w:rPr>
        <w:t>cluster</w:t>
      </w:r>
      <w:proofErr w:type="spellEnd"/>
      <w:proofErr w:type="gramEnd"/>
      <w:r w:rsidRPr="00746F67">
        <w:rPr>
          <w:rFonts w:ascii="Arial" w:hAnsi="Arial" w:cs="Arial"/>
          <w:sz w:val="24"/>
        </w:rPr>
        <w:t xml:space="preserve"> después de cada asignación.</w:t>
      </w:r>
    </w:p>
    <w:p w14:paraId="45C270B8" w14:textId="498ABEAF" w:rsidR="00746F67" w:rsidRPr="00746F67" w:rsidRDefault="00746F67" w:rsidP="00746F67">
      <w:pPr>
        <w:pStyle w:val="Prrafodelista"/>
        <w:numPr>
          <w:ilvl w:val="0"/>
          <w:numId w:val="32"/>
        </w:numPr>
        <w:spacing w:line="360" w:lineRule="auto"/>
        <w:jc w:val="both"/>
        <w:rPr>
          <w:rFonts w:ascii="Arial" w:hAnsi="Arial" w:cs="Arial"/>
          <w:sz w:val="24"/>
        </w:rPr>
      </w:pPr>
      <w:r w:rsidRPr="00746F67">
        <w:rPr>
          <w:rFonts w:ascii="Arial" w:hAnsi="Arial" w:cs="Arial"/>
          <w:sz w:val="24"/>
        </w:rPr>
        <w:lastRenderedPageBreak/>
        <w:t xml:space="preserve">Recalcula la medida de disimilitud después de que todas las observaciones han sido asignadas, y procede a reubicar aquellas más cercanas a otro </w:t>
      </w:r>
      <w:proofErr w:type="spellStart"/>
      <w:proofErr w:type="gramStart"/>
      <w:r w:rsidRPr="00746F67">
        <w:rPr>
          <w:rFonts w:ascii="Arial" w:hAnsi="Arial" w:cs="Arial"/>
          <w:sz w:val="24"/>
        </w:rPr>
        <w:t>cluster</w:t>
      </w:r>
      <w:proofErr w:type="spellEnd"/>
      <w:proofErr w:type="gramEnd"/>
      <w:r w:rsidRPr="00746F67">
        <w:rPr>
          <w:rFonts w:ascii="Arial" w:hAnsi="Arial" w:cs="Arial"/>
          <w:sz w:val="24"/>
        </w:rPr>
        <w:t xml:space="preserve"> que al propio.</w:t>
      </w:r>
    </w:p>
    <w:p w14:paraId="4F6B2560" w14:textId="32DD0E9D" w:rsidR="00746F67" w:rsidRPr="00746F67" w:rsidRDefault="00746F67" w:rsidP="00746F67">
      <w:pPr>
        <w:pStyle w:val="Prrafodelista"/>
        <w:numPr>
          <w:ilvl w:val="0"/>
          <w:numId w:val="32"/>
        </w:numPr>
        <w:spacing w:line="360" w:lineRule="auto"/>
        <w:jc w:val="both"/>
        <w:rPr>
          <w:rFonts w:ascii="Arial" w:hAnsi="Arial" w:cs="Arial"/>
          <w:sz w:val="24"/>
        </w:rPr>
      </w:pPr>
      <w:r w:rsidRPr="00746F67">
        <w:rPr>
          <w:rFonts w:ascii="Arial" w:hAnsi="Arial" w:cs="Arial"/>
          <w:sz w:val="24"/>
        </w:rPr>
        <w:t xml:space="preserve">Recalcula las modas para los </w:t>
      </w:r>
      <w:proofErr w:type="spellStart"/>
      <w:proofErr w:type="gramStart"/>
      <w:r w:rsidRPr="00746F67">
        <w:rPr>
          <w:rFonts w:ascii="Arial" w:hAnsi="Arial" w:cs="Arial"/>
          <w:sz w:val="24"/>
        </w:rPr>
        <w:t>clusters</w:t>
      </w:r>
      <w:proofErr w:type="spellEnd"/>
      <w:proofErr w:type="gramEnd"/>
      <w:r w:rsidRPr="00746F67">
        <w:rPr>
          <w:rFonts w:ascii="Arial" w:hAnsi="Arial" w:cs="Arial"/>
          <w:sz w:val="24"/>
        </w:rPr>
        <w:t xml:space="preserve"> afectados.</w:t>
      </w:r>
    </w:p>
    <w:p w14:paraId="02AA5905" w14:textId="73FAF44C" w:rsidR="00C24235" w:rsidRPr="002C1A1C" w:rsidRDefault="00746F67" w:rsidP="00C24235">
      <w:pPr>
        <w:pStyle w:val="Prrafodelista"/>
        <w:numPr>
          <w:ilvl w:val="0"/>
          <w:numId w:val="32"/>
        </w:numPr>
        <w:spacing w:line="360" w:lineRule="auto"/>
        <w:jc w:val="both"/>
        <w:rPr>
          <w:rFonts w:ascii="Arial" w:hAnsi="Arial" w:cs="Arial"/>
          <w:sz w:val="24"/>
        </w:rPr>
      </w:pPr>
      <w:r w:rsidRPr="00746F67">
        <w:rPr>
          <w:rFonts w:ascii="Arial" w:hAnsi="Arial" w:cs="Arial"/>
          <w:sz w:val="24"/>
        </w:rPr>
        <w:t xml:space="preserve">Repite los dos últimos pasos hasta que ninguna observación cambie de </w:t>
      </w:r>
      <w:proofErr w:type="spellStart"/>
      <w:proofErr w:type="gramStart"/>
      <w:r w:rsidRPr="00746F67">
        <w:rPr>
          <w:rFonts w:ascii="Arial" w:hAnsi="Arial" w:cs="Arial"/>
          <w:sz w:val="24"/>
        </w:rPr>
        <w:t>cluster</w:t>
      </w:r>
      <w:proofErr w:type="spellEnd"/>
      <w:proofErr w:type="gramEnd"/>
      <w:r w:rsidRPr="00746F67">
        <w:rPr>
          <w:rFonts w:ascii="Arial" w:hAnsi="Arial" w:cs="Arial"/>
          <w:sz w:val="24"/>
        </w:rPr>
        <w:t xml:space="preserve"> después de un ciclo completo para todo el conjunto de datos.</w:t>
      </w:r>
    </w:p>
    <w:p w14:paraId="725DF46D" w14:textId="77777777" w:rsidR="001A7D54" w:rsidRDefault="001A7D54" w:rsidP="00C24235">
      <w:pPr>
        <w:spacing w:line="360" w:lineRule="auto"/>
        <w:jc w:val="both"/>
        <w:rPr>
          <w:rFonts w:ascii="Arial" w:hAnsi="Arial" w:cs="Arial"/>
          <w:sz w:val="24"/>
        </w:rPr>
      </w:pPr>
    </w:p>
    <w:p w14:paraId="39A11E87" w14:textId="5FF919C1" w:rsidR="00C24235" w:rsidRPr="00C24235" w:rsidRDefault="00C24235" w:rsidP="00C24235">
      <w:pPr>
        <w:spacing w:line="360" w:lineRule="auto"/>
        <w:jc w:val="both"/>
        <w:rPr>
          <w:rFonts w:ascii="Arial" w:hAnsi="Arial" w:cs="Arial"/>
          <w:sz w:val="24"/>
        </w:rPr>
      </w:pPr>
      <w:r w:rsidRPr="00C24235">
        <w:rPr>
          <w:rFonts w:ascii="Arial" w:hAnsi="Arial" w:cs="Arial"/>
          <w:sz w:val="24"/>
        </w:rPr>
        <w:t>Las principales características del algoritmo K-</w:t>
      </w:r>
      <w:proofErr w:type="spellStart"/>
      <w:r w:rsidRPr="00C24235">
        <w:rPr>
          <w:rFonts w:ascii="Arial" w:hAnsi="Arial" w:cs="Arial"/>
          <w:sz w:val="24"/>
        </w:rPr>
        <w:t>Modes</w:t>
      </w:r>
      <w:proofErr w:type="spellEnd"/>
      <w:r w:rsidRPr="00C24235">
        <w:rPr>
          <w:rFonts w:ascii="Arial" w:hAnsi="Arial" w:cs="Arial"/>
          <w:sz w:val="24"/>
        </w:rPr>
        <w:t xml:space="preserve"> son:</w:t>
      </w:r>
    </w:p>
    <w:p w14:paraId="71A0FAFD" w14:textId="77777777" w:rsidR="00C24235" w:rsidRPr="00C24235" w:rsidRDefault="00C24235" w:rsidP="001A7D54">
      <w:pPr>
        <w:pStyle w:val="Prrafodelista"/>
        <w:numPr>
          <w:ilvl w:val="0"/>
          <w:numId w:val="33"/>
        </w:numPr>
        <w:spacing w:line="360" w:lineRule="auto"/>
        <w:jc w:val="both"/>
        <w:rPr>
          <w:rFonts w:ascii="Arial" w:hAnsi="Arial" w:cs="Arial"/>
          <w:sz w:val="24"/>
        </w:rPr>
      </w:pPr>
      <w:r w:rsidRPr="00C24235">
        <w:rPr>
          <w:rFonts w:ascii="Arial" w:hAnsi="Arial" w:cs="Arial"/>
          <w:sz w:val="24"/>
        </w:rPr>
        <w:t>Utiliza una medida de disimilitud para comparar objetos categóricos.</w:t>
      </w:r>
    </w:p>
    <w:p w14:paraId="47C9B9B7" w14:textId="77777777" w:rsidR="00C24235" w:rsidRPr="00C24235" w:rsidRDefault="00C24235" w:rsidP="001A7D54">
      <w:pPr>
        <w:pStyle w:val="Prrafodelista"/>
        <w:numPr>
          <w:ilvl w:val="0"/>
          <w:numId w:val="33"/>
        </w:numPr>
        <w:spacing w:line="360" w:lineRule="auto"/>
        <w:jc w:val="both"/>
        <w:rPr>
          <w:rFonts w:ascii="Arial" w:hAnsi="Arial" w:cs="Arial"/>
          <w:sz w:val="24"/>
        </w:rPr>
      </w:pPr>
      <w:r w:rsidRPr="00C24235">
        <w:rPr>
          <w:rFonts w:ascii="Arial" w:hAnsi="Arial" w:cs="Arial"/>
          <w:sz w:val="24"/>
        </w:rPr>
        <w:t>Reemplaza el cálculo de promedios por el de modas.</w:t>
      </w:r>
    </w:p>
    <w:p w14:paraId="20E67A6C" w14:textId="77777777" w:rsidR="00C24235" w:rsidRPr="00C24235" w:rsidRDefault="00C24235" w:rsidP="001A7D54">
      <w:pPr>
        <w:pStyle w:val="Prrafodelista"/>
        <w:numPr>
          <w:ilvl w:val="0"/>
          <w:numId w:val="33"/>
        </w:numPr>
        <w:spacing w:line="360" w:lineRule="auto"/>
        <w:jc w:val="both"/>
        <w:rPr>
          <w:rFonts w:ascii="Arial" w:hAnsi="Arial" w:cs="Arial"/>
          <w:sz w:val="24"/>
        </w:rPr>
      </w:pPr>
      <w:r w:rsidRPr="00C24235">
        <w:rPr>
          <w:rFonts w:ascii="Arial" w:hAnsi="Arial" w:cs="Arial"/>
          <w:sz w:val="24"/>
        </w:rPr>
        <w:t>Usa un método basado en frecuencias para actualizar las modas de los grupos.</w:t>
      </w:r>
    </w:p>
    <w:p w14:paraId="4F2331C5" w14:textId="5C5151A3" w:rsidR="002C1A1C" w:rsidRDefault="00C24235" w:rsidP="00C24235">
      <w:pPr>
        <w:spacing w:line="360" w:lineRule="auto"/>
        <w:jc w:val="both"/>
        <w:rPr>
          <w:rFonts w:ascii="Arial" w:hAnsi="Arial" w:cs="Arial"/>
          <w:sz w:val="24"/>
        </w:rPr>
      </w:pPr>
      <w:r w:rsidRPr="00C24235">
        <w:rPr>
          <w:rFonts w:ascii="Arial" w:hAnsi="Arial" w:cs="Arial"/>
          <w:sz w:val="24"/>
        </w:rPr>
        <w:t>El algoritmo K-</w:t>
      </w:r>
      <w:proofErr w:type="spellStart"/>
      <w:r w:rsidRPr="00C24235">
        <w:rPr>
          <w:rFonts w:ascii="Arial" w:hAnsi="Arial" w:cs="Arial"/>
          <w:sz w:val="24"/>
        </w:rPr>
        <w:t>Modes</w:t>
      </w:r>
      <w:proofErr w:type="spellEnd"/>
      <w:r w:rsidRPr="00C24235">
        <w:rPr>
          <w:rFonts w:ascii="Arial" w:hAnsi="Arial" w:cs="Arial"/>
          <w:sz w:val="24"/>
        </w:rPr>
        <w:t xml:space="preserve"> sigue una estructura similar al K-</w:t>
      </w:r>
      <w:proofErr w:type="spellStart"/>
      <w:r w:rsidRPr="00C24235">
        <w:rPr>
          <w:rFonts w:ascii="Arial" w:hAnsi="Arial" w:cs="Arial"/>
          <w:sz w:val="24"/>
        </w:rPr>
        <w:t>Means</w:t>
      </w:r>
      <w:proofErr w:type="spellEnd"/>
      <w:r w:rsidRPr="00C24235">
        <w:rPr>
          <w:rFonts w:ascii="Arial" w:hAnsi="Arial" w:cs="Arial"/>
          <w:sz w:val="24"/>
        </w:rPr>
        <w:t>, pero está adaptado para manejar datos categóricos, lo que lo hace adecuado para aplicaciones donde los datos no son numéricos. La integración de K-</w:t>
      </w:r>
      <w:proofErr w:type="spellStart"/>
      <w:r w:rsidRPr="00C24235">
        <w:rPr>
          <w:rFonts w:ascii="Arial" w:hAnsi="Arial" w:cs="Arial"/>
          <w:sz w:val="24"/>
        </w:rPr>
        <w:t>Means</w:t>
      </w:r>
      <w:proofErr w:type="spellEnd"/>
      <w:r w:rsidRPr="00C24235">
        <w:rPr>
          <w:rFonts w:ascii="Arial" w:hAnsi="Arial" w:cs="Arial"/>
          <w:sz w:val="24"/>
        </w:rPr>
        <w:t xml:space="preserve"> y K-</w:t>
      </w:r>
      <w:proofErr w:type="spellStart"/>
      <w:r w:rsidRPr="00C24235">
        <w:rPr>
          <w:rFonts w:ascii="Arial" w:hAnsi="Arial" w:cs="Arial"/>
          <w:sz w:val="24"/>
        </w:rPr>
        <w:t>Modes</w:t>
      </w:r>
      <w:proofErr w:type="spellEnd"/>
      <w:r w:rsidRPr="00C24235">
        <w:rPr>
          <w:rFonts w:ascii="Arial" w:hAnsi="Arial" w:cs="Arial"/>
          <w:sz w:val="24"/>
        </w:rPr>
        <w:t xml:space="preserve"> en el algoritmo K-</w:t>
      </w:r>
      <w:proofErr w:type="spellStart"/>
      <w:r w:rsidRPr="00C24235">
        <w:rPr>
          <w:rFonts w:ascii="Arial" w:hAnsi="Arial" w:cs="Arial"/>
          <w:sz w:val="24"/>
        </w:rPr>
        <w:t>Prototypes</w:t>
      </w:r>
      <w:proofErr w:type="spellEnd"/>
      <w:r w:rsidRPr="00C24235">
        <w:rPr>
          <w:rFonts w:ascii="Arial" w:hAnsi="Arial" w:cs="Arial"/>
          <w:sz w:val="24"/>
        </w:rPr>
        <w:t xml:space="preserve"> permite trabajar con conjuntos de datos mixtos, combinando la efectividad de ambos métodos.</w:t>
      </w:r>
    </w:p>
    <w:p w14:paraId="53B4138C" w14:textId="77777777" w:rsidR="002C1A1C" w:rsidRPr="002C1A1C" w:rsidRDefault="002C1A1C" w:rsidP="002C1A1C">
      <w:pPr>
        <w:pStyle w:val="Prrafodelista"/>
        <w:numPr>
          <w:ilvl w:val="0"/>
          <w:numId w:val="41"/>
        </w:numPr>
        <w:spacing w:line="360" w:lineRule="auto"/>
        <w:jc w:val="both"/>
        <w:rPr>
          <w:rFonts w:ascii="Arial" w:hAnsi="Arial" w:cs="Arial"/>
          <w:sz w:val="24"/>
        </w:rPr>
      </w:pPr>
      <w:r w:rsidRPr="002C1A1C">
        <w:rPr>
          <w:rFonts w:ascii="Arial" w:hAnsi="Arial" w:cs="Arial"/>
          <w:sz w:val="24"/>
        </w:rPr>
        <w:t>Principio: Extiende K-</w:t>
      </w:r>
      <w:proofErr w:type="spellStart"/>
      <w:r w:rsidRPr="002C1A1C">
        <w:rPr>
          <w:rFonts w:ascii="Arial" w:hAnsi="Arial" w:cs="Arial"/>
          <w:sz w:val="24"/>
        </w:rPr>
        <w:t>Means</w:t>
      </w:r>
      <w:proofErr w:type="spellEnd"/>
      <w:r w:rsidRPr="002C1A1C">
        <w:rPr>
          <w:rFonts w:ascii="Arial" w:hAnsi="Arial" w:cs="Arial"/>
          <w:sz w:val="24"/>
        </w:rPr>
        <w:t xml:space="preserve"> para datos categóricos usando una medida de disimilitud basada en frecuencias.</w:t>
      </w:r>
    </w:p>
    <w:p w14:paraId="3E5ECE35" w14:textId="77777777" w:rsidR="002C1A1C" w:rsidRPr="002C1A1C" w:rsidRDefault="002C1A1C" w:rsidP="002C1A1C">
      <w:pPr>
        <w:pStyle w:val="Prrafodelista"/>
        <w:numPr>
          <w:ilvl w:val="0"/>
          <w:numId w:val="41"/>
        </w:numPr>
        <w:spacing w:line="360" w:lineRule="auto"/>
        <w:jc w:val="both"/>
        <w:rPr>
          <w:rFonts w:ascii="Arial" w:hAnsi="Arial" w:cs="Arial"/>
          <w:sz w:val="24"/>
        </w:rPr>
      </w:pPr>
      <w:r w:rsidRPr="002C1A1C">
        <w:rPr>
          <w:rFonts w:ascii="Arial" w:hAnsi="Arial" w:cs="Arial"/>
          <w:sz w:val="24"/>
        </w:rPr>
        <w:t>Ventajas: Agrupa datos categóricos de manera eficiente.</w:t>
      </w:r>
    </w:p>
    <w:p w14:paraId="5AA855FA" w14:textId="561993C1" w:rsidR="00C24235" w:rsidRPr="002C1A1C" w:rsidRDefault="002C1A1C" w:rsidP="002C1A1C">
      <w:pPr>
        <w:pStyle w:val="Prrafodelista"/>
        <w:numPr>
          <w:ilvl w:val="0"/>
          <w:numId w:val="41"/>
        </w:numPr>
        <w:spacing w:line="360" w:lineRule="auto"/>
        <w:jc w:val="both"/>
        <w:rPr>
          <w:rFonts w:ascii="Arial" w:hAnsi="Arial" w:cs="Arial"/>
          <w:sz w:val="24"/>
        </w:rPr>
      </w:pPr>
      <w:r w:rsidRPr="002C1A1C">
        <w:rPr>
          <w:rFonts w:ascii="Arial" w:hAnsi="Arial" w:cs="Arial"/>
          <w:sz w:val="24"/>
        </w:rPr>
        <w:t>Limitaciones: Solo trabaja con datos categóricos.</w:t>
      </w:r>
    </w:p>
    <w:p w14:paraId="7C95E329" w14:textId="7A4979A1" w:rsidR="00700604" w:rsidRPr="00700604" w:rsidRDefault="00700604" w:rsidP="00CC705E">
      <w:pPr>
        <w:pStyle w:val="Ttulo3"/>
      </w:pPr>
      <w:bookmarkStart w:id="80" w:name="_Toc178528992"/>
      <w:r w:rsidRPr="00700604">
        <w:t>Algoritmo k-</w:t>
      </w:r>
      <w:proofErr w:type="spellStart"/>
      <w:r w:rsidRPr="00700604">
        <w:t>Prototypes</w:t>
      </w:r>
      <w:bookmarkEnd w:id="80"/>
      <w:proofErr w:type="spellEnd"/>
    </w:p>
    <w:p w14:paraId="1D38925C" w14:textId="77777777" w:rsidR="00700604" w:rsidRPr="00700604" w:rsidRDefault="00700604" w:rsidP="006F2A33">
      <w:pPr>
        <w:spacing w:line="360" w:lineRule="auto"/>
        <w:jc w:val="both"/>
        <w:rPr>
          <w:rFonts w:ascii="Arial" w:hAnsi="Arial" w:cs="Arial"/>
          <w:sz w:val="24"/>
        </w:rPr>
      </w:pPr>
    </w:p>
    <w:p w14:paraId="1E51628F" w14:textId="77777777" w:rsidR="00F41CF7" w:rsidRPr="00F41CF7" w:rsidRDefault="00F41CF7" w:rsidP="00F41CF7">
      <w:pPr>
        <w:spacing w:line="360" w:lineRule="auto"/>
        <w:jc w:val="both"/>
        <w:rPr>
          <w:rFonts w:ascii="Arial" w:hAnsi="Arial" w:cs="Arial"/>
          <w:sz w:val="24"/>
        </w:rPr>
      </w:pPr>
      <w:r w:rsidRPr="00F41CF7">
        <w:rPr>
          <w:rFonts w:ascii="Arial" w:hAnsi="Arial" w:cs="Arial"/>
          <w:sz w:val="24"/>
        </w:rPr>
        <w:t xml:space="preserve">En 1997, Joshua </w:t>
      </w:r>
      <w:proofErr w:type="spellStart"/>
      <w:r w:rsidRPr="00F41CF7">
        <w:rPr>
          <w:rFonts w:ascii="Arial" w:hAnsi="Arial" w:cs="Arial"/>
          <w:sz w:val="24"/>
        </w:rPr>
        <w:t>Zhexue</w:t>
      </w:r>
      <w:proofErr w:type="spellEnd"/>
      <w:r w:rsidRPr="00F41CF7">
        <w:rPr>
          <w:rFonts w:ascii="Arial" w:hAnsi="Arial" w:cs="Arial"/>
          <w:sz w:val="24"/>
        </w:rPr>
        <w:t xml:space="preserve"> Huang presentó el algoritmo K-</w:t>
      </w:r>
      <w:proofErr w:type="spellStart"/>
      <w:r w:rsidRPr="00F41CF7">
        <w:rPr>
          <w:rFonts w:ascii="Arial" w:hAnsi="Arial" w:cs="Arial"/>
          <w:sz w:val="24"/>
        </w:rPr>
        <w:t>Prototypes</w:t>
      </w:r>
      <w:proofErr w:type="spellEnd"/>
      <w:r w:rsidRPr="00F41CF7">
        <w:rPr>
          <w:rFonts w:ascii="Arial" w:hAnsi="Arial" w:cs="Arial"/>
          <w:sz w:val="24"/>
        </w:rPr>
        <w:t>, diseñado para el agrupamiento de datos mixtos.</w:t>
      </w:r>
    </w:p>
    <w:p w14:paraId="333ED1D4" w14:textId="77777777" w:rsidR="00F41CF7" w:rsidRPr="00F41CF7" w:rsidRDefault="00F41CF7" w:rsidP="00F41CF7">
      <w:pPr>
        <w:spacing w:line="360" w:lineRule="auto"/>
        <w:jc w:val="both"/>
        <w:rPr>
          <w:rFonts w:ascii="Arial" w:hAnsi="Arial" w:cs="Arial"/>
          <w:sz w:val="24"/>
        </w:rPr>
      </w:pPr>
      <w:r w:rsidRPr="00F41CF7">
        <w:rPr>
          <w:rFonts w:ascii="Arial" w:hAnsi="Arial" w:cs="Arial"/>
          <w:sz w:val="24"/>
        </w:rPr>
        <w:t xml:space="preserve">Uno de los principales desafíos en la minería de datos es cómo particionar grandes conjuntos de datos de manera eficiente en grupos homogéneos, lo que constituye el objetivo central de la tarea descriptiva conocida como </w:t>
      </w:r>
      <w:proofErr w:type="spellStart"/>
      <w:r w:rsidRPr="00F41CF7">
        <w:rPr>
          <w:rFonts w:ascii="Arial" w:hAnsi="Arial" w:cs="Arial"/>
          <w:sz w:val="24"/>
        </w:rPr>
        <w:t>clustering</w:t>
      </w:r>
      <w:proofErr w:type="spellEnd"/>
      <w:r w:rsidRPr="00F41CF7">
        <w:rPr>
          <w:rFonts w:ascii="Arial" w:hAnsi="Arial" w:cs="Arial"/>
          <w:sz w:val="24"/>
        </w:rPr>
        <w:t xml:space="preserve"> o agrupamiento.</w:t>
      </w:r>
    </w:p>
    <w:p w14:paraId="0C048F9B" w14:textId="77777777" w:rsidR="00F41CF7" w:rsidRPr="00F41CF7" w:rsidRDefault="00F41CF7" w:rsidP="00F41CF7">
      <w:pPr>
        <w:spacing w:line="360" w:lineRule="auto"/>
        <w:jc w:val="both"/>
        <w:rPr>
          <w:rFonts w:ascii="Arial" w:hAnsi="Arial" w:cs="Arial"/>
          <w:sz w:val="24"/>
        </w:rPr>
      </w:pPr>
      <w:r w:rsidRPr="00F41CF7">
        <w:rPr>
          <w:rFonts w:ascii="Arial" w:hAnsi="Arial" w:cs="Arial"/>
          <w:sz w:val="24"/>
        </w:rPr>
        <w:lastRenderedPageBreak/>
        <w:t>Existen métodos de agrupamiento que destacan por su capacidad para manejar grandes volúmenes de datos, pero su aplicación se limita a conjuntos de datos que contienen únicamente atributos numéricos. Sin embargo, muchos conjuntos de datos también incluyen atributos tanto numéricos como categóricos, lo que deja a los métodos tradicionales fuera de consideración para este tipo de datos.</w:t>
      </w:r>
    </w:p>
    <w:p w14:paraId="2605DBC4" w14:textId="77777777" w:rsidR="00F41CF7" w:rsidRPr="00F41CF7" w:rsidRDefault="00F41CF7" w:rsidP="00F41CF7">
      <w:pPr>
        <w:spacing w:line="360" w:lineRule="auto"/>
        <w:jc w:val="both"/>
        <w:rPr>
          <w:rFonts w:ascii="Arial" w:hAnsi="Arial" w:cs="Arial"/>
          <w:sz w:val="24"/>
        </w:rPr>
      </w:pPr>
      <w:r w:rsidRPr="00F41CF7">
        <w:rPr>
          <w:rFonts w:ascii="Arial" w:hAnsi="Arial" w:cs="Arial"/>
          <w:sz w:val="24"/>
        </w:rPr>
        <w:t>El algoritmo K-</w:t>
      </w:r>
      <w:proofErr w:type="spellStart"/>
      <w:r w:rsidRPr="00F41CF7">
        <w:rPr>
          <w:rFonts w:ascii="Arial" w:hAnsi="Arial" w:cs="Arial"/>
          <w:sz w:val="24"/>
        </w:rPr>
        <w:t>Prototypes</w:t>
      </w:r>
      <w:proofErr w:type="spellEnd"/>
      <w:r w:rsidRPr="00F41CF7">
        <w:rPr>
          <w:rFonts w:ascii="Arial" w:hAnsi="Arial" w:cs="Arial"/>
          <w:sz w:val="24"/>
        </w:rPr>
        <w:t xml:space="preserve"> se basa en el modelo del K-</w:t>
      </w:r>
      <w:proofErr w:type="spellStart"/>
      <w:r w:rsidRPr="00F41CF7">
        <w:rPr>
          <w:rFonts w:ascii="Arial" w:hAnsi="Arial" w:cs="Arial"/>
          <w:sz w:val="24"/>
        </w:rPr>
        <w:t>Means</w:t>
      </w:r>
      <w:proofErr w:type="spellEnd"/>
      <w:r w:rsidRPr="00F41CF7">
        <w:rPr>
          <w:rFonts w:ascii="Arial" w:hAnsi="Arial" w:cs="Arial"/>
          <w:sz w:val="24"/>
        </w:rPr>
        <w:t>, pero supera la limitación de solo trabajar con datos numéricos, ya que está diseñado específicamente para datos mixtos (numéricos y categóricos). Se introduce el concepto de centroide para representar el prototipo de un grupo con atributos mixtos; para los atributos categóricos se utiliza una medida de similitud, mientras que para los atributos numéricos se aplica una ecuación específica para calcular la distancia entre los objetos y los centroides de los grupos. Ambos componentes se combinan para determinar el centroide que representa el prototipo del grupo con atributos mixtos.</w:t>
      </w:r>
    </w:p>
    <w:p w14:paraId="27C20FB2" w14:textId="2B0516DD" w:rsidR="00F41CF7" w:rsidRDefault="00F41CF7" w:rsidP="006F2A33">
      <w:pPr>
        <w:spacing w:line="360" w:lineRule="auto"/>
        <w:jc w:val="both"/>
        <w:rPr>
          <w:rFonts w:ascii="Arial" w:hAnsi="Arial" w:cs="Arial"/>
          <w:sz w:val="24"/>
        </w:rPr>
      </w:pPr>
      <w:r w:rsidRPr="00F41CF7">
        <w:rPr>
          <w:rFonts w:ascii="Arial" w:hAnsi="Arial" w:cs="Arial"/>
          <w:sz w:val="24"/>
        </w:rPr>
        <w:t>Este algoritmo está optimizado para trabajar con grandes conjuntos de datos mixtos, y su principal objetivo es reducir el costo computacional asociado con el agrupamiento de este tipo de datos.</w:t>
      </w:r>
    </w:p>
    <w:p w14:paraId="1E538DA5" w14:textId="5D232151" w:rsidR="00700604" w:rsidRPr="00700604" w:rsidRDefault="00700604" w:rsidP="006F2A33">
      <w:pPr>
        <w:spacing w:line="360" w:lineRule="auto"/>
        <w:jc w:val="both"/>
        <w:rPr>
          <w:rFonts w:ascii="Arial" w:hAnsi="Arial" w:cs="Arial"/>
          <w:sz w:val="24"/>
        </w:rPr>
      </w:pPr>
      <w:r w:rsidRPr="00700604">
        <w:rPr>
          <w:rFonts w:ascii="Arial" w:hAnsi="Arial" w:cs="Arial"/>
          <w:sz w:val="24"/>
        </w:rPr>
        <w:t>El algoritmo k-</w:t>
      </w:r>
      <w:proofErr w:type="spellStart"/>
      <w:r w:rsidRPr="00700604">
        <w:rPr>
          <w:rFonts w:ascii="Arial" w:hAnsi="Arial" w:cs="Arial"/>
          <w:sz w:val="24"/>
        </w:rPr>
        <w:t>Prototypes</w:t>
      </w:r>
      <w:proofErr w:type="spellEnd"/>
      <w:r w:rsidRPr="00700604">
        <w:rPr>
          <w:rFonts w:ascii="Arial" w:hAnsi="Arial" w:cs="Arial"/>
          <w:sz w:val="24"/>
        </w:rPr>
        <w:t xml:space="preserve"> es un algoritmo de agrupamiento restringido que permite agrupar grandes conjuntos de datos mixtos. Constituye una integración de los algoritmos k-</w:t>
      </w:r>
      <w:proofErr w:type="spellStart"/>
      <w:r w:rsidRPr="00700604">
        <w:rPr>
          <w:rFonts w:ascii="Arial" w:hAnsi="Arial" w:cs="Arial"/>
          <w:sz w:val="24"/>
        </w:rPr>
        <w:t>Modes</w:t>
      </w:r>
      <w:proofErr w:type="spellEnd"/>
      <w:r w:rsidRPr="00700604">
        <w:rPr>
          <w:rFonts w:ascii="Arial" w:hAnsi="Arial" w:cs="Arial"/>
          <w:sz w:val="24"/>
        </w:rPr>
        <w:t xml:space="preserve"> y k-</w:t>
      </w:r>
      <w:proofErr w:type="spellStart"/>
      <w:r w:rsidRPr="00700604">
        <w:rPr>
          <w:rFonts w:ascii="Arial" w:hAnsi="Arial" w:cs="Arial"/>
          <w:sz w:val="24"/>
        </w:rPr>
        <w:t>Means</w:t>
      </w:r>
      <w:proofErr w:type="spellEnd"/>
      <w:r w:rsidRPr="00700604">
        <w:rPr>
          <w:rFonts w:ascii="Arial" w:hAnsi="Arial" w:cs="Arial"/>
          <w:sz w:val="24"/>
        </w:rPr>
        <w:t>.</w:t>
      </w:r>
      <w:r w:rsidR="002F0212">
        <w:rPr>
          <w:rFonts w:ascii="Arial" w:hAnsi="Arial" w:cs="Arial"/>
          <w:sz w:val="24"/>
        </w:rPr>
        <w:t xml:space="preserve"> </w:t>
      </w:r>
      <w:r w:rsidR="002F0212" w:rsidRPr="002F0212">
        <w:rPr>
          <w:rFonts w:ascii="Arial" w:hAnsi="Arial" w:cs="Arial"/>
          <w:sz w:val="24"/>
        </w:rPr>
        <w:t>Este algoritmo se basa en el paradigma</w:t>
      </w:r>
      <w:r w:rsidR="002F0212">
        <w:rPr>
          <w:rFonts w:ascii="Arial" w:hAnsi="Arial" w:cs="Arial"/>
          <w:sz w:val="24"/>
        </w:rPr>
        <w:t xml:space="preserve"> </w:t>
      </w:r>
      <w:r w:rsidR="002F0212" w:rsidRPr="002F0212">
        <w:rPr>
          <w:rFonts w:ascii="Arial" w:hAnsi="Arial" w:cs="Arial"/>
          <w:sz w:val="24"/>
        </w:rPr>
        <w:t>del algoritmo k-</w:t>
      </w:r>
      <w:proofErr w:type="spellStart"/>
      <w:r w:rsidR="002F0212" w:rsidRPr="002F0212">
        <w:rPr>
          <w:rFonts w:ascii="Arial" w:hAnsi="Arial" w:cs="Arial"/>
          <w:sz w:val="24"/>
        </w:rPr>
        <w:t>means</w:t>
      </w:r>
      <w:proofErr w:type="spellEnd"/>
      <w:r w:rsidR="002F0212" w:rsidRPr="002F0212">
        <w:rPr>
          <w:rFonts w:ascii="Arial" w:hAnsi="Arial" w:cs="Arial"/>
          <w:sz w:val="24"/>
        </w:rPr>
        <w:t>, preservando su eficiencia, pero eliminando la limitación de</w:t>
      </w:r>
      <w:r w:rsidR="002F0212">
        <w:rPr>
          <w:rFonts w:ascii="Arial" w:hAnsi="Arial" w:cs="Arial"/>
          <w:sz w:val="24"/>
        </w:rPr>
        <w:t xml:space="preserve"> </w:t>
      </w:r>
      <w:r w:rsidR="002F0212" w:rsidRPr="002F0212">
        <w:rPr>
          <w:rFonts w:ascii="Arial" w:hAnsi="Arial" w:cs="Arial"/>
          <w:sz w:val="24"/>
        </w:rPr>
        <w:t>trabajar con únicamente datos de tipo numérico.</w:t>
      </w:r>
    </w:p>
    <w:p w14:paraId="385C7F9F" w14:textId="77777777" w:rsidR="00700604" w:rsidRPr="00700604" w:rsidRDefault="00700604" w:rsidP="006F2A33">
      <w:pPr>
        <w:spacing w:line="360" w:lineRule="auto"/>
        <w:jc w:val="both"/>
        <w:rPr>
          <w:rFonts w:ascii="Arial" w:hAnsi="Arial" w:cs="Arial"/>
          <w:sz w:val="24"/>
        </w:rPr>
      </w:pPr>
      <w:r w:rsidRPr="00700604">
        <w:rPr>
          <w:rFonts w:ascii="Arial" w:hAnsi="Arial" w:cs="Arial"/>
          <w:sz w:val="24"/>
        </w:rPr>
        <w:t>El algoritmo k-</w:t>
      </w:r>
      <w:proofErr w:type="spellStart"/>
      <w:r w:rsidRPr="00700604">
        <w:rPr>
          <w:rFonts w:ascii="Arial" w:hAnsi="Arial" w:cs="Arial"/>
          <w:sz w:val="24"/>
        </w:rPr>
        <w:t>Modes</w:t>
      </w:r>
      <w:proofErr w:type="spellEnd"/>
      <w:r w:rsidRPr="00700604">
        <w:rPr>
          <w:rFonts w:ascii="Arial" w:hAnsi="Arial" w:cs="Arial"/>
          <w:sz w:val="24"/>
        </w:rPr>
        <w:t xml:space="preserve"> fue la primera extensión del algoritmo k-</w:t>
      </w:r>
      <w:proofErr w:type="spellStart"/>
      <w:r w:rsidRPr="00700604">
        <w:rPr>
          <w:rFonts w:ascii="Arial" w:hAnsi="Arial" w:cs="Arial"/>
          <w:sz w:val="24"/>
        </w:rPr>
        <w:t>Means</w:t>
      </w:r>
      <w:proofErr w:type="spellEnd"/>
      <w:r w:rsidRPr="00700604">
        <w:rPr>
          <w:rFonts w:ascii="Arial" w:hAnsi="Arial" w:cs="Arial"/>
          <w:sz w:val="24"/>
        </w:rPr>
        <w:t xml:space="preserve"> orientada al agrupamiento de datos categóricos. Sigue la misma idea que el k-</w:t>
      </w:r>
      <w:proofErr w:type="spellStart"/>
      <w:r w:rsidRPr="00700604">
        <w:rPr>
          <w:rFonts w:ascii="Arial" w:hAnsi="Arial" w:cs="Arial"/>
          <w:sz w:val="24"/>
        </w:rPr>
        <w:t>Means</w:t>
      </w:r>
      <w:proofErr w:type="spellEnd"/>
      <w:r w:rsidRPr="00700604">
        <w:rPr>
          <w:rFonts w:ascii="Arial" w:hAnsi="Arial" w:cs="Arial"/>
          <w:sz w:val="24"/>
        </w:rPr>
        <w:t xml:space="preserve">, pero con la principal diferencia en la medida de similitud utilizada para comparar objetos. Sus características principales incluyen el uso de una medida de </w:t>
      </w:r>
      <w:proofErr w:type="spellStart"/>
      <w:r w:rsidRPr="00700604">
        <w:rPr>
          <w:rFonts w:ascii="Arial" w:hAnsi="Arial" w:cs="Arial"/>
          <w:sz w:val="24"/>
        </w:rPr>
        <w:t>disimilaridad</w:t>
      </w:r>
      <w:proofErr w:type="spellEnd"/>
      <w:r w:rsidRPr="00700604">
        <w:rPr>
          <w:rFonts w:ascii="Arial" w:hAnsi="Arial" w:cs="Arial"/>
          <w:sz w:val="24"/>
        </w:rPr>
        <w:t xml:space="preserve"> para comparar objetos, el reemplazo del uso de promedios por el de modas, y un método basado en frecuencias para actualizar las modas. Este algoritmo fue diseñado exclusivamente para agrupar grandes conjuntos de datos categóricos.</w:t>
      </w:r>
    </w:p>
    <w:p w14:paraId="28FD36C5" w14:textId="77777777" w:rsidR="00C56FFA" w:rsidRDefault="00700604" w:rsidP="006F2A33">
      <w:pPr>
        <w:spacing w:line="360" w:lineRule="auto"/>
        <w:jc w:val="both"/>
        <w:rPr>
          <w:rFonts w:ascii="Arial" w:hAnsi="Arial" w:cs="Arial"/>
          <w:sz w:val="24"/>
        </w:rPr>
      </w:pPr>
      <w:r w:rsidRPr="00700604">
        <w:rPr>
          <w:rFonts w:ascii="Arial" w:hAnsi="Arial" w:cs="Arial"/>
          <w:sz w:val="24"/>
        </w:rPr>
        <w:lastRenderedPageBreak/>
        <w:t>El algoritmo k-</w:t>
      </w:r>
      <w:proofErr w:type="spellStart"/>
      <w:r w:rsidRPr="00700604">
        <w:rPr>
          <w:rFonts w:ascii="Arial" w:hAnsi="Arial" w:cs="Arial"/>
          <w:sz w:val="24"/>
        </w:rPr>
        <w:t>Prototypes</w:t>
      </w:r>
      <w:proofErr w:type="spellEnd"/>
      <w:r w:rsidRPr="00700604">
        <w:rPr>
          <w:rFonts w:ascii="Arial" w:hAnsi="Arial" w:cs="Arial"/>
          <w:sz w:val="24"/>
        </w:rPr>
        <w:t xml:space="preserve"> integra tanto al k-</w:t>
      </w:r>
      <w:proofErr w:type="spellStart"/>
      <w:r w:rsidRPr="00700604">
        <w:rPr>
          <w:rFonts w:ascii="Arial" w:hAnsi="Arial" w:cs="Arial"/>
          <w:sz w:val="24"/>
        </w:rPr>
        <w:t>Means</w:t>
      </w:r>
      <w:proofErr w:type="spellEnd"/>
      <w:r w:rsidRPr="00700604">
        <w:rPr>
          <w:rFonts w:ascii="Arial" w:hAnsi="Arial" w:cs="Arial"/>
          <w:sz w:val="24"/>
        </w:rPr>
        <w:t xml:space="preserve"> como al k-</w:t>
      </w:r>
      <w:proofErr w:type="spellStart"/>
      <w:r w:rsidRPr="00700604">
        <w:rPr>
          <w:rFonts w:ascii="Arial" w:hAnsi="Arial" w:cs="Arial"/>
          <w:sz w:val="24"/>
        </w:rPr>
        <w:t>Modes</w:t>
      </w:r>
      <w:proofErr w:type="spellEnd"/>
      <w:r w:rsidRPr="00700604">
        <w:rPr>
          <w:rFonts w:ascii="Arial" w:hAnsi="Arial" w:cs="Arial"/>
          <w:sz w:val="24"/>
        </w:rPr>
        <w:t xml:space="preserve"> para eliminar la limitación de trabajar únicamente con un solo tipo de datos. Asume que la medida de </w:t>
      </w:r>
      <w:proofErr w:type="spellStart"/>
      <w:r w:rsidRPr="00700604">
        <w:rPr>
          <w:rFonts w:ascii="Arial" w:hAnsi="Arial" w:cs="Arial"/>
          <w:sz w:val="24"/>
        </w:rPr>
        <w:t>disimilaridad</w:t>
      </w:r>
      <w:proofErr w:type="spellEnd"/>
      <w:r w:rsidRPr="00700604">
        <w:rPr>
          <w:rFonts w:ascii="Arial" w:hAnsi="Arial" w:cs="Arial"/>
          <w:sz w:val="24"/>
        </w:rPr>
        <w:t xml:space="preserve"> entre atributos numéricos se define por el cuadrado de la distancia Euclidiana y la medida de </w:t>
      </w:r>
      <w:proofErr w:type="spellStart"/>
      <w:r w:rsidRPr="00700604">
        <w:rPr>
          <w:rFonts w:ascii="Arial" w:hAnsi="Arial" w:cs="Arial"/>
          <w:sz w:val="24"/>
        </w:rPr>
        <w:t>disimilaridad</w:t>
      </w:r>
      <w:proofErr w:type="spellEnd"/>
      <w:r w:rsidRPr="00700604">
        <w:rPr>
          <w:rFonts w:ascii="Arial" w:hAnsi="Arial" w:cs="Arial"/>
          <w:sz w:val="24"/>
        </w:rPr>
        <w:t xml:space="preserve"> entre atributos categóricos se define por el número de </w:t>
      </w:r>
      <w:proofErr w:type="spellStart"/>
      <w:r w:rsidRPr="00700604">
        <w:rPr>
          <w:rFonts w:ascii="Arial" w:hAnsi="Arial" w:cs="Arial"/>
          <w:sz w:val="24"/>
        </w:rPr>
        <w:t>incoincidencias</w:t>
      </w:r>
      <w:proofErr w:type="spellEnd"/>
      <w:r w:rsidRPr="00700604">
        <w:rPr>
          <w:rFonts w:ascii="Arial" w:hAnsi="Arial" w:cs="Arial"/>
          <w:sz w:val="24"/>
        </w:rPr>
        <w:t xml:space="preserve"> de categorías entre objetos. </w:t>
      </w:r>
    </w:p>
    <w:p w14:paraId="29C6E25D" w14:textId="4CAB2136" w:rsidR="009A3545" w:rsidRDefault="009A3545" w:rsidP="00840FF7">
      <w:pPr>
        <w:spacing w:line="360" w:lineRule="auto"/>
        <w:jc w:val="both"/>
        <w:rPr>
          <w:rFonts w:ascii="Arial" w:hAnsi="Arial" w:cs="Arial"/>
          <w:b/>
          <w:bCs/>
          <w:sz w:val="24"/>
        </w:rPr>
      </w:pPr>
      <w:r w:rsidRPr="009A3545">
        <w:rPr>
          <w:rFonts w:ascii="Arial" w:hAnsi="Arial" w:cs="Arial"/>
          <w:b/>
          <w:bCs/>
          <w:sz w:val="24"/>
        </w:rPr>
        <w:t>Funciones de distancia para K-</w:t>
      </w:r>
      <w:proofErr w:type="spellStart"/>
      <w:r w:rsidRPr="009A3545">
        <w:rPr>
          <w:rFonts w:ascii="Arial" w:hAnsi="Arial" w:cs="Arial"/>
          <w:b/>
          <w:bCs/>
          <w:sz w:val="24"/>
        </w:rPr>
        <w:t>Prototype</w:t>
      </w:r>
      <w:proofErr w:type="spellEnd"/>
    </w:p>
    <w:p w14:paraId="3608F260" w14:textId="41AD2376" w:rsidR="009A3545" w:rsidRDefault="009A3545" w:rsidP="009A3545">
      <w:pPr>
        <w:pStyle w:val="Prrafodelista"/>
        <w:numPr>
          <w:ilvl w:val="0"/>
          <w:numId w:val="92"/>
        </w:numPr>
        <w:spacing w:line="360" w:lineRule="auto"/>
        <w:jc w:val="both"/>
        <w:rPr>
          <w:rFonts w:ascii="Arial" w:hAnsi="Arial" w:cs="Arial"/>
          <w:b/>
          <w:bCs/>
          <w:sz w:val="24"/>
        </w:rPr>
      </w:pPr>
      <w:r w:rsidRPr="009A3545">
        <w:rPr>
          <w:rFonts w:ascii="Arial" w:hAnsi="Arial" w:cs="Arial"/>
          <w:b/>
          <w:bCs/>
          <w:sz w:val="24"/>
        </w:rPr>
        <w:t>Distancia para atributos numéricos o distancia Euclidiana (</w:t>
      </w:r>
      <m:oMath>
        <m:sSub>
          <m:sSubPr>
            <m:ctrlPr>
              <w:rPr>
                <w:rFonts w:ascii="Cambria Math" w:hAnsi="Cambria Math" w:cs="Arial"/>
                <w:i/>
                <w:sz w:val="24"/>
              </w:rPr>
            </m:ctrlPr>
          </m:sSubPr>
          <m:e>
            <m:r>
              <w:rPr>
                <w:rFonts w:ascii="Cambria Math" w:hAnsi="Cambria Math" w:cs="Arial"/>
                <w:sz w:val="24"/>
              </w:rPr>
              <m:t>d</m:t>
            </m:r>
          </m:e>
          <m:sub>
            <m:r>
              <w:rPr>
                <w:rFonts w:ascii="Cambria Math" w:hAnsi="Cambria Math" w:cs="Arial"/>
                <w:sz w:val="24"/>
              </w:rPr>
              <m:t>e</m:t>
            </m:r>
          </m:sub>
        </m:sSub>
      </m:oMath>
      <w:r w:rsidRPr="009A3545">
        <w:rPr>
          <w:rFonts w:ascii="Arial" w:hAnsi="Arial" w:cs="Arial"/>
          <w:b/>
          <w:bCs/>
          <w:sz w:val="24"/>
        </w:rPr>
        <w:t>):</w:t>
      </w:r>
    </w:p>
    <w:p w14:paraId="052F6114" w14:textId="70C3458B" w:rsidR="009A3545" w:rsidRDefault="009A3545" w:rsidP="009A3545">
      <w:pPr>
        <w:pStyle w:val="Prrafodelista"/>
        <w:spacing w:line="360" w:lineRule="auto"/>
        <w:jc w:val="both"/>
        <w:rPr>
          <w:rFonts w:ascii="Arial" w:hAnsi="Arial" w:cs="Arial"/>
          <w:sz w:val="24"/>
        </w:rPr>
      </w:pPr>
      <w:r w:rsidRPr="009A3545">
        <w:rPr>
          <w:rFonts w:ascii="Arial" w:hAnsi="Arial" w:cs="Arial"/>
          <w:sz w:val="24"/>
        </w:rPr>
        <w:t>Sean x, y objetos con atributos numéricos (x</w:t>
      </w:r>
      <w:r w:rsidR="00FB7CD3">
        <w:rPr>
          <w:rFonts w:ascii="Arial" w:hAnsi="Arial" w:cs="Arial"/>
          <w:sz w:val="24"/>
        </w:rPr>
        <w:t>1</w:t>
      </w:r>
      <w:r w:rsidRPr="009A3545">
        <w:rPr>
          <w:rFonts w:ascii="Arial" w:hAnsi="Arial" w:cs="Arial"/>
          <w:sz w:val="24"/>
        </w:rPr>
        <w:t xml:space="preserve">, </w:t>
      </w:r>
      <w:r w:rsidR="00FB7CD3">
        <w:rPr>
          <w:rFonts w:ascii="Arial" w:hAnsi="Arial" w:cs="Arial"/>
          <w:sz w:val="24"/>
        </w:rPr>
        <w:t>x2</w:t>
      </w:r>
      <w:proofErr w:type="gramStart"/>
      <w:r w:rsidRPr="009A3545">
        <w:rPr>
          <w:rFonts w:ascii="Arial" w:hAnsi="Arial" w:cs="Arial"/>
          <w:sz w:val="24"/>
        </w:rPr>
        <w:t xml:space="preserve"> ,...</w:t>
      </w:r>
      <w:proofErr w:type="gramEnd"/>
      <w:r w:rsidRPr="009A3545">
        <w:rPr>
          <w:rFonts w:ascii="Arial" w:hAnsi="Arial" w:cs="Arial"/>
          <w:sz w:val="24"/>
        </w:rPr>
        <w:t>,</w:t>
      </w:r>
      <w:proofErr w:type="spellStart"/>
      <w:r w:rsidRPr="009A3545">
        <w:rPr>
          <w:rFonts w:ascii="Arial" w:hAnsi="Arial" w:cs="Arial"/>
          <w:sz w:val="24"/>
        </w:rPr>
        <w:t>x</w:t>
      </w:r>
      <w:r w:rsidR="00FB7CD3">
        <w:rPr>
          <w:rFonts w:ascii="Arial" w:hAnsi="Arial" w:cs="Arial"/>
          <w:sz w:val="24"/>
        </w:rPr>
        <w:t>n</w:t>
      </w:r>
      <w:proofErr w:type="spellEnd"/>
      <w:r w:rsidRPr="009A3545">
        <w:rPr>
          <w:rFonts w:ascii="Arial" w:hAnsi="Arial" w:cs="Arial"/>
          <w:sz w:val="24"/>
        </w:rPr>
        <w:t xml:space="preserve"> )</w:t>
      </w:r>
      <w:r w:rsidR="00FB7CD3">
        <w:rPr>
          <w:rFonts w:ascii="Arial" w:hAnsi="Arial" w:cs="Arial"/>
          <w:sz w:val="24"/>
        </w:rPr>
        <w:t xml:space="preserve"> </w:t>
      </w:r>
      <w:r w:rsidRPr="009A3545">
        <w:rPr>
          <w:rFonts w:ascii="Arial" w:hAnsi="Arial" w:cs="Arial"/>
          <w:sz w:val="24"/>
        </w:rPr>
        <w:t>y</w:t>
      </w:r>
      <w:r w:rsidR="00FB7CD3">
        <w:rPr>
          <w:rFonts w:ascii="Arial" w:hAnsi="Arial" w:cs="Arial"/>
          <w:sz w:val="24"/>
        </w:rPr>
        <w:t xml:space="preserve"> </w:t>
      </w:r>
      <w:r w:rsidRPr="009A3545">
        <w:rPr>
          <w:rFonts w:ascii="Arial" w:hAnsi="Arial" w:cs="Arial"/>
          <w:sz w:val="24"/>
        </w:rPr>
        <w:t>(y1,</w:t>
      </w:r>
      <w:r w:rsidR="00FB7CD3">
        <w:rPr>
          <w:rFonts w:ascii="Arial" w:hAnsi="Arial" w:cs="Arial"/>
          <w:sz w:val="24"/>
        </w:rPr>
        <w:t xml:space="preserve"> </w:t>
      </w:r>
      <w:r w:rsidRPr="009A3545">
        <w:rPr>
          <w:rFonts w:ascii="Arial" w:hAnsi="Arial" w:cs="Arial"/>
          <w:sz w:val="24"/>
        </w:rPr>
        <w:t>y2,...,</w:t>
      </w:r>
      <w:proofErr w:type="spellStart"/>
      <w:r w:rsidRPr="009A3545">
        <w:rPr>
          <w:rFonts w:ascii="Arial" w:hAnsi="Arial" w:cs="Arial"/>
          <w:sz w:val="24"/>
        </w:rPr>
        <w:t>yn</w:t>
      </w:r>
      <w:proofErr w:type="spellEnd"/>
      <w:r w:rsidRPr="009A3545">
        <w:rPr>
          <w:rFonts w:ascii="Arial" w:hAnsi="Arial" w:cs="Arial"/>
          <w:sz w:val="24"/>
        </w:rPr>
        <w:t xml:space="preserve">) respectivamente, la distancia Euclidiana se calcula con la </w:t>
      </w:r>
      <w:proofErr w:type="spellStart"/>
      <w:r w:rsidR="00FB7CD3">
        <w:rPr>
          <w:rFonts w:ascii="Arial" w:hAnsi="Arial" w:cs="Arial"/>
          <w:sz w:val="24"/>
        </w:rPr>
        <w:t>la</w:t>
      </w:r>
      <w:proofErr w:type="spellEnd"/>
      <w:r w:rsidR="00FB7CD3">
        <w:rPr>
          <w:rFonts w:ascii="Arial" w:hAnsi="Arial" w:cs="Arial"/>
          <w:sz w:val="24"/>
        </w:rPr>
        <w:t xml:space="preserve"> siguiente ecuación:</w:t>
      </w:r>
    </w:p>
    <w:p w14:paraId="0181E2C5" w14:textId="7153DEE8" w:rsidR="00FB7CD3" w:rsidRPr="00FB7CD3" w:rsidRDefault="00FB7CD3" w:rsidP="00FB7CD3">
      <w:pPr>
        <w:pStyle w:val="Prrafodelista"/>
        <w:spacing w:line="360" w:lineRule="auto"/>
        <w:jc w:val="center"/>
        <w:rPr>
          <w:rFonts w:ascii="Arial" w:eastAsiaTheme="minorEastAsia" w:hAnsi="Arial" w:cs="Arial"/>
          <w:sz w:val="24"/>
        </w:rPr>
      </w:pPr>
      <m:oMathPara>
        <m:oMath>
          <m:sSub>
            <m:sSubPr>
              <m:ctrlPr>
                <w:rPr>
                  <w:rFonts w:ascii="Cambria Math" w:hAnsi="Cambria Math" w:cs="Arial"/>
                  <w:i/>
                  <w:sz w:val="24"/>
                </w:rPr>
              </m:ctrlPr>
            </m:sSubPr>
            <m:e>
              <m:r>
                <w:rPr>
                  <w:rFonts w:ascii="Cambria Math" w:hAnsi="Cambria Math" w:cs="Arial"/>
                  <w:sz w:val="24"/>
                </w:rPr>
                <m:t>d</m:t>
              </m:r>
            </m:e>
            <m:sub>
              <m:r>
                <w:rPr>
                  <w:rFonts w:ascii="Cambria Math" w:hAnsi="Cambria Math" w:cs="Arial"/>
                  <w:sz w:val="24"/>
                </w:rPr>
                <m:t>e</m:t>
              </m:r>
            </m:sub>
          </m:sSub>
          <m:d>
            <m:dPr>
              <m:ctrlPr>
                <w:rPr>
                  <w:rFonts w:ascii="Cambria Math" w:hAnsi="Cambria Math" w:cs="Arial"/>
                  <w:i/>
                  <w:sz w:val="24"/>
                </w:rPr>
              </m:ctrlPr>
            </m:dPr>
            <m:e>
              <m:r>
                <w:rPr>
                  <w:rFonts w:ascii="Cambria Math" w:hAnsi="Cambria Math" w:cs="Arial"/>
                  <w:sz w:val="24"/>
                </w:rPr>
                <m:t>x,y</m:t>
              </m:r>
            </m:e>
          </m:d>
          <m:r>
            <w:rPr>
              <w:rFonts w:ascii="Cambria Math" w:hAnsi="Cambria Math" w:cs="Arial"/>
              <w:sz w:val="24"/>
            </w:rPr>
            <m:t>=</m:t>
          </m:r>
          <w:bookmarkStart w:id="81" w:name="_Hlk174014335"/>
          <m:rad>
            <m:radPr>
              <m:degHide m:val="1"/>
              <m:ctrlPr>
                <w:rPr>
                  <w:rFonts w:ascii="Cambria Math" w:hAnsi="Cambria Math" w:cs="Arial"/>
                  <w:i/>
                  <w:sz w:val="24"/>
                </w:rPr>
              </m:ctrlPr>
            </m:radPr>
            <m:deg/>
            <m:e>
              <m:nary>
                <m:naryPr>
                  <m:chr m:val="∑"/>
                  <m:limLoc m:val="undOvr"/>
                  <m:grow m:val="1"/>
                  <m:ctrlPr>
                    <w:rPr>
                      <w:rFonts w:ascii="Cambria Math" w:hAnsi="Cambria Math" w:cs="Arial"/>
                      <w:i/>
                      <w:sz w:val="24"/>
                    </w:rPr>
                  </m:ctrlPr>
                </m:naryPr>
                <m:sub>
                  <m:r>
                    <w:rPr>
                      <w:rFonts w:ascii="Cambria Math" w:hAnsi="Cambria Math" w:cs="Arial"/>
                      <w:sz w:val="24"/>
                    </w:rPr>
                    <m:t>i=1</m:t>
                  </m:r>
                </m:sub>
                <m:sup>
                  <m:r>
                    <w:rPr>
                      <w:rFonts w:ascii="Cambria Math" w:hAnsi="Cambria Math" w:cs="Arial"/>
                      <w:sz w:val="24"/>
                    </w:rPr>
                    <m:t>n</m:t>
                  </m:r>
                </m:sup>
                <m:e>
                  <m:sSup>
                    <m:sSupPr>
                      <m:ctrlPr>
                        <w:rPr>
                          <w:rFonts w:ascii="Cambria Math" w:hAnsi="Cambria Math" w:cs="Arial"/>
                          <w:i/>
                          <w:sz w:val="24"/>
                        </w:rPr>
                      </m:ctrlPr>
                    </m:sSupPr>
                    <m:e>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y</m:t>
                              </m:r>
                            </m:e>
                            <m:sub>
                              <m:r>
                                <w:rPr>
                                  <w:rFonts w:ascii="Cambria Math" w:hAnsi="Cambria Math" w:cs="Arial"/>
                                  <w:sz w:val="24"/>
                                </w:rPr>
                                <m:t>i</m:t>
                              </m:r>
                            </m:sub>
                          </m:sSub>
                        </m:e>
                      </m:d>
                    </m:e>
                    <m:sup>
                      <m:r>
                        <w:rPr>
                          <w:rFonts w:ascii="Cambria Math" w:hAnsi="Cambria Math" w:cs="Arial"/>
                          <w:sz w:val="24"/>
                        </w:rPr>
                        <m:t>2</m:t>
                      </m:r>
                    </m:sup>
                  </m:sSup>
                </m:e>
              </m:nary>
            </m:e>
          </m:rad>
        </m:oMath>
      </m:oMathPara>
      <w:bookmarkEnd w:id="81"/>
    </w:p>
    <w:p w14:paraId="755AF3F8" w14:textId="70D58C81" w:rsidR="00FB7CD3" w:rsidRPr="00FB7CD3" w:rsidRDefault="00FB7CD3" w:rsidP="00FB7CD3">
      <w:pPr>
        <w:pStyle w:val="Prrafodelista"/>
        <w:numPr>
          <w:ilvl w:val="0"/>
          <w:numId w:val="92"/>
        </w:numPr>
        <w:spacing w:line="360" w:lineRule="auto"/>
        <w:rPr>
          <w:rFonts w:ascii="Arial" w:hAnsi="Arial" w:cs="Arial"/>
          <w:b/>
          <w:bCs/>
          <w:sz w:val="24"/>
        </w:rPr>
      </w:pPr>
      <w:r w:rsidRPr="00FB7CD3">
        <w:rPr>
          <w:rFonts w:ascii="Arial" w:hAnsi="Arial" w:cs="Arial"/>
          <w:b/>
          <w:bCs/>
          <w:sz w:val="24"/>
        </w:rPr>
        <w:t>Distancia para atributos categóricos (</w:t>
      </w:r>
      <m:oMath>
        <m:sSub>
          <m:sSubPr>
            <m:ctrlPr>
              <w:rPr>
                <w:rFonts w:ascii="Cambria Math" w:hAnsi="Cambria Math" w:cs="Arial"/>
                <w:i/>
                <w:sz w:val="24"/>
              </w:rPr>
            </m:ctrlPr>
          </m:sSubPr>
          <m:e>
            <m:r>
              <w:rPr>
                <w:rFonts w:ascii="Cambria Math" w:hAnsi="Cambria Math" w:cs="Arial"/>
                <w:sz w:val="24"/>
              </w:rPr>
              <m:t>ⅆ</m:t>
            </m:r>
          </m:e>
          <m:sub>
            <m:r>
              <w:rPr>
                <w:rFonts w:ascii="Cambria Math" w:hAnsi="Cambria Math" w:cs="Arial"/>
                <w:sz w:val="24"/>
              </w:rPr>
              <m:t>c</m:t>
            </m:r>
          </m:sub>
        </m:sSub>
      </m:oMath>
      <w:r w:rsidRPr="00FB7CD3">
        <w:rPr>
          <w:rFonts w:ascii="Arial" w:hAnsi="Arial" w:cs="Arial"/>
          <w:b/>
          <w:bCs/>
          <w:sz w:val="24"/>
        </w:rPr>
        <w:t>)</w:t>
      </w:r>
      <w:r w:rsidR="00203B84">
        <w:rPr>
          <w:rFonts w:ascii="Arial" w:hAnsi="Arial" w:cs="Arial"/>
          <w:b/>
          <w:bCs/>
          <w:sz w:val="24"/>
        </w:rPr>
        <w:t>:</w:t>
      </w:r>
    </w:p>
    <w:p w14:paraId="7B347715" w14:textId="623990F6" w:rsidR="00FB7CD3" w:rsidRDefault="00FB7CD3" w:rsidP="00FB7CD3">
      <w:pPr>
        <w:spacing w:line="360" w:lineRule="auto"/>
        <w:ind w:left="708"/>
        <w:rPr>
          <w:rFonts w:ascii="Arial" w:hAnsi="Arial" w:cs="Arial"/>
          <w:sz w:val="24"/>
        </w:rPr>
      </w:pPr>
      <w:r w:rsidRPr="00FB7CD3">
        <w:rPr>
          <w:rFonts w:ascii="Arial" w:hAnsi="Arial" w:cs="Arial"/>
          <w:sz w:val="24"/>
        </w:rPr>
        <w:t>Para datos categóricos, sean b</w:t>
      </w:r>
      <w:r>
        <w:rPr>
          <w:rFonts w:ascii="Arial" w:hAnsi="Arial" w:cs="Arial"/>
          <w:sz w:val="24"/>
        </w:rPr>
        <w:t xml:space="preserve"> </w:t>
      </w:r>
      <w:r w:rsidRPr="00FB7CD3">
        <w:rPr>
          <w:rFonts w:ascii="Arial" w:hAnsi="Arial" w:cs="Arial"/>
          <w:sz w:val="24"/>
        </w:rPr>
        <w:t>y c, objetos con atributos categóricos (b</w:t>
      </w:r>
      <w:r>
        <w:rPr>
          <w:rFonts w:ascii="Arial" w:hAnsi="Arial" w:cs="Arial"/>
          <w:sz w:val="24"/>
        </w:rPr>
        <w:t>1, b</w:t>
      </w:r>
      <w:proofErr w:type="gramStart"/>
      <w:r>
        <w:rPr>
          <w:rFonts w:ascii="Arial" w:hAnsi="Arial" w:cs="Arial"/>
          <w:sz w:val="24"/>
        </w:rPr>
        <w:t>2,</w:t>
      </w:r>
      <w:r w:rsidRPr="00FB7CD3">
        <w:rPr>
          <w:rFonts w:ascii="Arial" w:hAnsi="Arial" w:cs="Arial"/>
          <w:sz w:val="24"/>
        </w:rPr>
        <w:t xml:space="preserve"> ,...</w:t>
      </w:r>
      <w:proofErr w:type="gramEnd"/>
      <w:r w:rsidRPr="00FB7CD3">
        <w:rPr>
          <w:rFonts w:ascii="Arial" w:hAnsi="Arial" w:cs="Arial"/>
          <w:sz w:val="24"/>
        </w:rPr>
        <w:t>,</w:t>
      </w:r>
      <w:proofErr w:type="spellStart"/>
      <w:r w:rsidRPr="00FB7CD3">
        <w:rPr>
          <w:rFonts w:ascii="Arial" w:hAnsi="Arial" w:cs="Arial"/>
          <w:sz w:val="24"/>
        </w:rPr>
        <w:t>bn</w:t>
      </w:r>
      <w:proofErr w:type="spellEnd"/>
      <w:r w:rsidRPr="00FB7CD3">
        <w:rPr>
          <w:rFonts w:ascii="Arial" w:hAnsi="Arial" w:cs="Arial"/>
          <w:sz w:val="24"/>
        </w:rPr>
        <w:t xml:space="preserve"> ) </w:t>
      </w:r>
      <w:r>
        <w:rPr>
          <w:rFonts w:ascii="Arial" w:hAnsi="Arial" w:cs="Arial"/>
          <w:sz w:val="24"/>
        </w:rPr>
        <w:t xml:space="preserve">y </w:t>
      </w:r>
      <w:r w:rsidRPr="00FB7CD3">
        <w:rPr>
          <w:rFonts w:ascii="Arial" w:hAnsi="Arial" w:cs="Arial"/>
          <w:sz w:val="24"/>
        </w:rPr>
        <w:t>(c1 ,c2 ,..,</w:t>
      </w:r>
      <w:proofErr w:type="spellStart"/>
      <w:r w:rsidRPr="00FB7CD3">
        <w:rPr>
          <w:rFonts w:ascii="Arial" w:hAnsi="Arial" w:cs="Arial"/>
          <w:sz w:val="24"/>
        </w:rPr>
        <w:t>cn</w:t>
      </w:r>
      <w:proofErr w:type="spellEnd"/>
      <w:r w:rsidRPr="00FB7CD3">
        <w:rPr>
          <w:rFonts w:ascii="Arial" w:hAnsi="Arial" w:cs="Arial"/>
          <w:sz w:val="24"/>
        </w:rPr>
        <w:t xml:space="preserve"> ) respectivamente, la distancia se calcula con la</w:t>
      </w:r>
      <w:r>
        <w:rPr>
          <w:rFonts w:ascii="Arial" w:hAnsi="Arial" w:cs="Arial"/>
          <w:sz w:val="24"/>
        </w:rPr>
        <w:t xml:space="preserve"> e</w:t>
      </w:r>
      <w:r w:rsidRPr="00FB7CD3">
        <w:rPr>
          <w:rFonts w:ascii="Arial" w:hAnsi="Arial" w:cs="Arial"/>
          <w:sz w:val="24"/>
        </w:rPr>
        <w:t>cuación</w:t>
      </w:r>
      <w:r>
        <w:rPr>
          <w:rFonts w:ascii="Arial" w:hAnsi="Arial" w:cs="Arial"/>
          <w:sz w:val="24"/>
        </w:rPr>
        <w:t>:</w:t>
      </w:r>
    </w:p>
    <w:p w14:paraId="085CA742" w14:textId="5FA34121" w:rsidR="00FB7CD3" w:rsidRPr="00FB7CD3" w:rsidRDefault="00FB7CD3" w:rsidP="00FB7CD3">
      <w:pPr>
        <w:spacing w:line="360" w:lineRule="auto"/>
        <w:ind w:left="708"/>
        <w:jc w:val="center"/>
        <w:rPr>
          <w:rFonts w:ascii="Arial" w:eastAsiaTheme="minorEastAsia" w:hAnsi="Arial" w:cs="Arial"/>
          <w:sz w:val="24"/>
        </w:rPr>
      </w:pPr>
      <m:oMathPara>
        <m:oMath>
          <m:sSub>
            <m:sSubPr>
              <m:ctrlPr>
                <w:rPr>
                  <w:rFonts w:ascii="Cambria Math" w:hAnsi="Cambria Math" w:cs="Arial"/>
                  <w:i/>
                  <w:sz w:val="24"/>
                </w:rPr>
              </m:ctrlPr>
            </m:sSubPr>
            <m:e>
              <m:r>
                <w:rPr>
                  <w:rFonts w:ascii="Cambria Math" w:hAnsi="Cambria Math" w:cs="Arial"/>
                  <w:sz w:val="24"/>
                </w:rPr>
                <m:t>ⅆ</m:t>
              </m:r>
            </m:e>
            <m:sub>
              <m:r>
                <w:rPr>
                  <w:rFonts w:ascii="Cambria Math" w:hAnsi="Cambria Math" w:cs="Arial"/>
                  <w:sz w:val="24"/>
                </w:rPr>
                <m:t>c</m:t>
              </m:r>
            </m:sub>
          </m:sSub>
          <m:r>
            <w:rPr>
              <w:rFonts w:ascii="Cambria Math" w:hAnsi="Cambria Math" w:cs="Arial"/>
              <w:sz w:val="24"/>
            </w:rPr>
            <m:t>=γ</m:t>
          </m:r>
          <m:nary>
            <m:naryPr>
              <m:chr m:val="∑"/>
              <m:limLoc m:val="undOvr"/>
              <m:grow m:val="1"/>
              <m:ctrlPr>
                <w:rPr>
                  <w:rFonts w:ascii="Cambria Math" w:hAnsi="Cambria Math" w:cs="Arial"/>
                  <w:i/>
                  <w:sz w:val="24"/>
                </w:rPr>
              </m:ctrlPr>
            </m:naryPr>
            <m:sub>
              <m:r>
                <w:rPr>
                  <w:rFonts w:ascii="Cambria Math" w:hAnsi="Cambria Math" w:cs="Arial"/>
                  <w:sz w:val="24"/>
                </w:rPr>
                <m:t>j=1</m:t>
              </m:r>
            </m:sub>
            <m:sup>
              <m:r>
                <w:rPr>
                  <w:rFonts w:ascii="Cambria Math" w:hAnsi="Cambria Math" w:cs="Arial"/>
                  <w:sz w:val="24"/>
                </w:rPr>
                <m:t>n</m:t>
              </m:r>
            </m:sup>
            <m:e>
              <m:r>
                <w:rPr>
                  <w:rFonts w:ascii="Cambria Math" w:hAnsi="Cambria Math" w:cs="Arial"/>
                  <w:sz w:val="24"/>
                </w:rPr>
                <m:t>δ</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e>
              </m:d>
            </m:e>
          </m:nary>
        </m:oMath>
      </m:oMathPara>
    </w:p>
    <w:p w14:paraId="6AF52331" w14:textId="13A50E5A" w:rsidR="00FB7CD3" w:rsidRDefault="00203B84" w:rsidP="00203B84">
      <w:pPr>
        <w:spacing w:line="360" w:lineRule="auto"/>
        <w:ind w:left="708"/>
        <w:rPr>
          <w:rFonts w:ascii="Arial" w:hAnsi="Arial" w:cs="Arial"/>
          <w:sz w:val="24"/>
        </w:rPr>
      </w:pPr>
      <w:r w:rsidRPr="00203B84">
        <w:rPr>
          <w:rFonts w:ascii="Arial" w:hAnsi="Arial" w:cs="Arial"/>
          <w:sz w:val="24"/>
        </w:rPr>
        <w:t>Donde y es un peso para los atributos categóricos en el prototipo j, en este</w:t>
      </w:r>
      <w:r>
        <w:rPr>
          <w:rFonts w:ascii="Arial" w:hAnsi="Arial" w:cs="Arial"/>
          <w:sz w:val="24"/>
        </w:rPr>
        <w:t xml:space="preserve"> </w:t>
      </w:r>
      <w:r w:rsidRPr="00203B84">
        <w:rPr>
          <w:rFonts w:ascii="Arial" w:hAnsi="Arial" w:cs="Arial"/>
          <w:sz w:val="24"/>
        </w:rPr>
        <w:t>caso es igual a uno, y...</w:t>
      </w:r>
    </w:p>
    <w:p w14:paraId="267B7C55" w14:textId="2443B30C" w:rsidR="00203B84" w:rsidRPr="00203B84" w:rsidRDefault="00203B84" w:rsidP="00203B84">
      <w:pPr>
        <w:pStyle w:val="Prrafodelista"/>
        <w:numPr>
          <w:ilvl w:val="0"/>
          <w:numId w:val="93"/>
        </w:numPr>
        <w:spacing w:line="360" w:lineRule="auto"/>
        <w:jc w:val="center"/>
        <w:rPr>
          <w:rFonts w:ascii="Arial" w:hAnsi="Arial" w:cs="Arial"/>
          <w:sz w:val="24"/>
        </w:rPr>
      </w:pPr>
      <m:oMath>
        <m:r>
          <w:rPr>
            <w:rFonts w:ascii="Cambria Math" w:hAnsi="Cambria Math" w:cs="Arial"/>
            <w:sz w:val="24"/>
          </w:rPr>
          <m:t>δ</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e>
        </m:d>
        <m:r>
          <w:rPr>
            <w:rFonts w:ascii="Cambria Math" w:hAnsi="Cambria Math" w:cs="Arial"/>
            <w:sz w:val="24"/>
          </w:rPr>
          <m:t>=</m:t>
        </m:r>
        <m:r>
          <w:rPr>
            <w:rFonts w:ascii="Cambria Math" w:hAnsi="Cambria Math" w:cs="Arial"/>
            <w:sz w:val="24"/>
          </w:rPr>
          <m:t>0</m:t>
        </m:r>
        <m:r>
          <w:rPr>
            <w:rFonts w:ascii="Cambria Math" w:hAnsi="Cambria Math" w:cs="Arial"/>
            <w:sz w:val="24"/>
          </w:rPr>
          <m:t xml:space="preserve"> para </m:t>
        </m:r>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oMath>
    </w:p>
    <w:p w14:paraId="060E6216" w14:textId="46075269" w:rsidR="00203B84" w:rsidRPr="00203B84" w:rsidRDefault="00203B84" w:rsidP="00203B84">
      <w:pPr>
        <w:pStyle w:val="Prrafodelista"/>
        <w:numPr>
          <w:ilvl w:val="0"/>
          <w:numId w:val="93"/>
        </w:numPr>
        <w:spacing w:line="360" w:lineRule="auto"/>
        <w:jc w:val="center"/>
        <w:rPr>
          <w:rFonts w:ascii="Arial" w:hAnsi="Arial" w:cs="Arial"/>
          <w:sz w:val="24"/>
        </w:rPr>
      </w:pPr>
      <m:oMath>
        <m:r>
          <w:rPr>
            <w:rFonts w:ascii="Cambria Math" w:hAnsi="Cambria Math" w:cs="Arial"/>
            <w:sz w:val="24"/>
          </w:rPr>
          <m:t>δ</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e>
        </m:d>
        <m:r>
          <w:rPr>
            <w:rFonts w:ascii="Cambria Math" w:hAnsi="Cambria Math" w:cs="Arial"/>
            <w:sz w:val="24"/>
          </w:rPr>
          <m:t xml:space="preserve">=1 para </m:t>
        </m:r>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oMath>
    </w:p>
    <w:p w14:paraId="045B091B" w14:textId="14E8CD0E" w:rsidR="00203B84" w:rsidRPr="00203B84" w:rsidRDefault="00203B84" w:rsidP="00203B84">
      <w:pPr>
        <w:pStyle w:val="Prrafodelista"/>
        <w:numPr>
          <w:ilvl w:val="0"/>
          <w:numId w:val="92"/>
        </w:numPr>
        <w:spacing w:line="360" w:lineRule="auto"/>
        <w:rPr>
          <w:rFonts w:ascii="Arial" w:hAnsi="Arial" w:cs="Arial"/>
          <w:b/>
          <w:bCs/>
          <w:sz w:val="24"/>
        </w:rPr>
      </w:pPr>
      <w:r w:rsidRPr="00203B84">
        <w:rPr>
          <w:rFonts w:ascii="Arial" w:hAnsi="Arial" w:cs="Arial"/>
          <w:b/>
          <w:bCs/>
          <w:sz w:val="24"/>
        </w:rPr>
        <w:t>Distancia para atributos mezclados ():</w:t>
      </w:r>
    </w:p>
    <w:p w14:paraId="2570D42F" w14:textId="77777777" w:rsidR="00A61D70" w:rsidRDefault="00203B84" w:rsidP="00A61D70">
      <w:pPr>
        <w:spacing w:line="360" w:lineRule="auto"/>
        <w:ind w:left="708"/>
        <w:jc w:val="both"/>
        <w:rPr>
          <w:rFonts w:ascii="Arial" w:hAnsi="Arial" w:cs="Arial"/>
          <w:sz w:val="24"/>
        </w:rPr>
      </w:pPr>
      <w:r w:rsidRPr="00203B84">
        <w:rPr>
          <w:rFonts w:ascii="Arial" w:hAnsi="Arial" w:cs="Arial"/>
          <w:sz w:val="24"/>
        </w:rPr>
        <w:t>Sean b</w:t>
      </w:r>
      <w:r>
        <w:rPr>
          <w:rFonts w:ascii="Arial" w:hAnsi="Arial" w:cs="Arial"/>
          <w:sz w:val="24"/>
        </w:rPr>
        <w:t xml:space="preserve"> </w:t>
      </w:r>
      <w:r w:rsidRPr="00203B84">
        <w:rPr>
          <w:rFonts w:ascii="Arial" w:hAnsi="Arial" w:cs="Arial"/>
          <w:sz w:val="24"/>
        </w:rPr>
        <w:t xml:space="preserve">y c. dos objetos </w:t>
      </w:r>
      <w:r w:rsidRPr="00FB7CD3">
        <w:rPr>
          <w:rFonts w:ascii="Arial" w:hAnsi="Arial" w:cs="Arial"/>
          <w:sz w:val="24"/>
        </w:rPr>
        <w:t>(b</w:t>
      </w:r>
      <w:r>
        <w:rPr>
          <w:rFonts w:ascii="Arial" w:hAnsi="Arial" w:cs="Arial"/>
          <w:sz w:val="24"/>
        </w:rPr>
        <w:t>1, b</w:t>
      </w:r>
      <w:proofErr w:type="gramStart"/>
      <w:r>
        <w:rPr>
          <w:rFonts w:ascii="Arial" w:hAnsi="Arial" w:cs="Arial"/>
          <w:sz w:val="24"/>
        </w:rPr>
        <w:t>2</w:t>
      </w:r>
      <w:r w:rsidRPr="00FB7CD3">
        <w:rPr>
          <w:rFonts w:ascii="Arial" w:hAnsi="Arial" w:cs="Arial"/>
          <w:sz w:val="24"/>
        </w:rPr>
        <w:t>,...</w:t>
      </w:r>
      <w:proofErr w:type="gramEnd"/>
      <w:r w:rsidRPr="00FB7CD3">
        <w:rPr>
          <w:rFonts w:ascii="Arial" w:hAnsi="Arial" w:cs="Arial"/>
          <w:sz w:val="24"/>
        </w:rPr>
        <w:t>,</w:t>
      </w:r>
      <w:proofErr w:type="spellStart"/>
      <w:r w:rsidRPr="00FB7CD3">
        <w:rPr>
          <w:rFonts w:ascii="Arial" w:hAnsi="Arial" w:cs="Arial"/>
          <w:sz w:val="24"/>
        </w:rPr>
        <w:t>bn</w:t>
      </w:r>
      <w:proofErr w:type="spellEnd"/>
      <w:r w:rsidRPr="00FB7CD3">
        <w:rPr>
          <w:rFonts w:ascii="Arial" w:hAnsi="Arial" w:cs="Arial"/>
          <w:sz w:val="24"/>
        </w:rPr>
        <w:t xml:space="preserve">) </w:t>
      </w:r>
      <w:r>
        <w:rPr>
          <w:rFonts w:ascii="Arial" w:hAnsi="Arial" w:cs="Arial"/>
          <w:sz w:val="24"/>
        </w:rPr>
        <w:t xml:space="preserve">y </w:t>
      </w:r>
      <w:r w:rsidRPr="00FB7CD3">
        <w:rPr>
          <w:rFonts w:ascii="Arial" w:hAnsi="Arial" w:cs="Arial"/>
          <w:sz w:val="24"/>
        </w:rPr>
        <w:t>(c1 ,c2 ,..,</w:t>
      </w:r>
      <w:proofErr w:type="spellStart"/>
      <w:r w:rsidRPr="00FB7CD3">
        <w:rPr>
          <w:rFonts w:ascii="Arial" w:hAnsi="Arial" w:cs="Arial"/>
          <w:sz w:val="24"/>
        </w:rPr>
        <w:t>cn</w:t>
      </w:r>
      <w:proofErr w:type="spellEnd"/>
      <w:r w:rsidRPr="00FB7CD3">
        <w:rPr>
          <w:rFonts w:ascii="Arial" w:hAnsi="Arial" w:cs="Arial"/>
          <w:sz w:val="24"/>
        </w:rPr>
        <w:t xml:space="preserve"> )</w:t>
      </w:r>
      <w:r w:rsidRPr="00203B84">
        <w:rPr>
          <w:rFonts w:ascii="Arial" w:hAnsi="Arial" w:cs="Arial"/>
          <w:sz w:val="24"/>
        </w:rPr>
        <w:t>, donde los atributos tienen valores tanto numéricos como categóricos. Para el algoritmo K-</w:t>
      </w:r>
      <w:proofErr w:type="spellStart"/>
      <w:r w:rsidRPr="00203B84">
        <w:rPr>
          <w:rFonts w:ascii="Arial" w:hAnsi="Arial" w:cs="Arial"/>
          <w:sz w:val="24"/>
        </w:rPr>
        <w:t>Prototypes</w:t>
      </w:r>
      <w:proofErr w:type="spellEnd"/>
      <w:r w:rsidRPr="00203B84">
        <w:rPr>
          <w:rFonts w:ascii="Arial" w:hAnsi="Arial" w:cs="Arial"/>
          <w:sz w:val="24"/>
        </w:rPr>
        <w:t xml:space="preserve"> la distancia que existe entre los objetos b</w:t>
      </w:r>
      <w:r>
        <w:rPr>
          <w:rFonts w:ascii="Arial" w:hAnsi="Arial" w:cs="Arial"/>
          <w:sz w:val="24"/>
        </w:rPr>
        <w:t xml:space="preserve"> </w:t>
      </w:r>
      <w:r w:rsidRPr="00203B84">
        <w:rPr>
          <w:rFonts w:ascii="Arial" w:hAnsi="Arial" w:cs="Arial"/>
          <w:sz w:val="24"/>
        </w:rPr>
        <w:t xml:space="preserve">y c, se calcula como la suma de la </w:t>
      </w:r>
      <m:oMath>
        <m:sSub>
          <m:sSubPr>
            <m:ctrlPr>
              <w:rPr>
                <w:rFonts w:ascii="Cambria Math" w:hAnsi="Cambria Math" w:cs="Arial"/>
                <w:i/>
                <w:sz w:val="24"/>
              </w:rPr>
            </m:ctrlPr>
          </m:sSubPr>
          <m:e>
            <m:r>
              <w:rPr>
                <w:rFonts w:ascii="Cambria Math" w:hAnsi="Cambria Math" w:cs="Arial"/>
                <w:sz w:val="24"/>
              </w:rPr>
              <m:t>d</m:t>
            </m:r>
          </m:e>
          <m:sub>
            <m:r>
              <w:rPr>
                <w:rFonts w:ascii="Cambria Math" w:hAnsi="Cambria Math" w:cs="Arial"/>
                <w:sz w:val="24"/>
              </w:rPr>
              <m:t>e</m:t>
            </m:r>
          </m:sub>
        </m:sSub>
      </m:oMath>
      <w:r w:rsidRPr="00203B84">
        <w:rPr>
          <w:rFonts w:ascii="Arial" w:hAnsi="Arial" w:cs="Arial"/>
          <w:sz w:val="24"/>
        </w:rPr>
        <w:t xml:space="preserve">, más </w:t>
      </w:r>
      <m:oMath>
        <m:sSub>
          <m:sSubPr>
            <m:ctrlPr>
              <w:rPr>
                <w:rFonts w:ascii="Cambria Math" w:hAnsi="Cambria Math" w:cs="Arial"/>
                <w:i/>
                <w:sz w:val="24"/>
              </w:rPr>
            </m:ctrlPr>
          </m:sSubPr>
          <m:e>
            <m:r>
              <w:rPr>
                <w:rFonts w:ascii="Cambria Math" w:hAnsi="Cambria Math" w:cs="Arial"/>
                <w:sz w:val="24"/>
              </w:rPr>
              <m:t>ⅆ</m:t>
            </m:r>
          </m:e>
          <m:sub>
            <m:r>
              <w:rPr>
                <w:rFonts w:ascii="Cambria Math" w:hAnsi="Cambria Math" w:cs="Arial"/>
                <w:sz w:val="24"/>
              </w:rPr>
              <m:t>c</m:t>
            </m:r>
          </m:sub>
        </m:sSub>
      </m:oMath>
      <w:r>
        <w:rPr>
          <w:rFonts w:ascii="Arial" w:hAnsi="Arial" w:cs="Arial"/>
          <w:sz w:val="24"/>
        </w:rPr>
        <w:t xml:space="preserve"> </w:t>
      </w:r>
      <w:proofErr w:type="spellStart"/>
      <w:r w:rsidRPr="00203B84">
        <w:rPr>
          <w:rFonts w:ascii="Arial" w:hAnsi="Arial" w:cs="Arial"/>
          <w:sz w:val="24"/>
        </w:rPr>
        <w:t>se</w:t>
      </w:r>
      <w:proofErr w:type="spellEnd"/>
      <w:r w:rsidRPr="00203B84">
        <w:rPr>
          <w:rFonts w:ascii="Arial" w:hAnsi="Arial" w:cs="Arial"/>
          <w:sz w:val="24"/>
        </w:rPr>
        <w:t xml:space="preserve"> </w:t>
      </w:r>
      <w:r>
        <w:rPr>
          <w:rFonts w:ascii="Arial" w:hAnsi="Arial" w:cs="Arial"/>
          <w:sz w:val="24"/>
        </w:rPr>
        <w:t xml:space="preserve">y </w:t>
      </w:r>
      <w:r w:rsidRPr="00203B84">
        <w:rPr>
          <w:rFonts w:ascii="Arial" w:hAnsi="Arial" w:cs="Arial"/>
          <w:sz w:val="24"/>
        </w:rPr>
        <w:t xml:space="preserve">denota con la </w:t>
      </w:r>
      <w:r>
        <w:rPr>
          <w:rFonts w:ascii="Arial" w:hAnsi="Arial" w:cs="Arial"/>
          <w:sz w:val="24"/>
        </w:rPr>
        <w:t>e</w:t>
      </w:r>
      <w:r w:rsidRPr="00203B84">
        <w:rPr>
          <w:rFonts w:ascii="Arial" w:hAnsi="Arial" w:cs="Arial"/>
          <w:sz w:val="24"/>
        </w:rPr>
        <w:t>cuación</w:t>
      </w:r>
      <w:r>
        <w:rPr>
          <w:rFonts w:ascii="Arial" w:hAnsi="Arial" w:cs="Arial"/>
          <w:sz w:val="24"/>
        </w:rPr>
        <w:t>:</w:t>
      </w:r>
    </w:p>
    <w:p w14:paraId="5A624339" w14:textId="042F8648" w:rsidR="00203B84" w:rsidRPr="00A61D70" w:rsidRDefault="00203B84" w:rsidP="00A61D70">
      <w:pPr>
        <w:spacing w:line="360" w:lineRule="auto"/>
        <w:ind w:left="708"/>
        <w:jc w:val="center"/>
        <w:rPr>
          <w:rFonts w:ascii="Arial" w:eastAsiaTheme="minorEastAsia" w:hAnsi="Arial" w:cs="Arial"/>
          <w:sz w:val="24"/>
        </w:rPr>
      </w:pPr>
      <m:oMath>
        <m:sSub>
          <m:sSubPr>
            <m:ctrlPr>
              <w:rPr>
                <w:rFonts w:ascii="Cambria Math" w:hAnsi="Cambria Math" w:cs="Arial"/>
                <w:i/>
                <w:sz w:val="24"/>
              </w:rPr>
            </m:ctrlPr>
          </m:sSubPr>
          <m:e>
            <m:r>
              <w:rPr>
                <w:rFonts w:ascii="Cambria Math" w:hAnsi="Cambria Math" w:cs="Arial"/>
                <w:sz w:val="24"/>
              </w:rPr>
              <m:t xml:space="preserve"> </m:t>
            </m:r>
            <m:r>
              <w:rPr>
                <w:rFonts w:ascii="Cambria Math" w:hAnsi="Cambria Math" w:cs="Arial"/>
                <w:sz w:val="24"/>
              </w:rPr>
              <m:t>ⅆ</m:t>
            </m:r>
          </m:e>
          <m:sub>
            <m:r>
              <w:rPr>
                <w:rFonts w:ascii="Cambria Math" w:hAnsi="Cambria Math" w:cs="Arial"/>
                <w:sz w:val="24"/>
              </w:rPr>
              <m:t>m</m:t>
            </m:r>
          </m:sub>
        </m:sSub>
        <m:r>
          <w:rPr>
            <w:rFonts w:ascii="Cambria Math" w:hAnsi="Cambria Math" w:cs="Arial"/>
            <w:sz w:val="24"/>
          </w:rPr>
          <m:t>=</m:t>
        </m:r>
        <m:sSub>
          <m:sSubPr>
            <m:ctrlPr>
              <w:rPr>
                <w:rFonts w:ascii="Cambria Math" w:hAnsi="Cambria Math" w:cs="Arial"/>
                <w:i/>
                <w:sz w:val="24"/>
              </w:rPr>
            </m:ctrlPr>
          </m:sSubPr>
          <m:e>
            <m:sSub>
              <m:sSubPr>
                <m:ctrlPr>
                  <w:rPr>
                    <w:rFonts w:ascii="Cambria Math" w:hAnsi="Cambria Math" w:cs="Arial"/>
                    <w:i/>
                    <w:sz w:val="24"/>
                  </w:rPr>
                </m:ctrlPr>
              </m:sSubPr>
              <m:e>
                <m:r>
                  <w:rPr>
                    <w:rFonts w:ascii="Cambria Math" w:hAnsi="Cambria Math" w:cs="Arial"/>
                    <w:sz w:val="24"/>
                  </w:rPr>
                  <m:t>ⅆ</m:t>
                </m:r>
              </m:e>
              <m:sub>
                <m:r>
                  <w:rPr>
                    <w:rFonts w:ascii="Cambria Math" w:hAnsi="Cambria Math" w:cs="Arial"/>
                    <w:sz w:val="24"/>
                  </w:rPr>
                  <m:t>e</m:t>
                </m:r>
              </m:sub>
            </m:sSub>
            <m:r>
              <w:rPr>
                <w:rFonts w:ascii="Cambria Math" w:hAnsi="Cambria Math" w:cs="Arial"/>
                <w:sz w:val="24"/>
              </w:rPr>
              <m:t>+</m:t>
            </m:r>
            <m:r>
              <w:rPr>
                <w:rFonts w:ascii="Cambria Math" w:hAnsi="Cambria Math" w:cs="Arial"/>
                <w:sz w:val="24"/>
              </w:rPr>
              <m:t>ⅆ</m:t>
            </m:r>
          </m:e>
          <m:sub>
            <m:r>
              <w:rPr>
                <w:rFonts w:ascii="Cambria Math" w:hAnsi="Cambria Math" w:cs="Arial"/>
                <w:sz w:val="24"/>
              </w:rPr>
              <m:t>c</m:t>
            </m:r>
          </m:sub>
        </m:sSub>
      </m:oMath>
      <w:r w:rsidRPr="00203B84">
        <w:rPr>
          <w:rFonts w:ascii="Arial" w:eastAsiaTheme="minorEastAsia" w:hAnsi="Arial" w:cs="Arial"/>
          <w:sz w:val="24"/>
        </w:rPr>
        <w:t>=</w:t>
      </w:r>
      <w:r>
        <w:rPr>
          <w:rFonts w:ascii="Arial" w:eastAsiaTheme="minorEastAsia" w:hAnsi="Arial" w:cs="Arial"/>
          <w:sz w:val="24"/>
        </w:rPr>
        <w:t xml:space="preserve"> </w:t>
      </w:r>
      <w:r w:rsidR="00A61D70">
        <w:rPr>
          <w:rFonts w:ascii="Arial" w:eastAsiaTheme="minorEastAsia" w:hAnsi="Arial" w:cs="Arial"/>
          <w:sz w:val="24"/>
        </w:rPr>
        <w:br/>
      </w:r>
      <m:oMathPara>
        <m:oMath>
          <m:rad>
            <m:radPr>
              <m:degHide m:val="1"/>
              <m:ctrlPr>
                <w:rPr>
                  <w:rFonts w:ascii="Cambria Math" w:eastAsiaTheme="minorEastAsia" w:hAnsi="Cambria Math" w:cs="Arial"/>
                  <w:i/>
                  <w:sz w:val="24"/>
                </w:rPr>
              </m:ctrlPr>
            </m:radPr>
            <m:deg/>
            <m:e>
              <m:nary>
                <m:naryPr>
                  <m:chr m:val="∑"/>
                  <m:limLoc m:val="undOvr"/>
                  <m:grow m:val="1"/>
                  <m:ctrlPr>
                    <w:rPr>
                      <w:rFonts w:ascii="Cambria Math" w:eastAsiaTheme="minorEastAsia" w:hAnsi="Cambria Math" w:cs="Arial"/>
                      <w:i/>
                      <w:sz w:val="24"/>
                    </w:rPr>
                  </m:ctrlPr>
                </m:naryPr>
                <m:sub>
                  <m:r>
                    <w:rPr>
                      <w:rFonts w:ascii="Cambria Math" w:eastAsiaTheme="minorEastAsia" w:hAnsi="Cambria Math" w:cs="Arial"/>
                      <w:sz w:val="24"/>
                    </w:rPr>
                    <m:t>i=1</m:t>
                  </m:r>
                </m:sub>
                <m:sup>
                  <m:r>
                    <w:rPr>
                      <w:rFonts w:ascii="Cambria Math" w:eastAsiaTheme="minorEastAsia" w:hAnsi="Cambria Math" w:cs="Arial"/>
                      <w:sz w:val="24"/>
                    </w:rPr>
                    <m:t>n</m:t>
                  </m:r>
                </m:sup>
                <m:e>
                  <m:sSup>
                    <m:sSupPr>
                      <m:ctrlPr>
                        <w:rPr>
                          <w:rFonts w:ascii="Cambria Math" w:eastAsiaTheme="minorEastAsia" w:hAnsi="Cambria Math" w:cs="Arial"/>
                          <w:i/>
                          <w:sz w:val="24"/>
                        </w:rPr>
                      </m:ctrlPr>
                    </m:sSupPr>
                    <m:e>
                      <m:d>
                        <m:dPr>
                          <m:ctrlPr>
                            <w:rPr>
                              <w:rFonts w:ascii="Cambria Math" w:eastAsiaTheme="minorEastAsia" w:hAnsi="Cambria Math" w:cs="Arial"/>
                              <w:i/>
                              <w:sz w:val="24"/>
                            </w:rPr>
                          </m:ctrlPr>
                        </m:dPr>
                        <m:e>
                          <m:sSub>
                            <m:sSubPr>
                              <m:ctrlPr>
                                <w:rPr>
                                  <w:rFonts w:ascii="Cambria Math" w:eastAsiaTheme="minorEastAsia" w:hAnsi="Cambria Math" w:cs="Arial"/>
                                  <w:i/>
                                  <w:sz w:val="24"/>
                                </w:rPr>
                              </m:ctrlPr>
                            </m:sSubPr>
                            <m:e>
                              <m:r>
                                <w:rPr>
                                  <w:rFonts w:ascii="Cambria Math" w:eastAsiaTheme="minorEastAsia" w:hAnsi="Cambria Math" w:cs="Arial"/>
                                  <w:sz w:val="24"/>
                                </w:rPr>
                                <m:t>b</m:t>
                              </m:r>
                            </m:e>
                            <m:sub>
                              <m:r>
                                <w:rPr>
                                  <w:rFonts w:ascii="Cambria Math" w:eastAsiaTheme="minorEastAsia" w:hAnsi="Cambria Math" w:cs="Arial"/>
                                  <w:sz w:val="24"/>
                                </w:rPr>
                                <m:t>i</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c</m:t>
                              </m:r>
                            </m:e>
                            <m:sub>
                              <m:r>
                                <w:rPr>
                                  <w:rFonts w:ascii="Cambria Math" w:eastAsiaTheme="minorEastAsia" w:hAnsi="Cambria Math" w:cs="Arial"/>
                                  <w:sz w:val="24"/>
                                </w:rPr>
                                <m:t>i</m:t>
                              </m:r>
                            </m:sub>
                          </m:sSub>
                        </m:e>
                      </m:d>
                    </m:e>
                    <m:sup>
                      <m:r>
                        <w:rPr>
                          <w:rFonts w:ascii="Cambria Math" w:eastAsiaTheme="minorEastAsia" w:hAnsi="Cambria Math" w:cs="Arial"/>
                          <w:sz w:val="24"/>
                        </w:rPr>
                        <m:t>2</m:t>
                      </m:r>
                    </m:sup>
                  </m:sSup>
                </m:e>
              </m:nary>
            </m:e>
          </m:rad>
          <m:r>
            <w:rPr>
              <w:rFonts w:ascii="Cambria Math" w:eastAsiaTheme="minorEastAsia" w:hAnsi="Cambria Math" w:cs="Arial"/>
              <w:sz w:val="24"/>
            </w:rPr>
            <m:t>+</m:t>
          </m:r>
          <m:r>
            <w:rPr>
              <w:rFonts w:ascii="Cambria Math" w:eastAsiaTheme="minorEastAsia" w:hAnsi="Cambria Math" w:cs="Arial"/>
              <w:sz w:val="24"/>
            </w:rPr>
            <m:t xml:space="preserve"> </m:t>
          </m:r>
          <m:r>
            <w:rPr>
              <w:rFonts w:ascii="Cambria Math" w:hAnsi="Cambria Math" w:cs="Arial"/>
              <w:sz w:val="24"/>
            </w:rPr>
            <m:t>γ</m:t>
          </m:r>
          <m:nary>
            <m:naryPr>
              <m:chr m:val="∑"/>
              <m:limLoc m:val="undOvr"/>
              <m:grow m:val="1"/>
              <m:ctrlPr>
                <w:rPr>
                  <w:rFonts w:ascii="Cambria Math" w:hAnsi="Cambria Math" w:cs="Arial"/>
                  <w:i/>
                  <w:sz w:val="24"/>
                </w:rPr>
              </m:ctrlPr>
            </m:naryPr>
            <m:sub>
              <m:r>
                <w:rPr>
                  <w:rFonts w:ascii="Cambria Math" w:hAnsi="Cambria Math" w:cs="Arial"/>
                  <w:sz w:val="24"/>
                </w:rPr>
                <m:t>j=1</m:t>
              </m:r>
            </m:sub>
            <m:sup>
              <m:r>
                <w:rPr>
                  <w:rFonts w:ascii="Cambria Math" w:hAnsi="Cambria Math" w:cs="Arial"/>
                  <w:sz w:val="24"/>
                </w:rPr>
                <m:t>n</m:t>
              </m:r>
            </m:sup>
            <m:e>
              <m:r>
                <w:rPr>
                  <w:rFonts w:ascii="Cambria Math" w:hAnsi="Cambria Math" w:cs="Arial"/>
                  <w:sz w:val="24"/>
                </w:rPr>
                <m:t>δ</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e>
              </m:d>
            </m:e>
          </m:nary>
        </m:oMath>
      </m:oMathPara>
    </w:p>
    <w:p w14:paraId="5CFA776C" w14:textId="4FD14167" w:rsidR="00840FF7" w:rsidRPr="00840FF7" w:rsidRDefault="00840FF7" w:rsidP="00840FF7">
      <w:pPr>
        <w:spacing w:line="360" w:lineRule="auto"/>
        <w:jc w:val="both"/>
        <w:rPr>
          <w:rFonts w:ascii="Arial" w:hAnsi="Arial" w:cs="Arial"/>
          <w:b/>
          <w:bCs/>
          <w:sz w:val="24"/>
        </w:rPr>
      </w:pPr>
      <w:r w:rsidRPr="00840FF7">
        <w:rPr>
          <w:rFonts w:ascii="Arial" w:hAnsi="Arial" w:cs="Arial"/>
          <w:b/>
          <w:bCs/>
          <w:sz w:val="24"/>
        </w:rPr>
        <w:t>Funcionamiento</w:t>
      </w:r>
    </w:p>
    <w:p w14:paraId="0FC45ADB" w14:textId="77777777" w:rsidR="00840FF7" w:rsidRPr="00840FF7" w:rsidRDefault="00840FF7" w:rsidP="00840FF7">
      <w:pPr>
        <w:spacing w:line="360" w:lineRule="auto"/>
        <w:jc w:val="both"/>
        <w:rPr>
          <w:rFonts w:ascii="Arial" w:hAnsi="Arial" w:cs="Arial"/>
          <w:sz w:val="24"/>
        </w:rPr>
      </w:pPr>
      <w:r w:rsidRPr="00840FF7">
        <w:rPr>
          <w:rFonts w:ascii="Arial" w:hAnsi="Arial" w:cs="Arial"/>
          <w:sz w:val="24"/>
        </w:rPr>
        <w:t>Integración de K-</w:t>
      </w:r>
      <w:proofErr w:type="spellStart"/>
      <w:r w:rsidRPr="00840FF7">
        <w:rPr>
          <w:rFonts w:ascii="Arial" w:hAnsi="Arial" w:cs="Arial"/>
          <w:sz w:val="24"/>
        </w:rPr>
        <w:t>Means</w:t>
      </w:r>
      <w:proofErr w:type="spellEnd"/>
      <w:r w:rsidRPr="00840FF7">
        <w:rPr>
          <w:rFonts w:ascii="Arial" w:hAnsi="Arial" w:cs="Arial"/>
          <w:sz w:val="24"/>
        </w:rPr>
        <w:t xml:space="preserve"> y K-</w:t>
      </w:r>
      <w:proofErr w:type="spellStart"/>
      <w:r w:rsidRPr="00840FF7">
        <w:rPr>
          <w:rFonts w:ascii="Arial" w:hAnsi="Arial" w:cs="Arial"/>
          <w:sz w:val="24"/>
        </w:rPr>
        <w:t>Modes</w:t>
      </w:r>
      <w:proofErr w:type="spellEnd"/>
      <w:r w:rsidRPr="00840FF7">
        <w:rPr>
          <w:rFonts w:ascii="Arial" w:hAnsi="Arial" w:cs="Arial"/>
          <w:sz w:val="24"/>
        </w:rPr>
        <w:t>:</w:t>
      </w:r>
    </w:p>
    <w:p w14:paraId="39FAC58E" w14:textId="77777777" w:rsidR="00840FF7" w:rsidRPr="00840FF7" w:rsidRDefault="00840FF7" w:rsidP="00840FF7">
      <w:pPr>
        <w:pStyle w:val="Prrafodelista"/>
        <w:numPr>
          <w:ilvl w:val="0"/>
          <w:numId w:val="34"/>
        </w:numPr>
        <w:spacing w:line="360" w:lineRule="auto"/>
        <w:jc w:val="both"/>
        <w:rPr>
          <w:rFonts w:ascii="Arial" w:hAnsi="Arial" w:cs="Arial"/>
          <w:sz w:val="24"/>
        </w:rPr>
      </w:pPr>
      <w:r w:rsidRPr="00840FF7">
        <w:rPr>
          <w:rFonts w:ascii="Arial" w:hAnsi="Arial" w:cs="Arial"/>
          <w:sz w:val="24"/>
        </w:rPr>
        <w:t>K-</w:t>
      </w:r>
      <w:proofErr w:type="spellStart"/>
      <w:r w:rsidRPr="00840FF7">
        <w:rPr>
          <w:rFonts w:ascii="Arial" w:hAnsi="Arial" w:cs="Arial"/>
          <w:sz w:val="24"/>
        </w:rPr>
        <w:t>Means</w:t>
      </w:r>
      <w:proofErr w:type="spellEnd"/>
      <w:r w:rsidRPr="00840FF7">
        <w:rPr>
          <w:rFonts w:ascii="Arial" w:hAnsi="Arial" w:cs="Arial"/>
          <w:sz w:val="24"/>
        </w:rPr>
        <w:t>: Utiliza la distancia euclidiana para medir la similitud entre objetos numéricos.</w:t>
      </w:r>
    </w:p>
    <w:p w14:paraId="6479A5AF" w14:textId="77777777" w:rsidR="00840FF7" w:rsidRDefault="00840FF7" w:rsidP="00840FF7">
      <w:pPr>
        <w:pStyle w:val="Prrafodelista"/>
        <w:numPr>
          <w:ilvl w:val="0"/>
          <w:numId w:val="34"/>
        </w:numPr>
        <w:spacing w:line="360" w:lineRule="auto"/>
        <w:jc w:val="both"/>
        <w:rPr>
          <w:rFonts w:ascii="Arial" w:hAnsi="Arial" w:cs="Arial"/>
          <w:sz w:val="24"/>
        </w:rPr>
      </w:pPr>
      <w:r w:rsidRPr="00840FF7">
        <w:rPr>
          <w:rFonts w:ascii="Arial" w:hAnsi="Arial" w:cs="Arial"/>
          <w:sz w:val="24"/>
        </w:rPr>
        <w:t>K-</w:t>
      </w:r>
      <w:proofErr w:type="spellStart"/>
      <w:r w:rsidRPr="00840FF7">
        <w:rPr>
          <w:rFonts w:ascii="Arial" w:hAnsi="Arial" w:cs="Arial"/>
          <w:sz w:val="24"/>
        </w:rPr>
        <w:t>Modes</w:t>
      </w:r>
      <w:proofErr w:type="spellEnd"/>
      <w:r w:rsidRPr="00840FF7">
        <w:rPr>
          <w:rFonts w:ascii="Arial" w:hAnsi="Arial" w:cs="Arial"/>
          <w:sz w:val="24"/>
        </w:rPr>
        <w:t>: Utiliza la disimilitud de coincidencia para datos categóricos, basándose en la frecuencia de las categorías.</w:t>
      </w:r>
    </w:p>
    <w:p w14:paraId="7BCD9404" w14:textId="77777777" w:rsidR="00B55C96" w:rsidRPr="00840FF7" w:rsidRDefault="00B55C96" w:rsidP="00B55C96">
      <w:pPr>
        <w:spacing w:line="360" w:lineRule="auto"/>
        <w:jc w:val="both"/>
        <w:rPr>
          <w:rFonts w:ascii="Arial" w:hAnsi="Arial" w:cs="Arial"/>
          <w:b/>
          <w:bCs/>
          <w:sz w:val="24"/>
        </w:rPr>
      </w:pPr>
      <w:r w:rsidRPr="00840FF7">
        <w:rPr>
          <w:rFonts w:ascii="Arial" w:hAnsi="Arial" w:cs="Arial"/>
          <w:b/>
          <w:bCs/>
          <w:sz w:val="24"/>
        </w:rPr>
        <w:t xml:space="preserve">Parámetro </w:t>
      </w:r>
      <w:r w:rsidRPr="00840FF7">
        <w:rPr>
          <w:rFonts w:ascii="Cambria Math" w:hAnsi="Cambria Math" w:cs="Cambria Math"/>
          <w:b/>
          <w:bCs/>
          <w:sz w:val="24"/>
        </w:rPr>
        <w:t>𝛾</w:t>
      </w:r>
      <w:r w:rsidRPr="00840FF7">
        <w:rPr>
          <w:rFonts w:ascii="Arial" w:hAnsi="Arial" w:cs="Arial"/>
          <w:b/>
          <w:bCs/>
          <w:sz w:val="24"/>
        </w:rPr>
        <w:t>:</w:t>
      </w:r>
    </w:p>
    <w:p w14:paraId="18B4587D" w14:textId="77777777" w:rsidR="00B55C96" w:rsidRPr="00840FF7" w:rsidRDefault="00B55C96" w:rsidP="00B55C96">
      <w:pPr>
        <w:pStyle w:val="Prrafodelista"/>
        <w:numPr>
          <w:ilvl w:val="0"/>
          <w:numId w:val="36"/>
        </w:numPr>
        <w:spacing w:line="360" w:lineRule="auto"/>
        <w:jc w:val="both"/>
        <w:rPr>
          <w:rFonts w:ascii="Arial" w:hAnsi="Arial" w:cs="Arial"/>
          <w:sz w:val="24"/>
        </w:rPr>
      </w:pPr>
      <w:r w:rsidRPr="00840FF7">
        <w:rPr>
          <w:rFonts w:ascii="Arial" w:hAnsi="Arial" w:cs="Arial"/>
          <w:sz w:val="24"/>
        </w:rPr>
        <w:t>Controla el balance entre atributos numéricos y categóricos.</w:t>
      </w:r>
    </w:p>
    <w:p w14:paraId="4EE24667" w14:textId="12FCD4E1" w:rsidR="00B55C96" w:rsidRPr="00B55C96" w:rsidRDefault="00B55C96" w:rsidP="00B55C96">
      <w:pPr>
        <w:pStyle w:val="Prrafodelista"/>
        <w:numPr>
          <w:ilvl w:val="0"/>
          <w:numId w:val="36"/>
        </w:numPr>
        <w:spacing w:line="360" w:lineRule="auto"/>
        <w:jc w:val="both"/>
        <w:rPr>
          <w:rFonts w:ascii="Arial" w:hAnsi="Arial" w:cs="Arial"/>
          <w:sz w:val="24"/>
        </w:rPr>
      </w:pPr>
      <w:r w:rsidRPr="00840FF7">
        <w:rPr>
          <w:rFonts w:ascii="Arial" w:hAnsi="Arial" w:cs="Arial"/>
          <w:sz w:val="24"/>
        </w:rPr>
        <w:t xml:space="preserve">Un valor bajo de </w:t>
      </w:r>
      <w:r w:rsidRPr="00840FF7">
        <w:rPr>
          <w:rFonts w:ascii="Cambria Math" w:hAnsi="Cambria Math" w:cs="Cambria Math"/>
          <w:sz w:val="24"/>
        </w:rPr>
        <w:t>𝛾</w:t>
      </w:r>
      <w:r w:rsidRPr="00840FF7">
        <w:rPr>
          <w:rFonts w:ascii="Arial" w:hAnsi="Arial" w:cs="Arial"/>
          <w:sz w:val="24"/>
        </w:rPr>
        <w:t xml:space="preserve"> da más peso a los atributos numéricos, mientras que un valor alto prioriza los categóricos.</w:t>
      </w:r>
    </w:p>
    <w:p w14:paraId="6C9DCC51" w14:textId="114C465B" w:rsidR="00840FF7" w:rsidRPr="00840FF7" w:rsidRDefault="00840FF7" w:rsidP="00840FF7">
      <w:pPr>
        <w:spacing w:line="360" w:lineRule="auto"/>
        <w:jc w:val="both"/>
        <w:rPr>
          <w:rFonts w:ascii="Arial" w:hAnsi="Arial" w:cs="Arial"/>
          <w:sz w:val="24"/>
        </w:rPr>
      </w:pPr>
      <w:r w:rsidRPr="00840FF7">
        <w:rPr>
          <w:rFonts w:ascii="Arial" w:hAnsi="Arial" w:cs="Arial"/>
          <w:sz w:val="24"/>
        </w:rPr>
        <w:t>​</w:t>
      </w:r>
      <w:r w:rsidRPr="00840FF7">
        <w:rPr>
          <w:rFonts w:ascii="Arial" w:hAnsi="Arial" w:cs="Arial"/>
          <w:b/>
          <w:bCs/>
          <w:sz w:val="24"/>
        </w:rPr>
        <w:t xml:space="preserve">Proceso de </w:t>
      </w:r>
      <w:proofErr w:type="spellStart"/>
      <w:r w:rsidRPr="00840FF7">
        <w:rPr>
          <w:rFonts w:ascii="Arial" w:hAnsi="Arial" w:cs="Arial"/>
          <w:b/>
          <w:bCs/>
          <w:sz w:val="24"/>
        </w:rPr>
        <w:t>Clustering</w:t>
      </w:r>
      <w:proofErr w:type="spellEnd"/>
      <w:r w:rsidRPr="00840FF7">
        <w:rPr>
          <w:rFonts w:ascii="Arial" w:hAnsi="Arial" w:cs="Arial"/>
          <w:b/>
          <w:bCs/>
          <w:sz w:val="24"/>
        </w:rPr>
        <w:t>:</w:t>
      </w:r>
    </w:p>
    <w:p w14:paraId="27CACD1B" w14:textId="77777777" w:rsidR="00B55C96" w:rsidRPr="00B55C96" w:rsidRDefault="00B55C96" w:rsidP="00B55C96">
      <w:pPr>
        <w:spacing w:line="360" w:lineRule="auto"/>
        <w:jc w:val="both"/>
        <w:rPr>
          <w:rFonts w:ascii="Arial" w:hAnsi="Arial" w:cs="Arial"/>
          <w:sz w:val="24"/>
        </w:rPr>
      </w:pPr>
      <w:r w:rsidRPr="00B55C96">
        <w:rPr>
          <w:rFonts w:ascii="Arial" w:hAnsi="Arial" w:cs="Arial"/>
          <w:sz w:val="24"/>
        </w:rPr>
        <w:t>Paso 1: Elegir k centros iniciales.</w:t>
      </w:r>
    </w:p>
    <w:p w14:paraId="588829C4" w14:textId="77777777" w:rsidR="00B55C96" w:rsidRPr="00B55C96" w:rsidRDefault="00B55C96" w:rsidP="00B55C96">
      <w:pPr>
        <w:spacing w:line="360" w:lineRule="auto"/>
        <w:jc w:val="both"/>
        <w:rPr>
          <w:rFonts w:ascii="Arial" w:hAnsi="Arial" w:cs="Arial"/>
          <w:sz w:val="24"/>
        </w:rPr>
      </w:pPr>
      <w:r w:rsidRPr="00B55C96">
        <w:rPr>
          <w:rFonts w:ascii="Arial" w:hAnsi="Arial" w:cs="Arial"/>
          <w:sz w:val="24"/>
        </w:rPr>
        <w:t>Paso 2: Se eligen k-prototipos aleatoriamente.</w:t>
      </w:r>
    </w:p>
    <w:p w14:paraId="3331D846" w14:textId="600526C7" w:rsidR="00B55C96" w:rsidRDefault="00B55C96" w:rsidP="00B55C96">
      <w:pPr>
        <w:spacing w:line="360" w:lineRule="auto"/>
        <w:jc w:val="both"/>
        <w:rPr>
          <w:rFonts w:ascii="Arial" w:hAnsi="Arial" w:cs="Arial"/>
          <w:sz w:val="24"/>
        </w:rPr>
      </w:pPr>
      <w:r w:rsidRPr="00B55C96">
        <w:rPr>
          <w:rFonts w:ascii="Arial" w:hAnsi="Arial" w:cs="Arial"/>
          <w:sz w:val="24"/>
        </w:rPr>
        <w:t>Paso 3: Para cada objeto de la base de datos se calcula la distancia (</w:t>
      </w:r>
      <w:proofErr w:type="gramStart"/>
      <w:r w:rsidRPr="00B55C96">
        <w:rPr>
          <w:rFonts w:ascii="Arial" w:hAnsi="Arial" w:cs="Arial"/>
          <w:sz w:val="24"/>
        </w:rPr>
        <w:t>D...</w:t>
      </w:r>
      <w:proofErr w:type="gramEnd"/>
      <w:r w:rsidRPr="00B55C96">
        <w:rPr>
          <w:rFonts w:ascii="Arial" w:hAnsi="Arial" w:cs="Arial"/>
          <w:sz w:val="24"/>
        </w:rPr>
        <w:t>) existente entre el objeto y los k-prototipos.</w:t>
      </w:r>
    </w:p>
    <w:p w14:paraId="75811FAB" w14:textId="77777777" w:rsidR="00B55C96" w:rsidRPr="00B55C96" w:rsidRDefault="00B55C96" w:rsidP="00B55C96">
      <w:pPr>
        <w:spacing w:line="360" w:lineRule="auto"/>
        <w:jc w:val="both"/>
        <w:rPr>
          <w:rFonts w:ascii="Arial" w:hAnsi="Arial" w:cs="Arial"/>
          <w:sz w:val="24"/>
        </w:rPr>
      </w:pPr>
      <w:r w:rsidRPr="00B55C96">
        <w:rPr>
          <w:rFonts w:ascii="Arial" w:hAnsi="Arial" w:cs="Arial"/>
          <w:sz w:val="24"/>
        </w:rPr>
        <w:t>Paso 4: El objeto es asignado al prototipo que presente la menor distancia. En caso de empate seleccione un prototipo al azar, en este caso se toma el primero. (El paso 3 y 4 se efectúa para cada uno de los objetos).</w:t>
      </w:r>
    </w:p>
    <w:p w14:paraId="69AA49F8" w14:textId="77777777" w:rsidR="00B55C96" w:rsidRPr="00B55C96" w:rsidRDefault="00B55C96" w:rsidP="00B55C96">
      <w:pPr>
        <w:spacing w:line="360" w:lineRule="auto"/>
        <w:jc w:val="both"/>
        <w:rPr>
          <w:rFonts w:ascii="Arial" w:hAnsi="Arial" w:cs="Arial"/>
          <w:sz w:val="24"/>
        </w:rPr>
      </w:pPr>
      <w:r w:rsidRPr="00B55C96">
        <w:rPr>
          <w:rFonts w:ascii="Arial" w:hAnsi="Arial" w:cs="Arial"/>
          <w:sz w:val="24"/>
        </w:rPr>
        <w:t>Paso 5: Cuando todos los objetos son asignados a un prototipo los k-prototipos son recalculados.</w:t>
      </w:r>
    </w:p>
    <w:p w14:paraId="106B7338" w14:textId="77777777" w:rsidR="00B55C96" w:rsidRPr="00B55C96" w:rsidRDefault="00B55C96" w:rsidP="00B55C96">
      <w:pPr>
        <w:spacing w:line="360" w:lineRule="auto"/>
        <w:jc w:val="both"/>
        <w:rPr>
          <w:rFonts w:ascii="Arial" w:hAnsi="Arial" w:cs="Arial"/>
          <w:sz w:val="24"/>
        </w:rPr>
      </w:pPr>
      <w:r w:rsidRPr="00B55C96">
        <w:rPr>
          <w:rFonts w:ascii="Arial" w:hAnsi="Arial" w:cs="Arial"/>
          <w:sz w:val="24"/>
        </w:rPr>
        <w:t>Paso 6: Los nuevos prototipos son asignados calculando un promedio entre los objetos asignados a ese prototipo</w:t>
      </w:r>
    </w:p>
    <w:p w14:paraId="1C4404C5" w14:textId="77777777" w:rsidR="00B55C96" w:rsidRPr="00B55C96" w:rsidRDefault="00B55C96" w:rsidP="00B55C96">
      <w:pPr>
        <w:spacing w:line="360" w:lineRule="auto"/>
        <w:jc w:val="both"/>
        <w:rPr>
          <w:rFonts w:ascii="Arial" w:hAnsi="Arial" w:cs="Arial"/>
          <w:sz w:val="24"/>
        </w:rPr>
      </w:pPr>
      <w:r w:rsidRPr="00B55C96">
        <w:rPr>
          <w:rFonts w:ascii="Arial" w:hAnsi="Arial" w:cs="Arial"/>
          <w:sz w:val="24"/>
        </w:rPr>
        <w:lastRenderedPageBreak/>
        <w:t>Paso 7: Se recalcula la distancia entre los objetos y los nuevos prototipos, si el objeto presenta una menor distancia entonces el objeto se mueve del prototipo asignado originalmente al prototipo que presente la menor distancia</w:t>
      </w:r>
    </w:p>
    <w:p w14:paraId="22D7496E" w14:textId="77777777" w:rsidR="00B55C96" w:rsidRPr="00B55C96" w:rsidRDefault="00B55C96" w:rsidP="00B55C96">
      <w:pPr>
        <w:spacing w:line="360" w:lineRule="auto"/>
        <w:jc w:val="both"/>
        <w:rPr>
          <w:rFonts w:ascii="Arial" w:hAnsi="Arial" w:cs="Arial"/>
          <w:sz w:val="24"/>
        </w:rPr>
      </w:pPr>
      <w:r w:rsidRPr="00B55C96">
        <w:rPr>
          <w:rFonts w:ascii="Arial" w:hAnsi="Arial" w:cs="Arial"/>
          <w:sz w:val="24"/>
        </w:rPr>
        <w:t>Paso 8: Se repiten los pasos del 5 al 8 si algún objeto cambió de prototipo en caso contrario terminar. Si después de un número determinado de interacciones el algoritmo no converge termine el algoritmo con las asignaciones actuales. (El paso 7 y 8 se efectúa para cada uno de los objetos)</w:t>
      </w:r>
    </w:p>
    <w:p w14:paraId="3828B38A" w14:textId="77777777" w:rsidR="00B55C96" w:rsidRPr="00B55C96" w:rsidRDefault="00B55C96" w:rsidP="00B55C96">
      <w:pPr>
        <w:spacing w:line="360" w:lineRule="auto"/>
        <w:jc w:val="both"/>
        <w:rPr>
          <w:rFonts w:ascii="Arial" w:hAnsi="Arial" w:cs="Arial"/>
          <w:sz w:val="24"/>
        </w:rPr>
      </w:pPr>
    </w:p>
    <w:p w14:paraId="0C7C7FEA" w14:textId="77777777" w:rsidR="00B55C96" w:rsidRPr="00B55C96" w:rsidRDefault="00B55C96" w:rsidP="00B55C96">
      <w:pPr>
        <w:spacing w:line="360" w:lineRule="auto"/>
        <w:jc w:val="both"/>
        <w:rPr>
          <w:rFonts w:ascii="Arial" w:hAnsi="Arial" w:cs="Arial"/>
          <w:sz w:val="24"/>
        </w:rPr>
      </w:pPr>
      <w:r w:rsidRPr="00B55C96">
        <w:rPr>
          <w:rFonts w:ascii="Arial" w:hAnsi="Arial" w:cs="Arial"/>
          <w:sz w:val="24"/>
        </w:rPr>
        <w:t>Paso 9. Fin del algoritmo</w:t>
      </w:r>
    </w:p>
    <w:p w14:paraId="28396F98" w14:textId="062179FF" w:rsidR="00B55C96" w:rsidRDefault="00B55C96" w:rsidP="00840FF7">
      <w:pPr>
        <w:spacing w:line="360" w:lineRule="auto"/>
        <w:jc w:val="both"/>
        <w:rPr>
          <w:rFonts w:ascii="Arial" w:hAnsi="Arial" w:cs="Arial"/>
          <w:sz w:val="24"/>
        </w:rPr>
      </w:pPr>
      <w:r w:rsidRPr="00B55C96">
        <w:rPr>
          <w:rFonts w:ascii="Arial" w:hAnsi="Arial" w:cs="Arial"/>
          <w:sz w:val="24"/>
        </w:rPr>
        <w:t>Para la prueba de escritorio de este algoritmo el fin del algoritmo será cuando se logre la estabilización de grupos, es decir, cuando no existan movimientos de objetos entre grupos (</w:t>
      </w:r>
      <w:proofErr w:type="spellStart"/>
      <w:r w:rsidRPr="00B55C96">
        <w:rPr>
          <w:rFonts w:ascii="Arial" w:hAnsi="Arial" w:cs="Arial"/>
          <w:sz w:val="24"/>
        </w:rPr>
        <w:t>movimientas</w:t>
      </w:r>
      <w:proofErr w:type="spellEnd"/>
      <w:r w:rsidRPr="00B55C96">
        <w:rPr>
          <w:rFonts w:ascii="Arial" w:hAnsi="Arial" w:cs="Arial"/>
          <w:sz w:val="24"/>
        </w:rPr>
        <w:t>=0</w:t>
      </w:r>
    </w:p>
    <w:p w14:paraId="64821E2F" w14:textId="5760E3CC" w:rsidR="00840FF7" w:rsidRPr="00840FF7" w:rsidRDefault="00840FF7" w:rsidP="00840FF7">
      <w:pPr>
        <w:spacing w:line="360" w:lineRule="auto"/>
        <w:jc w:val="both"/>
        <w:rPr>
          <w:rFonts w:ascii="Arial" w:hAnsi="Arial" w:cs="Arial"/>
          <w:b/>
          <w:bCs/>
          <w:sz w:val="24"/>
        </w:rPr>
      </w:pPr>
      <w:r w:rsidRPr="00840FF7">
        <w:rPr>
          <w:rFonts w:ascii="Arial" w:hAnsi="Arial" w:cs="Arial"/>
          <w:b/>
          <w:bCs/>
          <w:sz w:val="24"/>
        </w:rPr>
        <w:t>Aplicaciones</w:t>
      </w:r>
    </w:p>
    <w:p w14:paraId="749176AB" w14:textId="6ECCEB5B" w:rsidR="00840FF7" w:rsidRDefault="00840FF7" w:rsidP="00840FF7">
      <w:pPr>
        <w:spacing w:line="360" w:lineRule="auto"/>
        <w:jc w:val="both"/>
        <w:rPr>
          <w:rFonts w:ascii="Arial" w:hAnsi="Arial" w:cs="Arial"/>
          <w:sz w:val="24"/>
        </w:rPr>
      </w:pPr>
      <w:r w:rsidRPr="00840FF7">
        <w:rPr>
          <w:rFonts w:ascii="Arial" w:hAnsi="Arial" w:cs="Arial"/>
          <w:sz w:val="24"/>
        </w:rPr>
        <w:t>El K-</w:t>
      </w:r>
      <w:proofErr w:type="spellStart"/>
      <w:r w:rsidRPr="00840FF7">
        <w:rPr>
          <w:rFonts w:ascii="Arial" w:hAnsi="Arial" w:cs="Arial"/>
          <w:sz w:val="24"/>
        </w:rPr>
        <w:t>Prototypes</w:t>
      </w:r>
      <w:proofErr w:type="spellEnd"/>
      <w:r w:rsidRPr="00840FF7">
        <w:rPr>
          <w:rFonts w:ascii="Arial" w:hAnsi="Arial" w:cs="Arial"/>
          <w:sz w:val="24"/>
        </w:rPr>
        <w:t xml:space="preserve"> es útil en áreas donde los conjuntos de datos contienen tanto atributos numéricos como categóricos, como en estudios de mercado, análisis de clientes, y ciencias sociales. Permite identificar patrones y agrupamientos en datos heterogéneos, ofreciendo una visión más completa que los algoritmos que solo manejan un tipo de dato.</w:t>
      </w:r>
    </w:p>
    <w:p w14:paraId="52B69F68" w14:textId="77777777" w:rsidR="001B6C42" w:rsidRDefault="001B6C42" w:rsidP="00840FF7">
      <w:pPr>
        <w:spacing w:line="360" w:lineRule="auto"/>
        <w:jc w:val="both"/>
        <w:rPr>
          <w:rFonts w:ascii="Arial" w:hAnsi="Arial" w:cs="Arial"/>
          <w:sz w:val="24"/>
        </w:rPr>
      </w:pPr>
    </w:p>
    <w:p w14:paraId="156D9045" w14:textId="77777777" w:rsidR="001B6C42" w:rsidRDefault="001B6C42" w:rsidP="00840FF7">
      <w:pPr>
        <w:spacing w:line="360" w:lineRule="auto"/>
        <w:jc w:val="both"/>
        <w:rPr>
          <w:rFonts w:ascii="Arial" w:hAnsi="Arial" w:cs="Arial"/>
          <w:sz w:val="24"/>
        </w:rPr>
      </w:pPr>
    </w:p>
    <w:p w14:paraId="207B0F00" w14:textId="77777777" w:rsidR="001B6C42" w:rsidRDefault="001B6C42" w:rsidP="00840FF7">
      <w:pPr>
        <w:spacing w:line="360" w:lineRule="auto"/>
        <w:jc w:val="both"/>
        <w:rPr>
          <w:rFonts w:ascii="Arial" w:hAnsi="Arial" w:cs="Arial"/>
          <w:sz w:val="24"/>
        </w:rPr>
      </w:pPr>
    </w:p>
    <w:p w14:paraId="5ABBBC9A" w14:textId="77777777" w:rsidR="00A44E83" w:rsidRDefault="00A44E83" w:rsidP="00840FF7">
      <w:pPr>
        <w:spacing w:line="360" w:lineRule="auto"/>
        <w:jc w:val="both"/>
        <w:rPr>
          <w:rFonts w:ascii="Arial" w:hAnsi="Arial" w:cs="Arial"/>
          <w:sz w:val="24"/>
        </w:rPr>
      </w:pPr>
    </w:p>
    <w:p w14:paraId="6739C9F5" w14:textId="77777777" w:rsidR="00A44E83" w:rsidRDefault="00A44E83" w:rsidP="00840FF7">
      <w:pPr>
        <w:spacing w:line="360" w:lineRule="auto"/>
        <w:jc w:val="both"/>
        <w:rPr>
          <w:rFonts w:ascii="Arial" w:hAnsi="Arial" w:cs="Arial"/>
          <w:sz w:val="24"/>
        </w:rPr>
      </w:pPr>
    </w:p>
    <w:p w14:paraId="0765EDB6" w14:textId="77777777" w:rsidR="00A44E83" w:rsidRDefault="00A44E83" w:rsidP="00840FF7">
      <w:pPr>
        <w:spacing w:line="360" w:lineRule="auto"/>
        <w:jc w:val="both"/>
        <w:rPr>
          <w:rFonts w:ascii="Arial" w:hAnsi="Arial" w:cs="Arial"/>
          <w:sz w:val="24"/>
        </w:rPr>
      </w:pPr>
    </w:p>
    <w:p w14:paraId="470FC060" w14:textId="77777777" w:rsidR="00A44E83" w:rsidRDefault="00A44E83" w:rsidP="00840FF7">
      <w:pPr>
        <w:spacing w:line="360" w:lineRule="auto"/>
        <w:jc w:val="both"/>
        <w:rPr>
          <w:rFonts w:ascii="Arial" w:hAnsi="Arial" w:cs="Arial"/>
          <w:sz w:val="24"/>
        </w:rPr>
      </w:pPr>
    </w:p>
    <w:p w14:paraId="51261F38" w14:textId="77777777" w:rsidR="00A44E83" w:rsidRDefault="00A44E83" w:rsidP="00840FF7">
      <w:pPr>
        <w:spacing w:line="360" w:lineRule="auto"/>
        <w:jc w:val="both"/>
        <w:rPr>
          <w:rFonts w:ascii="Arial" w:hAnsi="Arial" w:cs="Arial"/>
          <w:sz w:val="24"/>
        </w:rPr>
      </w:pPr>
    </w:p>
    <w:p w14:paraId="20B4B961" w14:textId="1FB4B947" w:rsidR="00A44E83" w:rsidRDefault="00A44E83" w:rsidP="008070A6">
      <w:pPr>
        <w:pStyle w:val="Ttulo2"/>
      </w:pPr>
      <w:bookmarkStart w:id="82" w:name="_Toc178528993"/>
      <w:r>
        <w:lastRenderedPageBreak/>
        <w:t>Diagrama de flujo</w:t>
      </w:r>
      <w:r>
        <w:t xml:space="preserve"> K-</w:t>
      </w:r>
      <w:proofErr w:type="spellStart"/>
      <w:r>
        <w:t>Prototype</w:t>
      </w:r>
      <w:bookmarkEnd w:id="82"/>
      <w:proofErr w:type="spellEnd"/>
    </w:p>
    <w:p w14:paraId="32223715" w14:textId="77777777" w:rsidR="00A44E83" w:rsidRDefault="00A44E83" w:rsidP="00A44E83">
      <w:pPr>
        <w:keepNext/>
        <w:spacing w:line="360" w:lineRule="auto"/>
        <w:jc w:val="center"/>
      </w:pPr>
      <w:r>
        <w:rPr>
          <w:noProof/>
        </w:rPr>
        <w:drawing>
          <wp:inline distT="0" distB="0" distL="0" distR="0" wp14:anchorId="4B21E362" wp14:editId="25B4E2B4">
            <wp:extent cx="4239173" cy="7451445"/>
            <wp:effectExtent l="0" t="0" r="0" b="0"/>
            <wp:docPr id="25969854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98542" name="Imagen 2" descr="Diagram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36009" t="2145" r="24806" b="1366"/>
                    <a:stretch/>
                  </pic:blipFill>
                  <pic:spPr bwMode="auto">
                    <a:xfrm>
                      <a:off x="0" y="0"/>
                      <a:ext cx="4256748" cy="7482338"/>
                    </a:xfrm>
                    <a:prstGeom prst="rect">
                      <a:avLst/>
                    </a:prstGeom>
                    <a:noFill/>
                    <a:ln>
                      <a:noFill/>
                    </a:ln>
                    <a:extLst>
                      <a:ext uri="{53640926-AAD7-44D8-BBD7-CCE9431645EC}">
                        <a14:shadowObscured xmlns:a14="http://schemas.microsoft.com/office/drawing/2010/main"/>
                      </a:ext>
                    </a:extLst>
                  </pic:spPr>
                </pic:pic>
              </a:graphicData>
            </a:graphic>
          </wp:inline>
        </w:drawing>
      </w:r>
    </w:p>
    <w:p w14:paraId="58DBDFB1" w14:textId="1D538FF3" w:rsidR="00B55C96" w:rsidRPr="00B53589" w:rsidRDefault="00A44E83" w:rsidP="00A44E83">
      <w:pPr>
        <w:pStyle w:val="Descripcin"/>
        <w:jc w:val="center"/>
        <w:rPr>
          <w:rFonts w:ascii="Arial" w:hAnsi="Arial" w:cs="Arial"/>
          <w:b/>
          <w:bCs/>
          <w:color w:val="auto"/>
          <w:sz w:val="36"/>
          <w:szCs w:val="24"/>
        </w:rPr>
      </w:pPr>
      <w:bookmarkStart w:id="83" w:name="_Toc178529326"/>
      <w:r w:rsidRPr="00B53589">
        <w:rPr>
          <w:rFonts w:ascii="Arial" w:hAnsi="Arial" w:cs="Arial"/>
          <w:color w:val="auto"/>
          <w:sz w:val="24"/>
          <w:szCs w:val="24"/>
        </w:rPr>
        <w:t xml:space="preserve">Figura  </w:t>
      </w:r>
      <w:r w:rsidRPr="00B53589">
        <w:rPr>
          <w:rFonts w:ascii="Arial" w:hAnsi="Arial" w:cs="Arial"/>
          <w:color w:val="auto"/>
          <w:sz w:val="24"/>
          <w:szCs w:val="24"/>
        </w:rPr>
        <w:fldChar w:fldCharType="begin"/>
      </w:r>
      <w:r w:rsidRPr="00B53589">
        <w:rPr>
          <w:rFonts w:ascii="Arial" w:hAnsi="Arial" w:cs="Arial"/>
          <w:color w:val="auto"/>
          <w:sz w:val="24"/>
          <w:szCs w:val="24"/>
        </w:rPr>
        <w:instrText xml:space="preserve"> SEQ Figura_ \* ARABIC </w:instrText>
      </w:r>
      <w:r w:rsidRPr="00B53589">
        <w:rPr>
          <w:rFonts w:ascii="Arial" w:hAnsi="Arial" w:cs="Arial"/>
          <w:color w:val="auto"/>
          <w:sz w:val="24"/>
          <w:szCs w:val="24"/>
        </w:rPr>
        <w:fldChar w:fldCharType="separate"/>
      </w:r>
      <w:r w:rsidR="00C91780">
        <w:rPr>
          <w:rFonts w:ascii="Arial" w:hAnsi="Arial" w:cs="Arial"/>
          <w:noProof/>
          <w:color w:val="auto"/>
          <w:sz w:val="24"/>
          <w:szCs w:val="24"/>
        </w:rPr>
        <w:t>4</w:t>
      </w:r>
      <w:r w:rsidRPr="00B53589">
        <w:rPr>
          <w:rFonts w:ascii="Arial" w:hAnsi="Arial" w:cs="Arial"/>
          <w:color w:val="auto"/>
          <w:sz w:val="24"/>
          <w:szCs w:val="24"/>
        </w:rPr>
        <w:fldChar w:fldCharType="end"/>
      </w:r>
      <w:r w:rsidRPr="00B53589">
        <w:rPr>
          <w:rFonts w:ascii="Arial" w:hAnsi="Arial" w:cs="Arial"/>
          <w:color w:val="auto"/>
          <w:sz w:val="24"/>
          <w:szCs w:val="24"/>
        </w:rPr>
        <w:t xml:space="preserve"> Diagrama de flujo k-</w:t>
      </w:r>
      <w:proofErr w:type="spellStart"/>
      <w:r w:rsidRPr="00B53589">
        <w:rPr>
          <w:rFonts w:ascii="Arial" w:hAnsi="Arial" w:cs="Arial"/>
          <w:color w:val="auto"/>
          <w:sz w:val="24"/>
          <w:szCs w:val="24"/>
        </w:rPr>
        <w:t>prototype</w:t>
      </w:r>
      <w:bookmarkEnd w:id="83"/>
      <w:proofErr w:type="spellEnd"/>
    </w:p>
    <w:p w14:paraId="0BAF5CF7" w14:textId="7F750260" w:rsidR="006A052E" w:rsidRPr="00470C7A" w:rsidRDefault="008070A6" w:rsidP="008070A6">
      <w:pPr>
        <w:pStyle w:val="Ttulo2"/>
      </w:pPr>
      <w:bookmarkStart w:id="84" w:name="_Toc178528994"/>
      <w:r>
        <w:lastRenderedPageBreak/>
        <w:t>Prueba de escritorio</w:t>
      </w:r>
      <w:bookmarkEnd w:id="84"/>
    </w:p>
    <w:p w14:paraId="73D04D23" w14:textId="77777777" w:rsidR="003C64ED" w:rsidRPr="00470C7A" w:rsidRDefault="003C64ED" w:rsidP="002E69D5">
      <w:pPr>
        <w:jc w:val="both"/>
        <w:rPr>
          <w:rFonts w:ascii="Arial" w:hAnsi="Arial" w:cs="Arial"/>
          <w:b/>
          <w:bCs/>
          <w:sz w:val="24"/>
          <w:szCs w:val="24"/>
        </w:rPr>
      </w:pPr>
    </w:p>
    <w:p w14:paraId="1A80DCC8" w14:textId="7F774567" w:rsidR="006A052E" w:rsidRPr="0054192C" w:rsidRDefault="006A052E" w:rsidP="002E69D5">
      <w:pPr>
        <w:spacing w:line="360" w:lineRule="auto"/>
        <w:jc w:val="both"/>
        <w:rPr>
          <w:rFonts w:ascii="Arial" w:hAnsi="Arial" w:cs="Arial"/>
          <w:sz w:val="24"/>
          <w:szCs w:val="24"/>
        </w:rPr>
      </w:pPr>
      <w:r w:rsidRPr="0054192C">
        <w:rPr>
          <w:rFonts w:ascii="Arial" w:hAnsi="Arial" w:cs="Arial"/>
          <w:sz w:val="24"/>
          <w:szCs w:val="24"/>
        </w:rPr>
        <w:t xml:space="preserve">Tenemos un conjunto de datos con información sobre clientes de una tienda en línea. Cada cliente tiene </w:t>
      </w:r>
      <w:r w:rsidR="00AE1B30">
        <w:rPr>
          <w:rFonts w:ascii="Arial" w:hAnsi="Arial" w:cs="Arial"/>
          <w:sz w:val="24"/>
          <w:szCs w:val="24"/>
        </w:rPr>
        <w:t>4</w:t>
      </w:r>
      <w:r w:rsidRPr="0054192C">
        <w:rPr>
          <w:rFonts w:ascii="Arial" w:hAnsi="Arial" w:cs="Arial"/>
          <w:sz w:val="24"/>
          <w:szCs w:val="24"/>
        </w:rPr>
        <w:t xml:space="preserve"> atributos:</w:t>
      </w:r>
    </w:p>
    <w:p w14:paraId="7FEF4788" w14:textId="77777777" w:rsidR="00B81696" w:rsidRPr="0054192C" w:rsidRDefault="00B81696" w:rsidP="002E69D5">
      <w:pPr>
        <w:pStyle w:val="Prrafodelista"/>
        <w:numPr>
          <w:ilvl w:val="0"/>
          <w:numId w:val="42"/>
        </w:numPr>
        <w:spacing w:line="360" w:lineRule="auto"/>
        <w:jc w:val="both"/>
        <w:rPr>
          <w:rFonts w:ascii="Arial" w:hAnsi="Arial" w:cs="Arial"/>
          <w:sz w:val="24"/>
          <w:szCs w:val="24"/>
        </w:rPr>
      </w:pPr>
      <w:r w:rsidRPr="0054192C">
        <w:rPr>
          <w:rFonts w:ascii="Arial" w:hAnsi="Arial" w:cs="Arial"/>
          <w:sz w:val="24"/>
          <w:szCs w:val="24"/>
        </w:rPr>
        <w:t>Edad (numérico)</w:t>
      </w:r>
    </w:p>
    <w:p w14:paraId="19981B4E" w14:textId="77777777" w:rsidR="00B81696" w:rsidRPr="0054192C" w:rsidRDefault="00B81696" w:rsidP="002E69D5">
      <w:pPr>
        <w:pStyle w:val="Prrafodelista"/>
        <w:numPr>
          <w:ilvl w:val="0"/>
          <w:numId w:val="42"/>
        </w:numPr>
        <w:spacing w:line="360" w:lineRule="auto"/>
        <w:jc w:val="both"/>
        <w:rPr>
          <w:rFonts w:ascii="Arial" w:hAnsi="Arial" w:cs="Arial"/>
          <w:sz w:val="24"/>
          <w:szCs w:val="24"/>
        </w:rPr>
      </w:pPr>
      <w:r w:rsidRPr="0054192C">
        <w:rPr>
          <w:rFonts w:ascii="Arial" w:hAnsi="Arial" w:cs="Arial"/>
          <w:sz w:val="24"/>
          <w:szCs w:val="24"/>
        </w:rPr>
        <w:t>Ingresos anuales (numérico)</w:t>
      </w:r>
    </w:p>
    <w:p w14:paraId="2E8EF968" w14:textId="7B5C2C37" w:rsidR="00B81696" w:rsidRDefault="00B81696" w:rsidP="002E69D5">
      <w:pPr>
        <w:pStyle w:val="Prrafodelista"/>
        <w:numPr>
          <w:ilvl w:val="0"/>
          <w:numId w:val="42"/>
        </w:numPr>
        <w:spacing w:line="360" w:lineRule="auto"/>
        <w:jc w:val="both"/>
        <w:rPr>
          <w:rFonts w:ascii="Arial" w:hAnsi="Arial" w:cs="Arial"/>
          <w:sz w:val="24"/>
          <w:szCs w:val="24"/>
        </w:rPr>
      </w:pPr>
      <w:r w:rsidRPr="0054192C">
        <w:rPr>
          <w:rFonts w:ascii="Arial" w:hAnsi="Arial" w:cs="Arial"/>
          <w:sz w:val="24"/>
          <w:szCs w:val="24"/>
        </w:rPr>
        <w:t>Categoría de producto favorito (categórico: Electrónica, Ropa, Comida, Libros)</w:t>
      </w:r>
    </w:p>
    <w:p w14:paraId="4C1E7333" w14:textId="5B51244C" w:rsidR="00AE1B30" w:rsidRDefault="00AE1B30" w:rsidP="002E69D5">
      <w:pPr>
        <w:pStyle w:val="Prrafodelista"/>
        <w:numPr>
          <w:ilvl w:val="0"/>
          <w:numId w:val="42"/>
        </w:numPr>
        <w:spacing w:line="360" w:lineRule="auto"/>
        <w:jc w:val="both"/>
        <w:rPr>
          <w:rFonts w:ascii="Arial" w:hAnsi="Arial" w:cs="Arial"/>
          <w:sz w:val="24"/>
          <w:szCs w:val="24"/>
        </w:rPr>
      </w:pPr>
      <w:r>
        <w:rPr>
          <w:rFonts w:ascii="Arial" w:hAnsi="Arial" w:cs="Arial"/>
          <w:sz w:val="24"/>
          <w:szCs w:val="24"/>
        </w:rPr>
        <w:t xml:space="preserve">Estado del cliente: (nuevo, regular, fiel) </w:t>
      </w:r>
    </w:p>
    <w:p w14:paraId="13DE57B5" w14:textId="7B912573" w:rsidR="00470C7A" w:rsidRPr="008070A6" w:rsidRDefault="00470C7A" w:rsidP="00470C7A">
      <w:pPr>
        <w:pStyle w:val="Descripcin"/>
        <w:jc w:val="center"/>
        <w:rPr>
          <w:rFonts w:ascii="Arial" w:hAnsi="Arial" w:cs="Arial"/>
          <w:color w:val="auto"/>
          <w:sz w:val="36"/>
          <w:szCs w:val="36"/>
        </w:rPr>
      </w:pPr>
      <w:bookmarkStart w:id="85" w:name="_Toc178529370"/>
      <w:r w:rsidRPr="008070A6">
        <w:rPr>
          <w:rFonts w:ascii="Arial" w:hAnsi="Arial" w:cs="Arial"/>
          <w:color w:val="auto"/>
          <w:sz w:val="24"/>
          <w:szCs w:val="24"/>
        </w:rPr>
        <w:t xml:space="preserve">Tabla </w:t>
      </w:r>
      <w:r w:rsidRPr="008070A6">
        <w:rPr>
          <w:rFonts w:ascii="Arial" w:hAnsi="Arial" w:cs="Arial"/>
          <w:color w:val="auto"/>
          <w:sz w:val="24"/>
          <w:szCs w:val="24"/>
        </w:rPr>
        <w:fldChar w:fldCharType="begin"/>
      </w:r>
      <w:r w:rsidRPr="008070A6">
        <w:rPr>
          <w:rFonts w:ascii="Arial" w:hAnsi="Arial" w:cs="Arial"/>
          <w:color w:val="auto"/>
          <w:sz w:val="24"/>
          <w:szCs w:val="24"/>
        </w:rPr>
        <w:instrText xml:space="preserve"> SEQ Tabla \* ARABIC </w:instrText>
      </w:r>
      <w:r w:rsidRPr="008070A6">
        <w:rPr>
          <w:rFonts w:ascii="Arial" w:hAnsi="Arial" w:cs="Arial"/>
          <w:color w:val="auto"/>
          <w:sz w:val="24"/>
          <w:szCs w:val="24"/>
        </w:rPr>
        <w:fldChar w:fldCharType="separate"/>
      </w:r>
      <w:r w:rsidR="00295246">
        <w:rPr>
          <w:rFonts w:ascii="Arial" w:hAnsi="Arial" w:cs="Arial"/>
          <w:noProof/>
          <w:color w:val="auto"/>
          <w:sz w:val="24"/>
          <w:szCs w:val="24"/>
        </w:rPr>
        <w:t>1</w:t>
      </w:r>
      <w:r w:rsidRPr="008070A6">
        <w:rPr>
          <w:rFonts w:ascii="Arial" w:hAnsi="Arial" w:cs="Arial"/>
          <w:color w:val="auto"/>
          <w:sz w:val="24"/>
          <w:szCs w:val="24"/>
        </w:rPr>
        <w:fldChar w:fldCharType="end"/>
      </w:r>
      <w:r w:rsidRPr="008070A6">
        <w:rPr>
          <w:rFonts w:ascii="Arial" w:hAnsi="Arial" w:cs="Arial"/>
          <w:color w:val="auto"/>
          <w:sz w:val="24"/>
          <w:szCs w:val="24"/>
        </w:rPr>
        <w:t xml:space="preserve"> Categoría de producto</w:t>
      </w:r>
      <w:r w:rsidR="00747763" w:rsidRPr="008070A6">
        <w:rPr>
          <w:rFonts w:ascii="Arial" w:hAnsi="Arial" w:cs="Arial"/>
          <w:color w:val="auto"/>
          <w:sz w:val="24"/>
          <w:szCs w:val="24"/>
        </w:rPr>
        <w:t>s</w:t>
      </w:r>
      <w:bookmarkEnd w:id="85"/>
    </w:p>
    <w:tbl>
      <w:tblPr>
        <w:tblW w:w="0" w:type="auto"/>
        <w:tblInd w:w="80" w:type="dxa"/>
        <w:tblCellMar>
          <w:left w:w="70" w:type="dxa"/>
          <w:right w:w="70" w:type="dxa"/>
        </w:tblCellMar>
        <w:tblLook w:val="04A0" w:firstRow="1" w:lastRow="0" w:firstColumn="1" w:lastColumn="0" w:noHBand="0" w:noVBand="1"/>
      </w:tblPr>
      <w:tblGrid>
        <w:gridCol w:w="889"/>
        <w:gridCol w:w="701"/>
        <w:gridCol w:w="2274"/>
        <w:gridCol w:w="3354"/>
        <w:gridCol w:w="1963"/>
      </w:tblGrid>
      <w:tr w:rsidR="007D6BFA" w:rsidRPr="007D6BFA" w14:paraId="796F8254" w14:textId="77777777" w:rsidTr="007D6BFA">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0B6EBEDE"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29CFCC7"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4B9A25A0"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3A241F7"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2C98E94"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r>
      <w:tr w:rsidR="007D6BFA" w:rsidRPr="007D6BFA" w14:paraId="290ED2E6" w14:textId="77777777" w:rsidTr="007D6BFA">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45E7C40E"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67592A85"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62C11D8F"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2597F0B6"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50FA2FF6"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r>
      <w:tr w:rsidR="007D6BFA" w:rsidRPr="007D6BFA" w14:paraId="417FE97D"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38BD95ED"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5C2D6CCD"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55B3EE28"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72C44DC5"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6FE86537"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r>
      <w:tr w:rsidR="007D6BFA" w:rsidRPr="007D6BFA" w14:paraId="794FCB00"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632D39A6"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59097BF5"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5BE539FF"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03EEDD3B"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7DA9E1FE"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r>
      <w:tr w:rsidR="007D6BFA" w:rsidRPr="007D6BFA" w14:paraId="6A40A506"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052BB76A"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79280D16"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108AEBF2"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3C8A6C92"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2573E5B9"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r>
      <w:tr w:rsidR="007D6BFA" w:rsidRPr="007D6BFA" w14:paraId="0A1D2D7A" w14:textId="77777777" w:rsidTr="007D6BFA">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4D07C792"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3E801790"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5314BBE3"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5D78E5BB"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021210DA"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r>
    </w:tbl>
    <w:p w14:paraId="4069DE3D" w14:textId="77777777" w:rsidR="006A052E" w:rsidRPr="0054192C" w:rsidRDefault="006A052E" w:rsidP="002E69D5">
      <w:pPr>
        <w:spacing w:line="360" w:lineRule="auto"/>
        <w:jc w:val="both"/>
        <w:rPr>
          <w:rFonts w:ascii="Arial" w:hAnsi="Arial" w:cs="Arial"/>
          <w:sz w:val="24"/>
          <w:szCs w:val="24"/>
        </w:rPr>
      </w:pPr>
    </w:p>
    <w:p w14:paraId="612B1342" w14:textId="77777777" w:rsidR="00B81696" w:rsidRPr="0054192C" w:rsidRDefault="00B81696" w:rsidP="002E69D5">
      <w:pPr>
        <w:spacing w:line="360" w:lineRule="auto"/>
        <w:jc w:val="both"/>
        <w:rPr>
          <w:rFonts w:ascii="Arial" w:hAnsi="Arial" w:cs="Arial"/>
          <w:sz w:val="24"/>
          <w:szCs w:val="24"/>
        </w:rPr>
      </w:pPr>
      <w:r w:rsidRPr="0054192C">
        <w:rPr>
          <w:rFonts w:ascii="Arial" w:hAnsi="Arial" w:cs="Arial"/>
          <w:sz w:val="24"/>
          <w:szCs w:val="24"/>
        </w:rPr>
        <w:t>Aplicación del Algoritmo K-</w:t>
      </w:r>
      <w:proofErr w:type="spellStart"/>
      <w:r w:rsidRPr="0054192C">
        <w:rPr>
          <w:rFonts w:ascii="Arial" w:hAnsi="Arial" w:cs="Arial"/>
          <w:sz w:val="24"/>
          <w:szCs w:val="24"/>
        </w:rPr>
        <w:t>Prototypes</w:t>
      </w:r>
      <w:proofErr w:type="spellEnd"/>
    </w:p>
    <w:p w14:paraId="271B3BDD" w14:textId="47B44708" w:rsidR="00470C7A" w:rsidRDefault="00470C7A" w:rsidP="00470C7A">
      <w:pPr>
        <w:spacing w:line="360" w:lineRule="auto"/>
        <w:jc w:val="both"/>
        <w:rPr>
          <w:rFonts w:ascii="Arial" w:hAnsi="Arial" w:cs="Arial"/>
          <w:sz w:val="24"/>
          <w:szCs w:val="24"/>
        </w:rPr>
      </w:pPr>
      <w:r w:rsidRPr="00470C7A">
        <w:rPr>
          <w:rFonts w:ascii="Arial" w:hAnsi="Arial" w:cs="Arial"/>
          <w:sz w:val="24"/>
          <w:szCs w:val="24"/>
        </w:rPr>
        <w:t xml:space="preserve">Para datos mixtos (numéricos y categóricos), la disimilitud total entre un cliente </w:t>
      </w:r>
      <w:r w:rsidRPr="00470C7A">
        <w:rPr>
          <w:rFonts w:ascii="Cambria Math" w:hAnsi="Cambria Math" w:cs="Cambria Math"/>
          <w:sz w:val="24"/>
          <w:szCs w:val="24"/>
        </w:rPr>
        <w:t>𝑖</w:t>
      </w:r>
      <w:r w:rsidRPr="00470C7A">
        <w:rPr>
          <w:rFonts w:ascii="Arial" w:hAnsi="Arial" w:cs="Arial"/>
          <w:sz w:val="24"/>
          <w:szCs w:val="24"/>
        </w:rPr>
        <w:t xml:space="preserve"> y un prototipo </w:t>
      </w:r>
      <w:r w:rsidRPr="00470C7A">
        <w:rPr>
          <w:rFonts w:ascii="Cambria Math" w:hAnsi="Cambria Math" w:cs="Cambria Math"/>
          <w:sz w:val="24"/>
          <w:szCs w:val="24"/>
        </w:rPr>
        <w:t>𝑦</w:t>
      </w:r>
      <w:r w:rsidRPr="00470C7A">
        <w:rPr>
          <w:rFonts w:ascii="Arial" w:hAnsi="Arial" w:cs="Arial"/>
          <w:sz w:val="24"/>
          <w:szCs w:val="24"/>
        </w:rPr>
        <w:t xml:space="preserve"> se calcula </w:t>
      </w:r>
      <w:r w:rsidR="001B6C42">
        <w:rPr>
          <w:rFonts w:ascii="Arial" w:hAnsi="Arial" w:cs="Arial"/>
          <w:sz w:val="24"/>
          <w:szCs w:val="24"/>
        </w:rPr>
        <w:t>con:</w:t>
      </w:r>
    </w:p>
    <w:p w14:paraId="09CF2C74" w14:textId="7E60861A" w:rsidR="00B55C96" w:rsidRPr="00A61D70" w:rsidRDefault="001B6C42" w:rsidP="008070A6">
      <w:pPr>
        <w:spacing w:line="360" w:lineRule="auto"/>
        <w:ind w:left="708"/>
        <w:jc w:val="center"/>
        <w:rPr>
          <w:rFonts w:ascii="Arial" w:eastAsiaTheme="minorEastAsia" w:hAnsi="Arial" w:cs="Arial"/>
          <w:sz w:val="24"/>
        </w:rPr>
      </w:pPr>
      <m:oMath>
        <m:sSub>
          <m:sSubPr>
            <m:ctrlPr>
              <w:rPr>
                <w:rFonts w:ascii="Cambria Math" w:hAnsi="Cambria Math" w:cs="Arial"/>
                <w:i/>
                <w:sz w:val="24"/>
              </w:rPr>
            </m:ctrlPr>
          </m:sSubPr>
          <m:e>
            <m:r>
              <w:rPr>
                <w:rFonts w:ascii="Cambria Math" w:hAnsi="Cambria Math" w:cs="Arial"/>
                <w:sz w:val="24"/>
              </w:rPr>
              <m:t xml:space="preserve"> </m:t>
            </m:r>
            <m:r>
              <w:rPr>
                <w:rFonts w:ascii="Cambria Math" w:hAnsi="Cambria Math" w:cs="Arial"/>
                <w:sz w:val="24"/>
              </w:rPr>
              <m:t>ⅆ</m:t>
            </m:r>
          </m:e>
          <m:sub>
            <m:r>
              <w:rPr>
                <w:rFonts w:ascii="Cambria Math" w:hAnsi="Cambria Math" w:cs="Arial"/>
                <w:sz w:val="24"/>
              </w:rPr>
              <m:t>m</m:t>
            </m:r>
          </m:sub>
        </m:sSub>
        <m:r>
          <w:rPr>
            <w:rFonts w:ascii="Cambria Math" w:hAnsi="Cambria Math" w:cs="Arial"/>
            <w:sz w:val="24"/>
          </w:rPr>
          <m:t>=</m:t>
        </m:r>
        <m:sSub>
          <m:sSubPr>
            <m:ctrlPr>
              <w:rPr>
                <w:rFonts w:ascii="Cambria Math" w:hAnsi="Cambria Math" w:cs="Arial"/>
                <w:i/>
                <w:sz w:val="24"/>
              </w:rPr>
            </m:ctrlPr>
          </m:sSubPr>
          <m:e>
            <m:sSub>
              <m:sSubPr>
                <m:ctrlPr>
                  <w:rPr>
                    <w:rFonts w:ascii="Cambria Math" w:hAnsi="Cambria Math" w:cs="Arial"/>
                    <w:i/>
                    <w:sz w:val="24"/>
                  </w:rPr>
                </m:ctrlPr>
              </m:sSubPr>
              <m:e>
                <m:r>
                  <w:rPr>
                    <w:rFonts w:ascii="Cambria Math" w:hAnsi="Cambria Math" w:cs="Arial"/>
                    <w:sz w:val="24"/>
                  </w:rPr>
                  <m:t>ⅆ</m:t>
                </m:r>
              </m:e>
              <m:sub>
                <m:r>
                  <w:rPr>
                    <w:rFonts w:ascii="Cambria Math" w:hAnsi="Cambria Math" w:cs="Arial"/>
                    <w:sz w:val="24"/>
                  </w:rPr>
                  <m:t>e</m:t>
                </m:r>
              </m:sub>
            </m:sSub>
            <m:r>
              <w:rPr>
                <w:rFonts w:ascii="Cambria Math" w:hAnsi="Cambria Math" w:cs="Arial"/>
                <w:sz w:val="24"/>
              </w:rPr>
              <m:t>+ⅆ</m:t>
            </m:r>
          </m:e>
          <m:sub>
            <m:r>
              <w:rPr>
                <w:rFonts w:ascii="Cambria Math" w:hAnsi="Cambria Math" w:cs="Arial"/>
                <w:sz w:val="24"/>
              </w:rPr>
              <m:t>c</m:t>
            </m:r>
          </m:sub>
        </m:sSub>
      </m:oMath>
      <w:r w:rsidRPr="00203B84">
        <w:rPr>
          <w:rFonts w:ascii="Arial" w:eastAsiaTheme="minorEastAsia" w:hAnsi="Arial" w:cs="Arial"/>
          <w:sz w:val="24"/>
        </w:rPr>
        <w:t>=</w:t>
      </w:r>
      <w:r>
        <w:rPr>
          <w:rFonts w:ascii="Arial" w:eastAsiaTheme="minorEastAsia" w:hAnsi="Arial" w:cs="Arial"/>
          <w:sz w:val="24"/>
        </w:rPr>
        <w:t xml:space="preserve"> </w:t>
      </w:r>
      <w:r>
        <w:rPr>
          <w:rFonts w:ascii="Arial" w:eastAsiaTheme="minorEastAsia" w:hAnsi="Arial" w:cs="Arial"/>
          <w:sz w:val="24"/>
        </w:rPr>
        <w:br/>
      </w:r>
      <m:oMathPara>
        <m:oMath>
          <m:rad>
            <m:radPr>
              <m:degHide m:val="1"/>
              <m:ctrlPr>
                <w:rPr>
                  <w:rFonts w:ascii="Cambria Math" w:eastAsiaTheme="minorEastAsia" w:hAnsi="Cambria Math" w:cs="Arial"/>
                  <w:i/>
                  <w:sz w:val="24"/>
                </w:rPr>
              </m:ctrlPr>
            </m:radPr>
            <m:deg/>
            <m:e>
              <m:nary>
                <m:naryPr>
                  <m:chr m:val="∑"/>
                  <m:limLoc m:val="undOvr"/>
                  <m:grow m:val="1"/>
                  <m:ctrlPr>
                    <w:rPr>
                      <w:rFonts w:ascii="Cambria Math" w:eastAsiaTheme="minorEastAsia" w:hAnsi="Cambria Math" w:cs="Arial"/>
                      <w:i/>
                      <w:sz w:val="24"/>
                    </w:rPr>
                  </m:ctrlPr>
                </m:naryPr>
                <m:sub>
                  <m:r>
                    <w:rPr>
                      <w:rFonts w:ascii="Cambria Math" w:eastAsiaTheme="minorEastAsia" w:hAnsi="Cambria Math" w:cs="Arial"/>
                      <w:sz w:val="24"/>
                    </w:rPr>
                    <m:t>i=1</m:t>
                  </m:r>
                </m:sub>
                <m:sup>
                  <m:r>
                    <w:rPr>
                      <w:rFonts w:ascii="Cambria Math" w:eastAsiaTheme="minorEastAsia" w:hAnsi="Cambria Math" w:cs="Arial"/>
                      <w:sz w:val="24"/>
                    </w:rPr>
                    <m:t>n</m:t>
                  </m:r>
                </m:sup>
                <m:e>
                  <m:sSup>
                    <m:sSupPr>
                      <m:ctrlPr>
                        <w:rPr>
                          <w:rFonts w:ascii="Cambria Math" w:eastAsiaTheme="minorEastAsia" w:hAnsi="Cambria Math" w:cs="Arial"/>
                          <w:i/>
                          <w:sz w:val="24"/>
                        </w:rPr>
                      </m:ctrlPr>
                    </m:sSupPr>
                    <m:e>
                      <m:d>
                        <m:dPr>
                          <m:ctrlPr>
                            <w:rPr>
                              <w:rFonts w:ascii="Cambria Math" w:eastAsiaTheme="minorEastAsia" w:hAnsi="Cambria Math" w:cs="Arial"/>
                              <w:i/>
                              <w:sz w:val="24"/>
                            </w:rPr>
                          </m:ctrlPr>
                        </m:dPr>
                        <m:e>
                          <m:sSub>
                            <m:sSubPr>
                              <m:ctrlPr>
                                <w:rPr>
                                  <w:rFonts w:ascii="Cambria Math" w:eastAsiaTheme="minorEastAsia" w:hAnsi="Cambria Math" w:cs="Arial"/>
                                  <w:i/>
                                  <w:sz w:val="24"/>
                                </w:rPr>
                              </m:ctrlPr>
                            </m:sSubPr>
                            <m:e>
                              <m:r>
                                <w:rPr>
                                  <w:rFonts w:ascii="Cambria Math" w:eastAsiaTheme="minorEastAsia" w:hAnsi="Cambria Math" w:cs="Arial"/>
                                  <w:sz w:val="24"/>
                                </w:rPr>
                                <m:t>b</m:t>
                              </m:r>
                            </m:e>
                            <m:sub>
                              <m:r>
                                <w:rPr>
                                  <w:rFonts w:ascii="Cambria Math" w:eastAsiaTheme="minorEastAsia" w:hAnsi="Cambria Math" w:cs="Arial"/>
                                  <w:sz w:val="24"/>
                                </w:rPr>
                                <m:t>i</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c</m:t>
                              </m:r>
                            </m:e>
                            <m:sub>
                              <m:r>
                                <w:rPr>
                                  <w:rFonts w:ascii="Cambria Math" w:eastAsiaTheme="minorEastAsia" w:hAnsi="Cambria Math" w:cs="Arial"/>
                                  <w:sz w:val="24"/>
                                </w:rPr>
                                <m:t>i</m:t>
                              </m:r>
                            </m:sub>
                          </m:sSub>
                        </m:e>
                      </m:d>
                    </m:e>
                    <m:sup>
                      <m:r>
                        <w:rPr>
                          <w:rFonts w:ascii="Cambria Math" w:eastAsiaTheme="minorEastAsia" w:hAnsi="Cambria Math" w:cs="Arial"/>
                          <w:sz w:val="24"/>
                        </w:rPr>
                        <m:t>2</m:t>
                      </m:r>
                    </m:sup>
                  </m:sSup>
                </m:e>
              </m:nary>
            </m:e>
          </m:rad>
          <m:r>
            <w:rPr>
              <w:rFonts w:ascii="Cambria Math" w:eastAsiaTheme="minorEastAsia" w:hAnsi="Cambria Math" w:cs="Arial"/>
              <w:sz w:val="24"/>
            </w:rPr>
            <m:t>+</m:t>
          </m:r>
          <m:r>
            <w:rPr>
              <w:rFonts w:ascii="Cambria Math" w:eastAsiaTheme="minorEastAsia" w:hAnsi="Cambria Math" w:cs="Arial"/>
              <w:sz w:val="24"/>
            </w:rPr>
            <m:t xml:space="preserve"> </m:t>
          </m:r>
          <m:r>
            <w:rPr>
              <w:rFonts w:ascii="Cambria Math" w:hAnsi="Cambria Math" w:cs="Arial"/>
              <w:sz w:val="24"/>
            </w:rPr>
            <m:t>γ</m:t>
          </m:r>
          <m:nary>
            <m:naryPr>
              <m:chr m:val="∑"/>
              <m:limLoc m:val="undOvr"/>
              <m:grow m:val="1"/>
              <m:ctrlPr>
                <w:rPr>
                  <w:rFonts w:ascii="Cambria Math" w:hAnsi="Cambria Math" w:cs="Arial"/>
                  <w:i/>
                  <w:sz w:val="24"/>
                </w:rPr>
              </m:ctrlPr>
            </m:naryPr>
            <m:sub>
              <m:r>
                <w:rPr>
                  <w:rFonts w:ascii="Cambria Math" w:hAnsi="Cambria Math" w:cs="Arial"/>
                  <w:sz w:val="24"/>
                </w:rPr>
                <m:t>j=1</m:t>
              </m:r>
            </m:sub>
            <m:sup>
              <m:r>
                <w:rPr>
                  <w:rFonts w:ascii="Cambria Math" w:hAnsi="Cambria Math" w:cs="Arial"/>
                  <w:sz w:val="24"/>
                </w:rPr>
                <m:t>n</m:t>
              </m:r>
            </m:sup>
            <m:e>
              <m:r>
                <w:rPr>
                  <w:rFonts w:ascii="Cambria Math" w:hAnsi="Cambria Math" w:cs="Arial"/>
                  <w:sz w:val="24"/>
                </w:rPr>
                <m:t>δ</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e>
              </m:d>
            </m:e>
          </m:nary>
        </m:oMath>
      </m:oMathPara>
    </w:p>
    <w:p w14:paraId="5A2F5F6A" w14:textId="26A4E303" w:rsidR="006C56A6" w:rsidRPr="008070A6" w:rsidRDefault="00B81696" w:rsidP="008070A6">
      <w:pPr>
        <w:pStyle w:val="Prrafodelista"/>
        <w:numPr>
          <w:ilvl w:val="0"/>
          <w:numId w:val="43"/>
        </w:numPr>
        <w:spacing w:line="360" w:lineRule="auto"/>
        <w:jc w:val="both"/>
        <w:rPr>
          <w:rFonts w:ascii="Arial" w:hAnsi="Arial" w:cs="Arial"/>
          <w:sz w:val="24"/>
          <w:szCs w:val="24"/>
        </w:rPr>
      </w:pPr>
      <w:r w:rsidRPr="00747763">
        <w:rPr>
          <w:rFonts w:ascii="Arial" w:hAnsi="Arial" w:cs="Arial"/>
          <w:sz w:val="24"/>
          <w:szCs w:val="24"/>
        </w:rPr>
        <w:t>Inicialización: Seleccionamos aleatoriamente</w:t>
      </w:r>
      <w:r w:rsidR="006C56A6" w:rsidRPr="00747763">
        <w:rPr>
          <w:rFonts w:ascii="Arial" w:hAnsi="Arial" w:cs="Arial"/>
          <w:sz w:val="24"/>
          <w:szCs w:val="24"/>
        </w:rPr>
        <w:t xml:space="preserve"> k centros iniciales,</w:t>
      </w:r>
      <w:r w:rsidRPr="00747763">
        <w:rPr>
          <w:rFonts w:ascii="Arial" w:hAnsi="Arial" w:cs="Arial"/>
          <w:sz w:val="24"/>
          <w:szCs w:val="24"/>
        </w:rPr>
        <w:t xml:space="preserve"> </w:t>
      </w:r>
      <w:r w:rsidRPr="00747763">
        <w:rPr>
          <w:rFonts w:ascii="Cambria Math" w:hAnsi="Cambria Math" w:cs="Cambria Math"/>
          <w:sz w:val="24"/>
          <w:szCs w:val="24"/>
        </w:rPr>
        <w:t>𝑘</w:t>
      </w:r>
      <w:r w:rsidRPr="00747763">
        <w:rPr>
          <w:rFonts w:ascii="Arial" w:hAnsi="Arial" w:cs="Arial"/>
          <w:sz w:val="24"/>
          <w:szCs w:val="24"/>
        </w:rPr>
        <w:t>=</w:t>
      </w:r>
      <w:r w:rsidR="006C56A6" w:rsidRPr="00747763">
        <w:rPr>
          <w:rFonts w:ascii="Arial" w:hAnsi="Arial" w:cs="Arial"/>
          <w:sz w:val="24"/>
          <w:szCs w:val="24"/>
        </w:rPr>
        <w:t>2</w:t>
      </w:r>
    </w:p>
    <w:p w14:paraId="0F2907C8" w14:textId="3908DF7C" w:rsidR="00B81696" w:rsidRPr="00747763" w:rsidRDefault="006C56A6" w:rsidP="002E69D5">
      <w:pPr>
        <w:pStyle w:val="Prrafodelista"/>
        <w:numPr>
          <w:ilvl w:val="0"/>
          <w:numId w:val="43"/>
        </w:numPr>
        <w:spacing w:line="360" w:lineRule="auto"/>
        <w:jc w:val="both"/>
        <w:rPr>
          <w:rFonts w:ascii="Arial" w:hAnsi="Arial" w:cs="Arial"/>
          <w:sz w:val="24"/>
          <w:szCs w:val="24"/>
        </w:rPr>
      </w:pPr>
      <w:r w:rsidRPr="00747763">
        <w:rPr>
          <w:rFonts w:ascii="Arial" w:hAnsi="Arial" w:cs="Arial"/>
          <w:sz w:val="24"/>
          <w:szCs w:val="24"/>
        </w:rPr>
        <w:t xml:space="preserve">Se eligen k-prototipos aleatoriamente, objetos 1 y </w:t>
      </w:r>
      <w:r w:rsidR="00DC65F8" w:rsidRPr="00747763">
        <w:rPr>
          <w:rFonts w:ascii="Arial" w:hAnsi="Arial" w:cs="Arial"/>
          <w:sz w:val="24"/>
          <w:szCs w:val="24"/>
        </w:rPr>
        <w:t>3</w:t>
      </w:r>
    </w:p>
    <w:p w14:paraId="6AEB6F9D" w14:textId="77777777" w:rsidR="006C56A6" w:rsidRPr="00747763" w:rsidRDefault="006C56A6" w:rsidP="006C56A6">
      <w:pPr>
        <w:pStyle w:val="Prrafodelista"/>
        <w:rPr>
          <w:rFonts w:ascii="Arial" w:hAnsi="Arial" w:cs="Arial"/>
          <w:sz w:val="24"/>
          <w:szCs w:val="24"/>
        </w:rPr>
      </w:pPr>
    </w:p>
    <w:p w14:paraId="67884887" w14:textId="3C48CD26" w:rsidR="006C56A6" w:rsidRPr="00747763" w:rsidRDefault="006C56A6" w:rsidP="006C56A6">
      <w:pPr>
        <w:pStyle w:val="Prrafodelista"/>
        <w:spacing w:line="360" w:lineRule="auto"/>
        <w:jc w:val="both"/>
        <w:rPr>
          <w:rFonts w:ascii="Arial" w:hAnsi="Arial" w:cs="Arial"/>
          <w:sz w:val="24"/>
          <w:szCs w:val="24"/>
        </w:rPr>
      </w:pPr>
      <w:r w:rsidRPr="00747763">
        <w:rPr>
          <w:rFonts w:ascii="Arial" w:hAnsi="Arial" w:cs="Arial"/>
          <w:sz w:val="24"/>
          <w:szCs w:val="24"/>
        </w:rPr>
        <w:t>k=</w:t>
      </w:r>
      <w:r w:rsidR="00DC65F8" w:rsidRPr="00747763">
        <w:rPr>
          <w:rFonts w:ascii="Arial" w:hAnsi="Arial" w:cs="Arial"/>
          <w:sz w:val="24"/>
          <w:szCs w:val="24"/>
        </w:rPr>
        <w:t>2</w:t>
      </w:r>
      <w:r w:rsidRPr="00747763">
        <w:rPr>
          <w:rFonts w:ascii="Arial" w:hAnsi="Arial" w:cs="Arial"/>
          <w:sz w:val="24"/>
          <w:szCs w:val="24"/>
        </w:rPr>
        <w:t xml:space="preserve"> prototipos iniciales.</w:t>
      </w:r>
    </w:p>
    <w:p w14:paraId="1B59F655" w14:textId="4E895F78" w:rsidR="006C56A6" w:rsidRPr="00150345" w:rsidRDefault="00F021BE" w:rsidP="00150345">
      <w:pPr>
        <w:pStyle w:val="Descripcin"/>
        <w:jc w:val="center"/>
        <w:rPr>
          <w:rFonts w:ascii="Arial" w:hAnsi="Arial" w:cs="Arial"/>
          <w:color w:val="auto"/>
          <w:sz w:val="24"/>
          <w:szCs w:val="24"/>
        </w:rPr>
      </w:pPr>
      <w:bookmarkStart w:id="86" w:name="_Toc178529371"/>
      <w:r w:rsidRPr="008070A6">
        <w:rPr>
          <w:rFonts w:ascii="Arial" w:hAnsi="Arial" w:cs="Arial"/>
          <w:color w:val="auto"/>
          <w:sz w:val="24"/>
          <w:szCs w:val="24"/>
        </w:rPr>
        <w:lastRenderedPageBreak/>
        <w:t xml:space="preserve">Tabla </w:t>
      </w:r>
      <w:r w:rsidRPr="008070A6">
        <w:rPr>
          <w:rFonts w:ascii="Arial" w:hAnsi="Arial" w:cs="Arial"/>
          <w:color w:val="auto"/>
          <w:sz w:val="24"/>
          <w:szCs w:val="24"/>
        </w:rPr>
        <w:fldChar w:fldCharType="begin"/>
      </w:r>
      <w:r w:rsidRPr="008070A6">
        <w:rPr>
          <w:rFonts w:ascii="Arial" w:hAnsi="Arial" w:cs="Arial"/>
          <w:color w:val="auto"/>
          <w:sz w:val="24"/>
          <w:szCs w:val="24"/>
        </w:rPr>
        <w:instrText xml:space="preserve"> SEQ Tabla \* ARABIC </w:instrText>
      </w:r>
      <w:r w:rsidRPr="008070A6">
        <w:rPr>
          <w:rFonts w:ascii="Arial" w:hAnsi="Arial" w:cs="Arial"/>
          <w:color w:val="auto"/>
          <w:sz w:val="24"/>
          <w:szCs w:val="24"/>
        </w:rPr>
        <w:fldChar w:fldCharType="separate"/>
      </w:r>
      <w:r w:rsidR="00295246">
        <w:rPr>
          <w:rFonts w:ascii="Arial" w:hAnsi="Arial" w:cs="Arial"/>
          <w:noProof/>
          <w:color w:val="auto"/>
          <w:sz w:val="24"/>
          <w:szCs w:val="24"/>
        </w:rPr>
        <w:t>2</w:t>
      </w:r>
      <w:r w:rsidRPr="008070A6">
        <w:rPr>
          <w:rFonts w:ascii="Arial" w:hAnsi="Arial" w:cs="Arial"/>
          <w:color w:val="auto"/>
          <w:sz w:val="24"/>
          <w:szCs w:val="24"/>
        </w:rPr>
        <w:fldChar w:fldCharType="end"/>
      </w:r>
      <w:r w:rsidRPr="008070A6">
        <w:rPr>
          <w:rFonts w:ascii="Arial" w:hAnsi="Arial" w:cs="Arial"/>
          <w:color w:val="auto"/>
          <w:sz w:val="24"/>
          <w:szCs w:val="24"/>
        </w:rPr>
        <w:t xml:space="preserve"> Centros iniciales</w:t>
      </w:r>
      <w:bookmarkEnd w:id="86"/>
    </w:p>
    <w:tbl>
      <w:tblPr>
        <w:tblW w:w="0" w:type="auto"/>
        <w:tblCellMar>
          <w:left w:w="70" w:type="dxa"/>
          <w:right w:w="70" w:type="dxa"/>
        </w:tblCellMar>
        <w:tblLook w:val="04A0" w:firstRow="1" w:lastRow="0" w:firstColumn="1" w:lastColumn="0" w:noHBand="0" w:noVBand="1"/>
      </w:tblPr>
      <w:tblGrid>
        <w:gridCol w:w="888"/>
        <w:gridCol w:w="701"/>
        <w:gridCol w:w="1987"/>
        <w:gridCol w:w="2875"/>
        <w:gridCol w:w="1709"/>
        <w:gridCol w:w="1101"/>
      </w:tblGrid>
      <w:tr w:rsidR="00150345" w:rsidRPr="007D6BFA" w14:paraId="02DF5C69" w14:textId="5038BCA5" w:rsidTr="00150345">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3E801F4C" w14:textId="77777777"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43D6FF7" w14:textId="77777777"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3FD29E6" w14:textId="77777777"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23D4E39" w14:textId="77777777"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4EEA93C" w14:textId="77777777"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tcPr>
          <w:p w14:paraId="2BA9F6A3" w14:textId="43E7098B"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DC65F8">
              <w:rPr>
                <w:rFonts w:ascii="Arial" w:eastAsia="Times New Roman" w:hAnsi="Arial" w:cs="Arial"/>
                <w:color w:val="000000"/>
                <w:sz w:val="24"/>
                <w:szCs w:val="24"/>
                <w:lang w:eastAsia="es-MX"/>
              </w:rPr>
              <w:t>Prototipo</w:t>
            </w:r>
          </w:p>
        </w:tc>
      </w:tr>
      <w:tr w:rsidR="00150345" w:rsidRPr="007D6BFA" w14:paraId="50DC16F5" w14:textId="326785E3" w:rsidTr="00150345">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4DE8D420" w14:textId="77777777"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781EC15E" w14:textId="77777777"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4EED19A6" w14:textId="77777777"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78FDE1B9" w14:textId="77777777"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3EC9700A" w14:textId="77777777"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000000" w:fill="FFFFFF"/>
            <w:vAlign w:val="center"/>
          </w:tcPr>
          <w:p w14:paraId="4888118F" w14:textId="1165F656"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DC65F8">
              <w:rPr>
                <w:rFonts w:ascii="Arial" w:eastAsia="Times New Roman" w:hAnsi="Arial" w:cs="Arial"/>
                <w:color w:val="000000"/>
                <w:sz w:val="24"/>
                <w:szCs w:val="24"/>
                <w:lang w:eastAsia="es-MX"/>
              </w:rPr>
              <w:t>K1</w:t>
            </w:r>
          </w:p>
        </w:tc>
      </w:tr>
      <w:tr w:rsidR="00150345" w:rsidRPr="007D6BFA" w14:paraId="171003BF" w14:textId="77777777" w:rsidTr="00150345">
        <w:trPr>
          <w:trHeight w:val="615"/>
        </w:trPr>
        <w:tc>
          <w:tcPr>
            <w:tcW w:w="0" w:type="auto"/>
            <w:tcBorders>
              <w:top w:val="nil"/>
              <w:left w:val="single" w:sz="8" w:space="0" w:color="auto"/>
              <w:bottom w:val="single" w:sz="8" w:space="0" w:color="auto"/>
              <w:right w:val="single" w:sz="8" w:space="0" w:color="auto"/>
            </w:tcBorders>
            <w:shd w:val="clear" w:color="auto" w:fill="auto"/>
            <w:vAlign w:val="center"/>
          </w:tcPr>
          <w:p w14:paraId="571E1C46" w14:textId="4EB8784B"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tcPr>
          <w:p w14:paraId="392F95A0" w14:textId="15EBA220"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tcPr>
          <w:p w14:paraId="718C000D" w14:textId="0BB7670A"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tcPr>
          <w:p w14:paraId="22EAE644" w14:textId="15F8B411"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tcPr>
          <w:p w14:paraId="289075C7" w14:textId="0120A3F5" w:rsidR="00150345" w:rsidRPr="007D6BFA" w:rsidRDefault="00150345" w:rsidP="00150345">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000000" w:fill="FFFFFF"/>
            <w:vAlign w:val="center"/>
          </w:tcPr>
          <w:p w14:paraId="49031A2D" w14:textId="5C6C703B" w:rsidR="00150345" w:rsidRPr="00DC65F8" w:rsidRDefault="00150345" w:rsidP="00150345">
            <w:pPr>
              <w:spacing w:after="0" w:line="240" w:lineRule="auto"/>
              <w:jc w:val="both"/>
              <w:rPr>
                <w:rFonts w:ascii="Arial" w:eastAsia="Times New Roman" w:hAnsi="Arial" w:cs="Arial"/>
                <w:color w:val="000000"/>
                <w:sz w:val="24"/>
                <w:szCs w:val="24"/>
                <w:lang w:eastAsia="es-MX"/>
              </w:rPr>
            </w:pPr>
            <w:r w:rsidRPr="00DC65F8">
              <w:rPr>
                <w:rFonts w:ascii="Arial" w:eastAsia="Times New Roman" w:hAnsi="Arial" w:cs="Arial"/>
                <w:color w:val="000000"/>
                <w:sz w:val="24"/>
                <w:szCs w:val="24"/>
                <w:lang w:eastAsia="es-MX"/>
              </w:rPr>
              <w:t>K2</w:t>
            </w:r>
          </w:p>
        </w:tc>
      </w:tr>
    </w:tbl>
    <w:p w14:paraId="589C9C3C" w14:textId="77777777" w:rsidR="00150345" w:rsidRPr="00747763" w:rsidRDefault="00150345" w:rsidP="006C56A6">
      <w:pPr>
        <w:spacing w:line="360" w:lineRule="auto"/>
        <w:jc w:val="both"/>
        <w:rPr>
          <w:rFonts w:ascii="Arial" w:hAnsi="Arial" w:cs="Arial"/>
          <w:sz w:val="24"/>
          <w:szCs w:val="24"/>
        </w:rPr>
      </w:pPr>
    </w:p>
    <w:p w14:paraId="624E24EC" w14:textId="4EAA39DB" w:rsidR="006C56A6" w:rsidRPr="00747763" w:rsidRDefault="006C56A6" w:rsidP="006C56A6">
      <w:pPr>
        <w:pStyle w:val="Prrafodelista"/>
        <w:numPr>
          <w:ilvl w:val="0"/>
          <w:numId w:val="43"/>
        </w:numPr>
        <w:spacing w:line="360" w:lineRule="auto"/>
        <w:jc w:val="both"/>
        <w:rPr>
          <w:rFonts w:ascii="Arial" w:hAnsi="Arial" w:cs="Arial"/>
          <w:sz w:val="24"/>
          <w:szCs w:val="24"/>
        </w:rPr>
      </w:pPr>
      <w:r w:rsidRPr="00747763">
        <w:rPr>
          <w:rFonts w:ascii="Arial" w:hAnsi="Arial" w:cs="Arial"/>
          <w:sz w:val="24"/>
          <w:szCs w:val="24"/>
        </w:rPr>
        <w:t>Para cada objeto de la bdd se calcula la distancia (</w:t>
      </w:r>
      <m:oMath>
        <m:sSub>
          <m:sSubPr>
            <m:ctrlPr>
              <w:rPr>
                <w:rFonts w:ascii="Cambria Math" w:hAnsi="Cambria Math" w:cs="Arial"/>
                <w:i/>
                <w:sz w:val="24"/>
                <w:szCs w:val="24"/>
              </w:rPr>
            </m:ctrlPr>
          </m:sSubPr>
          <m:e>
            <m:r>
              <w:rPr>
                <w:rFonts w:ascii="Cambria Math" w:hAnsi="Cambria Math" w:cs="Arial"/>
                <w:sz w:val="24"/>
                <w:szCs w:val="24"/>
              </w:rPr>
              <m:t xml:space="preserve"> ⅆ</m:t>
            </m:r>
          </m:e>
          <m:sub>
            <m:r>
              <w:rPr>
                <w:rFonts w:ascii="Cambria Math" w:hAnsi="Cambria Math" w:cs="Arial"/>
                <w:sz w:val="24"/>
                <w:szCs w:val="24"/>
              </w:rPr>
              <m:t>m</m:t>
            </m:r>
          </m:sub>
        </m:sSub>
      </m:oMath>
      <w:r w:rsidRPr="00747763">
        <w:rPr>
          <w:rFonts w:ascii="Arial" w:hAnsi="Arial" w:cs="Arial"/>
          <w:sz w:val="24"/>
          <w:szCs w:val="24"/>
        </w:rPr>
        <w:t>) existente entre el objeto y los k-prototipos</w:t>
      </w:r>
    </w:p>
    <w:p w14:paraId="15F92DBD" w14:textId="2212A9C6" w:rsidR="00747763" w:rsidRPr="008070A6" w:rsidRDefault="00747763" w:rsidP="00747763">
      <w:pPr>
        <w:pStyle w:val="Descripcin"/>
        <w:jc w:val="center"/>
        <w:rPr>
          <w:rFonts w:ascii="Arial" w:hAnsi="Arial" w:cs="Arial"/>
          <w:color w:val="auto"/>
          <w:sz w:val="24"/>
          <w:szCs w:val="24"/>
        </w:rPr>
      </w:pPr>
      <w:bookmarkStart w:id="87" w:name="_Toc178529372"/>
      <w:r w:rsidRPr="008070A6">
        <w:rPr>
          <w:rFonts w:ascii="Arial" w:hAnsi="Arial" w:cs="Arial"/>
          <w:color w:val="auto"/>
          <w:sz w:val="24"/>
          <w:szCs w:val="24"/>
        </w:rPr>
        <w:t xml:space="preserve">Tabla </w:t>
      </w:r>
      <w:r w:rsidRPr="008070A6">
        <w:rPr>
          <w:rFonts w:ascii="Arial" w:hAnsi="Arial" w:cs="Arial"/>
          <w:color w:val="auto"/>
          <w:sz w:val="24"/>
          <w:szCs w:val="24"/>
        </w:rPr>
        <w:fldChar w:fldCharType="begin"/>
      </w:r>
      <w:r w:rsidRPr="008070A6">
        <w:rPr>
          <w:rFonts w:ascii="Arial" w:hAnsi="Arial" w:cs="Arial"/>
          <w:color w:val="auto"/>
          <w:sz w:val="24"/>
          <w:szCs w:val="24"/>
        </w:rPr>
        <w:instrText xml:space="preserve"> SEQ Tabla \* ARABIC </w:instrText>
      </w:r>
      <w:r w:rsidRPr="008070A6">
        <w:rPr>
          <w:rFonts w:ascii="Arial" w:hAnsi="Arial" w:cs="Arial"/>
          <w:color w:val="auto"/>
          <w:sz w:val="24"/>
          <w:szCs w:val="24"/>
        </w:rPr>
        <w:fldChar w:fldCharType="separate"/>
      </w:r>
      <w:r w:rsidR="00295246">
        <w:rPr>
          <w:rFonts w:ascii="Arial" w:hAnsi="Arial" w:cs="Arial"/>
          <w:noProof/>
          <w:color w:val="auto"/>
          <w:sz w:val="24"/>
          <w:szCs w:val="24"/>
        </w:rPr>
        <w:t>3</w:t>
      </w:r>
      <w:r w:rsidRPr="008070A6">
        <w:rPr>
          <w:rFonts w:ascii="Arial" w:hAnsi="Arial" w:cs="Arial"/>
          <w:color w:val="auto"/>
          <w:sz w:val="24"/>
          <w:szCs w:val="24"/>
        </w:rPr>
        <w:fldChar w:fldCharType="end"/>
      </w:r>
      <w:r w:rsidRPr="008070A6">
        <w:rPr>
          <w:rFonts w:ascii="Arial" w:hAnsi="Arial" w:cs="Arial"/>
          <w:color w:val="auto"/>
          <w:sz w:val="24"/>
          <w:szCs w:val="24"/>
        </w:rPr>
        <w:t xml:space="preserve"> Iteración 1 distancia objeto 1</w:t>
      </w:r>
      <w:bookmarkEnd w:id="87"/>
    </w:p>
    <w:tbl>
      <w:tblPr>
        <w:tblW w:w="0" w:type="auto"/>
        <w:jc w:val="center"/>
        <w:tblCellMar>
          <w:left w:w="70" w:type="dxa"/>
          <w:right w:w="70" w:type="dxa"/>
        </w:tblCellMar>
        <w:tblLook w:val="04A0" w:firstRow="1" w:lastRow="0" w:firstColumn="1" w:lastColumn="0" w:noHBand="0" w:noVBand="1"/>
      </w:tblPr>
      <w:tblGrid>
        <w:gridCol w:w="2208"/>
        <w:gridCol w:w="1863"/>
        <w:gridCol w:w="3476"/>
        <w:gridCol w:w="1639"/>
      </w:tblGrid>
      <w:tr w:rsidR="00A60250" w:rsidRPr="00A60250" w14:paraId="34476632" w14:textId="77777777" w:rsidTr="00A60250">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2746449" w14:textId="77777777" w:rsidR="00A60250" w:rsidRPr="00A60250" w:rsidRDefault="00A60250" w:rsidP="00A60250">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objeto 1</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06382DF3" w14:textId="77777777" w:rsidR="00A60250" w:rsidRPr="00A60250" w:rsidRDefault="00A60250" w:rsidP="00A60250">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objeto 1</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747763" w:rsidRPr="00747763" w14:paraId="76A0DF5B" w14:textId="77777777" w:rsidTr="00A60250">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3228585E" w14:textId="77777777" w:rsidR="00A60250" w:rsidRPr="00A60250" w:rsidRDefault="00A60250" w:rsidP="00A60250">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(25-25)^2-(40000-40000)^2)^(1/2)=0</w:t>
            </w:r>
          </w:p>
        </w:tc>
        <w:tc>
          <w:tcPr>
            <w:tcW w:w="0" w:type="auto"/>
            <w:tcBorders>
              <w:top w:val="nil"/>
              <w:left w:val="nil"/>
              <w:bottom w:val="single" w:sz="4" w:space="0" w:color="auto"/>
              <w:right w:val="single" w:sz="4" w:space="0" w:color="auto"/>
            </w:tcBorders>
            <w:shd w:val="clear" w:color="auto" w:fill="auto"/>
            <w:hideMark/>
          </w:tcPr>
          <w:p w14:paraId="50D2DD92" w14:textId="77777777" w:rsidR="00A60250" w:rsidRPr="00A60250" w:rsidRDefault="00A60250" w:rsidP="00A60250">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Pr="00A60250">
              <w:rPr>
                <w:rFonts w:ascii="Arial" w:eastAsia="Times New Roman" w:hAnsi="Arial" w:cs="Arial"/>
                <w:color w:val="000000"/>
                <w:sz w:val="24"/>
                <w:szCs w:val="24"/>
                <w:lang w:eastAsia="es-MX"/>
              </w:rPr>
              <w:t>Electrónica, Electrónica)=0 + (nuevo, nuevo)=0 Total=0</w:t>
            </w:r>
          </w:p>
        </w:tc>
        <w:tc>
          <w:tcPr>
            <w:tcW w:w="0" w:type="auto"/>
            <w:tcBorders>
              <w:top w:val="nil"/>
              <w:left w:val="nil"/>
              <w:bottom w:val="single" w:sz="4" w:space="0" w:color="auto"/>
              <w:right w:val="single" w:sz="4" w:space="0" w:color="auto"/>
            </w:tcBorders>
            <w:shd w:val="clear" w:color="auto" w:fill="auto"/>
            <w:hideMark/>
          </w:tcPr>
          <w:p w14:paraId="448B188F" w14:textId="77777777" w:rsidR="00A60250" w:rsidRPr="00A60250" w:rsidRDefault="00A60250" w:rsidP="00A60250">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(22-25)^2-(40000-30000)^2)^(1/2)=10000.00045</w:t>
            </w:r>
          </w:p>
        </w:tc>
        <w:tc>
          <w:tcPr>
            <w:tcW w:w="0" w:type="auto"/>
            <w:tcBorders>
              <w:top w:val="nil"/>
              <w:left w:val="nil"/>
              <w:bottom w:val="single" w:sz="4" w:space="0" w:color="auto"/>
              <w:right w:val="single" w:sz="4" w:space="0" w:color="auto"/>
            </w:tcBorders>
            <w:shd w:val="clear" w:color="auto" w:fill="auto"/>
            <w:hideMark/>
          </w:tcPr>
          <w:p w14:paraId="2739FCB8" w14:textId="77777777" w:rsidR="00A60250" w:rsidRPr="00A60250" w:rsidRDefault="00A60250" w:rsidP="00A60250">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categóricos: (Electrónica, </w:t>
            </w:r>
            <w:proofErr w:type="gramStart"/>
            <w:r w:rsidRPr="00A60250">
              <w:rPr>
                <w:rFonts w:ascii="Arial" w:eastAsia="Times New Roman" w:hAnsi="Arial" w:cs="Arial"/>
                <w:color w:val="000000"/>
                <w:sz w:val="24"/>
                <w:szCs w:val="24"/>
                <w:lang w:eastAsia="es-MX"/>
              </w:rPr>
              <w:t>comida)=</w:t>
            </w:r>
            <w:proofErr w:type="gramEnd"/>
            <w:r w:rsidRPr="00A60250">
              <w:rPr>
                <w:rFonts w:ascii="Arial" w:eastAsia="Times New Roman" w:hAnsi="Arial" w:cs="Arial"/>
                <w:color w:val="000000"/>
                <w:sz w:val="24"/>
                <w:szCs w:val="24"/>
                <w:lang w:eastAsia="es-MX"/>
              </w:rPr>
              <w:t>1 + (nuevo, fiel)=1 Total=2</w:t>
            </w:r>
          </w:p>
        </w:tc>
      </w:tr>
      <w:tr w:rsidR="00A60250" w:rsidRPr="00A60250" w14:paraId="3B15EA7C" w14:textId="77777777" w:rsidTr="00A60250">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14A58EF6" w14:textId="77777777" w:rsidR="00A60250" w:rsidRPr="00A60250" w:rsidRDefault="00A60250" w:rsidP="00A60250">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Distancia total: 0</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2E6A323C" w14:textId="197BAD0F" w:rsidR="00A60250" w:rsidRPr="00A60250" w:rsidRDefault="00A60250" w:rsidP="00A60250">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1B2404" w:rsidRPr="00A60250">
              <w:rPr>
                <w:rFonts w:ascii="Arial" w:eastAsia="Times New Roman" w:hAnsi="Arial" w:cs="Arial"/>
                <w:color w:val="000000"/>
                <w:sz w:val="24"/>
                <w:szCs w:val="24"/>
                <w:lang w:eastAsia="es-MX"/>
              </w:rPr>
              <w:t>1000</w:t>
            </w:r>
            <w:r w:rsidR="001B2404" w:rsidRPr="00747763">
              <w:rPr>
                <w:rFonts w:ascii="Arial" w:eastAsia="Times New Roman" w:hAnsi="Arial" w:cs="Arial"/>
                <w:color w:val="000000"/>
                <w:sz w:val="24"/>
                <w:szCs w:val="24"/>
                <w:lang w:eastAsia="es-MX"/>
              </w:rPr>
              <w:t>2</w:t>
            </w:r>
            <w:r w:rsidR="001B2404" w:rsidRPr="00A60250">
              <w:rPr>
                <w:rFonts w:ascii="Arial" w:eastAsia="Times New Roman" w:hAnsi="Arial" w:cs="Arial"/>
                <w:color w:val="000000"/>
                <w:sz w:val="24"/>
                <w:szCs w:val="24"/>
                <w:lang w:eastAsia="es-MX"/>
              </w:rPr>
              <w:t>.00045</w:t>
            </w:r>
          </w:p>
        </w:tc>
      </w:tr>
    </w:tbl>
    <w:p w14:paraId="6FD31CA3" w14:textId="77777777" w:rsidR="006C56A6" w:rsidRPr="00747763" w:rsidRDefault="006C56A6" w:rsidP="00A60250">
      <w:pPr>
        <w:spacing w:line="360" w:lineRule="auto"/>
        <w:rPr>
          <w:rFonts w:ascii="Arial" w:hAnsi="Arial" w:cs="Arial"/>
          <w:b/>
          <w:bCs/>
          <w:sz w:val="24"/>
          <w:szCs w:val="24"/>
        </w:rPr>
      </w:pPr>
    </w:p>
    <w:p w14:paraId="678FEB12" w14:textId="1F5E43EC" w:rsidR="00747763" w:rsidRPr="008070A6" w:rsidRDefault="00A60250" w:rsidP="008070A6">
      <w:pPr>
        <w:pStyle w:val="Prrafodelista"/>
        <w:numPr>
          <w:ilvl w:val="0"/>
          <w:numId w:val="43"/>
        </w:numPr>
        <w:spacing w:line="360" w:lineRule="auto"/>
        <w:rPr>
          <w:rFonts w:ascii="Arial" w:hAnsi="Arial" w:cs="Arial"/>
          <w:sz w:val="24"/>
          <w:szCs w:val="24"/>
        </w:rPr>
      </w:pPr>
      <w:r w:rsidRPr="00747763">
        <w:rPr>
          <w:rFonts w:ascii="Arial" w:hAnsi="Arial" w:cs="Arial"/>
          <w:sz w:val="24"/>
          <w:szCs w:val="24"/>
        </w:rPr>
        <w:t xml:space="preserve">Al objeto 1 se le asigna el valor de </w:t>
      </w:r>
      <w:r w:rsidRPr="00747763">
        <w:rPr>
          <w:rFonts w:ascii="Arial" w:hAnsi="Arial" w:cs="Arial"/>
          <w:b/>
          <w:bCs/>
          <w:sz w:val="24"/>
          <w:szCs w:val="24"/>
        </w:rPr>
        <w:t>K1</w:t>
      </w:r>
    </w:p>
    <w:p w14:paraId="77D6DCD6" w14:textId="77777777" w:rsidR="00A60250" w:rsidRPr="00747763" w:rsidRDefault="00A60250" w:rsidP="00A60250">
      <w:pPr>
        <w:pStyle w:val="Prrafodelista"/>
        <w:numPr>
          <w:ilvl w:val="0"/>
          <w:numId w:val="94"/>
        </w:numPr>
        <w:spacing w:line="360" w:lineRule="auto"/>
        <w:jc w:val="both"/>
        <w:rPr>
          <w:rFonts w:ascii="Arial" w:hAnsi="Arial" w:cs="Arial"/>
          <w:sz w:val="24"/>
          <w:szCs w:val="24"/>
        </w:rPr>
      </w:pPr>
      <w:r w:rsidRPr="00747763">
        <w:rPr>
          <w:rFonts w:ascii="Arial" w:hAnsi="Arial" w:cs="Arial"/>
          <w:sz w:val="24"/>
          <w:szCs w:val="24"/>
        </w:rPr>
        <w:t>Para cada objeto de la bdd se calcula la distancia (</w:t>
      </w:r>
      <m:oMath>
        <m:sSub>
          <m:sSubPr>
            <m:ctrlPr>
              <w:rPr>
                <w:rFonts w:ascii="Cambria Math" w:hAnsi="Cambria Math" w:cs="Arial"/>
                <w:i/>
                <w:sz w:val="24"/>
                <w:szCs w:val="24"/>
              </w:rPr>
            </m:ctrlPr>
          </m:sSubPr>
          <m:e>
            <m:r>
              <w:rPr>
                <w:rFonts w:ascii="Cambria Math" w:hAnsi="Cambria Math" w:cs="Arial"/>
                <w:sz w:val="24"/>
                <w:szCs w:val="24"/>
              </w:rPr>
              <m:t xml:space="preserve"> ⅆ</m:t>
            </m:r>
          </m:e>
          <m:sub>
            <m:r>
              <w:rPr>
                <w:rFonts w:ascii="Cambria Math" w:hAnsi="Cambria Math" w:cs="Arial"/>
                <w:sz w:val="24"/>
                <w:szCs w:val="24"/>
              </w:rPr>
              <m:t>m</m:t>
            </m:r>
          </m:sub>
        </m:sSub>
      </m:oMath>
      <w:r w:rsidRPr="00747763">
        <w:rPr>
          <w:rFonts w:ascii="Arial" w:hAnsi="Arial" w:cs="Arial"/>
          <w:sz w:val="24"/>
          <w:szCs w:val="24"/>
        </w:rPr>
        <w:t>) existente entre el objeto y los k-prototipos</w:t>
      </w:r>
    </w:p>
    <w:p w14:paraId="066116A5" w14:textId="08DFD342" w:rsidR="00747763" w:rsidRPr="00B55C96" w:rsidRDefault="00747763" w:rsidP="00747763">
      <w:pPr>
        <w:pStyle w:val="Descripcin"/>
        <w:jc w:val="center"/>
        <w:rPr>
          <w:rFonts w:ascii="Arial" w:hAnsi="Arial" w:cs="Arial"/>
          <w:color w:val="auto"/>
          <w:sz w:val="24"/>
          <w:szCs w:val="24"/>
        </w:rPr>
      </w:pPr>
      <w:bookmarkStart w:id="88" w:name="_Toc178529373"/>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4</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1 distancia objeto 2</w:t>
      </w:r>
      <w:bookmarkEnd w:id="88"/>
    </w:p>
    <w:tbl>
      <w:tblPr>
        <w:tblW w:w="0" w:type="auto"/>
        <w:jc w:val="center"/>
        <w:tblCellMar>
          <w:left w:w="70" w:type="dxa"/>
          <w:right w:w="70" w:type="dxa"/>
        </w:tblCellMar>
        <w:tblLook w:val="04A0" w:firstRow="1" w:lastRow="0" w:firstColumn="1" w:lastColumn="0" w:noHBand="0" w:noVBand="1"/>
      </w:tblPr>
      <w:tblGrid>
        <w:gridCol w:w="2244"/>
        <w:gridCol w:w="1794"/>
        <w:gridCol w:w="3437"/>
        <w:gridCol w:w="1711"/>
      </w:tblGrid>
      <w:tr w:rsidR="005F7038" w:rsidRPr="00747763" w14:paraId="090F8EAB"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8E3084A" w14:textId="526B8A7B" w:rsidR="00A60250" w:rsidRPr="00A60250" w:rsidRDefault="00A60250" w:rsidP="00A60250">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08C1ACD1" w14:textId="2ADE6F98" w:rsidR="00A60250" w:rsidRPr="00A60250" w:rsidRDefault="00A60250" w:rsidP="00A60250">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B55C96" w:rsidRPr="00747763" w14:paraId="4D74A7CD"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34E0E733" w14:textId="04253D1F" w:rsidR="00A60250" w:rsidRPr="00A60250" w:rsidRDefault="00A60250"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AE2C51" w:rsidRPr="0074776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-25)^2-(40000-40000)^2)^(1/2)=</w:t>
            </w:r>
            <w:r w:rsidRPr="00747763">
              <w:rPr>
                <w:rFonts w:ascii="Arial" w:eastAsia="Times New Roman" w:hAnsi="Arial" w:cs="Arial"/>
                <w:color w:val="000000"/>
                <w:sz w:val="24"/>
                <w:szCs w:val="24"/>
                <w:lang w:eastAsia="es-MX"/>
              </w:rPr>
              <w:t xml:space="preserve"> </w:t>
            </w:r>
            <w:r w:rsidRPr="00A60250">
              <w:rPr>
                <w:rFonts w:ascii="Arial" w:eastAsia="Times New Roman" w:hAnsi="Arial" w:cs="Arial"/>
                <w:color w:val="000000"/>
                <w:sz w:val="24"/>
                <w:szCs w:val="24"/>
                <w:lang w:eastAsia="es-MX"/>
              </w:rPr>
              <w:t>10000.00</w:t>
            </w:r>
            <w:r w:rsidRPr="00747763">
              <w:rPr>
                <w:rFonts w:ascii="Arial" w:eastAsia="Times New Roman" w:hAnsi="Arial" w:cs="Arial"/>
                <w:color w:val="000000"/>
                <w:sz w:val="24"/>
                <w:szCs w:val="24"/>
                <w:lang w:eastAsia="es-MX"/>
              </w:rPr>
              <w:t>40</w:t>
            </w:r>
            <w:r w:rsidRPr="00A60250">
              <w:rPr>
                <w:rFonts w:ascii="Arial" w:eastAsia="Times New Roman" w:hAnsi="Arial" w:cs="Arial"/>
                <w:color w:val="000000"/>
                <w:sz w:val="24"/>
                <w:szCs w:val="24"/>
                <w:lang w:eastAsia="es-MX"/>
              </w:rPr>
              <w:t>5</w:t>
            </w:r>
          </w:p>
        </w:tc>
        <w:tc>
          <w:tcPr>
            <w:tcW w:w="0" w:type="auto"/>
            <w:tcBorders>
              <w:top w:val="nil"/>
              <w:left w:val="nil"/>
              <w:bottom w:val="single" w:sz="4" w:space="0" w:color="auto"/>
              <w:right w:val="single" w:sz="4" w:space="0" w:color="auto"/>
            </w:tcBorders>
            <w:shd w:val="clear" w:color="auto" w:fill="auto"/>
            <w:hideMark/>
          </w:tcPr>
          <w:p w14:paraId="5A77F54D" w14:textId="7FA6091C" w:rsidR="005F7038" w:rsidRPr="00747763" w:rsidRDefault="00A60250"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00B55C96" w:rsidRPr="00747763">
              <w:rPr>
                <w:rFonts w:ascii="Arial" w:eastAsia="Times New Roman" w:hAnsi="Arial" w:cs="Arial"/>
                <w:color w:val="000000"/>
                <w:sz w:val="24"/>
                <w:szCs w:val="24"/>
                <w:lang w:eastAsia="es-MX"/>
              </w:rPr>
              <w:t>ropa</w:t>
            </w:r>
            <w:r w:rsidR="00B55C96" w:rsidRPr="00A60250">
              <w:rPr>
                <w:rFonts w:ascii="Arial" w:eastAsia="Times New Roman" w:hAnsi="Arial" w:cs="Arial"/>
                <w:color w:val="000000"/>
                <w:sz w:val="24"/>
                <w:szCs w:val="24"/>
                <w:lang w:eastAsia="es-MX"/>
              </w:rPr>
              <w:t>,</w:t>
            </w:r>
            <w:r w:rsidR="00B55C96" w:rsidRPr="00747763">
              <w:rPr>
                <w:rFonts w:ascii="Arial" w:eastAsia="Times New Roman" w:hAnsi="Arial" w:cs="Arial"/>
                <w:color w:val="000000"/>
                <w:sz w:val="24"/>
                <w:szCs w:val="24"/>
                <w:lang w:eastAsia="es-MX"/>
              </w:rPr>
              <w:t xml:space="preserve"> electrónica</w:t>
            </w:r>
            <w:r w:rsidRPr="00A60250">
              <w:rPr>
                <w:rFonts w:ascii="Arial" w:eastAsia="Times New Roman" w:hAnsi="Arial" w:cs="Arial"/>
                <w:color w:val="000000"/>
                <w:sz w:val="24"/>
                <w:szCs w:val="24"/>
                <w:lang w:eastAsia="es-MX"/>
              </w:rPr>
              <w:t xml:space="preserve">)= </w:t>
            </w:r>
            <w:r w:rsidR="00AE2C51" w:rsidRPr="00747763">
              <w:rPr>
                <w:rFonts w:ascii="Arial" w:eastAsia="Times New Roman" w:hAnsi="Arial" w:cs="Arial"/>
                <w:color w:val="000000"/>
                <w:sz w:val="24"/>
                <w:szCs w:val="24"/>
                <w:lang w:eastAsia="es-MX"/>
              </w:rPr>
              <w:t xml:space="preserve">1 </w:t>
            </w:r>
            <w:r w:rsidRPr="00A60250">
              <w:rPr>
                <w:rFonts w:ascii="Arial" w:eastAsia="Times New Roman" w:hAnsi="Arial" w:cs="Arial"/>
                <w:color w:val="000000"/>
                <w:sz w:val="24"/>
                <w:szCs w:val="24"/>
                <w:lang w:eastAsia="es-MX"/>
              </w:rPr>
              <w:t>+ (</w:t>
            </w:r>
            <w:r w:rsidR="00B55C96" w:rsidRPr="00747763">
              <w:rPr>
                <w:rFonts w:ascii="Arial" w:eastAsia="Times New Roman" w:hAnsi="Arial" w:cs="Arial"/>
                <w:color w:val="000000"/>
                <w:sz w:val="24"/>
                <w:szCs w:val="24"/>
                <w:lang w:eastAsia="es-MX"/>
              </w:rPr>
              <w:t>regular, nuevo</w:t>
            </w:r>
            <w:r w:rsidRPr="00A60250">
              <w:rPr>
                <w:rFonts w:ascii="Arial" w:eastAsia="Times New Roman" w:hAnsi="Arial" w:cs="Arial"/>
                <w:color w:val="000000"/>
                <w:sz w:val="24"/>
                <w:szCs w:val="24"/>
                <w:lang w:eastAsia="es-MX"/>
              </w:rPr>
              <w:t xml:space="preserve">)= </w:t>
            </w:r>
            <w:r w:rsidR="005F7038" w:rsidRPr="00747763">
              <w:rPr>
                <w:rFonts w:ascii="Arial" w:eastAsia="Times New Roman" w:hAnsi="Arial" w:cs="Arial"/>
                <w:color w:val="000000"/>
                <w:sz w:val="24"/>
                <w:szCs w:val="24"/>
                <w:lang w:eastAsia="es-MX"/>
              </w:rPr>
              <w:t>1</w:t>
            </w:r>
          </w:p>
          <w:p w14:paraId="33126865" w14:textId="742398BB" w:rsidR="00A60250" w:rsidRPr="00A60250" w:rsidRDefault="00A60250"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5F7038" w:rsidRPr="00747763">
              <w:rPr>
                <w:rFonts w:ascii="Arial" w:eastAsia="Times New Roman" w:hAnsi="Arial" w:cs="Arial"/>
                <w:color w:val="000000"/>
                <w:sz w:val="24"/>
                <w:szCs w:val="24"/>
                <w:lang w:eastAsia="es-MX"/>
              </w:rPr>
              <w:t xml:space="preserve"> 2</w:t>
            </w:r>
          </w:p>
        </w:tc>
        <w:tc>
          <w:tcPr>
            <w:tcW w:w="0" w:type="auto"/>
            <w:tcBorders>
              <w:top w:val="nil"/>
              <w:left w:val="nil"/>
              <w:bottom w:val="single" w:sz="4" w:space="0" w:color="auto"/>
              <w:right w:val="single" w:sz="4" w:space="0" w:color="auto"/>
            </w:tcBorders>
            <w:shd w:val="clear" w:color="auto" w:fill="auto"/>
            <w:hideMark/>
          </w:tcPr>
          <w:p w14:paraId="643BAE80" w14:textId="4E4E93B8" w:rsidR="00A60250" w:rsidRPr="00A60250" w:rsidRDefault="00A60250"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AE2C51" w:rsidRPr="0074776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w:t>
            </w:r>
            <w:r w:rsidR="00AE2C51" w:rsidRPr="0074776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)^2-(</w:t>
            </w:r>
            <w:r w:rsidR="00AE2C51" w:rsidRPr="0074776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0000-30000)^2)^(1/2)=</w:t>
            </w:r>
            <w:r w:rsidR="00AE2C51" w:rsidRPr="00747763">
              <w:rPr>
                <w:rFonts w:ascii="Arial" w:eastAsia="Times New Roman" w:hAnsi="Arial" w:cs="Arial"/>
                <w:color w:val="000000"/>
                <w:sz w:val="24"/>
                <w:szCs w:val="24"/>
                <w:lang w:eastAsia="es-MX"/>
              </w:rPr>
              <w:t>20000.0036</w:t>
            </w:r>
          </w:p>
        </w:tc>
        <w:tc>
          <w:tcPr>
            <w:tcW w:w="0" w:type="auto"/>
            <w:tcBorders>
              <w:top w:val="nil"/>
              <w:left w:val="nil"/>
              <w:bottom w:val="single" w:sz="4" w:space="0" w:color="auto"/>
              <w:right w:val="single" w:sz="4" w:space="0" w:color="auto"/>
            </w:tcBorders>
            <w:shd w:val="clear" w:color="auto" w:fill="auto"/>
            <w:hideMark/>
          </w:tcPr>
          <w:p w14:paraId="60A24D19" w14:textId="5561C52C" w:rsidR="00A60250" w:rsidRPr="00A60250" w:rsidRDefault="00A60250"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 xml:space="preserve">ropa, </w:t>
            </w:r>
            <w:proofErr w:type="gramStart"/>
            <w:r w:rsidR="00B55C96" w:rsidRPr="00747763">
              <w:rPr>
                <w:rFonts w:ascii="Arial" w:eastAsia="Times New Roman" w:hAnsi="Arial" w:cs="Arial"/>
                <w:color w:val="000000"/>
                <w:sz w:val="24"/>
                <w:szCs w:val="24"/>
                <w:lang w:eastAsia="es-MX"/>
              </w:rPr>
              <w:t>comida</w:t>
            </w:r>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 xml:space="preserve"> </w:t>
            </w:r>
            <w:r w:rsidR="005F7038" w:rsidRPr="00747763">
              <w:rPr>
                <w:rFonts w:ascii="Arial" w:eastAsia="Times New Roman" w:hAnsi="Arial" w:cs="Arial"/>
                <w:color w:val="000000"/>
                <w:sz w:val="24"/>
                <w:szCs w:val="24"/>
                <w:lang w:eastAsia="es-MX"/>
              </w:rPr>
              <w:t xml:space="preserve">1 </w:t>
            </w:r>
            <w:r w:rsidRPr="00A60250">
              <w:rPr>
                <w:rFonts w:ascii="Arial" w:eastAsia="Times New Roman" w:hAnsi="Arial" w:cs="Arial"/>
                <w:color w:val="000000"/>
                <w:sz w:val="24"/>
                <w:szCs w:val="24"/>
                <w:lang w:eastAsia="es-MX"/>
              </w:rPr>
              <w:t>+ (</w:t>
            </w:r>
            <w:r w:rsidR="00B55C96" w:rsidRPr="00747763">
              <w:rPr>
                <w:rFonts w:ascii="Arial" w:eastAsia="Times New Roman" w:hAnsi="Arial" w:cs="Arial"/>
                <w:color w:val="000000"/>
                <w:sz w:val="24"/>
                <w:szCs w:val="24"/>
                <w:lang w:eastAsia="es-MX"/>
              </w:rPr>
              <w:t>regular, fiel</w:t>
            </w:r>
            <w:r w:rsidRPr="00A60250">
              <w:rPr>
                <w:rFonts w:ascii="Arial" w:eastAsia="Times New Roman" w:hAnsi="Arial" w:cs="Arial"/>
                <w:color w:val="000000"/>
                <w:sz w:val="24"/>
                <w:szCs w:val="24"/>
                <w:lang w:eastAsia="es-MX"/>
              </w:rPr>
              <w:t>)=</w:t>
            </w:r>
            <w:r w:rsidR="005F7038"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Total=</w:t>
            </w:r>
            <w:r w:rsidR="005F7038" w:rsidRPr="00747763">
              <w:rPr>
                <w:rFonts w:ascii="Arial" w:eastAsia="Times New Roman" w:hAnsi="Arial" w:cs="Arial"/>
                <w:color w:val="000000"/>
                <w:sz w:val="24"/>
                <w:szCs w:val="24"/>
                <w:lang w:eastAsia="es-MX"/>
              </w:rPr>
              <w:t>2</w:t>
            </w:r>
          </w:p>
        </w:tc>
      </w:tr>
      <w:tr w:rsidR="005F7038" w:rsidRPr="00747763" w14:paraId="0403F06C"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0F5636A5" w14:textId="4E6E678B" w:rsidR="00A60250" w:rsidRPr="00A60250" w:rsidRDefault="00A60250"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lastRenderedPageBreak/>
              <w:t xml:space="preserve">Distancia total: </w:t>
            </w:r>
            <w:r w:rsidR="005F7038" w:rsidRPr="00A60250">
              <w:rPr>
                <w:rFonts w:ascii="Arial" w:eastAsia="Times New Roman" w:hAnsi="Arial" w:cs="Arial"/>
                <w:color w:val="000000"/>
                <w:sz w:val="24"/>
                <w:szCs w:val="24"/>
                <w:lang w:eastAsia="es-MX"/>
              </w:rPr>
              <w:t>1000</w:t>
            </w:r>
            <w:r w:rsidR="005F7038" w:rsidRPr="00747763">
              <w:rPr>
                <w:rFonts w:ascii="Arial" w:eastAsia="Times New Roman" w:hAnsi="Arial" w:cs="Arial"/>
                <w:color w:val="000000"/>
                <w:sz w:val="24"/>
                <w:szCs w:val="24"/>
                <w:lang w:eastAsia="es-MX"/>
              </w:rPr>
              <w:t>2</w:t>
            </w:r>
            <w:r w:rsidR="005F7038" w:rsidRPr="00A60250">
              <w:rPr>
                <w:rFonts w:ascii="Arial" w:eastAsia="Times New Roman" w:hAnsi="Arial" w:cs="Arial"/>
                <w:color w:val="000000"/>
                <w:sz w:val="24"/>
                <w:szCs w:val="24"/>
                <w:lang w:eastAsia="es-MX"/>
              </w:rPr>
              <w:t>.00</w:t>
            </w:r>
            <w:r w:rsidR="005F7038" w:rsidRPr="00747763">
              <w:rPr>
                <w:rFonts w:ascii="Arial" w:eastAsia="Times New Roman" w:hAnsi="Arial" w:cs="Arial"/>
                <w:color w:val="000000"/>
                <w:sz w:val="24"/>
                <w:szCs w:val="24"/>
                <w:lang w:eastAsia="es-MX"/>
              </w:rPr>
              <w:t>40</w:t>
            </w:r>
            <w:r w:rsidR="005F7038" w:rsidRPr="00A60250">
              <w:rPr>
                <w:rFonts w:ascii="Arial" w:eastAsia="Times New Roman" w:hAnsi="Arial" w:cs="Arial"/>
                <w:color w:val="000000"/>
                <w:sz w:val="24"/>
                <w:szCs w:val="24"/>
                <w:lang w:eastAsia="es-MX"/>
              </w:rPr>
              <w:t>5</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797B233E" w14:textId="1C1D844F" w:rsidR="00A60250" w:rsidRPr="00A60250" w:rsidRDefault="00A60250"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5F7038" w:rsidRPr="00747763">
              <w:rPr>
                <w:rFonts w:ascii="Arial" w:eastAsia="Times New Roman" w:hAnsi="Arial" w:cs="Arial"/>
                <w:color w:val="000000"/>
                <w:sz w:val="24"/>
                <w:szCs w:val="24"/>
                <w:lang w:eastAsia="es-MX"/>
              </w:rPr>
              <w:t>2000</w:t>
            </w:r>
            <w:r w:rsidR="005F7038" w:rsidRPr="00747763">
              <w:rPr>
                <w:rFonts w:ascii="Arial" w:eastAsia="Times New Roman" w:hAnsi="Arial" w:cs="Arial"/>
                <w:color w:val="000000"/>
                <w:sz w:val="24"/>
                <w:szCs w:val="24"/>
                <w:lang w:eastAsia="es-MX"/>
              </w:rPr>
              <w:t>2</w:t>
            </w:r>
            <w:r w:rsidR="005F7038" w:rsidRPr="00747763">
              <w:rPr>
                <w:rFonts w:ascii="Arial" w:eastAsia="Times New Roman" w:hAnsi="Arial" w:cs="Arial"/>
                <w:color w:val="000000"/>
                <w:sz w:val="24"/>
                <w:szCs w:val="24"/>
                <w:lang w:eastAsia="es-MX"/>
              </w:rPr>
              <w:t>.0036</w:t>
            </w:r>
          </w:p>
        </w:tc>
      </w:tr>
    </w:tbl>
    <w:p w14:paraId="262B0C1E" w14:textId="77777777" w:rsidR="00A60250" w:rsidRPr="00747763" w:rsidRDefault="00A60250" w:rsidP="00A60250">
      <w:pPr>
        <w:spacing w:line="360" w:lineRule="auto"/>
        <w:rPr>
          <w:rFonts w:ascii="Arial" w:hAnsi="Arial" w:cs="Arial"/>
          <w:b/>
          <w:bCs/>
          <w:sz w:val="24"/>
          <w:szCs w:val="24"/>
        </w:rPr>
      </w:pPr>
    </w:p>
    <w:p w14:paraId="1F3F2DFD" w14:textId="37F0D7CD" w:rsidR="001B2404" w:rsidRPr="008070A6" w:rsidRDefault="00A60250" w:rsidP="008070A6">
      <w:pPr>
        <w:pStyle w:val="Prrafodelista"/>
        <w:numPr>
          <w:ilvl w:val="0"/>
          <w:numId w:val="94"/>
        </w:numPr>
        <w:spacing w:line="360" w:lineRule="auto"/>
        <w:rPr>
          <w:rFonts w:ascii="Arial" w:hAnsi="Arial" w:cs="Arial"/>
          <w:sz w:val="24"/>
          <w:szCs w:val="24"/>
        </w:rPr>
      </w:pPr>
      <w:r w:rsidRPr="00747763">
        <w:rPr>
          <w:rFonts w:ascii="Arial" w:hAnsi="Arial" w:cs="Arial"/>
          <w:sz w:val="24"/>
          <w:szCs w:val="24"/>
        </w:rPr>
        <w:t xml:space="preserve">Al objeto </w:t>
      </w:r>
      <w:r w:rsidR="001B2404" w:rsidRPr="00747763">
        <w:rPr>
          <w:rFonts w:ascii="Arial" w:hAnsi="Arial" w:cs="Arial"/>
          <w:sz w:val="24"/>
          <w:szCs w:val="24"/>
        </w:rPr>
        <w:t>2</w:t>
      </w:r>
      <w:r w:rsidRPr="00747763">
        <w:rPr>
          <w:rFonts w:ascii="Arial" w:hAnsi="Arial" w:cs="Arial"/>
          <w:sz w:val="24"/>
          <w:szCs w:val="24"/>
        </w:rPr>
        <w:t xml:space="preserve"> se le asigna el valor de </w:t>
      </w:r>
      <w:r w:rsidRPr="00747763">
        <w:rPr>
          <w:rFonts w:ascii="Arial" w:hAnsi="Arial" w:cs="Arial"/>
          <w:b/>
          <w:bCs/>
          <w:sz w:val="24"/>
          <w:szCs w:val="24"/>
        </w:rPr>
        <w:t>K1</w:t>
      </w:r>
    </w:p>
    <w:p w14:paraId="55D3FC61" w14:textId="77777777" w:rsidR="001B2404" w:rsidRPr="00747763" w:rsidRDefault="001B2404" w:rsidP="001B2404">
      <w:pPr>
        <w:pStyle w:val="Prrafodelista"/>
        <w:numPr>
          <w:ilvl w:val="0"/>
          <w:numId w:val="95"/>
        </w:numPr>
        <w:spacing w:line="360" w:lineRule="auto"/>
        <w:jc w:val="both"/>
        <w:rPr>
          <w:rFonts w:ascii="Arial" w:hAnsi="Arial" w:cs="Arial"/>
          <w:sz w:val="24"/>
          <w:szCs w:val="24"/>
        </w:rPr>
      </w:pPr>
      <w:r w:rsidRPr="00747763">
        <w:rPr>
          <w:rFonts w:ascii="Arial" w:hAnsi="Arial" w:cs="Arial"/>
          <w:sz w:val="24"/>
          <w:szCs w:val="24"/>
        </w:rPr>
        <w:t>Para cada objeto de la bdd se calcula la distancia (</w:t>
      </w:r>
      <m:oMath>
        <m:sSub>
          <m:sSubPr>
            <m:ctrlPr>
              <w:rPr>
                <w:rFonts w:ascii="Cambria Math" w:hAnsi="Cambria Math" w:cs="Arial"/>
                <w:i/>
                <w:sz w:val="24"/>
                <w:szCs w:val="24"/>
              </w:rPr>
            </m:ctrlPr>
          </m:sSubPr>
          <m:e>
            <m:r>
              <w:rPr>
                <w:rFonts w:ascii="Cambria Math" w:hAnsi="Cambria Math" w:cs="Arial"/>
                <w:sz w:val="24"/>
                <w:szCs w:val="24"/>
              </w:rPr>
              <m:t xml:space="preserve"> ⅆ</m:t>
            </m:r>
          </m:e>
          <m:sub>
            <m:r>
              <w:rPr>
                <w:rFonts w:ascii="Cambria Math" w:hAnsi="Cambria Math" w:cs="Arial"/>
                <w:sz w:val="24"/>
                <w:szCs w:val="24"/>
              </w:rPr>
              <m:t>m</m:t>
            </m:r>
          </m:sub>
        </m:sSub>
      </m:oMath>
      <w:r w:rsidRPr="00747763">
        <w:rPr>
          <w:rFonts w:ascii="Arial" w:hAnsi="Arial" w:cs="Arial"/>
          <w:sz w:val="24"/>
          <w:szCs w:val="24"/>
        </w:rPr>
        <w:t>) existente entre el objeto y los k-prototipos</w:t>
      </w:r>
    </w:p>
    <w:p w14:paraId="114D1230" w14:textId="49ACC966" w:rsidR="00747763" w:rsidRPr="00B55C96" w:rsidRDefault="00747763" w:rsidP="00747763">
      <w:pPr>
        <w:pStyle w:val="Descripcin"/>
        <w:jc w:val="center"/>
        <w:rPr>
          <w:rFonts w:ascii="Arial" w:hAnsi="Arial" w:cs="Arial"/>
          <w:color w:val="auto"/>
          <w:sz w:val="24"/>
          <w:szCs w:val="24"/>
        </w:rPr>
      </w:pPr>
      <w:bookmarkStart w:id="89" w:name="_Toc178529374"/>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5</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1 distancia objeto 3</w:t>
      </w:r>
      <w:bookmarkEnd w:id="89"/>
      <w:r w:rsidRPr="00B55C96">
        <w:rPr>
          <w:rFonts w:ascii="Arial" w:hAnsi="Arial" w:cs="Arial"/>
          <w:color w:val="auto"/>
          <w:sz w:val="24"/>
          <w:szCs w:val="24"/>
        </w:rPr>
        <w:t xml:space="preserve"> </w:t>
      </w:r>
    </w:p>
    <w:tbl>
      <w:tblPr>
        <w:tblW w:w="0" w:type="auto"/>
        <w:jc w:val="center"/>
        <w:tblCellMar>
          <w:left w:w="70" w:type="dxa"/>
          <w:right w:w="70" w:type="dxa"/>
        </w:tblCellMar>
        <w:tblLook w:val="04A0" w:firstRow="1" w:lastRow="0" w:firstColumn="1" w:lastColumn="0" w:noHBand="0" w:noVBand="1"/>
      </w:tblPr>
      <w:tblGrid>
        <w:gridCol w:w="2594"/>
        <w:gridCol w:w="2104"/>
        <w:gridCol w:w="2560"/>
        <w:gridCol w:w="1928"/>
      </w:tblGrid>
      <w:tr w:rsidR="00B55C96" w:rsidRPr="00747763" w14:paraId="5B4073C1"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085FB4A" w14:textId="73B9F8AF" w:rsidR="001B2404" w:rsidRPr="00A60250" w:rsidRDefault="001B2404"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F062EDB" w14:textId="7B6C5781" w:rsidR="001B2404" w:rsidRPr="00A60250" w:rsidRDefault="001B2404"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B55C96" w:rsidRPr="00747763" w14:paraId="02AF1084"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52A5980A" w14:textId="32D605DA"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(2</w:t>
            </w:r>
            <w:r w:rsidR="005F7038" w:rsidRPr="00747763">
              <w:rPr>
                <w:rFonts w:ascii="Arial" w:eastAsia="Times New Roman" w:hAnsi="Arial" w:cs="Arial"/>
                <w:color w:val="000000"/>
                <w:sz w:val="24"/>
                <w:szCs w:val="24"/>
                <w:lang w:eastAsia="es-MX"/>
              </w:rPr>
              <w:t>2</w:t>
            </w:r>
            <w:r w:rsidRPr="00A60250">
              <w:rPr>
                <w:rFonts w:ascii="Arial" w:eastAsia="Times New Roman" w:hAnsi="Arial" w:cs="Arial"/>
                <w:color w:val="000000"/>
                <w:sz w:val="24"/>
                <w:szCs w:val="24"/>
                <w:lang w:eastAsia="es-MX"/>
              </w:rPr>
              <w:t>-25)^2-(</w:t>
            </w:r>
            <w:r w:rsidR="005F7038" w:rsidRPr="00747763">
              <w:rPr>
                <w:rFonts w:ascii="Arial" w:eastAsia="Times New Roman" w:hAnsi="Arial" w:cs="Arial"/>
                <w:color w:val="000000"/>
                <w:sz w:val="24"/>
                <w:szCs w:val="24"/>
                <w:lang w:eastAsia="es-MX"/>
              </w:rPr>
              <w:t>3</w:t>
            </w:r>
            <w:r w:rsidRPr="00A60250">
              <w:rPr>
                <w:rFonts w:ascii="Arial" w:eastAsia="Times New Roman" w:hAnsi="Arial" w:cs="Arial"/>
                <w:color w:val="000000"/>
                <w:sz w:val="24"/>
                <w:szCs w:val="24"/>
                <w:lang w:eastAsia="es-MX"/>
              </w:rPr>
              <w:t>0000-40000)^2)^(1/2)=</w:t>
            </w:r>
            <w:r w:rsidRPr="00747763">
              <w:rPr>
                <w:rFonts w:ascii="Arial" w:eastAsia="Times New Roman" w:hAnsi="Arial" w:cs="Arial"/>
                <w:color w:val="000000"/>
                <w:sz w:val="24"/>
                <w:szCs w:val="24"/>
                <w:lang w:eastAsia="es-MX"/>
              </w:rPr>
              <w:t xml:space="preserve"> </w:t>
            </w:r>
            <w:r w:rsidRPr="00A60250">
              <w:rPr>
                <w:rFonts w:ascii="Arial" w:eastAsia="Times New Roman" w:hAnsi="Arial" w:cs="Arial"/>
                <w:color w:val="000000"/>
                <w:sz w:val="24"/>
                <w:szCs w:val="24"/>
                <w:lang w:eastAsia="es-MX"/>
              </w:rPr>
              <w:t>10000.00</w:t>
            </w:r>
            <w:r w:rsidR="005F7038" w:rsidRPr="00747763">
              <w:rPr>
                <w:rFonts w:ascii="Arial" w:eastAsia="Times New Roman" w:hAnsi="Arial" w:cs="Arial"/>
                <w:color w:val="000000"/>
                <w:sz w:val="24"/>
                <w:szCs w:val="24"/>
                <w:lang w:eastAsia="es-MX"/>
              </w:rPr>
              <w:t>04</w:t>
            </w:r>
            <w:r w:rsidRPr="00A60250">
              <w:rPr>
                <w:rFonts w:ascii="Arial" w:eastAsia="Times New Roman" w:hAnsi="Arial" w:cs="Arial"/>
                <w:color w:val="000000"/>
                <w:sz w:val="24"/>
                <w:szCs w:val="24"/>
                <w:lang w:eastAsia="es-MX"/>
              </w:rPr>
              <w:t>5</w:t>
            </w:r>
          </w:p>
        </w:tc>
        <w:tc>
          <w:tcPr>
            <w:tcW w:w="0" w:type="auto"/>
            <w:tcBorders>
              <w:top w:val="nil"/>
              <w:left w:val="nil"/>
              <w:bottom w:val="single" w:sz="4" w:space="0" w:color="auto"/>
              <w:right w:val="single" w:sz="4" w:space="0" w:color="auto"/>
            </w:tcBorders>
            <w:shd w:val="clear" w:color="auto" w:fill="auto"/>
            <w:hideMark/>
          </w:tcPr>
          <w:p w14:paraId="166B6F3F" w14:textId="08B56C3A" w:rsidR="005F7038" w:rsidRPr="00747763"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00B55C96" w:rsidRPr="00747763">
              <w:rPr>
                <w:rFonts w:ascii="Arial" w:eastAsia="Times New Roman" w:hAnsi="Arial" w:cs="Arial"/>
                <w:color w:val="000000"/>
                <w:sz w:val="24"/>
                <w:szCs w:val="24"/>
                <w:lang w:eastAsia="es-MX"/>
              </w:rPr>
              <w:t>comida</w:t>
            </w:r>
            <w:r w:rsidR="00B55C96" w:rsidRPr="00A60250">
              <w:rPr>
                <w:rFonts w:ascii="Arial" w:eastAsia="Times New Roman" w:hAnsi="Arial" w:cs="Arial"/>
                <w:color w:val="000000"/>
                <w:sz w:val="24"/>
                <w:szCs w:val="24"/>
                <w:lang w:eastAsia="es-MX"/>
              </w:rPr>
              <w:t>,</w:t>
            </w:r>
            <w:r w:rsidR="00B55C96" w:rsidRPr="00747763">
              <w:rPr>
                <w:rFonts w:ascii="Arial" w:eastAsia="Times New Roman" w:hAnsi="Arial" w:cs="Arial"/>
                <w:color w:val="000000"/>
                <w:sz w:val="24"/>
                <w:szCs w:val="24"/>
                <w:lang w:eastAsia="es-MX"/>
              </w:rPr>
              <w:t xml:space="preserve"> electrónica</w:t>
            </w:r>
            <w:r w:rsidRPr="00A60250">
              <w:rPr>
                <w:rFonts w:ascii="Arial" w:eastAsia="Times New Roman" w:hAnsi="Arial" w:cs="Arial"/>
                <w:color w:val="000000"/>
                <w:sz w:val="24"/>
                <w:szCs w:val="24"/>
                <w:lang w:eastAsia="es-MX"/>
              </w:rPr>
              <w:t xml:space="preserve">)= </w:t>
            </w:r>
            <w:r w:rsidR="005F7038"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00B55C96" w:rsidRPr="00747763">
              <w:rPr>
                <w:rFonts w:ascii="Arial" w:eastAsia="Times New Roman" w:hAnsi="Arial" w:cs="Arial"/>
                <w:color w:val="000000"/>
                <w:sz w:val="24"/>
                <w:szCs w:val="24"/>
                <w:lang w:eastAsia="es-MX"/>
              </w:rPr>
              <w:t>fiel, nuevo</w:t>
            </w:r>
            <w:r w:rsidRPr="00A60250">
              <w:rPr>
                <w:rFonts w:ascii="Arial" w:eastAsia="Times New Roman" w:hAnsi="Arial" w:cs="Arial"/>
                <w:color w:val="000000"/>
                <w:sz w:val="24"/>
                <w:szCs w:val="24"/>
                <w:lang w:eastAsia="es-MX"/>
              </w:rPr>
              <w:t xml:space="preserve">)= </w:t>
            </w:r>
            <w:r w:rsidR="005F7038" w:rsidRPr="00747763">
              <w:rPr>
                <w:rFonts w:ascii="Arial" w:eastAsia="Times New Roman" w:hAnsi="Arial" w:cs="Arial"/>
                <w:color w:val="000000"/>
                <w:sz w:val="24"/>
                <w:szCs w:val="24"/>
                <w:lang w:eastAsia="es-MX"/>
              </w:rPr>
              <w:t>1</w:t>
            </w:r>
          </w:p>
          <w:p w14:paraId="35C6AB2C" w14:textId="32978992"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5F7038" w:rsidRPr="0074776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21A19446" w14:textId="046D7D4E"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5F7038" w:rsidRPr="0074776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w:t>
            </w:r>
            <w:r w:rsidR="005F7038" w:rsidRPr="0074776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)^2-(</w:t>
            </w:r>
            <w:r w:rsidR="005F7038" w:rsidRPr="00747763">
              <w:rPr>
                <w:rFonts w:ascii="Arial" w:eastAsia="Times New Roman" w:hAnsi="Arial" w:cs="Arial"/>
                <w:color w:val="000000"/>
                <w:sz w:val="24"/>
                <w:szCs w:val="24"/>
                <w:lang w:eastAsia="es-MX"/>
              </w:rPr>
              <w:t>3</w:t>
            </w:r>
            <w:r w:rsidRPr="00A60250">
              <w:rPr>
                <w:rFonts w:ascii="Arial" w:eastAsia="Times New Roman" w:hAnsi="Arial" w:cs="Arial"/>
                <w:color w:val="000000"/>
                <w:sz w:val="24"/>
                <w:szCs w:val="24"/>
                <w:lang w:eastAsia="es-MX"/>
              </w:rPr>
              <w:t>0000-30000)^2)^(1/2)=</w:t>
            </w:r>
            <w:r w:rsidR="005F7038" w:rsidRPr="00747763">
              <w:rPr>
                <w:rFonts w:ascii="Arial" w:eastAsia="Times New Roman" w:hAnsi="Arial" w:cs="Arial"/>
                <w:color w:val="000000"/>
                <w:sz w:val="24"/>
                <w:szCs w:val="24"/>
                <w:lang w:eastAsia="es-MX"/>
              </w:rPr>
              <w:t>0</w:t>
            </w:r>
          </w:p>
        </w:tc>
        <w:tc>
          <w:tcPr>
            <w:tcW w:w="0" w:type="auto"/>
            <w:tcBorders>
              <w:top w:val="nil"/>
              <w:left w:val="nil"/>
              <w:bottom w:val="single" w:sz="4" w:space="0" w:color="auto"/>
              <w:right w:val="single" w:sz="4" w:space="0" w:color="auto"/>
            </w:tcBorders>
            <w:shd w:val="clear" w:color="auto" w:fill="auto"/>
            <w:hideMark/>
          </w:tcPr>
          <w:p w14:paraId="6622CD77" w14:textId="57820061" w:rsidR="005F7038" w:rsidRPr="00747763"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 xml:space="preserve">comida, </w:t>
            </w:r>
            <w:proofErr w:type="gramStart"/>
            <w:r w:rsidR="00B55C96" w:rsidRPr="00747763">
              <w:rPr>
                <w:rFonts w:ascii="Arial" w:eastAsia="Times New Roman" w:hAnsi="Arial" w:cs="Arial"/>
                <w:color w:val="000000"/>
                <w:sz w:val="24"/>
                <w:szCs w:val="24"/>
                <w:lang w:eastAsia="es-MX"/>
              </w:rPr>
              <w:t>comida</w:t>
            </w:r>
            <w:r w:rsidRPr="00A60250">
              <w:rPr>
                <w:rFonts w:ascii="Arial" w:eastAsia="Times New Roman" w:hAnsi="Arial" w:cs="Arial"/>
                <w:color w:val="000000"/>
                <w:sz w:val="24"/>
                <w:szCs w:val="24"/>
                <w:lang w:eastAsia="es-MX"/>
              </w:rPr>
              <w:t>)=</w:t>
            </w:r>
            <w:proofErr w:type="gramEnd"/>
            <w:r w:rsidR="005F7038" w:rsidRPr="0074776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 (</w:t>
            </w:r>
            <w:r w:rsidR="00B55C96" w:rsidRPr="00747763">
              <w:rPr>
                <w:rFonts w:ascii="Arial" w:eastAsia="Times New Roman" w:hAnsi="Arial" w:cs="Arial"/>
                <w:color w:val="000000"/>
                <w:sz w:val="24"/>
                <w:szCs w:val="24"/>
                <w:lang w:eastAsia="es-MX"/>
              </w:rPr>
              <w:t>fiel, fiel</w:t>
            </w:r>
            <w:r w:rsidRPr="00A60250">
              <w:rPr>
                <w:rFonts w:ascii="Arial" w:eastAsia="Times New Roman" w:hAnsi="Arial" w:cs="Arial"/>
                <w:color w:val="000000"/>
                <w:sz w:val="24"/>
                <w:szCs w:val="24"/>
                <w:lang w:eastAsia="es-MX"/>
              </w:rPr>
              <w:t>)=</w:t>
            </w:r>
            <w:r w:rsidR="005F7038" w:rsidRPr="0074776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w:t>
            </w:r>
          </w:p>
          <w:p w14:paraId="4EC1FA60" w14:textId="60312E83"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5F7038" w:rsidRPr="00747763">
              <w:rPr>
                <w:rFonts w:ascii="Arial" w:eastAsia="Times New Roman" w:hAnsi="Arial" w:cs="Arial"/>
                <w:color w:val="000000"/>
                <w:sz w:val="24"/>
                <w:szCs w:val="24"/>
                <w:lang w:eastAsia="es-MX"/>
              </w:rPr>
              <w:t>0</w:t>
            </w:r>
          </w:p>
        </w:tc>
      </w:tr>
      <w:tr w:rsidR="00B55C96" w:rsidRPr="00747763" w14:paraId="2B14190C"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1119510D" w14:textId="0FE30FE8"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5F7038" w:rsidRPr="00A60250">
              <w:rPr>
                <w:rFonts w:ascii="Arial" w:eastAsia="Times New Roman" w:hAnsi="Arial" w:cs="Arial"/>
                <w:color w:val="000000"/>
                <w:sz w:val="24"/>
                <w:szCs w:val="24"/>
                <w:lang w:eastAsia="es-MX"/>
              </w:rPr>
              <w:t>1000</w:t>
            </w:r>
            <w:r w:rsidR="005F7038" w:rsidRPr="00747763">
              <w:rPr>
                <w:rFonts w:ascii="Arial" w:eastAsia="Times New Roman" w:hAnsi="Arial" w:cs="Arial"/>
                <w:color w:val="000000"/>
                <w:sz w:val="24"/>
                <w:szCs w:val="24"/>
                <w:lang w:eastAsia="es-MX"/>
              </w:rPr>
              <w:t>2</w:t>
            </w:r>
            <w:r w:rsidR="005F7038" w:rsidRPr="00A60250">
              <w:rPr>
                <w:rFonts w:ascii="Arial" w:eastAsia="Times New Roman" w:hAnsi="Arial" w:cs="Arial"/>
                <w:color w:val="000000"/>
                <w:sz w:val="24"/>
                <w:szCs w:val="24"/>
                <w:lang w:eastAsia="es-MX"/>
              </w:rPr>
              <w:t>.00</w:t>
            </w:r>
            <w:r w:rsidR="005F7038" w:rsidRPr="00747763">
              <w:rPr>
                <w:rFonts w:ascii="Arial" w:eastAsia="Times New Roman" w:hAnsi="Arial" w:cs="Arial"/>
                <w:color w:val="000000"/>
                <w:sz w:val="24"/>
                <w:szCs w:val="24"/>
                <w:lang w:eastAsia="es-MX"/>
              </w:rPr>
              <w:t>04</w:t>
            </w:r>
            <w:r w:rsidR="005F7038" w:rsidRPr="00A60250">
              <w:rPr>
                <w:rFonts w:ascii="Arial" w:eastAsia="Times New Roman" w:hAnsi="Arial" w:cs="Arial"/>
                <w:color w:val="000000"/>
                <w:sz w:val="24"/>
                <w:szCs w:val="24"/>
                <w:lang w:eastAsia="es-MX"/>
              </w:rPr>
              <w:t>5</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134722F0" w14:textId="59D24116"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5F7038" w:rsidRPr="00747763">
              <w:rPr>
                <w:rFonts w:ascii="Arial" w:eastAsia="Times New Roman" w:hAnsi="Arial" w:cs="Arial"/>
                <w:color w:val="000000"/>
                <w:sz w:val="24"/>
                <w:szCs w:val="24"/>
                <w:lang w:eastAsia="es-MX"/>
              </w:rPr>
              <w:t>0</w:t>
            </w:r>
          </w:p>
        </w:tc>
      </w:tr>
    </w:tbl>
    <w:p w14:paraId="3D119C41" w14:textId="77777777" w:rsidR="001B2404" w:rsidRPr="00747763" w:rsidRDefault="001B2404" w:rsidP="001B2404">
      <w:pPr>
        <w:spacing w:line="360" w:lineRule="auto"/>
        <w:rPr>
          <w:rFonts w:ascii="Arial" w:hAnsi="Arial" w:cs="Arial"/>
          <w:b/>
          <w:bCs/>
          <w:sz w:val="24"/>
          <w:szCs w:val="24"/>
        </w:rPr>
      </w:pPr>
    </w:p>
    <w:p w14:paraId="11CD6BE8" w14:textId="51DFCDAB" w:rsidR="00747763" w:rsidRPr="008070A6" w:rsidRDefault="001B2404" w:rsidP="008070A6">
      <w:pPr>
        <w:pStyle w:val="Prrafodelista"/>
        <w:numPr>
          <w:ilvl w:val="0"/>
          <w:numId w:val="95"/>
        </w:numPr>
        <w:spacing w:line="360" w:lineRule="auto"/>
        <w:rPr>
          <w:rFonts w:ascii="Arial" w:hAnsi="Arial" w:cs="Arial"/>
          <w:sz w:val="24"/>
          <w:szCs w:val="24"/>
        </w:rPr>
      </w:pPr>
      <w:r w:rsidRPr="00747763">
        <w:rPr>
          <w:rFonts w:ascii="Arial" w:hAnsi="Arial" w:cs="Arial"/>
          <w:sz w:val="24"/>
          <w:szCs w:val="24"/>
        </w:rPr>
        <w:t xml:space="preserve">Al objeto </w:t>
      </w:r>
      <w:r w:rsidRPr="00747763">
        <w:rPr>
          <w:rFonts w:ascii="Arial" w:hAnsi="Arial" w:cs="Arial"/>
          <w:sz w:val="24"/>
          <w:szCs w:val="24"/>
        </w:rPr>
        <w:t>3</w:t>
      </w:r>
      <w:r w:rsidRPr="00747763">
        <w:rPr>
          <w:rFonts w:ascii="Arial" w:hAnsi="Arial" w:cs="Arial"/>
          <w:sz w:val="24"/>
          <w:szCs w:val="24"/>
        </w:rPr>
        <w:t xml:space="preserve"> se le asigna el valor de </w:t>
      </w:r>
      <w:r w:rsidRPr="00747763">
        <w:rPr>
          <w:rFonts w:ascii="Arial" w:hAnsi="Arial" w:cs="Arial"/>
          <w:b/>
          <w:bCs/>
          <w:sz w:val="24"/>
          <w:szCs w:val="24"/>
        </w:rPr>
        <w:t>K</w:t>
      </w:r>
      <w:r w:rsidR="005F7038" w:rsidRPr="00747763">
        <w:rPr>
          <w:rFonts w:ascii="Arial" w:hAnsi="Arial" w:cs="Arial"/>
          <w:b/>
          <w:bCs/>
          <w:sz w:val="24"/>
          <w:szCs w:val="24"/>
        </w:rPr>
        <w:t>2</w:t>
      </w:r>
    </w:p>
    <w:p w14:paraId="3CAD9448" w14:textId="77777777" w:rsidR="001B2404" w:rsidRPr="00747763" w:rsidRDefault="001B2404" w:rsidP="001B2404">
      <w:pPr>
        <w:pStyle w:val="Prrafodelista"/>
        <w:numPr>
          <w:ilvl w:val="0"/>
          <w:numId w:val="96"/>
        </w:numPr>
        <w:spacing w:line="360" w:lineRule="auto"/>
        <w:jc w:val="both"/>
        <w:rPr>
          <w:rFonts w:ascii="Arial" w:hAnsi="Arial" w:cs="Arial"/>
          <w:sz w:val="24"/>
          <w:szCs w:val="24"/>
        </w:rPr>
      </w:pPr>
      <w:r w:rsidRPr="00747763">
        <w:rPr>
          <w:rFonts w:ascii="Arial" w:hAnsi="Arial" w:cs="Arial"/>
          <w:sz w:val="24"/>
          <w:szCs w:val="24"/>
        </w:rPr>
        <w:t>Para cada objeto de la bdd se calcula la distancia (</w:t>
      </w:r>
      <m:oMath>
        <m:sSub>
          <m:sSubPr>
            <m:ctrlPr>
              <w:rPr>
                <w:rFonts w:ascii="Cambria Math" w:hAnsi="Cambria Math" w:cs="Arial"/>
                <w:i/>
                <w:sz w:val="24"/>
                <w:szCs w:val="24"/>
              </w:rPr>
            </m:ctrlPr>
          </m:sSubPr>
          <m:e>
            <m:r>
              <w:rPr>
                <w:rFonts w:ascii="Cambria Math" w:hAnsi="Cambria Math" w:cs="Arial"/>
                <w:sz w:val="24"/>
                <w:szCs w:val="24"/>
              </w:rPr>
              <m:t xml:space="preserve"> ⅆ</m:t>
            </m:r>
          </m:e>
          <m:sub>
            <m:r>
              <w:rPr>
                <w:rFonts w:ascii="Cambria Math" w:hAnsi="Cambria Math" w:cs="Arial"/>
                <w:sz w:val="24"/>
                <w:szCs w:val="24"/>
              </w:rPr>
              <m:t>m</m:t>
            </m:r>
          </m:sub>
        </m:sSub>
      </m:oMath>
      <w:r w:rsidRPr="00747763">
        <w:rPr>
          <w:rFonts w:ascii="Arial" w:hAnsi="Arial" w:cs="Arial"/>
          <w:sz w:val="24"/>
          <w:szCs w:val="24"/>
        </w:rPr>
        <w:t>) existente entre el objeto y los k-prototipos</w:t>
      </w:r>
    </w:p>
    <w:p w14:paraId="588E02FD" w14:textId="6AC4D070" w:rsidR="00747763" w:rsidRPr="00B55C96" w:rsidRDefault="00747763" w:rsidP="00747763">
      <w:pPr>
        <w:pStyle w:val="Descripcin"/>
        <w:jc w:val="center"/>
        <w:rPr>
          <w:rFonts w:ascii="Arial" w:hAnsi="Arial" w:cs="Arial"/>
          <w:color w:val="auto"/>
          <w:sz w:val="24"/>
          <w:szCs w:val="24"/>
        </w:rPr>
      </w:pPr>
      <w:bookmarkStart w:id="90" w:name="_Toc178529375"/>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6</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1 distancia objeto 4</w:t>
      </w:r>
      <w:bookmarkEnd w:id="90"/>
    </w:p>
    <w:tbl>
      <w:tblPr>
        <w:tblW w:w="0" w:type="auto"/>
        <w:jc w:val="center"/>
        <w:tblCellMar>
          <w:left w:w="70" w:type="dxa"/>
          <w:right w:w="70" w:type="dxa"/>
        </w:tblCellMar>
        <w:tblLook w:val="04A0" w:firstRow="1" w:lastRow="0" w:firstColumn="1" w:lastColumn="0" w:noHBand="0" w:noVBand="1"/>
      </w:tblPr>
      <w:tblGrid>
        <w:gridCol w:w="2220"/>
        <w:gridCol w:w="1768"/>
        <w:gridCol w:w="3554"/>
        <w:gridCol w:w="1644"/>
      </w:tblGrid>
      <w:tr w:rsidR="001F2589" w:rsidRPr="00747763" w14:paraId="679DE59B"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A1E6FDC" w14:textId="366D85A0" w:rsidR="001B2404" w:rsidRPr="00A60250" w:rsidRDefault="001B2404"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2CB645BB" w14:textId="3FE7F6DA" w:rsidR="001B2404" w:rsidRPr="00A60250" w:rsidRDefault="001B2404"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1F2589" w:rsidRPr="00747763" w14:paraId="10745341"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2F7E60DF" w14:textId="3A339454"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1F2589" w:rsidRPr="0074776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-25)^2-(</w:t>
            </w:r>
            <w:r w:rsidR="001F2589" w:rsidRPr="00747763">
              <w:rPr>
                <w:rFonts w:ascii="Arial" w:eastAsia="Times New Roman" w:hAnsi="Arial" w:cs="Arial"/>
                <w:color w:val="000000"/>
                <w:sz w:val="24"/>
                <w:szCs w:val="24"/>
                <w:lang w:eastAsia="es-MX"/>
              </w:rPr>
              <w:t>7</w:t>
            </w:r>
            <w:r w:rsidRPr="00A60250">
              <w:rPr>
                <w:rFonts w:ascii="Arial" w:eastAsia="Times New Roman" w:hAnsi="Arial" w:cs="Arial"/>
                <w:color w:val="000000"/>
                <w:sz w:val="24"/>
                <w:szCs w:val="24"/>
                <w:lang w:eastAsia="es-MX"/>
              </w:rPr>
              <w:t>0000-40000)^2)^(1/2)=</w:t>
            </w:r>
            <w:r w:rsidRPr="00747763">
              <w:rPr>
                <w:rFonts w:ascii="Arial" w:eastAsia="Times New Roman" w:hAnsi="Arial" w:cs="Arial"/>
                <w:color w:val="000000"/>
                <w:sz w:val="24"/>
                <w:szCs w:val="24"/>
                <w:lang w:eastAsia="es-MX"/>
              </w:rPr>
              <w:t xml:space="preserve"> </w:t>
            </w:r>
            <w:r w:rsidR="001F2589" w:rsidRPr="00747763">
              <w:rPr>
                <w:rFonts w:ascii="Arial" w:eastAsia="Times New Roman" w:hAnsi="Arial" w:cs="Arial"/>
                <w:color w:val="000000"/>
                <w:sz w:val="24"/>
                <w:szCs w:val="24"/>
                <w:lang w:eastAsia="es-MX"/>
              </w:rPr>
              <w:t>3</w:t>
            </w:r>
            <w:r w:rsidRPr="00A60250">
              <w:rPr>
                <w:rFonts w:ascii="Arial" w:eastAsia="Times New Roman" w:hAnsi="Arial" w:cs="Arial"/>
                <w:color w:val="000000"/>
                <w:sz w:val="24"/>
                <w:szCs w:val="24"/>
                <w:lang w:eastAsia="es-MX"/>
              </w:rPr>
              <w:t>0000.00</w:t>
            </w:r>
            <w:r w:rsidR="001F2589" w:rsidRPr="00747763">
              <w:rPr>
                <w:rFonts w:ascii="Arial" w:eastAsia="Times New Roman" w:hAnsi="Arial" w:cs="Arial"/>
                <w:color w:val="000000"/>
                <w:sz w:val="24"/>
                <w:szCs w:val="24"/>
                <w:lang w:eastAsia="es-MX"/>
              </w:rPr>
              <w:t>667</w:t>
            </w:r>
          </w:p>
        </w:tc>
        <w:tc>
          <w:tcPr>
            <w:tcW w:w="0" w:type="auto"/>
            <w:tcBorders>
              <w:top w:val="nil"/>
              <w:left w:val="nil"/>
              <w:bottom w:val="single" w:sz="4" w:space="0" w:color="auto"/>
              <w:right w:val="single" w:sz="4" w:space="0" w:color="auto"/>
            </w:tcBorders>
            <w:shd w:val="clear" w:color="auto" w:fill="auto"/>
            <w:hideMark/>
          </w:tcPr>
          <w:p w14:paraId="302295B3" w14:textId="77777777" w:rsidR="001F2589" w:rsidRPr="00747763"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001F2589" w:rsidRPr="00747763">
              <w:rPr>
                <w:rFonts w:ascii="Arial" w:eastAsia="Times New Roman" w:hAnsi="Arial" w:cs="Arial"/>
                <w:color w:val="000000"/>
                <w:sz w:val="24"/>
                <w:szCs w:val="24"/>
                <w:lang w:eastAsia="es-MX"/>
              </w:rPr>
              <w:t>libros, electrónica</w:t>
            </w:r>
            <w:r w:rsidRPr="00A60250">
              <w:rPr>
                <w:rFonts w:ascii="Arial" w:eastAsia="Times New Roman" w:hAnsi="Arial" w:cs="Arial"/>
                <w:color w:val="000000"/>
                <w:sz w:val="24"/>
                <w:szCs w:val="24"/>
                <w:lang w:eastAsia="es-MX"/>
              </w:rPr>
              <w:t xml:space="preserve">)= </w:t>
            </w:r>
            <w:r w:rsidR="001F2589"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001F2589" w:rsidRPr="00747763">
              <w:rPr>
                <w:rFonts w:ascii="Arial" w:eastAsia="Times New Roman" w:hAnsi="Arial" w:cs="Arial"/>
                <w:color w:val="000000"/>
                <w:sz w:val="24"/>
                <w:szCs w:val="24"/>
                <w:lang w:eastAsia="es-MX"/>
              </w:rPr>
              <w:t>nuevo, nuevo</w:t>
            </w:r>
            <w:r w:rsidRPr="00A60250">
              <w:rPr>
                <w:rFonts w:ascii="Arial" w:eastAsia="Times New Roman" w:hAnsi="Arial" w:cs="Arial"/>
                <w:color w:val="000000"/>
                <w:sz w:val="24"/>
                <w:szCs w:val="24"/>
                <w:lang w:eastAsia="es-MX"/>
              </w:rPr>
              <w:t>)=</w:t>
            </w:r>
            <w:r w:rsidR="001F2589" w:rsidRPr="00747763">
              <w:rPr>
                <w:rFonts w:ascii="Arial" w:eastAsia="Times New Roman" w:hAnsi="Arial" w:cs="Arial"/>
                <w:color w:val="000000"/>
                <w:sz w:val="24"/>
                <w:szCs w:val="24"/>
                <w:lang w:eastAsia="es-MX"/>
              </w:rPr>
              <w:t xml:space="preserve"> 0</w:t>
            </w:r>
            <w:r w:rsidRPr="00A60250">
              <w:rPr>
                <w:rFonts w:ascii="Arial" w:eastAsia="Times New Roman" w:hAnsi="Arial" w:cs="Arial"/>
                <w:color w:val="000000"/>
                <w:sz w:val="24"/>
                <w:szCs w:val="24"/>
                <w:lang w:eastAsia="es-MX"/>
              </w:rPr>
              <w:t xml:space="preserve"> </w:t>
            </w:r>
          </w:p>
          <w:p w14:paraId="1E5724A1" w14:textId="39D5B2BE"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1F2589" w:rsidRPr="00747763">
              <w:rPr>
                <w:rFonts w:ascii="Arial" w:eastAsia="Times New Roman" w:hAnsi="Arial" w:cs="Arial"/>
                <w:color w:val="000000"/>
                <w:sz w:val="24"/>
                <w:szCs w:val="24"/>
                <w:lang w:eastAsia="es-MX"/>
              </w:rPr>
              <w:t>1</w:t>
            </w:r>
          </w:p>
        </w:tc>
        <w:tc>
          <w:tcPr>
            <w:tcW w:w="0" w:type="auto"/>
            <w:tcBorders>
              <w:top w:val="nil"/>
              <w:left w:val="nil"/>
              <w:bottom w:val="single" w:sz="4" w:space="0" w:color="auto"/>
              <w:right w:val="single" w:sz="4" w:space="0" w:color="auto"/>
            </w:tcBorders>
            <w:shd w:val="clear" w:color="auto" w:fill="auto"/>
            <w:hideMark/>
          </w:tcPr>
          <w:p w14:paraId="1024F142" w14:textId="056D52DC"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1F2589" w:rsidRPr="0074776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w:t>
            </w:r>
            <w:r w:rsidR="001F2589" w:rsidRPr="0074776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)^2-(</w:t>
            </w:r>
            <w:r w:rsidR="001F2589" w:rsidRPr="00747763">
              <w:rPr>
                <w:rFonts w:ascii="Arial" w:eastAsia="Times New Roman" w:hAnsi="Arial" w:cs="Arial"/>
                <w:color w:val="000000"/>
                <w:sz w:val="24"/>
                <w:szCs w:val="24"/>
                <w:lang w:eastAsia="es-MX"/>
              </w:rPr>
              <w:t>7</w:t>
            </w:r>
            <w:r w:rsidRPr="00A60250">
              <w:rPr>
                <w:rFonts w:ascii="Arial" w:eastAsia="Times New Roman" w:hAnsi="Arial" w:cs="Arial"/>
                <w:color w:val="000000"/>
                <w:sz w:val="24"/>
                <w:szCs w:val="24"/>
                <w:lang w:eastAsia="es-MX"/>
              </w:rPr>
              <w:t>0000-30000)^2)^(1/2)=</w:t>
            </w:r>
            <w:r w:rsidR="001F2589" w:rsidRPr="00747763">
              <w:rPr>
                <w:rFonts w:ascii="Arial" w:eastAsia="Times New Roman" w:hAnsi="Arial" w:cs="Arial"/>
                <w:color w:val="000000"/>
                <w:sz w:val="24"/>
                <w:szCs w:val="24"/>
                <w:lang w:eastAsia="es-MX"/>
              </w:rPr>
              <w:t>40000.00661</w:t>
            </w:r>
          </w:p>
        </w:tc>
        <w:tc>
          <w:tcPr>
            <w:tcW w:w="0" w:type="auto"/>
            <w:tcBorders>
              <w:top w:val="nil"/>
              <w:left w:val="nil"/>
              <w:bottom w:val="single" w:sz="4" w:space="0" w:color="auto"/>
              <w:right w:val="single" w:sz="4" w:space="0" w:color="auto"/>
            </w:tcBorders>
            <w:shd w:val="clear" w:color="auto" w:fill="auto"/>
            <w:hideMark/>
          </w:tcPr>
          <w:p w14:paraId="5D9D095B" w14:textId="252C0007" w:rsidR="001F2589" w:rsidRPr="00747763"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 xml:space="preserve">libros, </w:t>
            </w:r>
            <w:proofErr w:type="gramStart"/>
            <w:r w:rsidR="00B55C96" w:rsidRPr="00747763">
              <w:rPr>
                <w:rFonts w:ascii="Arial" w:eastAsia="Times New Roman" w:hAnsi="Arial" w:cs="Arial"/>
                <w:color w:val="000000"/>
                <w:sz w:val="24"/>
                <w:szCs w:val="24"/>
                <w:lang w:eastAsia="es-MX"/>
              </w:rPr>
              <w:t>comida</w:t>
            </w:r>
            <w:r w:rsidRPr="00A60250">
              <w:rPr>
                <w:rFonts w:ascii="Arial" w:eastAsia="Times New Roman" w:hAnsi="Arial" w:cs="Arial"/>
                <w:color w:val="000000"/>
                <w:sz w:val="24"/>
                <w:szCs w:val="24"/>
                <w:lang w:eastAsia="es-MX"/>
              </w:rPr>
              <w:t>)=</w:t>
            </w:r>
            <w:proofErr w:type="gramEnd"/>
            <w:r w:rsidR="001F2589"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00B55C96" w:rsidRPr="00747763">
              <w:rPr>
                <w:rFonts w:ascii="Arial" w:eastAsia="Times New Roman" w:hAnsi="Arial" w:cs="Arial"/>
                <w:color w:val="000000"/>
                <w:sz w:val="24"/>
                <w:szCs w:val="24"/>
                <w:lang w:eastAsia="es-MX"/>
              </w:rPr>
              <w:t>nuevo, fiel</w:t>
            </w:r>
            <w:r w:rsidRPr="00A60250">
              <w:rPr>
                <w:rFonts w:ascii="Arial" w:eastAsia="Times New Roman" w:hAnsi="Arial" w:cs="Arial"/>
                <w:color w:val="000000"/>
                <w:sz w:val="24"/>
                <w:szCs w:val="24"/>
                <w:lang w:eastAsia="es-MX"/>
              </w:rPr>
              <w:t>)=</w:t>
            </w:r>
            <w:r w:rsidR="001F2589"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7448305D" w14:textId="6C7CC0D9"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1F2589" w:rsidRPr="00747763">
              <w:rPr>
                <w:rFonts w:ascii="Arial" w:eastAsia="Times New Roman" w:hAnsi="Arial" w:cs="Arial"/>
                <w:color w:val="000000"/>
                <w:sz w:val="24"/>
                <w:szCs w:val="24"/>
                <w:lang w:eastAsia="es-MX"/>
              </w:rPr>
              <w:t>2</w:t>
            </w:r>
          </w:p>
        </w:tc>
      </w:tr>
      <w:tr w:rsidR="001F2589" w:rsidRPr="00747763" w14:paraId="4A90EAF6"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59AA94A4" w14:textId="50F34D20"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1F2589" w:rsidRPr="00747763">
              <w:rPr>
                <w:rFonts w:ascii="Arial" w:eastAsia="Times New Roman" w:hAnsi="Arial" w:cs="Arial"/>
                <w:color w:val="000000"/>
                <w:sz w:val="24"/>
                <w:szCs w:val="24"/>
                <w:lang w:eastAsia="es-MX"/>
              </w:rPr>
              <w:t>3</w:t>
            </w:r>
            <w:r w:rsidR="001F2589" w:rsidRPr="00A60250">
              <w:rPr>
                <w:rFonts w:ascii="Arial" w:eastAsia="Times New Roman" w:hAnsi="Arial" w:cs="Arial"/>
                <w:color w:val="000000"/>
                <w:sz w:val="24"/>
                <w:szCs w:val="24"/>
                <w:lang w:eastAsia="es-MX"/>
              </w:rPr>
              <w:t>000</w:t>
            </w:r>
            <w:r w:rsidR="001F2589" w:rsidRPr="00747763">
              <w:rPr>
                <w:rFonts w:ascii="Arial" w:eastAsia="Times New Roman" w:hAnsi="Arial" w:cs="Arial"/>
                <w:color w:val="000000"/>
                <w:sz w:val="24"/>
                <w:szCs w:val="24"/>
                <w:lang w:eastAsia="es-MX"/>
              </w:rPr>
              <w:t>1</w:t>
            </w:r>
            <w:r w:rsidR="001F2589" w:rsidRPr="00A60250">
              <w:rPr>
                <w:rFonts w:ascii="Arial" w:eastAsia="Times New Roman" w:hAnsi="Arial" w:cs="Arial"/>
                <w:color w:val="000000"/>
                <w:sz w:val="24"/>
                <w:szCs w:val="24"/>
                <w:lang w:eastAsia="es-MX"/>
              </w:rPr>
              <w:t>.00</w:t>
            </w:r>
            <w:r w:rsidR="001F2589" w:rsidRPr="00747763">
              <w:rPr>
                <w:rFonts w:ascii="Arial" w:eastAsia="Times New Roman" w:hAnsi="Arial" w:cs="Arial"/>
                <w:color w:val="000000"/>
                <w:sz w:val="24"/>
                <w:szCs w:val="24"/>
                <w:lang w:eastAsia="es-MX"/>
              </w:rPr>
              <w:t>667</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001541FB" w14:textId="25FCB63F"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1F2589" w:rsidRPr="00747763">
              <w:rPr>
                <w:rFonts w:ascii="Arial" w:eastAsia="Times New Roman" w:hAnsi="Arial" w:cs="Arial"/>
                <w:color w:val="000000"/>
                <w:sz w:val="24"/>
                <w:szCs w:val="24"/>
                <w:lang w:eastAsia="es-MX"/>
              </w:rPr>
              <w:t>4000</w:t>
            </w:r>
            <w:r w:rsidR="001F2589" w:rsidRPr="00747763">
              <w:rPr>
                <w:rFonts w:ascii="Arial" w:eastAsia="Times New Roman" w:hAnsi="Arial" w:cs="Arial"/>
                <w:color w:val="000000"/>
                <w:sz w:val="24"/>
                <w:szCs w:val="24"/>
                <w:lang w:eastAsia="es-MX"/>
              </w:rPr>
              <w:t>2</w:t>
            </w:r>
            <w:r w:rsidR="001F2589" w:rsidRPr="00747763">
              <w:rPr>
                <w:rFonts w:ascii="Arial" w:eastAsia="Times New Roman" w:hAnsi="Arial" w:cs="Arial"/>
                <w:color w:val="000000"/>
                <w:sz w:val="24"/>
                <w:szCs w:val="24"/>
                <w:lang w:eastAsia="es-MX"/>
              </w:rPr>
              <w:t>.00661</w:t>
            </w:r>
          </w:p>
        </w:tc>
      </w:tr>
    </w:tbl>
    <w:p w14:paraId="3492C2B9" w14:textId="77777777" w:rsidR="001B2404" w:rsidRPr="00747763" w:rsidRDefault="001B2404" w:rsidP="001B2404">
      <w:pPr>
        <w:spacing w:line="360" w:lineRule="auto"/>
        <w:rPr>
          <w:rFonts w:ascii="Arial" w:hAnsi="Arial" w:cs="Arial"/>
          <w:b/>
          <w:bCs/>
          <w:sz w:val="24"/>
          <w:szCs w:val="24"/>
        </w:rPr>
      </w:pPr>
    </w:p>
    <w:p w14:paraId="0AAD87CC" w14:textId="5693CFE5" w:rsidR="001F2589" w:rsidRPr="008070A6" w:rsidRDefault="001B2404" w:rsidP="00747763">
      <w:pPr>
        <w:pStyle w:val="Prrafodelista"/>
        <w:numPr>
          <w:ilvl w:val="0"/>
          <w:numId w:val="96"/>
        </w:numPr>
        <w:spacing w:line="360" w:lineRule="auto"/>
        <w:rPr>
          <w:rFonts w:ascii="Arial" w:hAnsi="Arial" w:cs="Arial"/>
          <w:sz w:val="24"/>
          <w:szCs w:val="24"/>
        </w:rPr>
      </w:pPr>
      <w:r w:rsidRPr="00747763">
        <w:rPr>
          <w:rFonts w:ascii="Arial" w:hAnsi="Arial" w:cs="Arial"/>
          <w:sz w:val="24"/>
          <w:szCs w:val="24"/>
        </w:rPr>
        <w:t xml:space="preserve">Al objeto </w:t>
      </w:r>
      <w:r w:rsidRPr="00747763">
        <w:rPr>
          <w:rFonts w:ascii="Arial" w:hAnsi="Arial" w:cs="Arial"/>
          <w:sz w:val="24"/>
          <w:szCs w:val="24"/>
        </w:rPr>
        <w:t>4</w:t>
      </w:r>
      <w:r w:rsidRPr="00747763">
        <w:rPr>
          <w:rFonts w:ascii="Arial" w:hAnsi="Arial" w:cs="Arial"/>
          <w:sz w:val="24"/>
          <w:szCs w:val="24"/>
        </w:rPr>
        <w:t xml:space="preserve"> se le asigna el valor de </w:t>
      </w:r>
      <w:r w:rsidRPr="00747763">
        <w:rPr>
          <w:rFonts w:ascii="Arial" w:hAnsi="Arial" w:cs="Arial"/>
          <w:b/>
          <w:bCs/>
          <w:sz w:val="24"/>
          <w:szCs w:val="24"/>
        </w:rPr>
        <w:t>K</w:t>
      </w:r>
      <w:r w:rsidR="001F2589" w:rsidRPr="00747763">
        <w:rPr>
          <w:rFonts w:ascii="Arial" w:hAnsi="Arial" w:cs="Arial"/>
          <w:b/>
          <w:bCs/>
          <w:sz w:val="24"/>
          <w:szCs w:val="24"/>
        </w:rPr>
        <w:t>1</w:t>
      </w:r>
    </w:p>
    <w:p w14:paraId="6A7F47B8" w14:textId="77777777" w:rsidR="008070A6" w:rsidRDefault="008070A6" w:rsidP="008070A6">
      <w:pPr>
        <w:spacing w:line="360" w:lineRule="auto"/>
        <w:rPr>
          <w:rFonts w:ascii="Arial" w:hAnsi="Arial" w:cs="Arial"/>
          <w:sz w:val="24"/>
          <w:szCs w:val="24"/>
        </w:rPr>
      </w:pPr>
    </w:p>
    <w:p w14:paraId="6090CA2D" w14:textId="77777777" w:rsidR="008070A6" w:rsidRDefault="008070A6" w:rsidP="008070A6">
      <w:pPr>
        <w:spacing w:line="360" w:lineRule="auto"/>
        <w:rPr>
          <w:rFonts w:ascii="Arial" w:hAnsi="Arial" w:cs="Arial"/>
          <w:sz w:val="24"/>
          <w:szCs w:val="24"/>
        </w:rPr>
      </w:pPr>
    </w:p>
    <w:p w14:paraId="4B331FD4" w14:textId="77777777" w:rsidR="008070A6" w:rsidRPr="008070A6" w:rsidRDefault="008070A6" w:rsidP="008070A6">
      <w:pPr>
        <w:spacing w:line="360" w:lineRule="auto"/>
        <w:rPr>
          <w:rFonts w:ascii="Arial" w:hAnsi="Arial" w:cs="Arial"/>
          <w:sz w:val="24"/>
          <w:szCs w:val="24"/>
        </w:rPr>
      </w:pPr>
    </w:p>
    <w:p w14:paraId="4F366367" w14:textId="77777777" w:rsidR="001B2404" w:rsidRPr="00747763" w:rsidRDefault="001B2404" w:rsidP="00AE2C51">
      <w:pPr>
        <w:pStyle w:val="Prrafodelista"/>
        <w:numPr>
          <w:ilvl w:val="0"/>
          <w:numId w:val="97"/>
        </w:numPr>
        <w:spacing w:line="360" w:lineRule="auto"/>
        <w:jc w:val="both"/>
        <w:rPr>
          <w:rFonts w:ascii="Arial" w:hAnsi="Arial" w:cs="Arial"/>
          <w:sz w:val="24"/>
          <w:szCs w:val="24"/>
        </w:rPr>
      </w:pPr>
      <w:r w:rsidRPr="00747763">
        <w:rPr>
          <w:rFonts w:ascii="Arial" w:hAnsi="Arial" w:cs="Arial"/>
          <w:sz w:val="24"/>
          <w:szCs w:val="24"/>
        </w:rPr>
        <w:t>Para cada objeto de la bdd se calcula la distancia (</w:t>
      </w:r>
      <m:oMath>
        <m:sSub>
          <m:sSubPr>
            <m:ctrlPr>
              <w:rPr>
                <w:rFonts w:ascii="Cambria Math" w:hAnsi="Cambria Math" w:cs="Arial"/>
                <w:i/>
                <w:sz w:val="24"/>
                <w:szCs w:val="24"/>
              </w:rPr>
            </m:ctrlPr>
          </m:sSubPr>
          <m:e>
            <m:r>
              <w:rPr>
                <w:rFonts w:ascii="Cambria Math" w:hAnsi="Cambria Math" w:cs="Arial"/>
                <w:sz w:val="24"/>
                <w:szCs w:val="24"/>
              </w:rPr>
              <m:t xml:space="preserve"> ⅆ</m:t>
            </m:r>
          </m:e>
          <m:sub>
            <m:r>
              <w:rPr>
                <w:rFonts w:ascii="Cambria Math" w:hAnsi="Cambria Math" w:cs="Arial"/>
                <w:sz w:val="24"/>
                <w:szCs w:val="24"/>
              </w:rPr>
              <m:t>m</m:t>
            </m:r>
          </m:sub>
        </m:sSub>
      </m:oMath>
      <w:r w:rsidRPr="00747763">
        <w:rPr>
          <w:rFonts w:ascii="Arial" w:hAnsi="Arial" w:cs="Arial"/>
          <w:sz w:val="24"/>
          <w:szCs w:val="24"/>
        </w:rPr>
        <w:t>) existente entre el objeto y los k-prototipos</w:t>
      </w:r>
    </w:p>
    <w:p w14:paraId="054B17E7" w14:textId="6DA919EF" w:rsidR="00747763" w:rsidRPr="00B55C96" w:rsidRDefault="00747763" w:rsidP="00747763">
      <w:pPr>
        <w:pStyle w:val="Descripcin"/>
        <w:jc w:val="center"/>
        <w:rPr>
          <w:rFonts w:ascii="Arial" w:hAnsi="Arial" w:cs="Arial"/>
          <w:color w:val="auto"/>
          <w:sz w:val="24"/>
          <w:szCs w:val="24"/>
        </w:rPr>
      </w:pPr>
      <w:bookmarkStart w:id="91" w:name="_Toc178529376"/>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7</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1 distancia objeto 5</w:t>
      </w:r>
      <w:bookmarkEnd w:id="91"/>
    </w:p>
    <w:tbl>
      <w:tblPr>
        <w:tblW w:w="0" w:type="auto"/>
        <w:jc w:val="center"/>
        <w:tblCellMar>
          <w:left w:w="70" w:type="dxa"/>
          <w:right w:w="70" w:type="dxa"/>
        </w:tblCellMar>
        <w:tblLook w:val="04A0" w:firstRow="1" w:lastRow="0" w:firstColumn="1" w:lastColumn="0" w:noHBand="0" w:noVBand="1"/>
      </w:tblPr>
      <w:tblGrid>
        <w:gridCol w:w="2240"/>
        <w:gridCol w:w="1936"/>
        <w:gridCol w:w="3312"/>
        <w:gridCol w:w="1698"/>
      </w:tblGrid>
      <w:tr w:rsidR="001F2589" w:rsidRPr="00747763" w14:paraId="58A010CA"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90444D" w14:textId="30D8A93B" w:rsidR="001B2404" w:rsidRPr="00A60250" w:rsidRDefault="001B2404"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5D992EAA" w14:textId="0ED89BD9" w:rsidR="001B2404" w:rsidRPr="00A60250" w:rsidRDefault="001B2404"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747763" w:rsidRPr="00747763" w14:paraId="75E84AAA"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0FB0F7D8" w14:textId="2D04FA85"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1F2589" w:rsidRPr="0074776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-25)^2-(</w:t>
            </w:r>
            <w:r w:rsidR="001F2589" w:rsidRPr="00747763">
              <w:rPr>
                <w:rFonts w:ascii="Arial" w:eastAsia="Times New Roman" w:hAnsi="Arial" w:cs="Arial"/>
                <w:color w:val="000000"/>
                <w:sz w:val="24"/>
                <w:szCs w:val="24"/>
                <w:lang w:eastAsia="es-MX"/>
              </w:rPr>
              <w:t>35</w:t>
            </w:r>
            <w:r w:rsidRPr="00A60250">
              <w:rPr>
                <w:rFonts w:ascii="Arial" w:eastAsia="Times New Roman" w:hAnsi="Arial" w:cs="Arial"/>
                <w:color w:val="000000"/>
                <w:sz w:val="24"/>
                <w:szCs w:val="24"/>
                <w:lang w:eastAsia="es-MX"/>
              </w:rPr>
              <w:t>000-40000)^2)^(1/2)=</w:t>
            </w:r>
            <w:r w:rsidRPr="00747763">
              <w:rPr>
                <w:rFonts w:ascii="Arial" w:eastAsia="Times New Roman" w:hAnsi="Arial" w:cs="Arial"/>
                <w:color w:val="000000"/>
                <w:sz w:val="24"/>
                <w:szCs w:val="24"/>
                <w:lang w:eastAsia="es-MX"/>
              </w:rPr>
              <w:t xml:space="preserve"> </w:t>
            </w:r>
            <w:r w:rsidR="001F2589" w:rsidRPr="00747763">
              <w:rPr>
                <w:rFonts w:ascii="Arial" w:eastAsia="Times New Roman" w:hAnsi="Arial" w:cs="Arial"/>
                <w:color w:val="000000"/>
                <w:sz w:val="24"/>
                <w:szCs w:val="24"/>
                <w:lang w:eastAsia="es-MX"/>
              </w:rPr>
              <w:t>5000.0004</w:t>
            </w:r>
          </w:p>
        </w:tc>
        <w:tc>
          <w:tcPr>
            <w:tcW w:w="0" w:type="auto"/>
            <w:tcBorders>
              <w:top w:val="nil"/>
              <w:left w:val="nil"/>
              <w:bottom w:val="single" w:sz="4" w:space="0" w:color="auto"/>
              <w:right w:val="single" w:sz="4" w:space="0" w:color="auto"/>
            </w:tcBorders>
            <w:shd w:val="clear" w:color="auto" w:fill="auto"/>
            <w:hideMark/>
          </w:tcPr>
          <w:p w14:paraId="5773F083" w14:textId="67D0C999" w:rsidR="001F2589" w:rsidRPr="00747763"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00B55C96" w:rsidRPr="00747763">
              <w:rPr>
                <w:rFonts w:ascii="Arial" w:eastAsia="Times New Roman" w:hAnsi="Arial" w:cs="Arial"/>
                <w:color w:val="000000"/>
                <w:sz w:val="24"/>
                <w:szCs w:val="24"/>
                <w:lang w:eastAsia="es-MX"/>
              </w:rPr>
              <w:t>electr</w:t>
            </w:r>
            <w:r w:rsidR="00B55C96">
              <w:rPr>
                <w:rFonts w:ascii="Arial" w:eastAsia="Times New Roman" w:hAnsi="Arial" w:cs="Arial"/>
                <w:color w:val="000000"/>
                <w:sz w:val="24"/>
                <w:szCs w:val="24"/>
                <w:lang w:eastAsia="es-MX"/>
              </w:rPr>
              <w:t>ó</w:t>
            </w:r>
            <w:r w:rsidR="00B55C96" w:rsidRPr="00747763">
              <w:rPr>
                <w:rFonts w:ascii="Arial" w:eastAsia="Times New Roman" w:hAnsi="Arial" w:cs="Arial"/>
                <w:color w:val="000000"/>
                <w:sz w:val="24"/>
                <w:szCs w:val="24"/>
                <w:lang w:eastAsia="es-MX"/>
              </w:rPr>
              <w:t>nica</w:t>
            </w:r>
            <w:r w:rsidR="00B55C96" w:rsidRPr="00A60250">
              <w:rPr>
                <w:rFonts w:ascii="Arial" w:eastAsia="Times New Roman" w:hAnsi="Arial" w:cs="Arial"/>
                <w:color w:val="000000"/>
                <w:sz w:val="24"/>
                <w:szCs w:val="24"/>
                <w:lang w:eastAsia="es-MX"/>
              </w:rPr>
              <w:t>,</w:t>
            </w:r>
            <w:r w:rsidR="00B55C96" w:rsidRPr="00747763">
              <w:rPr>
                <w:rFonts w:ascii="Arial" w:eastAsia="Times New Roman" w:hAnsi="Arial" w:cs="Arial"/>
                <w:color w:val="000000"/>
                <w:sz w:val="24"/>
                <w:szCs w:val="24"/>
                <w:lang w:eastAsia="es-MX"/>
              </w:rPr>
              <w:t xml:space="preserve"> electrónica</w:t>
            </w:r>
            <w:r w:rsidRPr="00A60250">
              <w:rPr>
                <w:rFonts w:ascii="Arial" w:eastAsia="Times New Roman" w:hAnsi="Arial" w:cs="Arial"/>
                <w:color w:val="000000"/>
                <w:sz w:val="24"/>
                <w:szCs w:val="24"/>
                <w:lang w:eastAsia="es-MX"/>
              </w:rPr>
              <w:t>)=</w:t>
            </w:r>
            <w:r w:rsidR="001F2589" w:rsidRPr="0074776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 (</w:t>
            </w:r>
            <w:r w:rsidR="00B55C96" w:rsidRPr="00747763">
              <w:rPr>
                <w:rFonts w:ascii="Arial" w:eastAsia="Times New Roman" w:hAnsi="Arial" w:cs="Arial"/>
                <w:color w:val="000000"/>
                <w:sz w:val="24"/>
                <w:szCs w:val="24"/>
                <w:lang w:eastAsia="es-MX"/>
              </w:rPr>
              <w:t>fiel, nuevo</w:t>
            </w:r>
            <w:r w:rsidRPr="00A60250">
              <w:rPr>
                <w:rFonts w:ascii="Arial" w:eastAsia="Times New Roman" w:hAnsi="Arial" w:cs="Arial"/>
                <w:color w:val="000000"/>
                <w:sz w:val="24"/>
                <w:szCs w:val="24"/>
                <w:lang w:eastAsia="es-MX"/>
              </w:rPr>
              <w:t>)=</w:t>
            </w:r>
            <w:r w:rsidR="001F2589"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1320C082" w14:textId="15DEA909"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1F2589" w:rsidRPr="00747763">
              <w:rPr>
                <w:rFonts w:ascii="Arial" w:eastAsia="Times New Roman" w:hAnsi="Arial" w:cs="Arial"/>
                <w:color w:val="000000"/>
                <w:sz w:val="24"/>
                <w:szCs w:val="24"/>
                <w:lang w:eastAsia="es-MX"/>
              </w:rPr>
              <w:t>1</w:t>
            </w:r>
          </w:p>
        </w:tc>
        <w:tc>
          <w:tcPr>
            <w:tcW w:w="0" w:type="auto"/>
            <w:tcBorders>
              <w:top w:val="nil"/>
              <w:left w:val="nil"/>
              <w:bottom w:val="single" w:sz="4" w:space="0" w:color="auto"/>
              <w:right w:val="single" w:sz="4" w:space="0" w:color="auto"/>
            </w:tcBorders>
            <w:shd w:val="clear" w:color="auto" w:fill="auto"/>
            <w:hideMark/>
          </w:tcPr>
          <w:p w14:paraId="6A86070D" w14:textId="6855D67F"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1F2589" w:rsidRPr="0074776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w:t>
            </w:r>
            <w:r w:rsidR="001F2589" w:rsidRPr="0074776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)^2-(</w:t>
            </w:r>
            <w:r w:rsidR="001F2589" w:rsidRPr="00747763">
              <w:rPr>
                <w:rFonts w:ascii="Arial" w:eastAsia="Times New Roman" w:hAnsi="Arial" w:cs="Arial"/>
                <w:color w:val="000000"/>
                <w:sz w:val="24"/>
                <w:szCs w:val="24"/>
                <w:lang w:eastAsia="es-MX"/>
              </w:rPr>
              <w:t>35</w:t>
            </w:r>
            <w:r w:rsidRPr="00A60250">
              <w:rPr>
                <w:rFonts w:ascii="Arial" w:eastAsia="Times New Roman" w:hAnsi="Arial" w:cs="Arial"/>
                <w:color w:val="000000"/>
                <w:sz w:val="24"/>
                <w:szCs w:val="24"/>
                <w:lang w:eastAsia="es-MX"/>
              </w:rPr>
              <w:t>000-3</w:t>
            </w:r>
            <w:r w:rsidR="001F2589" w:rsidRPr="0074776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000)^2)^(1/2)=</w:t>
            </w:r>
            <w:r w:rsidR="001F2589" w:rsidRPr="00747763">
              <w:rPr>
                <w:rFonts w:ascii="Arial" w:eastAsia="Times New Roman" w:hAnsi="Arial" w:cs="Arial"/>
                <w:color w:val="000000"/>
                <w:sz w:val="24"/>
                <w:szCs w:val="24"/>
                <w:lang w:eastAsia="es-MX"/>
              </w:rPr>
              <w:t>5000.0001</w:t>
            </w:r>
          </w:p>
        </w:tc>
        <w:tc>
          <w:tcPr>
            <w:tcW w:w="0" w:type="auto"/>
            <w:tcBorders>
              <w:top w:val="nil"/>
              <w:left w:val="nil"/>
              <w:bottom w:val="single" w:sz="4" w:space="0" w:color="auto"/>
              <w:right w:val="single" w:sz="4" w:space="0" w:color="auto"/>
            </w:tcBorders>
            <w:shd w:val="clear" w:color="auto" w:fill="auto"/>
            <w:hideMark/>
          </w:tcPr>
          <w:p w14:paraId="762F2BC3" w14:textId="49307D84" w:rsidR="001F2589" w:rsidRPr="00747763"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electr</w:t>
            </w:r>
            <w:r w:rsidR="00B55C96">
              <w:rPr>
                <w:rFonts w:ascii="Arial" w:eastAsia="Times New Roman" w:hAnsi="Arial" w:cs="Arial"/>
                <w:color w:val="000000"/>
                <w:sz w:val="24"/>
                <w:szCs w:val="24"/>
                <w:lang w:eastAsia="es-MX"/>
              </w:rPr>
              <w:t>ó</w:t>
            </w:r>
            <w:r w:rsidR="00B55C96" w:rsidRPr="00747763">
              <w:rPr>
                <w:rFonts w:ascii="Arial" w:eastAsia="Times New Roman" w:hAnsi="Arial" w:cs="Arial"/>
                <w:color w:val="000000"/>
                <w:sz w:val="24"/>
                <w:szCs w:val="24"/>
                <w:lang w:eastAsia="es-MX"/>
              </w:rPr>
              <w:t xml:space="preserve">nica, </w:t>
            </w:r>
            <w:proofErr w:type="gramStart"/>
            <w:r w:rsidR="00B55C96" w:rsidRPr="00747763">
              <w:rPr>
                <w:rFonts w:ascii="Arial" w:eastAsia="Times New Roman" w:hAnsi="Arial" w:cs="Arial"/>
                <w:color w:val="000000"/>
                <w:sz w:val="24"/>
                <w:szCs w:val="24"/>
                <w:lang w:eastAsia="es-MX"/>
              </w:rPr>
              <w:t>comida</w:t>
            </w:r>
            <w:r w:rsidRPr="00A60250">
              <w:rPr>
                <w:rFonts w:ascii="Arial" w:eastAsia="Times New Roman" w:hAnsi="Arial" w:cs="Arial"/>
                <w:color w:val="000000"/>
                <w:sz w:val="24"/>
                <w:szCs w:val="24"/>
                <w:lang w:eastAsia="es-MX"/>
              </w:rPr>
              <w:t>)=</w:t>
            </w:r>
            <w:proofErr w:type="gramEnd"/>
            <w:r w:rsidR="001F2589"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00B55C96" w:rsidRPr="00747763">
              <w:rPr>
                <w:rFonts w:ascii="Arial" w:eastAsia="Times New Roman" w:hAnsi="Arial" w:cs="Arial"/>
                <w:color w:val="000000"/>
                <w:sz w:val="24"/>
                <w:szCs w:val="24"/>
                <w:lang w:eastAsia="es-MX"/>
              </w:rPr>
              <w:t>fiel, fiel</w:t>
            </w:r>
            <w:r w:rsidRPr="00A60250">
              <w:rPr>
                <w:rFonts w:ascii="Arial" w:eastAsia="Times New Roman" w:hAnsi="Arial" w:cs="Arial"/>
                <w:color w:val="000000"/>
                <w:sz w:val="24"/>
                <w:szCs w:val="24"/>
                <w:lang w:eastAsia="es-MX"/>
              </w:rPr>
              <w:t>)=</w:t>
            </w:r>
            <w:r w:rsidR="001F2589" w:rsidRPr="00747763">
              <w:rPr>
                <w:rFonts w:ascii="Arial" w:eastAsia="Times New Roman" w:hAnsi="Arial" w:cs="Arial"/>
                <w:color w:val="000000"/>
                <w:sz w:val="24"/>
                <w:szCs w:val="24"/>
                <w:lang w:eastAsia="es-MX"/>
              </w:rPr>
              <w:t>0</w:t>
            </w:r>
          </w:p>
          <w:p w14:paraId="32C97708" w14:textId="6E2543C6"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1F2589" w:rsidRPr="00747763">
              <w:rPr>
                <w:rFonts w:ascii="Arial" w:eastAsia="Times New Roman" w:hAnsi="Arial" w:cs="Arial"/>
                <w:color w:val="000000"/>
                <w:sz w:val="24"/>
                <w:szCs w:val="24"/>
                <w:lang w:eastAsia="es-MX"/>
              </w:rPr>
              <w:t>1</w:t>
            </w:r>
          </w:p>
        </w:tc>
      </w:tr>
      <w:tr w:rsidR="001F2589" w:rsidRPr="00747763" w14:paraId="32D3F22F"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6B855703" w14:textId="70D92171"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7D6BFA" w:rsidRPr="00747763">
              <w:rPr>
                <w:rFonts w:ascii="Arial" w:eastAsia="Times New Roman" w:hAnsi="Arial" w:cs="Arial"/>
                <w:color w:val="000000"/>
                <w:sz w:val="24"/>
                <w:szCs w:val="24"/>
                <w:lang w:eastAsia="es-MX"/>
              </w:rPr>
              <w:t>500</w:t>
            </w:r>
            <w:r w:rsidR="007D6BFA" w:rsidRPr="00747763">
              <w:rPr>
                <w:rFonts w:ascii="Arial" w:eastAsia="Times New Roman" w:hAnsi="Arial" w:cs="Arial"/>
                <w:color w:val="000000"/>
                <w:sz w:val="24"/>
                <w:szCs w:val="24"/>
                <w:lang w:eastAsia="es-MX"/>
              </w:rPr>
              <w:t>1</w:t>
            </w:r>
            <w:r w:rsidR="007D6BFA" w:rsidRPr="00747763">
              <w:rPr>
                <w:rFonts w:ascii="Arial" w:eastAsia="Times New Roman" w:hAnsi="Arial" w:cs="Arial"/>
                <w:color w:val="000000"/>
                <w:sz w:val="24"/>
                <w:szCs w:val="24"/>
                <w:lang w:eastAsia="es-MX"/>
              </w:rPr>
              <w:t>.0004</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756806A6" w14:textId="4AD9D708" w:rsidR="001B2404" w:rsidRPr="00A60250" w:rsidRDefault="001B2404"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1F2589" w:rsidRPr="00747763">
              <w:rPr>
                <w:rFonts w:ascii="Arial" w:eastAsia="Times New Roman" w:hAnsi="Arial" w:cs="Arial"/>
                <w:color w:val="000000"/>
                <w:sz w:val="24"/>
                <w:szCs w:val="24"/>
                <w:lang w:eastAsia="es-MX"/>
              </w:rPr>
              <w:t>500</w:t>
            </w:r>
            <w:r w:rsidR="007D6BFA" w:rsidRPr="00747763">
              <w:rPr>
                <w:rFonts w:ascii="Arial" w:eastAsia="Times New Roman" w:hAnsi="Arial" w:cs="Arial"/>
                <w:color w:val="000000"/>
                <w:sz w:val="24"/>
                <w:szCs w:val="24"/>
                <w:lang w:eastAsia="es-MX"/>
              </w:rPr>
              <w:t>1</w:t>
            </w:r>
            <w:r w:rsidR="001F2589" w:rsidRPr="00747763">
              <w:rPr>
                <w:rFonts w:ascii="Arial" w:eastAsia="Times New Roman" w:hAnsi="Arial" w:cs="Arial"/>
                <w:color w:val="000000"/>
                <w:sz w:val="24"/>
                <w:szCs w:val="24"/>
                <w:lang w:eastAsia="es-MX"/>
              </w:rPr>
              <w:t>.0001</w:t>
            </w:r>
          </w:p>
        </w:tc>
      </w:tr>
    </w:tbl>
    <w:p w14:paraId="07FED3DD" w14:textId="77777777" w:rsidR="001B2404" w:rsidRPr="00747763" w:rsidRDefault="001B2404" w:rsidP="001B2404">
      <w:pPr>
        <w:spacing w:line="360" w:lineRule="auto"/>
        <w:rPr>
          <w:rFonts w:ascii="Arial" w:hAnsi="Arial" w:cs="Arial"/>
          <w:b/>
          <w:bCs/>
          <w:sz w:val="24"/>
          <w:szCs w:val="24"/>
        </w:rPr>
      </w:pPr>
    </w:p>
    <w:p w14:paraId="0FCFB808" w14:textId="77ABCC7D" w:rsidR="00747763" w:rsidRPr="008070A6" w:rsidRDefault="001B2404" w:rsidP="00747763">
      <w:pPr>
        <w:pStyle w:val="Prrafodelista"/>
        <w:numPr>
          <w:ilvl w:val="0"/>
          <w:numId w:val="97"/>
        </w:numPr>
        <w:spacing w:line="360" w:lineRule="auto"/>
        <w:rPr>
          <w:rFonts w:ascii="Arial" w:hAnsi="Arial" w:cs="Arial"/>
          <w:sz w:val="24"/>
          <w:szCs w:val="24"/>
        </w:rPr>
      </w:pPr>
      <w:r w:rsidRPr="00747763">
        <w:rPr>
          <w:rFonts w:ascii="Arial" w:hAnsi="Arial" w:cs="Arial"/>
          <w:sz w:val="24"/>
          <w:szCs w:val="24"/>
        </w:rPr>
        <w:t xml:space="preserve">Al objeto </w:t>
      </w:r>
      <w:r w:rsidRPr="00747763">
        <w:rPr>
          <w:rFonts w:ascii="Arial" w:hAnsi="Arial" w:cs="Arial"/>
          <w:sz w:val="24"/>
          <w:szCs w:val="24"/>
        </w:rPr>
        <w:t>5</w:t>
      </w:r>
      <w:r w:rsidRPr="00747763">
        <w:rPr>
          <w:rFonts w:ascii="Arial" w:hAnsi="Arial" w:cs="Arial"/>
          <w:sz w:val="24"/>
          <w:szCs w:val="24"/>
        </w:rPr>
        <w:t xml:space="preserve"> se le asigna el valor de </w:t>
      </w:r>
      <w:r w:rsidRPr="00747763">
        <w:rPr>
          <w:rFonts w:ascii="Arial" w:hAnsi="Arial" w:cs="Arial"/>
          <w:b/>
          <w:bCs/>
          <w:sz w:val="24"/>
          <w:szCs w:val="24"/>
        </w:rPr>
        <w:t>K</w:t>
      </w:r>
      <w:r w:rsidR="001F2589" w:rsidRPr="00747763">
        <w:rPr>
          <w:rFonts w:ascii="Arial" w:hAnsi="Arial" w:cs="Arial"/>
          <w:b/>
          <w:bCs/>
          <w:sz w:val="24"/>
          <w:szCs w:val="24"/>
        </w:rPr>
        <w:t>2</w:t>
      </w:r>
    </w:p>
    <w:p w14:paraId="6A402E47" w14:textId="20B87C09" w:rsidR="007D6BFA" w:rsidRPr="00747763" w:rsidRDefault="007D6BFA" w:rsidP="00AE2C51">
      <w:pPr>
        <w:pStyle w:val="Prrafodelista"/>
        <w:numPr>
          <w:ilvl w:val="0"/>
          <w:numId w:val="97"/>
        </w:numPr>
        <w:spacing w:line="360" w:lineRule="auto"/>
        <w:rPr>
          <w:rFonts w:ascii="Arial" w:hAnsi="Arial" w:cs="Arial"/>
          <w:sz w:val="24"/>
          <w:szCs w:val="24"/>
        </w:rPr>
      </w:pPr>
      <w:r w:rsidRPr="00747763">
        <w:rPr>
          <w:rFonts w:ascii="Arial" w:hAnsi="Arial" w:cs="Arial"/>
          <w:sz w:val="24"/>
          <w:szCs w:val="24"/>
        </w:rPr>
        <w:t>Todos los objetos han sido asignados en un prototipo como se aprecia</w:t>
      </w:r>
      <w:r w:rsidR="00F021BE" w:rsidRPr="00747763">
        <w:rPr>
          <w:rFonts w:ascii="Arial" w:hAnsi="Arial" w:cs="Arial"/>
          <w:sz w:val="24"/>
          <w:szCs w:val="24"/>
        </w:rPr>
        <w:t xml:space="preserve"> en la tabla </w:t>
      </w:r>
      <w:r w:rsidR="00B55C96">
        <w:rPr>
          <w:rFonts w:ascii="Arial" w:hAnsi="Arial" w:cs="Arial"/>
          <w:sz w:val="24"/>
          <w:szCs w:val="24"/>
        </w:rPr>
        <w:t>8</w:t>
      </w:r>
    </w:p>
    <w:p w14:paraId="758CE481" w14:textId="6AE9CC68" w:rsidR="00F021BE" w:rsidRPr="00B55C96" w:rsidRDefault="00F021BE" w:rsidP="00F021BE">
      <w:pPr>
        <w:pStyle w:val="Descripcin"/>
        <w:jc w:val="center"/>
        <w:rPr>
          <w:rFonts w:ascii="Arial" w:hAnsi="Arial" w:cs="Arial"/>
          <w:color w:val="auto"/>
          <w:sz w:val="24"/>
          <w:szCs w:val="24"/>
        </w:rPr>
      </w:pPr>
      <w:bookmarkStart w:id="92" w:name="_Toc178529377"/>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8</w:t>
      </w:r>
      <w:r w:rsidRPr="00B55C96">
        <w:rPr>
          <w:rFonts w:ascii="Arial" w:hAnsi="Arial" w:cs="Arial"/>
          <w:color w:val="auto"/>
          <w:sz w:val="24"/>
          <w:szCs w:val="24"/>
        </w:rPr>
        <w:fldChar w:fldCharType="end"/>
      </w:r>
      <w:r w:rsidRPr="00B55C96">
        <w:rPr>
          <w:rFonts w:ascii="Arial" w:hAnsi="Arial" w:cs="Arial"/>
          <w:color w:val="auto"/>
          <w:sz w:val="24"/>
          <w:szCs w:val="24"/>
        </w:rPr>
        <w:t xml:space="preserve"> Asignación de objetos</w:t>
      </w:r>
      <w:bookmarkEnd w:id="92"/>
    </w:p>
    <w:tbl>
      <w:tblPr>
        <w:tblW w:w="0" w:type="auto"/>
        <w:tblInd w:w="80" w:type="dxa"/>
        <w:tblCellMar>
          <w:left w:w="70" w:type="dxa"/>
          <w:right w:w="70" w:type="dxa"/>
        </w:tblCellMar>
        <w:tblLook w:val="04A0" w:firstRow="1" w:lastRow="0" w:firstColumn="1" w:lastColumn="0" w:noHBand="0" w:noVBand="1"/>
      </w:tblPr>
      <w:tblGrid>
        <w:gridCol w:w="888"/>
        <w:gridCol w:w="701"/>
        <w:gridCol w:w="1965"/>
        <w:gridCol w:w="2837"/>
        <w:gridCol w:w="1689"/>
        <w:gridCol w:w="1101"/>
      </w:tblGrid>
      <w:tr w:rsidR="007D6BFA" w:rsidRPr="00747763" w14:paraId="71E809C7" w14:textId="77777777" w:rsidTr="007D6BFA">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419FE0D7"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D81795D"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B19B5C8"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045FA110"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63B28966"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34DFCCC"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7D6BFA" w:rsidRPr="007D6BFA" w14:paraId="7B2F1C67" w14:textId="77777777" w:rsidTr="007D6BFA">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6DCC182B"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49C813A5"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1BA67BAF"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5CE39AC6"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auto" w:fill="auto"/>
            <w:vAlign w:val="center"/>
            <w:hideMark/>
          </w:tcPr>
          <w:p w14:paraId="22B59298"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2AC5A3F1"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7D6BFA" w:rsidRPr="007D6BFA" w14:paraId="5A80A9C4"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961A309"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11B887C9"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6F3DD2A1"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31C65590"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20CD3E85"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hideMark/>
          </w:tcPr>
          <w:p w14:paraId="7CE4398C"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7D6BFA" w:rsidRPr="007D6BFA" w14:paraId="6EC39154"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14FDB26D"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63B2BA7D"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5AA944C5"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2AC020F8"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27BD970C"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2F586FBE"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7D6BFA" w:rsidRPr="007D6BFA" w14:paraId="4CE4E6AE"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FAB4464"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486B9A5A"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630D495B"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0FC42006"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720D323C"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7F4D2081"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7D6BFA" w:rsidRPr="007D6BFA" w14:paraId="412B95B8" w14:textId="77777777" w:rsidTr="007D6BFA">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047277C2"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3668F916"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74288FE4"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532501EE"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4DC7FB13"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0BF7EC29" w14:textId="77777777" w:rsidR="007D6BFA" w:rsidRPr="007D6BFA" w:rsidRDefault="007D6BFA" w:rsidP="007D6BFA">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bl>
    <w:p w14:paraId="3B8FB6E7" w14:textId="639E62D2" w:rsidR="003C64ED" w:rsidRPr="00747763" w:rsidRDefault="003C64ED" w:rsidP="007D6BFA">
      <w:pPr>
        <w:spacing w:line="360" w:lineRule="auto"/>
        <w:jc w:val="both"/>
        <w:rPr>
          <w:rFonts w:ascii="Arial" w:hAnsi="Arial" w:cs="Arial"/>
          <w:sz w:val="24"/>
          <w:szCs w:val="24"/>
        </w:rPr>
      </w:pPr>
    </w:p>
    <w:p w14:paraId="46A1CB6C" w14:textId="773E53DA" w:rsidR="00F021BE" w:rsidRDefault="00B82F41" w:rsidP="00B55C96">
      <w:pPr>
        <w:pStyle w:val="Prrafodelista"/>
        <w:numPr>
          <w:ilvl w:val="0"/>
          <w:numId w:val="97"/>
        </w:numPr>
        <w:spacing w:line="360" w:lineRule="auto"/>
        <w:jc w:val="both"/>
        <w:rPr>
          <w:rFonts w:ascii="Arial" w:hAnsi="Arial" w:cs="Arial"/>
          <w:sz w:val="24"/>
          <w:szCs w:val="24"/>
        </w:rPr>
      </w:pPr>
      <w:r w:rsidRPr="00747763">
        <w:rPr>
          <w:rFonts w:ascii="Arial" w:hAnsi="Arial" w:cs="Arial"/>
          <w:sz w:val="24"/>
          <w:szCs w:val="24"/>
        </w:rPr>
        <w:t xml:space="preserve">Se asignan los nuevos prototipos, para cada prototipo se calcula el promedio de los atributos numéricos y a través de la medida de </w:t>
      </w:r>
      <w:proofErr w:type="spellStart"/>
      <w:r w:rsidRPr="00747763">
        <w:rPr>
          <w:rFonts w:ascii="Arial" w:hAnsi="Arial" w:cs="Arial"/>
          <w:sz w:val="24"/>
          <w:szCs w:val="24"/>
        </w:rPr>
        <w:t>similaridad</w:t>
      </w:r>
      <w:proofErr w:type="spellEnd"/>
      <w:r w:rsidRPr="00747763">
        <w:rPr>
          <w:rFonts w:ascii="Arial" w:hAnsi="Arial" w:cs="Arial"/>
          <w:sz w:val="24"/>
          <w:szCs w:val="24"/>
        </w:rPr>
        <w:t xml:space="preserve"> </w:t>
      </w:r>
      <w:r w:rsidR="00F021BE" w:rsidRPr="00747763">
        <w:rPr>
          <w:rFonts w:ascii="Arial" w:hAnsi="Arial" w:cs="Arial"/>
          <w:sz w:val="24"/>
          <w:szCs w:val="24"/>
        </w:rPr>
        <w:t>y la moda para los atributos categóricos como se muestra en las tablas</w:t>
      </w:r>
      <w:r w:rsidR="00B55C96">
        <w:rPr>
          <w:rFonts w:ascii="Arial" w:hAnsi="Arial" w:cs="Arial"/>
          <w:sz w:val="24"/>
          <w:szCs w:val="24"/>
        </w:rPr>
        <w:t xml:space="preserve"> 9 y 10</w:t>
      </w:r>
    </w:p>
    <w:p w14:paraId="0250B215" w14:textId="77777777" w:rsidR="008070A6" w:rsidRDefault="008070A6" w:rsidP="008070A6">
      <w:pPr>
        <w:spacing w:line="360" w:lineRule="auto"/>
        <w:jc w:val="both"/>
        <w:rPr>
          <w:rFonts w:ascii="Arial" w:hAnsi="Arial" w:cs="Arial"/>
          <w:sz w:val="24"/>
          <w:szCs w:val="24"/>
        </w:rPr>
      </w:pPr>
    </w:p>
    <w:p w14:paraId="3F74C1B5" w14:textId="77777777" w:rsidR="008070A6" w:rsidRPr="008070A6" w:rsidRDefault="008070A6" w:rsidP="008070A6">
      <w:pPr>
        <w:spacing w:line="360" w:lineRule="auto"/>
        <w:jc w:val="both"/>
        <w:rPr>
          <w:rFonts w:ascii="Arial" w:hAnsi="Arial" w:cs="Arial"/>
          <w:sz w:val="24"/>
          <w:szCs w:val="24"/>
        </w:rPr>
      </w:pPr>
    </w:p>
    <w:p w14:paraId="374C0C32" w14:textId="00488E5C" w:rsidR="00F021BE" w:rsidRPr="00B55C96" w:rsidRDefault="00F021BE" w:rsidP="00F021BE">
      <w:pPr>
        <w:pStyle w:val="Descripcin"/>
        <w:jc w:val="center"/>
        <w:rPr>
          <w:rFonts w:ascii="Arial" w:hAnsi="Arial" w:cs="Arial"/>
          <w:color w:val="auto"/>
          <w:sz w:val="24"/>
          <w:szCs w:val="24"/>
        </w:rPr>
      </w:pPr>
      <w:bookmarkStart w:id="93" w:name="_Toc178529378"/>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9</w:t>
      </w:r>
      <w:r w:rsidRPr="00B55C96">
        <w:rPr>
          <w:rFonts w:ascii="Arial" w:hAnsi="Arial" w:cs="Arial"/>
          <w:color w:val="auto"/>
          <w:sz w:val="24"/>
          <w:szCs w:val="24"/>
        </w:rPr>
        <w:fldChar w:fldCharType="end"/>
      </w:r>
      <w:r w:rsidRPr="00B55C96">
        <w:rPr>
          <w:rFonts w:ascii="Arial" w:hAnsi="Arial" w:cs="Arial"/>
          <w:color w:val="auto"/>
          <w:sz w:val="24"/>
          <w:szCs w:val="24"/>
        </w:rPr>
        <w:t xml:space="preserve"> Reasignación de objetos, grupo 1</w:t>
      </w:r>
      <w:bookmarkEnd w:id="93"/>
    </w:p>
    <w:tbl>
      <w:tblPr>
        <w:tblW w:w="0" w:type="auto"/>
        <w:tblInd w:w="80" w:type="dxa"/>
        <w:tblCellMar>
          <w:left w:w="70" w:type="dxa"/>
          <w:right w:w="70" w:type="dxa"/>
        </w:tblCellMar>
        <w:tblLook w:val="04A0" w:firstRow="1" w:lastRow="0" w:firstColumn="1" w:lastColumn="0" w:noHBand="0" w:noVBand="1"/>
      </w:tblPr>
      <w:tblGrid>
        <w:gridCol w:w="1168"/>
        <w:gridCol w:w="741"/>
        <w:gridCol w:w="1896"/>
        <w:gridCol w:w="2673"/>
        <w:gridCol w:w="1602"/>
        <w:gridCol w:w="1101"/>
      </w:tblGrid>
      <w:tr w:rsidR="00F021BE" w:rsidRPr="00747763" w14:paraId="53CF29F0"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6F4B582E"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882C28A"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0B6DFC48"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157408F6"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1F887EB1"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270FE0D"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FE5682" w:rsidRPr="00747763" w14:paraId="73C1E34C"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4D88C7A2"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135F7DD4"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516AD7AD"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0AE0E164"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auto" w:fill="auto"/>
            <w:vAlign w:val="center"/>
            <w:hideMark/>
          </w:tcPr>
          <w:p w14:paraId="70336F20"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003B0881"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E5682" w:rsidRPr="00747763" w14:paraId="1E7B8A89"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7039E1C7"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77979197"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0CB94944"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3B3C6F79"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188D5086"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hideMark/>
          </w:tcPr>
          <w:p w14:paraId="0056D6D0"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E5682" w:rsidRPr="00747763" w14:paraId="3009270A"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095234AE"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31BB9D47"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058D81C2"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20B792F5"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3D8D87ED"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79A452CB"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E5682" w:rsidRPr="00747763" w14:paraId="27630591" w14:textId="77777777" w:rsidTr="00FE5682">
        <w:trPr>
          <w:trHeight w:val="315"/>
        </w:trPr>
        <w:tc>
          <w:tcPr>
            <w:tcW w:w="0" w:type="auto"/>
            <w:tcBorders>
              <w:top w:val="nil"/>
              <w:left w:val="single" w:sz="8" w:space="0" w:color="auto"/>
              <w:bottom w:val="single" w:sz="8" w:space="0" w:color="auto"/>
              <w:right w:val="single" w:sz="8" w:space="0" w:color="auto"/>
            </w:tcBorders>
            <w:shd w:val="clear" w:color="auto" w:fill="auto"/>
            <w:vAlign w:val="center"/>
          </w:tcPr>
          <w:p w14:paraId="07291974" w14:textId="083C915D" w:rsidR="00FE5682" w:rsidRPr="007D6BFA" w:rsidRDefault="00FE5682"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Promedio</w:t>
            </w:r>
          </w:p>
        </w:tc>
        <w:tc>
          <w:tcPr>
            <w:tcW w:w="0" w:type="auto"/>
            <w:tcBorders>
              <w:top w:val="nil"/>
              <w:left w:val="nil"/>
              <w:bottom w:val="single" w:sz="8" w:space="0" w:color="auto"/>
              <w:right w:val="single" w:sz="8" w:space="0" w:color="auto"/>
            </w:tcBorders>
            <w:shd w:val="clear" w:color="auto" w:fill="auto"/>
            <w:vAlign w:val="center"/>
          </w:tcPr>
          <w:p w14:paraId="4EC22CCA" w14:textId="373E402B" w:rsidR="00FE5682" w:rsidRPr="007D6BFA" w:rsidRDefault="00FE5682"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34.67</w:t>
            </w:r>
          </w:p>
        </w:tc>
        <w:tc>
          <w:tcPr>
            <w:tcW w:w="0" w:type="auto"/>
            <w:tcBorders>
              <w:top w:val="nil"/>
              <w:left w:val="nil"/>
              <w:bottom w:val="single" w:sz="8" w:space="0" w:color="auto"/>
              <w:right w:val="single" w:sz="8" w:space="0" w:color="auto"/>
            </w:tcBorders>
            <w:shd w:val="clear" w:color="auto" w:fill="auto"/>
            <w:vAlign w:val="center"/>
          </w:tcPr>
          <w:p w14:paraId="0A3D1D53" w14:textId="536A1B7F" w:rsidR="00FE5682" w:rsidRPr="007D6BFA" w:rsidRDefault="00BD0639"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53333.33</w:t>
            </w:r>
          </w:p>
        </w:tc>
        <w:tc>
          <w:tcPr>
            <w:tcW w:w="0" w:type="auto"/>
            <w:tcBorders>
              <w:top w:val="nil"/>
              <w:left w:val="nil"/>
              <w:bottom w:val="single" w:sz="8" w:space="0" w:color="auto"/>
              <w:right w:val="single" w:sz="8" w:space="0" w:color="auto"/>
            </w:tcBorders>
            <w:shd w:val="clear" w:color="auto" w:fill="auto"/>
            <w:vAlign w:val="center"/>
          </w:tcPr>
          <w:p w14:paraId="659AA7C1" w14:textId="4D8EAA5D" w:rsidR="00FE5682" w:rsidRPr="007D6BFA" w:rsidRDefault="00FE5682"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tcPr>
          <w:p w14:paraId="79229690" w14:textId="6843A7E1" w:rsidR="00FE5682" w:rsidRPr="007D6BFA" w:rsidRDefault="00FE5682"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tcPr>
          <w:p w14:paraId="3EF71164" w14:textId="67511BE8" w:rsidR="00FE5682" w:rsidRPr="007D6BFA" w:rsidRDefault="00FE5682"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K1</w:t>
            </w:r>
          </w:p>
        </w:tc>
      </w:tr>
    </w:tbl>
    <w:p w14:paraId="3D1D338C" w14:textId="77777777" w:rsidR="00B55C96" w:rsidRPr="00747763" w:rsidRDefault="00B55C96" w:rsidP="007D6BFA">
      <w:pPr>
        <w:spacing w:line="360" w:lineRule="auto"/>
        <w:jc w:val="both"/>
        <w:rPr>
          <w:rFonts w:ascii="Arial" w:hAnsi="Arial" w:cs="Arial"/>
          <w:sz w:val="24"/>
          <w:szCs w:val="24"/>
        </w:rPr>
      </w:pPr>
    </w:p>
    <w:p w14:paraId="15EA8D9D" w14:textId="041C52B4" w:rsidR="00F021BE" w:rsidRPr="008070A6" w:rsidRDefault="00F021BE" w:rsidP="00F021BE">
      <w:pPr>
        <w:pStyle w:val="Descripcin"/>
        <w:jc w:val="center"/>
        <w:rPr>
          <w:rFonts w:ascii="Arial" w:hAnsi="Arial" w:cs="Arial"/>
          <w:color w:val="auto"/>
          <w:sz w:val="24"/>
          <w:szCs w:val="24"/>
        </w:rPr>
      </w:pPr>
      <w:bookmarkStart w:id="94" w:name="_Toc178529379"/>
      <w:r w:rsidRPr="008070A6">
        <w:rPr>
          <w:rFonts w:ascii="Arial" w:hAnsi="Arial" w:cs="Arial"/>
          <w:color w:val="auto"/>
          <w:sz w:val="24"/>
          <w:szCs w:val="24"/>
        </w:rPr>
        <w:t xml:space="preserve">Tabla </w:t>
      </w:r>
      <w:r w:rsidRPr="008070A6">
        <w:rPr>
          <w:rFonts w:ascii="Arial" w:hAnsi="Arial" w:cs="Arial"/>
          <w:color w:val="auto"/>
          <w:sz w:val="24"/>
          <w:szCs w:val="24"/>
        </w:rPr>
        <w:fldChar w:fldCharType="begin"/>
      </w:r>
      <w:r w:rsidRPr="008070A6">
        <w:rPr>
          <w:rFonts w:ascii="Arial" w:hAnsi="Arial" w:cs="Arial"/>
          <w:color w:val="auto"/>
          <w:sz w:val="24"/>
          <w:szCs w:val="24"/>
        </w:rPr>
        <w:instrText xml:space="preserve"> SEQ Tabla \* ARABIC </w:instrText>
      </w:r>
      <w:r w:rsidRPr="008070A6">
        <w:rPr>
          <w:rFonts w:ascii="Arial" w:hAnsi="Arial" w:cs="Arial"/>
          <w:color w:val="auto"/>
          <w:sz w:val="24"/>
          <w:szCs w:val="24"/>
        </w:rPr>
        <w:fldChar w:fldCharType="separate"/>
      </w:r>
      <w:r w:rsidR="00295246">
        <w:rPr>
          <w:rFonts w:ascii="Arial" w:hAnsi="Arial" w:cs="Arial"/>
          <w:noProof/>
          <w:color w:val="auto"/>
          <w:sz w:val="24"/>
          <w:szCs w:val="24"/>
        </w:rPr>
        <w:t>10</w:t>
      </w:r>
      <w:r w:rsidRPr="008070A6">
        <w:rPr>
          <w:rFonts w:ascii="Arial" w:hAnsi="Arial" w:cs="Arial"/>
          <w:color w:val="auto"/>
          <w:sz w:val="24"/>
          <w:szCs w:val="24"/>
        </w:rPr>
        <w:fldChar w:fldCharType="end"/>
      </w:r>
      <w:r w:rsidRPr="008070A6">
        <w:rPr>
          <w:rFonts w:ascii="Arial" w:hAnsi="Arial" w:cs="Arial"/>
          <w:color w:val="auto"/>
          <w:sz w:val="24"/>
          <w:szCs w:val="24"/>
        </w:rPr>
        <w:t xml:space="preserve"> Reasignación de objetos, grupo 2</w:t>
      </w:r>
      <w:bookmarkEnd w:id="94"/>
    </w:p>
    <w:tbl>
      <w:tblPr>
        <w:tblW w:w="0" w:type="auto"/>
        <w:tblInd w:w="80" w:type="dxa"/>
        <w:tblCellMar>
          <w:left w:w="70" w:type="dxa"/>
          <w:right w:w="70" w:type="dxa"/>
        </w:tblCellMar>
        <w:tblLook w:val="04A0" w:firstRow="1" w:lastRow="0" w:firstColumn="1" w:lastColumn="0" w:noHBand="0" w:noVBand="1"/>
      </w:tblPr>
      <w:tblGrid>
        <w:gridCol w:w="1168"/>
        <w:gridCol w:w="701"/>
        <w:gridCol w:w="1886"/>
        <w:gridCol w:w="2706"/>
        <w:gridCol w:w="1619"/>
        <w:gridCol w:w="1101"/>
      </w:tblGrid>
      <w:tr w:rsidR="00F021BE" w:rsidRPr="00747763" w14:paraId="58323373"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73C1CD5C"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6CF04206"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821C6E8"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2D88D52"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68B250DD"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1BD51278"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FE5682" w:rsidRPr="00747763" w14:paraId="148A4821"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AEE3068"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7EC3E59C"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3C4C9E17"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62599B1D"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22A0A1AC"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0766F9D0"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FE5682" w:rsidRPr="00747763" w14:paraId="513985BE"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65A67C6E"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3F00683F"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0DABFC07"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19F0426E"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31313E0B"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4925FBCB" w14:textId="77777777" w:rsidR="00F021BE" w:rsidRPr="007D6BFA" w:rsidRDefault="00F021B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FE5682" w:rsidRPr="00747763" w14:paraId="6BC89C3B" w14:textId="77777777" w:rsidTr="00FE5682">
        <w:trPr>
          <w:trHeight w:val="615"/>
        </w:trPr>
        <w:tc>
          <w:tcPr>
            <w:tcW w:w="0" w:type="auto"/>
            <w:tcBorders>
              <w:top w:val="nil"/>
              <w:left w:val="single" w:sz="8" w:space="0" w:color="auto"/>
              <w:bottom w:val="single" w:sz="8" w:space="0" w:color="auto"/>
              <w:right w:val="single" w:sz="8" w:space="0" w:color="auto"/>
            </w:tcBorders>
            <w:shd w:val="clear" w:color="auto" w:fill="auto"/>
            <w:vAlign w:val="center"/>
          </w:tcPr>
          <w:p w14:paraId="1CD95628" w14:textId="24DBC9CD" w:rsidR="00FE5682" w:rsidRPr="007D6BFA" w:rsidRDefault="00FE5682"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Promedio</w:t>
            </w:r>
          </w:p>
        </w:tc>
        <w:tc>
          <w:tcPr>
            <w:tcW w:w="0" w:type="auto"/>
            <w:tcBorders>
              <w:top w:val="nil"/>
              <w:left w:val="nil"/>
              <w:bottom w:val="single" w:sz="8" w:space="0" w:color="auto"/>
              <w:right w:val="single" w:sz="8" w:space="0" w:color="auto"/>
            </w:tcBorders>
            <w:shd w:val="clear" w:color="auto" w:fill="auto"/>
            <w:vAlign w:val="center"/>
          </w:tcPr>
          <w:p w14:paraId="58CB0523" w14:textId="17C51A36" w:rsidR="00FE5682" w:rsidRPr="007D6BFA" w:rsidRDefault="00BD0639"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22.5</w:t>
            </w:r>
          </w:p>
        </w:tc>
        <w:tc>
          <w:tcPr>
            <w:tcW w:w="0" w:type="auto"/>
            <w:tcBorders>
              <w:top w:val="nil"/>
              <w:left w:val="nil"/>
              <w:bottom w:val="single" w:sz="8" w:space="0" w:color="auto"/>
              <w:right w:val="single" w:sz="8" w:space="0" w:color="auto"/>
            </w:tcBorders>
            <w:shd w:val="clear" w:color="auto" w:fill="auto"/>
            <w:vAlign w:val="center"/>
          </w:tcPr>
          <w:p w14:paraId="7F90E9ED" w14:textId="6F9E8897" w:rsidR="00FE5682" w:rsidRPr="007D6BFA" w:rsidRDefault="00BD0639"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32500</w:t>
            </w:r>
          </w:p>
        </w:tc>
        <w:tc>
          <w:tcPr>
            <w:tcW w:w="0" w:type="auto"/>
            <w:tcBorders>
              <w:top w:val="nil"/>
              <w:left w:val="nil"/>
              <w:bottom w:val="single" w:sz="8" w:space="0" w:color="auto"/>
              <w:right w:val="single" w:sz="8" w:space="0" w:color="auto"/>
            </w:tcBorders>
            <w:shd w:val="clear" w:color="auto" w:fill="auto"/>
            <w:vAlign w:val="center"/>
          </w:tcPr>
          <w:p w14:paraId="756B1D9C" w14:textId="51FD2740" w:rsidR="00FE5682" w:rsidRPr="007D6BFA" w:rsidRDefault="00FE5682"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tcPr>
          <w:p w14:paraId="295BD4E5" w14:textId="125E735F" w:rsidR="00FE5682" w:rsidRPr="007D6BFA" w:rsidRDefault="00FE5682"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tcPr>
          <w:p w14:paraId="43032C55" w14:textId="36BBD2E5" w:rsidR="00FE5682" w:rsidRPr="007D6BFA" w:rsidRDefault="00FE5682"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K2</w:t>
            </w:r>
          </w:p>
        </w:tc>
      </w:tr>
    </w:tbl>
    <w:p w14:paraId="63401235" w14:textId="77777777" w:rsidR="00F021BE" w:rsidRPr="00747763" w:rsidRDefault="00F021BE" w:rsidP="007D6BFA">
      <w:pPr>
        <w:spacing w:line="360" w:lineRule="auto"/>
        <w:jc w:val="both"/>
        <w:rPr>
          <w:rFonts w:ascii="Arial" w:hAnsi="Arial" w:cs="Arial"/>
          <w:sz w:val="24"/>
          <w:szCs w:val="24"/>
        </w:rPr>
      </w:pPr>
    </w:p>
    <w:p w14:paraId="7117BDF8" w14:textId="2610341D" w:rsidR="00F021BE" w:rsidRPr="00747763" w:rsidRDefault="00F021BE" w:rsidP="00F021BE">
      <w:pPr>
        <w:pStyle w:val="Prrafodelista"/>
        <w:numPr>
          <w:ilvl w:val="0"/>
          <w:numId w:val="97"/>
        </w:numPr>
        <w:spacing w:line="360" w:lineRule="auto"/>
        <w:jc w:val="both"/>
        <w:rPr>
          <w:rFonts w:ascii="Arial" w:hAnsi="Arial" w:cs="Arial"/>
          <w:sz w:val="24"/>
          <w:szCs w:val="24"/>
        </w:rPr>
      </w:pPr>
      <w:r w:rsidRPr="00747763">
        <w:rPr>
          <w:rFonts w:ascii="Arial" w:hAnsi="Arial" w:cs="Arial"/>
          <w:sz w:val="24"/>
          <w:szCs w:val="24"/>
        </w:rPr>
        <w:t xml:space="preserve">Se recalcula la distancia entre los objetos y los nuevos prototipos, si el objeto presenta una menor distancia el objeto se mueve del prototipo asignado </w:t>
      </w:r>
      <w:r w:rsidR="00FE5682" w:rsidRPr="00747763">
        <w:rPr>
          <w:rFonts w:ascii="Arial" w:hAnsi="Arial" w:cs="Arial"/>
          <w:sz w:val="24"/>
          <w:szCs w:val="24"/>
        </w:rPr>
        <w:t>originalmente al prototipo que presente la menor distancia</w:t>
      </w:r>
    </w:p>
    <w:p w14:paraId="39025CF2" w14:textId="3C2B75D3" w:rsidR="00747763" w:rsidRPr="00B55C96" w:rsidRDefault="00747763" w:rsidP="00747763">
      <w:pPr>
        <w:pStyle w:val="Descripcin"/>
        <w:jc w:val="center"/>
        <w:rPr>
          <w:rFonts w:ascii="Arial" w:hAnsi="Arial" w:cs="Arial"/>
          <w:color w:val="auto"/>
          <w:sz w:val="24"/>
          <w:szCs w:val="24"/>
        </w:rPr>
      </w:pPr>
      <w:bookmarkStart w:id="95" w:name="_Toc178529380"/>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11</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2 distancia objeto 1</w:t>
      </w:r>
      <w:bookmarkEnd w:id="95"/>
    </w:p>
    <w:tbl>
      <w:tblPr>
        <w:tblW w:w="0" w:type="auto"/>
        <w:jc w:val="center"/>
        <w:tblCellMar>
          <w:left w:w="70" w:type="dxa"/>
          <w:right w:w="70" w:type="dxa"/>
        </w:tblCellMar>
        <w:tblLook w:val="04A0" w:firstRow="1" w:lastRow="0" w:firstColumn="1" w:lastColumn="0" w:noHBand="0" w:noVBand="1"/>
      </w:tblPr>
      <w:tblGrid>
        <w:gridCol w:w="2476"/>
        <w:gridCol w:w="1610"/>
        <w:gridCol w:w="3495"/>
        <w:gridCol w:w="1605"/>
      </w:tblGrid>
      <w:tr w:rsidR="00D325CB" w:rsidRPr="00747763" w14:paraId="55B71CE1"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542A21" w14:textId="6CBAF329" w:rsidR="00BD0639" w:rsidRPr="00A60250" w:rsidRDefault="00BD0639"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1</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AE1062F" w14:textId="7925F33D" w:rsidR="00BD0639" w:rsidRPr="00A60250" w:rsidRDefault="00BD0639"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1</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D325CB" w:rsidRPr="00747763" w14:paraId="5C3455FB"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6CDBBB7A" w14:textId="47F88F89"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34.67</w:t>
            </w:r>
            <w:r w:rsidRPr="00A60250">
              <w:rPr>
                <w:rFonts w:ascii="Arial" w:eastAsia="Times New Roman" w:hAnsi="Arial" w:cs="Arial"/>
                <w:color w:val="000000"/>
                <w:sz w:val="24"/>
                <w:szCs w:val="24"/>
                <w:lang w:eastAsia="es-MX"/>
              </w:rPr>
              <w:t>)^2-(</w:t>
            </w:r>
            <w:r w:rsidRPr="00747763">
              <w:rPr>
                <w:rFonts w:ascii="Arial" w:eastAsia="Times New Roman" w:hAnsi="Arial" w:cs="Arial"/>
                <w:color w:val="000000"/>
                <w:sz w:val="24"/>
                <w:szCs w:val="24"/>
                <w:lang w:eastAsia="es-MX"/>
              </w:rPr>
              <w:t>4</w:t>
            </w:r>
            <w:r w:rsidRPr="00A60250">
              <w:rPr>
                <w:rFonts w:ascii="Arial" w:eastAsia="Times New Roman" w:hAnsi="Arial" w:cs="Arial"/>
                <w:color w:val="000000"/>
                <w:sz w:val="24"/>
                <w:szCs w:val="24"/>
                <w:lang w:eastAsia="es-MX"/>
              </w:rPr>
              <w:t>0000-</w:t>
            </w:r>
            <w:r w:rsidRPr="00747763">
              <w:rPr>
                <w:rFonts w:ascii="Arial" w:eastAsia="Times New Roman" w:hAnsi="Arial" w:cs="Arial"/>
                <w:color w:val="000000"/>
                <w:sz w:val="24"/>
                <w:szCs w:val="24"/>
                <w:lang w:eastAsia="es-MX"/>
              </w:rPr>
              <w:t>53333.33</w:t>
            </w:r>
            <w:r w:rsidRPr="00A60250">
              <w:rPr>
                <w:rFonts w:ascii="Arial" w:eastAsia="Times New Roman" w:hAnsi="Arial" w:cs="Arial"/>
                <w:color w:val="000000"/>
                <w:sz w:val="24"/>
                <w:szCs w:val="24"/>
                <w:lang w:eastAsia="es-MX"/>
              </w:rPr>
              <w:t>)^2)^(1/2)=</w:t>
            </w:r>
            <w:r w:rsidRPr="00747763">
              <w:rPr>
                <w:rFonts w:ascii="Arial" w:eastAsia="Times New Roman" w:hAnsi="Arial" w:cs="Arial"/>
                <w:color w:val="000000"/>
                <w:sz w:val="24"/>
                <w:szCs w:val="24"/>
                <w:lang w:eastAsia="es-MX"/>
              </w:rPr>
              <w:t xml:space="preserve"> </w:t>
            </w:r>
            <w:r w:rsidRPr="00747763">
              <w:rPr>
                <w:rFonts w:ascii="Arial" w:eastAsia="Times New Roman" w:hAnsi="Arial" w:cs="Arial"/>
                <w:color w:val="000000"/>
                <w:sz w:val="24"/>
                <w:szCs w:val="24"/>
                <w:lang w:eastAsia="es-MX"/>
              </w:rPr>
              <w:t>13333.33351</w:t>
            </w:r>
          </w:p>
        </w:tc>
        <w:tc>
          <w:tcPr>
            <w:tcW w:w="0" w:type="auto"/>
            <w:tcBorders>
              <w:top w:val="nil"/>
              <w:left w:val="nil"/>
              <w:bottom w:val="single" w:sz="4" w:space="0" w:color="auto"/>
              <w:right w:val="single" w:sz="4" w:space="0" w:color="auto"/>
            </w:tcBorders>
            <w:shd w:val="clear" w:color="auto" w:fill="auto"/>
            <w:hideMark/>
          </w:tcPr>
          <w:p w14:paraId="44B42C0F" w14:textId="3D8E9AB4" w:rsidR="00BD0639" w:rsidRPr="00747763"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00B55C96" w:rsidRPr="00747763">
              <w:rPr>
                <w:rFonts w:ascii="Arial" w:eastAsia="Times New Roman" w:hAnsi="Arial" w:cs="Arial"/>
                <w:color w:val="000000"/>
                <w:sz w:val="24"/>
                <w:szCs w:val="24"/>
                <w:lang w:eastAsia="es-MX"/>
              </w:rPr>
              <w:t>electr</w:t>
            </w:r>
            <w:r w:rsidR="00B55C96">
              <w:rPr>
                <w:rFonts w:ascii="Arial" w:eastAsia="Times New Roman" w:hAnsi="Arial" w:cs="Arial"/>
                <w:color w:val="000000"/>
                <w:sz w:val="24"/>
                <w:szCs w:val="24"/>
                <w:lang w:eastAsia="es-MX"/>
              </w:rPr>
              <w:t>ó</w:t>
            </w:r>
            <w:r w:rsidR="00B55C96" w:rsidRPr="00747763">
              <w:rPr>
                <w:rFonts w:ascii="Arial" w:eastAsia="Times New Roman" w:hAnsi="Arial" w:cs="Arial"/>
                <w:color w:val="000000"/>
                <w:sz w:val="24"/>
                <w:szCs w:val="24"/>
                <w:lang w:eastAsia="es-MX"/>
              </w:rPr>
              <w:t>nica, ropa</w:t>
            </w:r>
            <w:r w:rsidRPr="00A60250">
              <w:rPr>
                <w:rFonts w:ascii="Arial" w:eastAsia="Times New Roman" w:hAnsi="Arial" w:cs="Arial"/>
                <w:color w:val="000000"/>
                <w:sz w:val="24"/>
                <w:szCs w:val="24"/>
                <w:lang w:eastAsia="es-MX"/>
              </w:rPr>
              <w:t xml:space="preserve">)= </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747763">
              <w:rPr>
                <w:rFonts w:ascii="Arial" w:eastAsia="Times New Roman" w:hAnsi="Arial" w:cs="Arial"/>
                <w:color w:val="000000"/>
                <w:sz w:val="24"/>
                <w:szCs w:val="24"/>
                <w:lang w:eastAsia="es-MX"/>
              </w:rPr>
              <w:t>nuevo, nuevo</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 xml:space="preserve"> 0</w:t>
            </w:r>
            <w:r w:rsidRPr="00A60250">
              <w:rPr>
                <w:rFonts w:ascii="Arial" w:eastAsia="Times New Roman" w:hAnsi="Arial" w:cs="Arial"/>
                <w:color w:val="000000"/>
                <w:sz w:val="24"/>
                <w:szCs w:val="24"/>
                <w:lang w:eastAsia="es-MX"/>
              </w:rPr>
              <w:t xml:space="preserve"> </w:t>
            </w:r>
          </w:p>
          <w:p w14:paraId="4F0B154A" w14:textId="77777777"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747763">
              <w:rPr>
                <w:rFonts w:ascii="Arial" w:eastAsia="Times New Roman" w:hAnsi="Arial" w:cs="Arial"/>
                <w:color w:val="000000"/>
                <w:sz w:val="24"/>
                <w:szCs w:val="24"/>
                <w:lang w:eastAsia="es-MX"/>
              </w:rPr>
              <w:t>1</w:t>
            </w:r>
          </w:p>
        </w:tc>
        <w:tc>
          <w:tcPr>
            <w:tcW w:w="0" w:type="auto"/>
            <w:tcBorders>
              <w:top w:val="nil"/>
              <w:left w:val="nil"/>
              <w:bottom w:val="single" w:sz="4" w:space="0" w:color="auto"/>
              <w:right w:val="single" w:sz="4" w:space="0" w:color="auto"/>
            </w:tcBorders>
            <w:shd w:val="clear" w:color="auto" w:fill="auto"/>
            <w:hideMark/>
          </w:tcPr>
          <w:p w14:paraId="773C898D" w14:textId="30B221BD"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D325CB" w:rsidRPr="0074776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22</w:t>
            </w:r>
            <w:r w:rsidR="00D325CB" w:rsidRPr="0074776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)^2-(</w:t>
            </w:r>
            <w:r w:rsidR="00D325CB" w:rsidRPr="00747763">
              <w:rPr>
                <w:rFonts w:ascii="Arial" w:eastAsia="Times New Roman" w:hAnsi="Arial" w:cs="Arial"/>
                <w:color w:val="000000"/>
                <w:sz w:val="24"/>
                <w:szCs w:val="24"/>
                <w:lang w:eastAsia="es-MX"/>
              </w:rPr>
              <w:t>4</w:t>
            </w:r>
            <w:r w:rsidRPr="00A60250">
              <w:rPr>
                <w:rFonts w:ascii="Arial" w:eastAsia="Times New Roman" w:hAnsi="Arial" w:cs="Arial"/>
                <w:color w:val="000000"/>
                <w:sz w:val="24"/>
                <w:szCs w:val="24"/>
                <w:lang w:eastAsia="es-MX"/>
              </w:rPr>
              <w:t>0000-3</w:t>
            </w:r>
            <w:r w:rsidR="00D325CB" w:rsidRPr="0074776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00)^2)^(1/2)=</w:t>
            </w:r>
            <w:r w:rsidR="00D325CB" w:rsidRPr="00747763">
              <w:rPr>
                <w:rFonts w:ascii="Arial" w:eastAsia="Times New Roman" w:hAnsi="Arial" w:cs="Arial"/>
                <w:color w:val="000000"/>
                <w:sz w:val="24"/>
                <w:szCs w:val="24"/>
                <w:lang w:eastAsia="es-MX"/>
              </w:rPr>
              <w:t>7500.000417</w:t>
            </w:r>
          </w:p>
        </w:tc>
        <w:tc>
          <w:tcPr>
            <w:tcW w:w="0" w:type="auto"/>
            <w:tcBorders>
              <w:top w:val="nil"/>
              <w:left w:val="nil"/>
              <w:bottom w:val="single" w:sz="4" w:space="0" w:color="auto"/>
              <w:right w:val="single" w:sz="4" w:space="0" w:color="auto"/>
            </w:tcBorders>
            <w:shd w:val="clear" w:color="auto" w:fill="auto"/>
            <w:hideMark/>
          </w:tcPr>
          <w:p w14:paraId="6875E5F9" w14:textId="0905C7DD" w:rsidR="00BD0639" w:rsidRPr="00747763"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electr</w:t>
            </w:r>
            <w:r w:rsidR="00B55C96">
              <w:rPr>
                <w:rFonts w:ascii="Arial" w:eastAsia="Times New Roman" w:hAnsi="Arial" w:cs="Arial"/>
                <w:color w:val="000000"/>
                <w:sz w:val="24"/>
                <w:szCs w:val="24"/>
                <w:lang w:eastAsia="es-MX"/>
              </w:rPr>
              <w:t>ó</w:t>
            </w:r>
            <w:r w:rsidR="00B55C96" w:rsidRPr="00747763">
              <w:rPr>
                <w:rFonts w:ascii="Arial" w:eastAsia="Times New Roman" w:hAnsi="Arial" w:cs="Arial"/>
                <w:color w:val="000000"/>
                <w:sz w:val="24"/>
                <w:szCs w:val="24"/>
                <w:lang w:eastAsia="es-MX"/>
              </w:rPr>
              <w:t xml:space="preserve">nica, </w:t>
            </w:r>
            <w:proofErr w:type="gramStart"/>
            <w:r w:rsidR="00B55C96" w:rsidRPr="00747763">
              <w:rPr>
                <w:rFonts w:ascii="Arial" w:eastAsia="Times New Roman" w:hAnsi="Arial" w:cs="Arial"/>
                <w:color w:val="000000"/>
                <w:sz w:val="24"/>
                <w:szCs w:val="24"/>
                <w:lang w:eastAsia="es-MX"/>
              </w:rPr>
              <w:t>comida</w:t>
            </w:r>
            <w:r w:rsidRPr="00A60250">
              <w:rPr>
                <w:rFonts w:ascii="Arial" w:eastAsia="Times New Roman" w:hAnsi="Arial" w:cs="Arial"/>
                <w:color w:val="000000"/>
                <w:sz w:val="24"/>
                <w:szCs w:val="24"/>
                <w:lang w:eastAsia="es-MX"/>
              </w:rPr>
              <w:t>)=</w:t>
            </w:r>
            <w:proofErr w:type="gramEnd"/>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00B55C96" w:rsidRPr="00747763">
              <w:rPr>
                <w:rFonts w:ascii="Arial" w:eastAsia="Times New Roman" w:hAnsi="Arial" w:cs="Arial"/>
                <w:color w:val="000000"/>
                <w:sz w:val="24"/>
                <w:szCs w:val="24"/>
                <w:lang w:eastAsia="es-MX"/>
              </w:rPr>
              <w:t>nuevo, fiel</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0E047620" w14:textId="77777777"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747763">
              <w:rPr>
                <w:rFonts w:ascii="Arial" w:eastAsia="Times New Roman" w:hAnsi="Arial" w:cs="Arial"/>
                <w:color w:val="000000"/>
                <w:sz w:val="24"/>
                <w:szCs w:val="24"/>
                <w:lang w:eastAsia="es-MX"/>
              </w:rPr>
              <w:t>2</w:t>
            </w:r>
          </w:p>
        </w:tc>
      </w:tr>
      <w:tr w:rsidR="00D325CB" w:rsidRPr="00747763" w14:paraId="470B99D8"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5ED36C67" w14:textId="25A758F5"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lastRenderedPageBreak/>
              <w:t xml:space="preserve">Distancia total: </w:t>
            </w:r>
            <w:r w:rsidR="00D325CB" w:rsidRPr="00747763">
              <w:rPr>
                <w:rFonts w:ascii="Arial" w:eastAsia="Times New Roman" w:hAnsi="Arial" w:cs="Arial"/>
                <w:color w:val="000000"/>
                <w:sz w:val="24"/>
                <w:szCs w:val="24"/>
                <w:lang w:eastAsia="es-MX"/>
              </w:rPr>
              <w:t>1333</w:t>
            </w:r>
            <w:r w:rsidR="00D325CB" w:rsidRPr="00747763">
              <w:rPr>
                <w:rFonts w:ascii="Arial" w:eastAsia="Times New Roman" w:hAnsi="Arial" w:cs="Arial"/>
                <w:color w:val="000000"/>
                <w:sz w:val="24"/>
                <w:szCs w:val="24"/>
                <w:lang w:eastAsia="es-MX"/>
              </w:rPr>
              <w:t>4</w:t>
            </w:r>
            <w:r w:rsidR="00D325CB" w:rsidRPr="00747763">
              <w:rPr>
                <w:rFonts w:ascii="Arial" w:eastAsia="Times New Roman" w:hAnsi="Arial" w:cs="Arial"/>
                <w:color w:val="000000"/>
                <w:sz w:val="24"/>
                <w:szCs w:val="24"/>
                <w:lang w:eastAsia="es-MX"/>
              </w:rPr>
              <w:t>.33351</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6FF28CAC" w14:textId="470C01E5"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D325CB" w:rsidRPr="00747763">
              <w:rPr>
                <w:rFonts w:ascii="Arial" w:eastAsia="Times New Roman" w:hAnsi="Arial" w:cs="Arial"/>
                <w:color w:val="000000"/>
                <w:sz w:val="24"/>
                <w:szCs w:val="24"/>
                <w:lang w:eastAsia="es-MX"/>
              </w:rPr>
              <w:t>750</w:t>
            </w:r>
            <w:r w:rsidR="00D325CB" w:rsidRPr="00747763">
              <w:rPr>
                <w:rFonts w:ascii="Arial" w:eastAsia="Times New Roman" w:hAnsi="Arial" w:cs="Arial"/>
                <w:color w:val="000000"/>
                <w:sz w:val="24"/>
                <w:szCs w:val="24"/>
                <w:lang w:eastAsia="es-MX"/>
              </w:rPr>
              <w:t>2</w:t>
            </w:r>
            <w:r w:rsidR="00D325CB" w:rsidRPr="00747763">
              <w:rPr>
                <w:rFonts w:ascii="Arial" w:eastAsia="Times New Roman" w:hAnsi="Arial" w:cs="Arial"/>
                <w:color w:val="000000"/>
                <w:sz w:val="24"/>
                <w:szCs w:val="24"/>
                <w:lang w:eastAsia="es-MX"/>
              </w:rPr>
              <w:t>.000417</w:t>
            </w:r>
          </w:p>
        </w:tc>
      </w:tr>
    </w:tbl>
    <w:p w14:paraId="21060804" w14:textId="77777777" w:rsidR="00FE5682" w:rsidRPr="00747763" w:rsidRDefault="00FE5682" w:rsidP="00BD0639">
      <w:pPr>
        <w:spacing w:line="360" w:lineRule="auto"/>
        <w:jc w:val="both"/>
        <w:rPr>
          <w:rFonts w:ascii="Arial" w:hAnsi="Arial" w:cs="Arial"/>
          <w:sz w:val="24"/>
          <w:szCs w:val="24"/>
        </w:rPr>
      </w:pPr>
    </w:p>
    <w:p w14:paraId="46B9760C" w14:textId="27AF3E27" w:rsidR="00B55C96" w:rsidRPr="008070A6" w:rsidRDefault="00BD0639" w:rsidP="008070A6">
      <w:pPr>
        <w:pStyle w:val="Prrafodelista"/>
        <w:numPr>
          <w:ilvl w:val="0"/>
          <w:numId w:val="97"/>
        </w:numPr>
        <w:spacing w:line="360" w:lineRule="auto"/>
        <w:rPr>
          <w:rFonts w:ascii="Arial" w:hAnsi="Arial" w:cs="Arial"/>
          <w:sz w:val="24"/>
          <w:szCs w:val="24"/>
        </w:rPr>
      </w:pPr>
      <w:r w:rsidRPr="00747763">
        <w:rPr>
          <w:rFonts w:ascii="Arial" w:hAnsi="Arial" w:cs="Arial"/>
          <w:sz w:val="24"/>
          <w:szCs w:val="24"/>
        </w:rPr>
        <w:t xml:space="preserve">Al objeto </w:t>
      </w:r>
      <w:r w:rsidRPr="00747763">
        <w:rPr>
          <w:rFonts w:ascii="Arial" w:hAnsi="Arial" w:cs="Arial"/>
          <w:sz w:val="24"/>
          <w:szCs w:val="24"/>
        </w:rPr>
        <w:t>1</w:t>
      </w:r>
      <w:r w:rsidRPr="00747763">
        <w:rPr>
          <w:rFonts w:ascii="Arial" w:hAnsi="Arial" w:cs="Arial"/>
          <w:sz w:val="24"/>
          <w:szCs w:val="24"/>
        </w:rPr>
        <w:t xml:space="preserve"> se le asigna el valor de </w:t>
      </w:r>
      <w:r w:rsidRPr="00747763">
        <w:rPr>
          <w:rFonts w:ascii="Arial" w:hAnsi="Arial" w:cs="Arial"/>
          <w:b/>
          <w:bCs/>
          <w:sz w:val="24"/>
          <w:szCs w:val="24"/>
        </w:rPr>
        <w:t>K</w:t>
      </w:r>
      <w:r w:rsidR="00D325CB" w:rsidRPr="00747763">
        <w:rPr>
          <w:rFonts w:ascii="Arial" w:hAnsi="Arial" w:cs="Arial"/>
          <w:b/>
          <w:bCs/>
          <w:sz w:val="24"/>
          <w:szCs w:val="24"/>
        </w:rPr>
        <w:t>1</w:t>
      </w:r>
    </w:p>
    <w:p w14:paraId="415A9E04" w14:textId="77777777" w:rsidR="00BD0639" w:rsidRPr="00B55C96" w:rsidRDefault="00BD0639" w:rsidP="00BD0639">
      <w:pPr>
        <w:pStyle w:val="Prrafodelista"/>
        <w:numPr>
          <w:ilvl w:val="0"/>
          <w:numId w:val="98"/>
        </w:numPr>
        <w:spacing w:line="360" w:lineRule="auto"/>
        <w:jc w:val="both"/>
        <w:rPr>
          <w:rFonts w:ascii="Arial" w:hAnsi="Arial" w:cs="Arial"/>
          <w:sz w:val="24"/>
          <w:szCs w:val="24"/>
        </w:rPr>
      </w:pPr>
      <w:r w:rsidRPr="00747763">
        <w:rPr>
          <w:rFonts w:ascii="Arial" w:hAnsi="Arial" w:cs="Arial"/>
          <w:sz w:val="24"/>
          <w:szCs w:val="24"/>
        </w:rPr>
        <w:t xml:space="preserve">Se recalcula la distancia entre los objetos y los nuevos prototipos, si el objeto presenta una menor distancia el objeto se mueve del prototipo asignado originalmente </w:t>
      </w:r>
      <w:r w:rsidRPr="00B55C96">
        <w:rPr>
          <w:rFonts w:ascii="Arial" w:hAnsi="Arial" w:cs="Arial"/>
          <w:sz w:val="24"/>
          <w:szCs w:val="24"/>
        </w:rPr>
        <w:t>al prototipo que presente la menor distancia</w:t>
      </w:r>
    </w:p>
    <w:p w14:paraId="53DDCD5A" w14:textId="12166AB2" w:rsidR="00747763" w:rsidRPr="00B55C96" w:rsidRDefault="00747763" w:rsidP="00747763">
      <w:pPr>
        <w:pStyle w:val="Descripcin"/>
        <w:jc w:val="center"/>
        <w:rPr>
          <w:rFonts w:ascii="Arial" w:hAnsi="Arial" w:cs="Arial"/>
          <w:color w:val="auto"/>
          <w:sz w:val="24"/>
          <w:szCs w:val="24"/>
        </w:rPr>
      </w:pPr>
      <w:bookmarkStart w:id="96" w:name="_Toc178529381"/>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12</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2 distancia objeto 2</w:t>
      </w:r>
      <w:bookmarkEnd w:id="96"/>
    </w:p>
    <w:tbl>
      <w:tblPr>
        <w:tblW w:w="0" w:type="auto"/>
        <w:jc w:val="center"/>
        <w:tblCellMar>
          <w:left w:w="70" w:type="dxa"/>
          <w:right w:w="70" w:type="dxa"/>
        </w:tblCellMar>
        <w:tblLook w:val="04A0" w:firstRow="1" w:lastRow="0" w:firstColumn="1" w:lastColumn="0" w:noHBand="0" w:noVBand="1"/>
      </w:tblPr>
      <w:tblGrid>
        <w:gridCol w:w="2495"/>
        <w:gridCol w:w="1594"/>
        <w:gridCol w:w="3509"/>
        <w:gridCol w:w="1588"/>
      </w:tblGrid>
      <w:tr w:rsidR="00D325CB" w:rsidRPr="00747763" w14:paraId="1A538EBC"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C6CDCBD" w14:textId="297A5A16" w:rsidR="00BD0639" w:rsidRPr="00A60250" w:rsidRDefault="00BD0639"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075D1DF9" w14:textId="5E3F1840" w:rsidR="00BD0639" w:rsidRPr="00A60250" w:rsidRDefault="00BD0639"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747763" w:rsidRPr="00747763" w14:paraId="1340B42B"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12977B65" w14:textId="74A68678"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D325CB" w:rsidRPr="0074776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w:t>
            </w:r>
            <w:r w:rsidR="00D325CB" w:rsidRPr="00747763">
              <w:rPr>
                <w:rFonts w:ascii="Arial" w:eastAsia="Times New Roman" w:hAnsi="Arial" w:cs="Arial"/>
                <w:color w:val="000000"/>
                <w:sz w:val="24"/>
                <w:szCs w:val="24"/>
                <w:lang w:eastAsia="es-MX"/>
              </w:rPr>
              <w:t>34.67</w:t>
            </w:r>
            <w:r w:rsidRPr="00A60250">
              <w:rPr>
                <w:rFonts w:ascii="Arial" w:eastAsia="Times New Roman" w:hAnsi="Arial" w:cs="Arial"/>
                <w:color w:val="000000"/>
                <w:sz w:val="24"/>
                <w:szCs w:val="24"/>
                <w:lang w:eastAsia="es-MX"/>
              </w:rPr>
              <w:t>)^2-(</w:t>
            </w:r>
            <w:r w:rsidR="00D325CB" w:rsidRPr="0074776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0000-</w:t>
            </w:r>
            <w:r w:rsidR="00D325CB" w:rsidRPr="00747763">
              <w:rPr>
                <w:rFonts w:ascii="Arial" w:eastAsia="Times New Roman" w:hAnsi="Arial" w:cs="Arial"/>
                <w:color w:val="000000"/>
                <w:sz w:val="24"/>
                <w:szCs w:val="24"/>
                <w:lang w:eastAsia="es-MX"/>
              </w:rPr>
              <w:t>53333.33</w:t>
            </w:r>
            <w:r w:rsidRPr="00A60250">
              <w:rPr>
                <w:rFonts w:ascii="Arial" w:eastAsia="Times New Roman" w:hAnsi="Arial" w:cs="Arial"/>
                <w:color w:val="000000"/>
                <w:sz w:val="24"/>
                <w:szCs w:val="24"/>
                <w:lang w:eastAsia="es-MX"/>
              </w:rPr>
              <w:t>)^2)^(1/2)=</w:t>
            </w:r>
            <w:r w:rsidRPr="00747763">
              <w:rPr>
                <w:rFonts w:ascii="Arial" w:eastAsia="Times New Roman" w:hAnsi="Arial" w:cs="Arial"/>
                <w:color w:val="000000"/>
                <w:sz w:val="24"/>
                <w:szCs w:val="24"/>
                <w:lang w:eastAsia="es-MX"/>
              </w:rPr>
              <w:t xml:space="preserve"> </w:t>
            </w:r>
            <w:r w:rsidR="00D325CB" w:rsidRPr="00747763">
              <w:rPr>
                <w:rFonts w:ascii="Arial" w:eastAsia="Times New Roman" w:hAnsi="Arial" w:cs="Arial"/>
                <w:color w:val="000000"/>
                <w:sz w:val="24"/>
                <w:szCs w:val="24"/>
                <w:lang w:eastAsia="es-MX"/>
              </w:rPr>
              <w:t>3333.330067</w:t>
            </w:r>
          </w:p>
        </w:tc>
        <w:tc>
          <w:tcPr>
            <w:tcW w:w="0" w:type="auto"/>
            <w:tcBorders>
              <w:top w:val="nil"/>
              <w:left w:val="nil"/>
              <w:bottom w:val="single" w:sz="4" w:space="0" w:color="auto"/>
              <w:right w:val="single" w:sz="4" w:space="0" w:color="auto"/>
            </w:tcBorders>
            <w:shd w:val="clear" w:color="auto" w:fill="auto"/>
            <w:hideMark/>
          </w:tcPr>
          <w:p w14:paraId="586594E7" w14:textId="1D2E8E61" w:rsidR="00BD0639" w:rsidRPr="00747763"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00D325CB" w:rsidRPr="00747763">
              <w:rPr>
                <w:rFonts w:ascii="Arial" w:eastAsia="Times New Roman" w:hAnsi="Arial" w:cs="Arial"/>
                <w:color w:val="000000"/>
                <w:sz w:val="24"/>
                <w:szCs w:val="24"/>
                <w:lang w:eastAsia="es-MX"/>
              </w:rPr>
              <w:t>ropa</w:t>
            </w:r>
            <w:r w:rsidRPr="00747763">
              <w:rPr>
                <w:rFonts w:ascii="Arial" w:eastAsia="Times New Roman" w:hAnsi="Arial" w:cs="Arial"/>
                <w:color w:val="000000"/>
                <w:sz w:val="24"/>
                <w:szCs w:val="24"/>
                <w:lang w:eastAsia="es-MX"/>
              </w:rPr>
              <w:t xml:space="preserve">, </w:t>
            </w:r>
            <w:r w:rsidR="00D325CB" w:rsidRPr="00747763">
              <w:rPr>
                <w:rFonts w:ascii="Arial" w:eastAsia="Times New Roman" w:hAnsi="Arial" w:cs="Arial"/>
                <w:color w:val="000000"/>
                <w:sz w:val="24"/>
                <w:szCs w:val="24"/>
                <w:lang w:eastAsia="es-MX"/>
              </w:rPr>
              <w:t>ropa</w:t>
            </w:r>
            <w:r w:rsidRPr="00A60250">
              <w:rPr>
                <w:rFonts w:ascii="Arial" w:eastAsia="Times New Roman" w:hAnsi="Arial" w:cs="Arial"/>
                <w:color w:val="000000"/>
                <w:sz w:val="24"/>
                <w:szCs w:val="24"/>
                <w:lang w:eastAsia="es-MX"/>
              </w:rPr>
              <w:t xml:space="preserve">)= </w:t>
            </w:r>
            <w:r w:rsidR="00D325CB" w:rsidRPr="0074776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w:t>
            </w:r>
            <w:r w:rsidR="00D325CB" w:rsidRPr="00747763">
              <w:rPr>
                <w:rFonts w:ascii="Arial" w:eastAsia="Times New Roman" w:hAnsi="Arial" w:cs="Arial"/>
                <w:color w:val="000000"/>
                <w:sz w:val="24"/>
                <w:szCs w:val="24"/>
                <w:lang w:eastAsia="es-MX"/>
              </w:rPr>
              <w:t>regular</w:t>
            </w:r>
            <w:r w:rsidRPr="00747763">
              <w:rPr>
                <w:rFonts w:ascii="Arial" w:eastAsia="Times New Roman" w:hAnsi="Arial" w:cs="Arial"/>
                <w:color w:val="000000"/>
                <w:sz w:val="24"/>
                <w:szCs w:val="24"/>
                <w:lang w:eastAsia="es-MX"/>
              </w:rPr>
              <w:t>, nuevo</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 xml:space="preserve"> </w:t>
            </w:r>
            <w:r w:rsidR="00D325CB" w:rsidRPr="00747763">
              <w:rPr>
                <w:rFonts w:ascii="Arial" w:eastAsia="Times New Roman" w:hAnsi="Arial" w:cs="Arial"/>
                <w:color w:val="000000"/>
                <w:sz w:val="24"/>
                <w:szCs w:val="24"/>
                <w:lang w:eastAsia="es-MX"/>
              </w:rPr>
              <w:t>1</w:t>
            </w:r>
          </w:p>
          <w:p w14:paraId="4C0E3922" w14:textId="77777777"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747763">
              <w:rPr>
                <w:rFonts w:ascii="Arial" w:eastAsia="Times New Roman" w:hAnsi="Arial" w:cs="Arial"/>
                <w:color w:val="000000"/>
                <w:sz w:val="24"/>
                <w:szCs w:val="24"/>
                <w:lang w:eastAsia="es-MX"/>
              </w:rPr>
              <w:t>1</w:t>
            </w:r>
          </w:p>
        </w:tc>
        <w:tc>
          <w:tcPr>
            <w:tcW w:w="0" w:type="auto"/>
            <w:tcBorders>
              <w:top w:val="nil"/>
              <w:left w:val="nil"/>
              <w:bottom w:val="single" w:sz="4" w:space="0" w:color="auto"/>
              <w:right w:val="single" w:sz="4" w:space="0" w:color="auto"/>
            </w:tcBorders>
            <w:shd w:val="clear" w:color="auto" w:fill="auto"/>
            <w:hideMark/>
          </w:tcPr>
          <w:p w14:paraId="58B2B7AC" w14:textId="3467DD8F"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D325CB" w:rsidRPr="0074776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w:t>
            </w:r>
            <w:r w:rsidR="00D325CB" w:rsidRPr="00747763">
              <w:rPr>
                <w:rFonts w:ascii="Arial" w:eastAsia="Times New Roman" w:hAnsi="Arial" w:cs="Arial"/>
                <w:color w:val="000000"/>
                <w:sz w:val="24"/>
                <w:szCs w:val="24"/>
                <w:lang w:eastAsia="es-MX"/>
              </w:rPr>
              <w:t>22.5</w:t>
            </w:r>
            <w:r w:rsidRPr="00A60250">
              <w:rPr>
                <w:rFonts w:ascii="Arial" w:eastAsia="Times New Roman" w:hAnsi="Arial" w:cs="Arial"/>
                <w:color w:val="000000"/>
                <w:sz w:val="24"/>
                <w:szCs w:val="24"/>
                <w:lang w:eastAsia="es-MX"/>
              </w:rPr>
              <w:t>)^2-(</w:t>
            </w:r>
            <w:r w:rsidR="00D325CB" w:rsidRPr="0074776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0000-3</w:t>
            </w:r>
            <w:r w:rsidR="00D325CB" w:rsidRPr="00747763">
              <w:rPr>
                <w:rFonts w:ascii="Arial" w:eastAsia="Times New Roman" w:hAnsi="Arial" w:cs="Arial"/>
                <w:color w:val="000000"/>
                <w:sz w:val="24"/>
                <w:szCs w:val="24"/>
                <w:lang w:eastAsia="es-MX"/>
              </w:rPr>
              <w:t>2500</w:t>
            </w:r>
            <w:r w:rsidRPr="00A60250">
              <w:rPr>
                <w:rFonts w:ascii="Arial" w:eastAsia="Times New Roman" w:hAnsi="Arial" w:cs="Arial"/>
                <w:color w:val="000000"/>
                <w:sz w:val="24"/>
                <w:szCs w:val="24"/>
                <w:lang w:eastAsia="es-MX"/>
              </w:rPr>
              <w:t>)^2)^(1/2)=</w:t>
            </w:r>
            <w:r w:rsidR="00D325CB" w:rsidRPr="00747763">
              <w:rPr>
                <w:rFonts w:ascii="Arial" w:eastAsia="Times New Roman" w:hAnsi="Arial" w:cs="Arial"/>
                <w:color w:val="000000"/>
                <w:sz w:val="24"/>
                <w:szCs w:val="24"/>
                <w:lang w:eastAsia="es-MX"/>
              </w:rPr>
              <w:t>17500.00378</w:t>
            </w:r>
          </w:p>
        </w:tc>
        <w:tc>
          <w:tcPr>
            <w:tcW w:w="0" w:type="auto"/>
            <w:tcBorders>
              <w:top w:val="nil"/>
              <w:left w:val="nil"/>
              <w:bottom w:val="single" w:sz="4" w:space="0" w:color="auto"/>
              <w:right w:val="single" w:sz="4" w:space="0" w:color="auto"/>
            </w:tcBorders>
            <w:shd w:val="clear" w:color="auto" w:fill="auto"/>
            <w:hideMark/>
          </w:tcPr>
          <w:p w14:paraId="5B3D3805" w14:textId="2364C974" w:rsidR="00BD0639" w:rsidRPr="00747763"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 xml:space="preserve">ropa, </w:t>
            </w:r>
            <w:proofErr w:type="gramStart"/>
            <w:r w:rsidR="00B55C96" w:rsidRPr="00747763">
              <w:rPr>
                <w:rFonts w:ascii="Arial" w:eastAsia="Times New Roman" w:hAnsi="Arial" w:cs="Arial"/>
                <w:color w:val="000000"/>
                <w:sz w:val="24"/>
                <w:szCs w:val="24"/>
                <w:lang w:eastAsia="es-MX"/>
              </w:rPr>
              <w:t>comida</w:t>
            </w:r>
            <w:r w:rsidRPr="00A60250">
              <w:rPr>
                <w:rFonts w:ascii="Arial" w:eastAsia="Times New Roman" w:hAnsi="Arial" w:cs="Arial"/>
                <w:color w:val="000000"/>
                <w:sz w:val="24"/>
                <w:szCs w:val="24"/>
                <w:lang w:eastAsia="es-MX"/>
              </w:rPr>
              <w:t>)=</w:t>
            </w:r>
            <w:proofErr w:type="gramEnd"/>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00B55C96" w:rsidRPr="00747763">
              <w:rPr>
                <w:rFonts w:ascii="Arial" w:eastAsia="Times New Roman" w:hAnsi="Arial" w:cs="Arial"/>
                <w:color w:val="000000"/>
                <w:sz w:val="24"/>
                <w:szCs w:val="24"/>
                <w:lang w:eastAsia="es-MX"/>
              </w:rPr>
              <w:t>regular, fiel</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569AFF4B" w14:textId="77777777"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747763">
              <w:rPr>
                <w:rFonts w:ascii="Arial" w:eastAsia="Times New Roman" w:hAnsi="Arial" w:cs="Arial"/>
                <w:color w:val="000000"/>
                <w:sz w:val="24"/>
                <w:szCs w:val="24"/>
                <w:lang w:eastAsia="es-MX"/>
              </w:rPr>
              <w:t>2</w:t>
            </w:r>
          </w:p>
        </w:tc>
      </w:tr>
      <w:tr w:rsidR="00D325CB" w:rsidRPr="00747763" w14:paraId="2B674E03"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344C99E2" w14:textId="372FD7D2"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D325CB" w:rsidRPr="00747763">
              <w:rPr>
                <w:rFonts w:ascii="Arial" w:eastAsia="Times New Roman" w:hAnsi="Arial" w:cs="Arial"/>
                <w:color w:val="000000"/>
                <w:sz w:val="24"/>
                <w:szCs w:val="24"/>
                <w:lang w:eastAsia="es-MX"/>
              </w:rPr>
              <w:t>333</w:t>
            </w:r>
            <w:r w:rsidR="00D325CB" w:rsidRPr="00747763">
              <w:rPr>
                <w:rFonts w:ascii="Arial" w:eastAsia="Times New Roman" w:hAnsi="Arial" w:cs="Arial"/>
                <w:color w:val="000000"/>
                <w:sz w:val="24"/>
                <w:szCs w:val="24"/>
                <w:lang w:eastAsia="es-MX"/>
              </w:rPr>
              <w:t>4</w:t>
            </w:r>
            <w:r w:rsidR="00D325CB" w:rsidRPr="00747763">
              <w:rPr>
                <w:rFonts w:ascii="Arial" w:eastAsia="Times New Roman" w:hAnsi="Arial" w:cs="Arial"/>
                <w:color w:val="000000"/>
                <w:sz w:val="24"/>
                <w:szCs w:val="24"/>
                <w:lang w:eastAsia="es-MX"/>
              </w:rPr>
              <w:t>.330067</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79B838C8" w14:textId="414CC806"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D325CB" w:rsidRPr="00747763">
              <w:rPr>
                <w:rFonts w:ascii="Arial" w:eastAsia="Times New Roman" w:hAnsi="Arial" w:cs="Arial"/>
                <w:color w:val="000000"/>
                <w:sz w:val="24"/>
                <w:szCs w:val="24"/>
                <w:lang w:eastAsia="es-MX"/>
              </w:rPr>
              <w:t>1750</w:t>
            </w:r>
            <w:r w:rsidR="00D325CB" w:rsidRPr="00747763">
              <w:rPr>
                <w:rFonts w:ascii="Arial" w:eastAsia="Times New Roman" w:hAnsi="Arial" w:cs="Arial"/>
                <w:color w:val="000000"/>
                <w:sz w:val="24"/>
                <w:szCs w:val="24"/>
                <w:lang w:eastAsia="es-MX"/>
              </w:rPr>
              <w:t>2</w:t>
            </w:r>
            <w:r w:rsidR="00D325CB" w:rsidRPr="00747763">
              <w:rPr>
                <w:rFonts w:ascii="Arial" w:eastAsia="Times New Roman" w:hAnsi="Arial" w:cs="Arial"/>
                <w:color w:val="000000"/>
                <w:sz w:val="24"/>
                <w:szCs w:val="24"/>
                <w:lang w:eastAsia="es-MX"/>
              </w:rPr>
              <w:t>.00378</w:t>
            </w:r>
          </w:p>
        </w:tc>
      </w:tr>
    </w:tbl>
    <w:p w14:paraId="35289E96" w14:textId="77777777" w:rsidR="00BD0639" w:rsidRPr="00747763" w:rsidRDefault="00BD0639" w:rsidP="00BD0639">
      <w:pPr>
        <w:spacing w:line="360" w:lineRule="auto"/>
        <w:jc w:val="both"/>
        <w:rPr>
          <w:rFonts w:ascii="Arial" w:hAnsi="Arial" w:cs="Arial"/>
          <w:sz w:val="24"/>
          <w:szCs w:val="24"/>
        </w:rPr>
      </w:pPr>
    </w:p>
    <w:p w14:paraId="72589DA2" w14:textId="39A26685" w:rsidR="00BD0639" w:rsidRPr="00747763" w:rsidRDefault="00BD0639" w:rsidP="00BD0639">
      <w:pPr>
        <w:pStyle w:val="Prrafodelista"/>
        <w:numPr>
          <w:ilvl w:val="0"/>
          <w:numId w:val="98"/>
        </w:numPr>
        <w:spacing w:line="360" w:lineRule="auto"/>
        <w:rPr>
          <w:rFonts w:ascii="Arial" w:hAnsi="Arial" w:cs="Arial"/>
          <w:sz w:val="24"/>
          <w:szCs w:val="24"/>
        </w:rPr>
      </w:pPr>
      <w:r w:rsidRPr="00747763">
        <w:rPr>
          <w:rFonts w:ascii="Arial" w:hAnsi="Arial" w:cs="Arial"/>
          <w:sz w:val="24"/>
          <w:szCs w:val="24"/>
        </w:rPr>
        <w:t xml:space="preserve">Al objeto </w:t>
      </w:r>
      <w:r w:rsidRPr="00747763">
        <w:rPr>
          <w:rFonts w:ascii="Arial" w:hAnsi="Arial" w:cs="Arial"/>
          <w:sz w:val="24"/>
          <w:szCs w:val="24"/>
        </w:rPr>
        <w:t>2</w:t>
      </w:r>
      <w:r w:rsidRPr="00747763">
        <w:rPr>
          <w:rFonts w:ascii="Arial" w:hAnsi="Arial" w:cs="Arial"/>
          <w:sz w:val="24"/>
          <w:szCs w:val="24"/>
        </w:rPr>
        <w:t xml:space="preserve"> se le asigna el valor de </w:t>
      </w:r>
      <w:r w:rsidRPr="00747763">
        <w:rPr>
          <w:rFonts w:ascii="Arial" w:hAnsi="Arial" w:cs="Arial"/>
          <w:b/>
          <w:bCs/>
          <w:sz w:val="24"/>
          <w:szCs w:val="24"/>
        </w:rPr>
        <w:t>K</w:t>
      </w:r>
      <w:r w:rsidR="00D325CB" w:rsidRPr="00747763">
        <w:rPr>
          <w:rFonts w:ascii="Arial" w:hAnsi="Arial" w:cs="Arial"/>
          <w:b/>
          <w:bCs/>
          <w:sz w:val="24"/>
          <w:szCs w:val="24"/>
        </w:rPr>
        <w:t>1</w:t>
      </w:r>
    </w:p>
    <w:p w14:paraId="35924557" w14:textId="77777777" w:rsidR="00BD0639" w:rsidRPr="00747763" w:rsidRDefault="00BD0639" w:rsidP="00BD0639">
      <w:pPr>
        <w:pStyle w:val="Prrafodelista"/>
        <w:numPr>
          <w:ilvl w:val="0"/>
          <w:numId w:val="99"/>
        </w:numPr>
        <w:spacing w:line="360" w:lineRule="auto"/>
        <w:jc w:val="both"/>
        <w:rPr>
          <w:rFonts w:ascii="Arial" w:hAnsi="Arial" w:cs="Arial"/>
          <w:sz w:val="24"/>
          <w:szCs w:val="24"/>
        </w:rPr>
      </w:pPr>
      <w:r w:rsidRPr="0074776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63F0E573" w14:textId="275EF240" w:rsidR="00747763" w:rsidRPr="00B55C96" w:rsidRDefault="00747763" w:rsidP="00747763">
      <w:pPr>
        <w:pStyle w:val="Descripcin"/>
        <w:jc w:val="center"/>
        <w:rPr>
          <w:rFonts w:ascii="Arial" w:hAnsi="Arial" w:cs="Arial"/>
          <w:color w:val="auto"/>
          <w:sz w:val="24"/>
          <w:szCs w:val="24"/>
        </w:rPr>
      </w:pPr>
      <w:bookmarkStart w:id="97" w:name="_Toc178529382"/>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13</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2 distancia objeto 3</w:t>
      </w:r>
      <w:bookmarkEnd w:id="97"/>
    </w:p>
    <w:tbl>
      <w:tblPr>
        <w:tblW w:w="0" w:type="auto"/>
        <w:jc w:val="center"/>
        <w:tblCellMar>
          <w:left w:w="70" w:type="dxa"/>
          <w:right w:w="70" w:type="dxa"/>
        </w:tblCellMar>
        <w:tblLook w:val="04A0" w:firstRow="1" w:lastRow="0" w:firstColumn="1" w:lastColumn="0" w:noHBand="0" w:noVBand="1"/>
      </w:tblPr>
      <w:tblGrid>
        <w:gridCol w:w="2315"/>
        <w:gridCol w:w="1698"/>
        <w:gridCol w:w="3472"/>
        <w:gridCol w:w="1701"/>
      </w:tblGrid>
      <w:tr w:rsidR="00D325CB" w:rsidRPr="00747763" w14:paraId="5F791D7E"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7AD845" w14:textId="42BEA644" w:rsidR="00BD0639" w:rsidRPr="00A60250" w:rsidRDefault="00BD0639"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4EC7BBB6" w14:textId="611AD414" w:rsidR="00BD0639" w:rsidRPr="00A60250" w:rsidRDefault="00BD0639"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D325CB" w:rsidRPr="00747763" w14:paraId="23DD0D96"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446D4596" w14:textId="245E00CF"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D325CB" w:rsidRPr="0074776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w:t>
            </w:r>
            <w:r w:rsidR="00D325CB" w:rsidRPr="00747763">
              <w:rPr>
                <w:rFonts w:ascii="Arial" w:eastAsia="Times New Roman" w:hAnsi="Arial" w:cs="Arial"/>
                <w:color w:val="000000"/>
                <w:sz w:val="24"/>
                <w:szCs w:val="24"/>
                <w:lang w:eastAsia="es-MX"/>
              </w:rPr>
              <w:t>34.67</w:t>
            </w:r>
            <w:r w:rsidRPr="00A60250">
              <w:rPr>
                <w:rFonts w:ascii="Arial" w:eastAsia="Times New Roman" w:hAnsi="Arial" w:cs="Arial"/>
                <w:color w:val="000000"/>
                <w:sz w:val="24"/>
                <w:szCs w:val="24"/>
                <w:lang w:eastAsia="es-MX"/>
              </w:rPr>
              <w:t>)^2-(</w:t>
            </w:r>
            <w:r w:rsidR="00D325CB" w:rsidRPr="00747763">
              <w:rPr>
                <w:rFonts w:ascii="Arial" w:eastAsia="Times New Roman" w:hAnsi="Arial" w:cs="Arial"/>
                <w:color w:val="000000"/>
                <w:sz w:val="24"/>
                <w:szCs w:val="24"/>
                <w:lang w:eastAsia="es-MX"/>
              </w:rPr>
              <w:t>53333.33</w:t>
            </w:r>
            <w:r w:rsidRPr="00A60250">
              <w:rPr>
                <w:rFonts w:ascii="Arial" w:eastAsia="Times New Roman" w:hAnsi="Arial" w:cs="Arial"/>
                <w:color w:val="000000"/>
                <w:sz w:val="24"/>
                <w:szCs w:val="24"/>
                <w:lang w:eastAsia="es-MX"/>
              </w:rPr>
              <w:t>-</w:t>
            </w:r>
            <w:r w:rsidR="00D325CB" w:rsidRPr="00747763">
              <w:rPr>
                <w:rFonts w:ascii="Arial" w:eastAsia="Times New Roman" w:hAnsi="Arial" w:cs="Arial"/>
                <w:color w:val="000000"/>
                <w:sz w:val="24"/>
                <w:szCs w:val="24"/>
                <w:lang w:eastAsia="es-MX"/>
              </w:rPr>
              <w:t>30000</w:t>
            </w:r>
            <w:r w:rsidRPr="00A60250">
              <w:rPr>
                <w:rFonts w:ascii="Arial" w:eastAsia="Times New Roman" w:hAnsi="Arial" w:cs="Arial"/>
                <w:color w:val="000000"/>
                <w:sz w:val="24"/>
                <w:szCs w:val="24"/>
                <w:lang w:eastAsia="es-MX"/>
              </w:rPr>
              <w:t>)^2)^(1/2)=</w:t>
            </w:r>
            <w:r w:rsidRPr="00747763">
              <w:rPr>
                <w:rFonts w:ascii="Arial" w:eastAsia="Times New Roman" w:hAnsi="Arial" w:cs="Arial"/>
                <w:color w:val="000000"/>
                <w:sz w:val="24"/>
                <w:szCs w:val="24"/>
                <w:lang w:eastAsia="es-MX"/>
              </w:rPr>
              <w:t xml:space="preserve"> </w:t>
            </w:r>
            <w:r w:rsidR="00D325CB" w:rsidRPr="00747763">
              <w:rPr>
                <w:rFonts w:ascii="Arial" w:eastAsia="Times New Roman" w:hAnsi="Arial" w:cs="Arial"/>
                <w:color w:val="000000"/>
                <w:sz w:val="24"/>
                <w:szCs w:val="24"/>
                <w:lang w:eastAsia="es-MX"/>
              </w:rPr>
              <w:t>23333.33344</w:t>
            </w:r>
          </w:p>
        </w:tc>
        <w:tc>
          <w:tcPr>
            <w:tcW w:w="0" w:type="auto"/>
            <w:tcBorders>
              <w:top w:val="nil"/>
              <w:left w:val="nil"/>
              <w:bottom w:val="single" w:sz="4" w:space="0" w:color="auto"/>
              <w:right w:val="single" w:sz="4" w:space="0" w:color="auto"/>
            </w:tcBorders>
            <w:shd w:val="clear" w:color="auto" w:fill="auto"/>
            <w:hideMark/>
          </w:tcPr>
          <w:p w14:paraId="2F136B07" w14:textId="4174553C" w:rsidR="00BD0639" w:rsidRPr="00747763"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00D325CB" w:rsidRPr="00747763">
              <w:rPr>
                <w:rFonts w:ascii="Arial" w:eastAsia="Times New Roman" w:hAnsi="Arial" w:cs="Arial"/>
                <w:color w:val="000000"/>
                <w:sz w:val="24"/>
                <w:szCs w:val="24"/>
                <w:lang w:eastAsia="es-MX"/>
              </w:rPr>
              <w:t>comida</w:t>
            </w:r>
            <w:r w:rsidRPr="00747763">
              <w:rPr>
                <w:rFonts w:ascii="Arial" w:eastAsia="Times New Roman" w:hAnsi="Arial" w:cs="Arial"/>
                <w:color w:val="000000"/>
                <w:sz w:val="24"/>
                <w:szCs w:val="24"/>
                <w:lang w:eastAsia="es-MX"/>
              </w:rPr>
              <w:t xml:space="preserve">s, </w:t>
            </w:r>
            <w:r w:rsidR="00D325CB" w:rsidRPr="00747763">
              <w:rPr>
                <w:rFonts w:ascii="Arial" w:eastAsia="Times New Roman" w:hAnsi="Arial" w:cs="Arial"/>
                <w:color w:val="000000"/>
                <w:sz w:val="24"/>
                <w:szCs w:val="24"/>
                <w:lang w:eastAsia="es-MX"/>
              </w:rPr>
              <w:t>ropa</w:t>
            </w:r>
            <w:r w:rsidRPr="00A60250">
              <w:rPr>
                <w:rFonts w:ascii="Arial" w:eastAsia="Times New Roman" w:hAnsi="Arial" w:cs="Arial"/>
                <w:color w:val="000000"/>
                <w:sz w:val="24"/>
                <w:szCs w:val="24"/>
                <w:lang w:eastAsia="es-MX"/>
              </w:rPr>
              <w:t xml:space="preserve">)= </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00D325CB" w:rsidRPr="00747763">
              <w:rPr>
                <w:rFonts w:ascii="Arial" w:eastAsia="Times New Roman" w:hAnsi="Arial" w:cs="Arial"/>
                <w:color w:val="000000"/>
                <w:sz w:val="24"/>
                <w:szCs w:val="24"/>
                <w:lang w:eastAsia="es-MX"/>
              </w:rPr>
              <w:t>fiel</w:t>
            </w:r>
            <w:r w:rsidRPr="00747763">
              <w:rPr>
                <w:rFonts w:ascii="Arial" w:eastAsia="Times New Roman" w:hAnsi="Arial" w:cs="Arial"/>
                <w:color w:val="000000"/>
                <w:sz w:val="24"/>
                <w:szCs w:val="24"/>
                <w:lang w:eastAsia="es-MX"/>
              </w:rPr>
              <w:t>, nuevo</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 xml:space="preserve"> </w:t>
            </w:r>
            <w:r w:rsidR="00D325CB" w:rsidRPr="00747763">
              <w:rPr>
                <w:rFonts w:ascii="Arial" w:eastAsia="Times New Roman" w:hAnsi="Arial" w:cs="Arial"/>
                <w:color w:val="000000"/>
                <w:sz w:val="24"/>
                <w:szCs w:val="24"/>
                <w:lang w:eastAsia="es-MX"/>
              </w:rPr>
              <w:t>2</w:t>
            </w:r>
          </w:p>
          <w:p w14:paraId="16FDB5BA" w14:textId="5EF9DAB5"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D325CB" w:rsidRPr="0074776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1E314D4E" w14:textId="7FA24339"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D325CB" w:rsidRPr="0074776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w:t>
            </w:r>
            <w:r w:rsidR="00D325CB" w:rsidRPr="00747763">
              <w:rPr>
                <w:rFonts w:ascii="Arial" w:eastAsia="Times New Roman" w:hAnsi="Arial" w:cs="Arial"/>
                <w:color w:val="000000"/>
                <w:sz w:val="24"/>
                <w:szCs w:val="24"/>
                <w:lang w:eastAsia="es-MX"/>
              </w:rPr>
              <w:t>22.5</w:t>
            </w:r>
            <w:r w:rsidRPr="00A60250">
              <w:rPr>
                <w:rFonts w:ascii="Arial" w:eastAsia="Times New Roman" w:hAnsi="Arial" w:cs="Arial"/>
                <w:color w:val="000000"/>
                <w:sz w:val="24"/>
                <w:szCs w:val="24"/>
                <w:lang w:eastAsia="es-MX"/>
              </w:rPr>
              <w:t>)^2-(</w:t>
            </w:r>
            <w:r w:rsidR="00D325CB" w:rsidRPr="00747763">
              <w:rPr>
                <w:rFonts w:ascii="Arial" w:eastAsia="Times New Roman" w:hAnsi="Arial" w:cs="Arial"/>
                <w:color w:val="000000"/>
                <w:sz w:val="24"/>
                <w:szCs w:val="24"/>
                <w:lang w:eastAsia="es-MX"/>
              </w:rPr>
              <w:t>3</w:t>
            </w:r>
            <w:r w:rsidRPr="00A60250">
              <w:rPr>
                <w:rFonts w:ascii="Arial" w:eastAsia="Times New Roman" w:hAnsi="Arial" w:cs="Arial"/>
                <w:color w:val="000000"/>
                <w:sz w:val="24"/>
                <w:szCs w:val="24"/>
                <w:lang w:eastAsia="es-MX"/>
              </w:rPr>
              <w:t>0000-3</w:t>
            </w:r>
            <w:r w:rsidR="00D325CB" w:rsidRPr="0074776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00)^2)^(1/2)=</w:t>
            </w:r>
            <w:r w:rsidR="00D325CB" w:rsidRPr="00747763">
              <w:rPr>
                <w:rFonts w:ascii="Arial" w:eastAsia="Times New Roman" w:hAnsi="Arial" w:cs="Arial"/>
                <w:color w:val="000000"/>
                <w:sz w:val="24"/>
                <w:szCs w:val="24"/>
                <w:lang w:eastAsia="es-MX"/>
              </w:rPr>
              <w:t>2500.00005</w:t>
            </w:r>
          </w:p>
        </w:tc>
        <w:tc>
          <w:tcPr>
            <w:tcW w:w="0" w:type="auto"/>
            <w:tcBorders>
              <w:top w:val="nil"/>
              <w:left w:val="nil"/>
              <w:bottom w:val="single" w:sz="4" w:space="0" w:color="auto"/>
              <w:right w:val="single" w:sz="4" w:space="0" w:color="auto"/>
            </w:tcBorders>
            <w:shd w:val="clear" w:color="auto" w:fill="auto"/>
            <w:hideMark/>
          </w:tcPr>
          <w:p w14:paraId="646F6DAB" w14:textId="7A5B1C78" w:rsidR="00BD0639" w:rsidRPr="00747763"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 xml:space="preserve">comida, </w:t>
            </w:r>
            <w:proofErr w:type="gramStart"/>
            <w:r w:rsidR="00B55C96" w:rsidRPr="00747763">
              <w:rPr>
                <w:rFonts w:ascii="Arial" w:eastAsia="Times New Roman" w:hAnsi="Arial" w:cs="Arial"/>
                <w:color w:val="000000"/>
                <w:sz w:val="24"/>
                <w:szCs w:val="24"/>
                <w:lang w:eastAsia="es-MX"/>
              </w:rPr>
              <w:t>comida</w:t>
            </w:r>
            <w:r w:rsidRPr="00A60250">
              <w:rPr>
                <w:rFonts w:ascii="Arial" w:eastAsia="Times New Roman" w:hAnsi="Arial" w:cs="Arial"/>
                <w:color w:val="000000"/>
                <w:sz w:val="24"/>
                <w:szCs w:val="24"/>
                <w:lang w:eastAsia="es-MX"/>
              </w:rPr>
              <w:t>)=</w:t>
            </w:r>
            <w:proofErr w:type="gramEnd"/>
            <w:r w:rsidR="00AD258E" w:rsidRPr="0074776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 (</w:t>
            </w:r>
            <w:r w:rsidR="00B55C96" w:rsidRPr="00747763">
              <w:rPr>
                <w:rFonts w:ascii="Arial" w:eastAsia="Times New Roman" w:hAnsi="Arial" w:cs="Arial"/>
                <w:color w:val="000000"/>
                <w:sz w:val="24"/>
                <w:szCs w:val="24"/>
                <w:lang w:eastAsia="es-MX"/>
              </w:rPr>
              <w:t>nuevo, fiel</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21CF2C23" w14:textId="3D5D0F80"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AD258E" w:rsidRPr="00747763">
              <w:rPr>
                <w:rFonts w:ascii="Arial" w:eastAsia="Times New Roman" w:hAnsi="Arial" w:cs="Arial"/>
                <w:color w:val="000000"/>
                <w:sz w:val="24"/>
                <w:szCs w:val="24"/>
                <w:lang w:eastAsia="es-MX"/>
              </w:rPr>
              <w:t>1</w:t>
            </w:r>
          </w:p>
        </w:tc>
      </w:tr>
      <w:tr w:rsidR="00D325CB" w:rsidRPr="00747763" w14:paraId="27DE6F85"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725F0948" w14:textId="63B18413"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D325CB" w:rsidRPr="00747763">
              <w:rPr>
                <w:rFonts w:ascii="Arial" w:eastAsia="Times New Roman" w:hAnsi="Arial" w:cs="Arial"/>
                <w:color w:val="000000"/>
                <w:sz w:val="24"/>
                <w:szCs w:val="24"/>
                <w:lang w:eastAsia="es-MX"/>
              </w:rPr>
              <w:t>2333</w:t>
            </w:r>
            <w:r w:rsidR="00D325CB" w:rsidRPr="00747763">
              <w:rPr>
                <w:rFonts w:ascii="Arial" w:eastAsia="Times New Roman" w:hAnsi="Arial" w:cs="Arial"/>
                <w:color w:val="000000"/>
                <w:sz w:val="24"/>
                <w:szCs w:val="24"/>
                <w:lang w:eastAsia="es-MX"/>
              </w:rPr>
              <w:t>5</w:t>
            </w:r>
            <w:r w:rsidR="00D325CB" w:rsidRPr="00747763">
              <w:rPr>
                <w:rFonts w:ascii="Arial" w:eastAsia="Times New Roman" w:hAnsi="Arial" w:cs="Arial"/>
                <w:color w:val="000000"/>
                <w:sz w:val="24"/>
                <w:szCs w:val="24"/>
                <w:lang w:eastAsia="es-MX"/>
              </w:rPr>
              <w:t>.33344</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42F40E89" w14:textId="5C519FC2"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AD258E" w:rsidRPr="00747763">
              <w:rPr>
                <w:rFonts w:ascii="Arial" w:eastAsia="Times New Roman" w:hAnsi="Arial" w:cs="Arial"/>
                <w:color w:val="000000"/>
                <w:sz w:val="24"/>
                <w:szCs w:val="24"/>
                <w:lang w:eastAsia="es-MX"/>
              </w:rPr>
              <w:t>250</w:t>
            </w:r>
            <w:r w:rsidR="00AD258E" w:rsidRPr="00747763">
              <w:rPr>
                <w:rFonts w:ascii="Arial" w:eastAsia="Times New Roman" w:hAnsi="Arial" w:cs="Arial"/>
                <w:color w:val="000000"/>
                <w:sz w:val="24"/>
                <w:szCs w:val="24"/>
                <w:lang w:eastAsia="es-MX"/>
              </w:rPr>
              <w:t>1</w:t>
            </w:r>
            <w:r w:rsidR="00AD258E" w:rsidRPr="00747763">
              <w:rPr>
                <w:rFonts w:ascii="Arial" w:eastAsia="Times New Roman" w:hAnsi="Arial" w:cs="Arial"/>
                <w:color w:val="000000"/>
                <w:sz w:val="24"/>
                <w:szCs w:val="24"/>
                <w:lang w:eastAsia="es-MX"/>
              </w:rPr>
              <w:t>.00005</w:t>
            </w:r>
          </w:p>
        </w:tc>
      </w:tr>
    </w:tbl>
    <w:p w14:paraId="1B68FB50" w14:textId="77777777" w:rsidR="00BD0639" w:rsidRPr="00747763" w:rsidRDefault="00BD0639" w:rsidP="00BD0639">
      <w:pPr>
        <w:spacing w:line="360" w:lineRule="auto"/>
        <w:jc w:val="both"/>
        <w:rPr>
          <w:rFonts w:ascii="Arial" w:hAnsi="Arial" w:cs="Arial"/>
          <w:sz w:val="24"/>
          <w:szCs w:val="24"/>
        </w:rPr>
      </w:pPr>
    </w:p>
    <w:p w14:paraId="257DF62B" w14:textId="426AABA5" w:rsidR="00BD0639" w:rsidRPr="00747763" w:rsidRDefault="00BD0639" w:rsidP="00BD0639">
      <w:pPr>
        <w:pStyle w:val="Prrafodelista"/>
        <w:numPr>
          <w:ilvl w:val="0"/>
          <w:numId w:val="99"/>
        </w:numPr>
        <w:spacing w:line="360" w:lineRule="auto"/>
        <w:rPr>
          <w:rFonts w:ascii="Arial" w:hAnsi="Arial" w:cs="Arial"/>
          <w:sz w:val="24"/>
          <w:szCs w:val="24"/>
        </w:rPr>
      </w:pPr>
      <w:r w:rsidRPr="00747763">
        <w:rPr>
          <w:rFonts w:ascii="Arial" w:hAnsi="Arial" w:cs="Arial"/>
          <w:sz w:val="24"/>
          <w:szCs w:val="24"/>
        </w:rPr>
        <w:t xml:space="preserve">Al objeto </w:t>
      </w:r>
      <w:r w:rsidRPr="00747763">
        <w:rPr>
          <w:rFonts w:ascii="Arial" w:hAnsi="Arial" w:cs="Arial"/>
          <w:sz w:val="24"/>
          <w:szCs w:val="24"/>
        </w:rPr>
        <w:t>3</w:t>
      </w:r>
      <w:r w:rsidRPr="00747763">
        <w:rPr>
          <w:rFonts w:ascii="Arial" w:hAnsi="Arial" w:cs="Arial"/>
          <w:sz w:val="24"/>
          <w:szCs w:val="24"/>
        </w:rPr>
        <w:t xml:space="preserve"> se le asigna el valor de </w:t>
      </w:r>
      <w:r w:rsidRPr="00747763">
        <w:rPr>
          <w:rFonts w:ascii="Arial" w:hAnsi="Arial" w:cs="Arial"/>
          <w:b/>
          <w:bCs/>
          <w:sz w:val="24"/>
          <w:szCs w:val="24"/>
        </w:rPr>
        <w:t>K</w:t>
      </w:r>
      <w:r w:rsidR="00AD258E" w:rsidRPr="00747763">
        <w:rPr>
          <w:rFonts w:ascii="Arial" w:hAnsi="Arial" w:cs="Arial"/>
          <w:b/>
          <w:bCs/>
          <w:sz w:val="24"/>
          <w:szCs w:val="24"/>
        </w:rPr>
        <w:t>2</w:t>
      </w:r>
    </w:p>
    <w:p w14:paraId="3FB5C013" w14:textId="77777777" w:rsidR="00BD0639" w:rsidRPr="00747763" w:rsidRDefault="00BD0639" w:rsidP="00BD0639">
      <w:pPr>
        <w:pStyle w:val="Prrafodelista"/>
        <w:numPr>
          <w:ilvl w:val="0"/>
          <w:numId w:val="100"/>
        </w:numPr>
        <w:spacing w:line="360" w:lineRule="auto"/>
        <w:jc w:val="both"/>
        <w:rPr>
          <w:rFonts w:ascii="Arial" w:hAnsi="Arial" w:cs="Arial"/>
          <w:sz w:val="24"/>
          <w:szCs w:val="24"/>
        </w:rPr>
      </w:pPr>
      <w:r w:rsidRPr="00747763">
        <w:rPr>
          <w:rFonts w:ascii="Arial" w:hAnsi="Arial" w:cs="Arial"/>
          <w:sz w:val="24"/>
          <w:szCs w:val="24"/>
        </w:rPr>
        <w:lastRenderedPageBreak/>
        <w:t>Se recalcula la distancia entre los objetos y los nuevos prototipos, si el objeto presenta una menor distancia el objeto se mueve del prototipo asignado originalmente al prototipo que presente la menor distancia</w:t>
      </w:r>
    </w:p>
    <w:p w14:paraId="5EDBAA28" w14:textId="55F5F08F" w:rsidR="00747763" w:rsidRPr="00B55C96" w:rsidRDefault="00747763" w:rsidP="00747763">
      <w:pPr>
        <w:pStyle w:val="Descripcin"/>
        <w:jc w:val="center"/>
        <w:rPr>
          <w:rFonts w:ascii="Arial" w:hAnsi="Arial" w:cs="Arial"/>
          <w:color w:val="auto"/>
          <w:sz w:val="24"/>
          <w:szCs w:val="24"/>
        </w:rPr>
      </w:pPr>
      <w:bookmarkStart w:id="98" w:name="_Toc178529383"/>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14</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2 distancia objeto 4</w:t>
      </w:r>
      <w:bookmarkEnd w:id="98"/>
    </w:p>
    <w:tbl>
      <w:tblPr>
        <w:tblW w:w="0" w:type="auto"/>
        <w:jc w:val="center"/>
        <w:tblCellMar>
          <w:left w:w="70" w:type="dxa"/>
          <w:right w:w="70" w:type="dxa"/>
        </w:tblCellMar>
        <w:tblLook w:val="04A0" w:firstRow="1" w:lastRow="0" w:firstColumn="1" w:lastColumn="0" w:noHBand="0" w:noVBand="1"/>
      </w:tblPr>
      <w:tblGrid>
        <w:gridCol w:w="2492"/>
        <w:gridCol w:w="1595"/>
        <w:gridCol w:w="3510"/>
        <w:gridCol w:w="1589"/>
      </w:tblGrid>
      <w:tr w:rsidR="00AD258E" w:rsidRPr="00747763" w14:paraId="584A8730"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A9665A1" w14:textId="5457BE9F" w:rsidR="00BD0639" w:rsidRPr="00A60250" w:rsidRDefault="00BD0639"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36C5AB54" w14:textId="77777777" w:rsidR="00BD0639" w:rsidRPr="00A60250" w:rsidRDefault="00BD0639"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AD258E" w:rsidRPr="00747763" w14:paraId="686ACB75"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3E3115D4" w14:textId="19321593"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w:t>
            </w:r>
            <w:r w:rsidR="00AD258E" w:rsidRPr="00747763">
              <w:rPr>
                <w:rFonts w:ascii="Arial" w:eastAsia="Times New Roman" w:hAnsi="Arial" w:cs="Arial"/>
                <w:color w:val="000000"/>
                <w:sz w:val="24"/>
                <w:szCs w:val="24"/>
                <w:lang w:eastAsia="es-MX"/>
              </w:rPr>
              <w:t>34.67</w:t>
            </w:r>
            <w:r w:rsidRPr="00A60250">
              <w:rPr>
                <w:rFonts w:ascii="Arial" w:eastAsia="Times New Roman" w:hAnsi="Arial" w:cs="Arial"/>
                <w:color w:val="000000"/>
                <w:sz w:val="24"/>
                <w:szCs w:val="24"/>
                <w:lang w:eastAsia="es-MX"/>
              </w:rPr>
              <w:t>)^2-(</w:t>
            </w:r>
            <w:r w:rsidR="00AD258E" w:rsidRPr="00747763">
              <w:rPr>
                <w:rFonts w:ascii="Arial" w:eastAsia="Times New Roman" w:hAnsi="Arial" w:cs="Arial"/>
                <w:color w:val="000000"/>
                <w:sz w:val="24"/>
                <w:szCs w:val="24"/>
                <w:lang w:eastAsia="es-MX"/>
              </w:rPr>
              <w:t>70000</w:t>
            </w:r>
            <w:r w:rsidRPr="00A60250">
              <w:rPr>
                <w:rFonts w:ascii="Arial" w:eastAsia="Times New Roman" w:hAnsi="Arial" w:cs="Arial"/>
                <w:color w:val="000000"/>
                <w:sz w:val="24"/>
                <w:szCs w:val="24"/>
                <w:lang w:eastAsia="es-MX"/>
              </w:rPr>
              <w:t>-</w:t>
            </w:r>
            <w:r w:rsidR="00AD258E" w:rsidRPr="00747763">
              <w:rPr>
                <w:rFonts w:ascii="Arial" w:eastAsia="Times New Roman" w:hAnsi="Arial" w:cs="Arial"/>
                <w:color w:val="000000"/>
                <w:sz w:val="24"/>
                <w:szCs w:val="24"/>
                <w:lang w:eastAsia="es-MX"/>
              </w:rPr>
              <w:t>53333.33</w:t>
            </w:r>
            <w:r w:rsidRPr="00A60250">
              <w:rPr>
                <w:rFonts w:ascii="Arial" w:eastAsia="Times New Roman" w:hAnsi="Arial" w:cs="Arial"/>
                <w:color w:val="000000"/>
                <w:sz w:val="24"/>
                <w:szCs w:val="24"/>
                <w:lang w:eastAsia="es-MX"/>
              </w:rPr>
              <w:t>)^2)^(1/2)=</w:t>
            </w:r>
            <w:r w:rsidRPr="00747763">
              <w:rPr>
                <w:rFonts w:ascii="Arial" w:eastAsia="Times New Roman" w:hAnsi="Arial" w:cs="Arial"/>
                <w:color w:val="000000"/>
                <w:sz w:val="24"/>
                <w:szCs w:val="24"/>
                <w:lang w:eastAsia="es-MX"/>
              </w:rPr>
              <w:t xml:space="preserve"> </w:t>
            </w:r>
            <w:r w:rsidR="00AD258E" w:rsidRPr="00747763">
              <w:rPr>
                <w:rFonts w:ascii="Arial" w:eastAsia="Times New Roman" w:hAnsi="Arial" w:cs="Arial"/>
                <w:color w:val="000000"/>
                <w:sz w:val="24"/>
                <w:szCs w:val="24"/>
                <w:lang w:eastAsia="es-MX"/>
              </w:rPr>
              <w:t>16666.6732</w:t>
            </w:r>
          </w:p>
        </w:tc>
        <w:tc>
          <w:tcPr>
            <w:tcW w:w="0" w:type="auto"/>
            <w:tcBorders>
              <w:top w:val="nil"/>
              <w:left w:val="nil"/>
              <w:bottom w:val="single" w:sz="4" w:space="0" w:color="auto"/>
              <w:right w:val="single" w:sz="4" w:space="0" w:color="auto"/>
            </w:tcBorders>
            <w:shd w:val="clear" w:color="auto" w:fill="auto"/>
            <w:hideMark/>
          </w:tcPr>
          <w:p w14:paraId="7C1F343D" w14:textId="4832677A" w:rsidR="00BD0639" w:rsidRPr="00747763"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Pr="00747763">
              <w:rPr>
                <w:rFonts w:ascii="Arial" w:eastAsia="Times New Roman" w:hAnsi="Arial" w:cs="Arial"/>
                <w:color w:val="000000"/>
                <w:sz w:val="24"/>
                <w:szCs w:val="24"/>
                <w:lang w:eastAsia="es-MX"/>
              </w:rPr>
              <w:t xml:space="preserve">libros, </w:t>
            </w:r>
            <w:r w:rsidR="00AD258E" w:rsidRPr="00747763">
              <w:rPr>
                <w:rFonts w:ascii="Arial" w:eastAsia="Times New Roman" w:hAnsi="Arial" w:cs="Arial"/>
                <w:color w:val="000000"/>
                <w:sz w:val="24"/>
                <w:szCs w:val="24"/>
                <w:lang w:eastAsia="es-MX"/>
              </w:rPr>
              <w:t>ropa</w:t>
            </w:r>
            <w:r w:rsidRPr="00A60250">
              <w:rPr>
                <w:rFonts w:ascii="Arial" w:eastAsia="Times New Roman" w:hAnsi="Arial" w:cs="Arial"/>
                <w:color w:val="000000"/>
                <w:sz w:val="24"/>
                <w:szCs w:val="24"/>
                <w:lang w:eastAsia="es-MX"/>
              </w:rPr>
              <w:t xml:space="preserve">)= </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747763">
              <w:rPr>
                <w:rFonts w:ascii="Arial" w:eastAsia="Times New Roman" w:hAnsi="Arial" w:cs="Arial"/>
                <w:color w:val="000000"/>
                <w:sz w:val="24"/>
                <w:szCs w:val="24"/>
                <w:lang w:eastAsia="es-MX"/>
              </w:rPr>
              <w:t>nuevo, nuevo</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 xml:space="preserve"> 0</w:t>
            </w:r>
            <w:r w:rsidRPr="00A60250">
              <w:rPr>
                <w:rFonts w:ascii="Arial" w:eastAsia="Times New Roman" w:hAnsi="Arial" w:cs="Arial"/>
                <w:color w:val="000000"/>
                <w:sz w:val="24"/>
                <w:szCs w:val="24"/>
                <w:lang w:eastAsia="es-MX"/>
              </w:rPr>
              <w:t xml:space="preserve"> </w:t>
            </w:r>
          </w:p>
          <w:p w14:paraId="5423FA46" w14:textId="77777777"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747763">
              <w:rPr>
                <w:rFonts w:ascii="Arial" w:eastAsia="Times New Roman" w:hAnsi="Arial" w:cs="Arial"/>
                <w:color w:val="000000"/>
                <w:sz w:val="24"/>
                <w:szCs w:val="24"/>
                <w:lang w:eastAsia="es-MX"/>
              </w:rPr>
              <w:t>1</w:t>
            </w:r>
          </w:p>
        </w:tc>
        <w:tc>
          <w:tcPr>
            <w:tcW w:w="0" w:type="auto"/>
            <w:tcBorders>
              <w:top w:val="nil"/>
              <w:left w:val="nil"/>
              <w:bottom w:val="single" w:sz="4" w:space="0" w:color="auto"/>
              <w:right w:val="single" w:sz="4" w:space="0" w:color="auto"/>
            </w:tcBorders>
            <w:shd w:val="clear" w:color="auto" w:fill="auto"/>
            <w:hideMark/>
          </w:tcPr>
          <w:p w14:paraId="034541D9" w14:textId="1337BB43"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w:t>
            </w:r>
            <w:r w:rsidR="00AD258E" w:rsidRPr="00747763">
              <w:rPr>
                <w:rFonts w:ascii="Arial" w:eastAsia="Times New Roman" w:hAnsi="Arial" w:cs="Arial"/>
                <w:color w:val="000000"/>
                <w:sz w:val="24"/>
                <w:szCs w:val="24"/>
                <w:lang w:eastAsia="es-MX"/>
              </w:rPr>
              <w:t>22.5</w:t>
            </w:r>
            <w:r w:rsidRPr="00A60250">
              <w:rPr>
                <w:rFonts w:ascii="Arial" w:eastAsia="Times New Roman" w:hAnsi="Arial" w:cs="Arial"/>
                <w:color w:val="000000"/>
                <w:sz w:val="24"/>
                <w:szCs w:val="24"/>
                <w:lang w:eastAsia="es-MX"/>
              </w:rPr>
              <w:t>)^2-(</w:t>
            </w:r>
            <w:r w:rsidR="00AD258E" w:rsidRPr="00747763">
              <w:rPr>
                <w:rFonts w:ascii="Arial" w:eastAsia="Times New Roman" w:hAnsi="Arial" w:cs="Arial"/>
                <w:color w:val="000000"/>
                <w:sz w:val="24"/>
                <w:szCs w:val="24"/>
                <w:lang w:eastAsia="es-MX"/>
              </w:rPr>
              <w:t>70</w:t>
            </w:r>
            <w:r w:rsidRPr="00A60250">
              <w:rPr>
                <w:rFonts w:ascii="Arial" w:eastAsia="Times New Roman" w:hAnsi="Arial" w:cs="Arial"/>
                <w:color w:val="000000"/>
                <w:sz w:val="24"/>
                <w:szCs w:val="24"/>
                <w:lang w:eastAsia="es-MX"/>
              </w:rPr>
              <w:t>000-</w:t>
            </w:r>
            <w:r w:rsidR="00AD258E" w:rsidRPr="00747763">
              <w:rPr>
                <w:rFonts w:ascii="Arial" w:eastAsia="Times New Roman" w:hAnsi="Arial" w:cs="Arial"/>
                <w:color w:val="000000"/>
                <w:sz w:val="24"/>
                <w:szCs w:val="24"/>
                <w:lang w:eastAsia="es-MX"/>
              </w:rPr>
              <w:t>325</w:t>
            </w:r>
            <w:r w:rsidRPr="00A60250">
              <w:rPr>
                <w:rFonts w:ascii="Arial" w:eastAsia="Times New Roman" w:hAnsi="Arial" w:cs="Arial"/>
                <w:color w:val="000000"/>
                <w:sz w:val="24"/>
                <w:szCs w:val="24"/>
                <w:lang w:eastAsia="es-MX"/>
              </w:rPr>
              <w:t>00)^2)^(1/2)=</w:t>
            </w:r>
            <w:r w:rsidR="00AD258E" w:rsidRPr="00747763">
              <w:rPr>
                <w:rFonts w:ascii="Arial" w:eastAsia="Times New Roman" w:hAnsi="Arial" w:cs="Arial"/>
                <w:color w:val="000000"/>
                <w:sz w:val="24"/>
                <w:szCs w:val="24"/>
                <w:lang w:eastAsia="es-MX"/>
              </w:rPr>
              <w:t>37500.00675</w:t>
            </w:r>
          </w:p>
        </w:tc>
        <w:tc>
          <w:tcPr>
            <w:tcW w:w="0" w:type="auto"/>
            <w:tcBorders>
              <w:top w:val="nil"/>
              <w:left w:val="nil"/>
              <w:bottom w:val="single" w:sz="4" w:space="0" w:color="auto"/>
              <w:right w:val="single" w:sz="4" w:space="0" w:color="auto"/>
            </w:tcBorders>
            <w:shd w:val="clear" w:color="auto" w:fill="auto"/>
            <w:hideMark/>
          </w:tcPr>
          <w:p w14:paraId="12FBE353" w14:textId="3813748D" w:rsidR="00BD0639" w:rsidRPr="00747763"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 xml:space="preserve">libros, </w:t>
            </w:r>
            <w:proofErr w:type="gramStart"/>
            <w:r w:rsidR="00B55C96" w:rsidRPr="00747763">
              <w:rPr>
                <w:rFonts w:ascii="Arial" w:eastAsia="Times New Roman" w:hAnsi="Arial" w:cs="Arial"/>
                <w:color w:val="000000"/>
                <w:sz w:val="24"/>
                <w:szCs w:val="24"/>
                <w:lang w:eastAsia="es-MX"/>
              </w:rPr>
              <w:t>comida</w:t>
            </w:r>
            <w:r w:rsidRPr="00A60250">
              <w:rPr>
                <w:rFonts w:ascii="Arial" w:eastAsia="Times New Roman" w:hAnsi="Arial" w:cs="Arial"/>
                <w:color w:val="000000"/>
                <w:sz w:val="24"/>
                <w:szCs w:val="24"/>
                <w:lang w:eastAsia="es-MX"/>
              </w:rPr>
              <w:t>)=</w:t>
            </w:r>
            <w:proofErr w:type="gramEnd"/>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00B55C96" w:rsidRPr="00747763">
              <w:rPr>
                <w:rFonts w:ascii="Arial" w:eastAsia="Times New Roman" w:hAnsi="Arial" w:cs="Arial"/>
                <w:color w:val="000000"/>
                <w:sz w:val="24"/>
                <w:szCs w:val="24"/>
                <w:lang w:eastAsia="es-MX"/>
              </w:rPr>
              <w:t>nuevo, fiel</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644C9130" w14:textId="77777777"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747763">
              <w:rPr>
                <w:rFonts w:ascii="Arial" w:eastAsia="Times New Roman" w:hAnsi="Arial" w:cs="Arial"/>
                <w:color w:val="000000"/>
                <w:sz w:val="24"/>
                <w:szCs w:val="24"/>
                <w:lang w:eastAsia="es-MX"/>
              </w:rPr>
              <w:t>2</w:t>
            </w:r>
          </w:p>
        </w:tc>
      </w:tr>
      <w:tr w:rsidR="00AD258E" w:rsidRPr="00747763" w14:paraId="430F80E5"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640C2C5B" w14:textId="3803A8EB"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AD258E" w:rsidRPr="00747763">
              <w:rPr>
                <w:rFonts w:ascii="Arial" w:eastAsia="Times New Roman" w:hAnsi="Arial" w:cs="Arial"/>
                <w:color w:val="000000"/>
                <w:sz w:val="24"/>
                <w:szCs w:val="24"/>
                <w:lang w:eastAsia="es-MX"/>
              </w:rPr>
              <w:t>1666</w:t>
            </w:r>
            <w:r w:rsidR="00AD258E" w:rsidRPr="00747763">
              <w:rPr>
                <w:rFonts w:ascii="Arial" w:eastAsia="Times New Roman" w:hAnsi="Arial" w:cs="Arial"/>
                <w:color w:val="000000"/>
                <w:sz w:val="24"/>
                <w:szCs w:val="24"/>
                <w:lang w:eastAsia="es-MX"/>
              </w:rPr>
              <w:t>7</w:t>
            </w:r>
            <w:r w:rsidR="00AD258E" w:rsidRPr="00747763">
              <w:rPr>
                <w:rFonts w:ascii="Arial" w:eastAsia="Times New Roman" w:hAnsi="Arial" w:cs="Arial"/>
                <w:color w:val="000000"/>
                <w:sz w:val="24"/>
                <w:szCs w:val="24"/>
                <w:lang w:eastAsia="es-MX"/>
              </w:rPr>
              <w:t>.6732</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420E8BA1" w14:textId="12EAE338"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AD258E" w:rsidRPr="00747763">
              <w:rPr>
                <w:rFonts w:ascii="Arial" w:eastAsia="Times New Roman" w:hAnsi="Arial" w:cs="Arial"/>
                <w:color w:val="000000"/>
                <w:sz w:val="24"/>
                <w:szCs w:val="24"/>
                <w:lang w:eastAsia="es-MX"/>
              </w:rPr>
              <w:t>3750</w:t>
            </w:r>
            <w:r w:rsidR="00AD258E" w:rsidRPr="00747763">
              <w:rPr>
                <w:rFonts w:ascii="Arial" w:eastAsia="Times New Roman" w:hAnsi="Arial" w:cs="Arial"/>
                <w:color w:val="000000"/>
                <w:sz w:val="24"/>
                <w:szCs w:val="24"/>
                <w:lang w:eastAsia="es-MX"/>
              </w:rPr>
              <w:t>2</w:t>
            </w:r>
            <w:r w:rsidR="00AD258E" w:rsidRPr="00747763">
              <w:rPr>
                <w:rFonts w:ascii="Arial" w:eastAsia="Times New Roman" w:hAnsi="Arial" w:cs="Arial"/>
                <w:color w:val="000000"/>
                <w:sz w:val="24"/>
                <w:szCs w:val="24"/>
                <w:lang w:eastAsia="es-MX"/>
              </w:rPr>
              <w:t>.00675</w:t>
            </w:r>
          </w:p>
        </w:tc>
      </w:tr>
    </w:tbl>
    <w:p w14:paraId="44D0B020" w14:textId="77777777" w:rsidR="00BD0639" w:rsidRPr="00747763" w:rsidRDefault="00BD0639" w:rsidP="00BD0639">
      <w:pPr>
        <w:spacing w:line="360" w:lineRule="auto"/>
        <w:jc w:val="both"/>
        <w:rPr>
          <w:rFonts w:ascii="Arial" w:hAnsi="Arial" w:cs="Arial"/>
          <w:sz w:val="24"/>
          <w:szCs w:val="24"/>
        </w:rPr>
      </w:pPr>
    </w:p>
    <w:p w14:paraId="15019AC9" w14:textId="581BA3CC" w:rsidR="00BD0639" w:rsidRPr="00747763" w:rsidRDefault="00BD0639" w:rsidP="00BD0639">
      <w:pPr>
        <w:pStyle w:val="Prrafodelista"/>
        <w:numPr>
          <w:ilvl w:val="0"/>
          <w:numId w:val="100"/>
        </w:numPr>
        <w:spacing w:line="360" w:lineRule="auto"/>
        <w:rPr>
          <w:rFonts w:ascii="Arial" w:hAnsi="Arial" w:cs="Arial"/>
          <w:sz w:val="24"/>
          <w:szCs w:val="24"/>
        </w:rPr>
      </w:pPr>
      <w:r w:rsidRPr="00747763">
        <w:rPr>
          <w:rFonts w:ascii="Arial" w:hAnsi="Arial" w:cs="Arial"/>
          <w:sz w:val="24"/>
          <w:szCs w:val="24"/>
        </w:rPr>
        <w:t xml:space="preserve">Al objeto </w:t>
      </w:r>
      <w:r w:rsidRPr="00747763">
        <w:rPr>
          <w:rFonts w:ascii="Arial" w:hAnsi="Arial" w:cs="Arial"/>
          <w:sz w:val="24"/>
          <w:szCs w:val="24"/>
        </w:rPr>
        <w:t>4</w:t>
      </w:r>
      <w:r w:rsidRPr="00747763">
        <w:rPr>
          <w:rFonts w:ascii="Arial" w:hAnsi="Arial" w:cs="Arial"/>
          <w:sz w:val="24"/>
          <w:szCs w:val="24"/>
        </w:rPr>
        <w:t xml:space="preserve"> se le asigna el valor de </w:t>
      </w:r>
      <w:r w:rsidRPr="00747763">
        <w:rPr>
          <w:rFonts w:ascii="Arial" w:hAnsi="Arial" w:cs="Arial"/>
          <w:b/>
          <w:bCs/>
          <w:sz w:val="24"/>
          <w:szCs w:val="24"/>
        </w:rPr>
        <w:t>K</w:t>
      </w:r>
      <w:r w:rsidR="00AD258E" w:rsidRPr="00747763">
        <w:rPr>
          <w:rFonts w:ascii="Arial" w:hAnsi="Arial" w:cs="Arial"/>
          <w:b/>
          <w:bCs/>
          <w:sz w:val="24"/>
          <w:szCs w:val="24"/>
        </w:rPr>
        <w:t>1</w:t>
      </w:r>
    </w:p>
    <w:p w14:paraId="4EBA71E9" w14:textId="77777777" w:rsidR="00BD0639" w:rsidRPr="00747763" w:rsidRDefault="00BD0639" w:rsidP="00BD0639">
      <w:pPr>
        <w:pStyle w:val="Prrafodelista"/>
        <w:numPr>
          <w:ilvl w:val="0"/>
          <w:numId w:val="101"/>
        </w:numPr>
        <w:spacing w:line="360" w:lineRule="auto"/>
        <w:jc w:val="both"/>
        <w:rPr>
          <w:rFonts w:ascii="Arial" w:hAnsi="Arial" w:cs="Arial"/>
          <w:sz w:val="24"/>
          <w:szCs w:val="24"/>
        </w:rPr>
      </w:pPr>
      <w:r w:rsidRPr="0074776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1B08AE26" w14:textId="09146C48" w:rsidR="00747763" w:rsidRPr="00B55C96" w:rsidRDefault="00747763" w:rsidP="00747763">
      <w:pPr>
        <w:pStyle w:val="Descripcin"/>
        <w:jc w:val="center"/>
        <w:rPr>
          <w:rFonts w:ascii="Arial" w:hAnsi="Arial" w:cs="Arial"/>
          <w:color w:val="auto"/>
          <w:sz w:val="24"/>
          <w:szCs w:val="24"/>
        </w:rPr>
      </w:pPr>
      <w:bookmarkStart w:id="99" w:name="_Toc178529384"/>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15</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2 distancia objeto 5</w:t>
      </w:r>
      <w:bookmarkEnd w:id="99"/>
    </w:p>
    <w:tbl>
      <w:tblPr>
        <w:tblW w:w="0" w:type="auto"/>
        <w:jc w:val="center"/>
        <w:tblCellMar>
          <w:left w:w="70" w:type="dxa"/>
          <w:right w:w="70" w:type="dxa"/>
        </w:tblCellMar>
        <w:tblLook w:val="04A0" w:firstRow="1" w:lastRow="0" w:firstColumn="1" w:lastColumn="0" w:noHBand="0" w:noVBand="1"/>
      </w:tblPr>
      <w:tblGrid>
        <w:gridCol w:w="2288"/>
        <w:gridCol w:w="1721"/>
        <w:gridCol w:w="3467"/>
        <w:gridCol w:w="1710"/>
      </w:tblGrid>
      <w:tr w:rsidR="00AD258E" w:rsidRPr="00747763" w14:paraId="14A2CFBD"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1B0D3E1" w14:textId="47174C3E" w:rsidR="00BD0639" w:rsidRPr="00A60250" w:rsidRDefault="00BD0639"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57BD4F94" w14:textId="761AC7FA" w:rsidR="00BD0639" w:rsidRPr="00A60250" w:rsidRDefault="00BD0639"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AD258E" w:rsidRPr="00747763" w14:paraId="12A3CD70"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45083983" w14:textId="0FBF656C"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AD258E" w:rsidRPr="0074776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w:t>
            </w:r>
            <w:r w:rsidR="00AD258E" w:rsidRPr="00747763">
              <w:rPr>
                <w:rFonts w:ascii="Arial" w:eastAsia="Times New Roman" w:hAnsi="Arial" w:cs="Arial"/>
                <w:color w:val="000000"/>
                <w:sz w:val="24"/>
                <w:szCs w:val="24"/>
                <w:lang w:eastAsia="es-MX"/>
              </w:rPr>
              <w:t>34.67</w:t>
            </w:r>
            <w:r w:rsidRPr="00A60250">
              <w:rPr>
                <w:rFonts w:ascii="Arial" w:eastAsia="Times New Roman" w:hAnsi="Arial" w:cs="Arial"/>
                <w:color w:val="000000"/>
                <w:sz w:val="24"/>
                <w:szCs w:val="24"/>
                <w:lang w:eastAsia="es-MX"/>
              </w:rPr>
              <w:t>)^2-(</w:t>
            </w:r>
            <w:r w:rsidR="00AD258E" w:rsidRPr="00747763">
              <w:rPr>
                <w:rFonts w:ascii="Arial" w:eastAsia="Times New Roman" w:hAnsi="Arial" w:cs="Arial"/>
                <w:color w:val="000000"/>
                <w:sz w:val="24"/>
                <w:szCs w:val="24"/>
                <w:lang w:eastAsia="es-MX"/>
              </w:rPr>
              <w:t>35000</w:t>
            </w:r>
            <w:r w:rsidRPr="00A60250">
              <w:rPr>
                <w:rFonts w:ascii="Arial" w:eastAsia="Times New Roman" w:hAnsi="Arial" w:cs="Arial"/>
                <w:color w:val="000000"/>
                <w:sz w:val="24"/>
                <w:szCs w:val="24"/>
                <w:lang w:eastAsia="es-MX"/>
              </w:rPr>
              <w:t>-</w:t>
            </w:r>
            <w:r w:rsidR="00AD258E" w:rsidRPr="00747763">
              <w:rPr>
                <w:rFonts w:ascii="Arial" w:eastAsia="Times New Roman" w:hAnsi="Arial" w:cs="Arial"/>
                <w:color w:val="000000"/>
                <w:sz w:val="24"/>
                <w:szCs w:val="24"/>
                <w:lang w:eastAsia="es-MX"/>
              </w:rPr>
              <w:t>32500</w:t>
            </w:r>
            <w:r w:rsidRPr="00A60250">
              <w:rPr>
                <w:rFonts w:ascii="Arial" w:eastAsia="Times New Roman" w:hAnsi="Arial" w:cs="Arial"/>
                <w:color w:val="000000"/>
                <w:sz w:val="24"/>
                <w:szCs w:val="24"/>
                <w:lang w:eastAsia="es-MX"/>
              </w:rPr>
              <w:t>)^2)^(1/2)=</w:t>
            </w:r>
            <w:r w:rsidRPr="00747763">
              <w:rPr>
                <w:rFonts w:ascii="Arial" w:eastAsia="Times New Roman" w:hAnsi="Arial" w:cs="Arial"/>
                <w:color w:val="000000"/>
                <w:sz w:val="24"/>
                <w:szCs w:val="24"/>
                <w:lang w:eastAsia="es-MX"/>
              </w:rPr>
              <w:t xml:space="preserve"> </w:t>
            </w:r>
            <w:r w:rsidR="00AD258E" w:rsidRPr="00747763">
              <w:rPr>
                <w:rFonts w:ascii="Arial" w:eastAsia="Times New Roman" w:hAnsi="Arial" w:cs="Arial"/>
                <w:color w:val="000000"/>
                <w:sz w:val="24"/>
                <w:szCs w:val="24"/>
                <w:lang w:eastAsia="es-MX"/>
              </w:rPr>
              <w:t>18333.33371</w:t>
            </w:r>
          </w:p>
        </w:tc>
        <w:tc>
          <w:tcPr>
            <w:tcW w:w="0" w:type="auto"/>
            <w:tcBorders>
              <w:top w:val="nil"/>
              <w:left w:val="nil"/>
              <w:bottom w:val="single" w:sz="4" w:space="0" w:color="auto"/>
              <w:right w:val="single" w:sz="4" w:space="0" w:color="auto"/>
            </w:tcBorders>
            <w:shd w:val="clear" w:color="auto" w:fill="auto"/>
            <w:hideMark/>
          </w:tcPr>
          <w:p w14:paraId="679324BD" w14:textId="7228F3C2" w:rsidR="00BD0639" w:rsidRPr="00747763"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00B55C96" w:rsidRPr="00747763">
              <w:rPr>
                <w:rFonts w:ascii="Arial" w:eastAsia="Times New Roman" w:hAnsi="Arial" w:cs="Arial"/>
                <w:color w:val="000000"/>
                <w:sz w:val="24"/>
                <w:szCs w:val="24"/>
                <w:lang w:eastAsia="es-MX"/>
              </w:rPr>
              <w:t>electrónica</w:t>
            </w:r>
            <w:r w:rsidRPr="00747763">
              <w:rPr>
                <w:rFonts w:ascii="Arial" w:eastAsia="Times New Roman" w:hAnsi="Arial" w:cs="Arial"/>
                <w:color w:val="000000"/>
                <w:sz w:val="24"/>
                <w:szCs w:val="24"/>
                <w:lang w:eastAsia="es-MX"/>
              </w:rPr>
              <w:t xml:space="preserve">, </w:t>
            </w:r>
            <w:r w:rsidR="00AD258E" w:rsidRPr="00747763">
              <w:rPr>
                <w:rFonts w:ascii="Arial" w:eastAsia="Times New Roman" w:hAnsi="Arial" w:cs="Arial"/>
                <w:color w:val="000000"/>
                <w:sz w:val="24"/>
                <w:szCs w:val="24"/>
                <w:lang w:eastAsia="es-MX"/>
              </w:rPr>
              <w:t>ropa</w:t>
            </w:r>
            <w:r w:rsidRPr="00A60250">
              <w:rPr>
                <w:rFonts w:ascii="Arial" w:eastAsia="Times New Roman" w:hAnsi="Arial" w:cs="Arial"/>
                <w:color w:val="000000"/>
                <w:sz w:val="24"/>
                <w:szCs w:val="24"/>
                <w:lang w:eastAsia="es-MX"/>
              </w:rPr>
              <w:t xml:space="preserve">)= </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00AD258E" w:rsidRPr="00747763">
              <w:rPr>
                <w:rFonts w:ascii="Arial" w:eastAsia="Times New Roman" w:hAnsi="Arial" w:cs="Arial"/>
                <w:color w:val="000000"/>
                <w:sz w:val="24"/>
                <w:szCs w:val="24"/>
                <w:lang w:eastAsia="es-MX"/>
              </w:rPr>
              <w:t>fiel</w:t>
            </w:r>
            <w:r w:rsidRPr="00747763">
              <w:rPr>
                <w:rFonts w:ascii="Arial" w:eastAsia="Times New Roman" w:hAnsi="Arial" w:cs="Arial"/>
                <w:color w:val="000000"/>
                <w:sz w:val="24"/>
                <w:szCs w:val="24"/>
                <w:lang w:eastAsia="es-MX"/>
              </w:rPr>
              <w:t>, nuevo</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 xml:space="preserve"> </w:t>
            </w:r>
            <w:r w:rsidR="00AD258E" w:rsidRPr="00747763">
              <w:rPr>
                <w:rFonts w:ascii="Arial" w:eastAsia="Times New Roman" w:hAnsi="Arial" w:cs="Arial"/>
                <w:color w:val="000000"/>
                <w:sz w:val="24"/>
                <w:szCs w:val="24"/>
                <w:lang w:eastAsia="es-MX"/>
              </w:rPr>
              <w:t>1</w:t>
            </w:r>
          </w:p>
          <w:p w14:paraId="12F551D0" w14:textId="40D91645"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AD258E" w:rsidRPr="0074776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6850424C" w14:textId="300EB761"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AD258E" w:rsidRPr="0074776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22</w:t>
            </w:r>
            <w:r w:rsidR="00AD258E" w:rsidRPr="0074776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)^2-(</w:t>
            </w:r>
            <w:r w:rsidR="00AD258E" w:rsidRPr="00747763">
              <w:rPr>
                <w:rFonts w:ascii="Arial" w:eastAsia="Times New Roman" w:hAnsi="Arial" w:cs="Arial"/>
                <w:color w:val="000000"/>
                <w:sz w:val="24"/>
                <w:szCs w:val="24"/>
                <w:lang w:eastAsia="es-MX"/>
              </w:rPr>
              <w:t>3500</w:t>
            </w:r>
            <w:r w:rsidRPr="00A60250">
              <w:rPr>
                <w:rFonts w:ascii="Arial" w:eastAsia="Times New Roman" w:hAnsi="Arial" w:cs="Arial"/>
                <w:color w:val="000000"/>
                <w:sz w:val="24"/>
                <w:szCs w:val="24"/>
                <w:lang w:eastAsia="es-MX"/>
              </w:rPr>
              <w:t>0-3</w:t>
            </w:r>
            <w:r w:rsidR="00AD258E" w:rsidRPr="0074776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00)^2)^(1/2)=</w:t>
            </w:r>
            <w:r w:rsidR="00AD258E" w:rsidRPr="00747763">
              <w:rPr>
                <w:rFonts w:ascii="Arial" w:eastAsia="Times New Roman" w:hAnsi="Arial" w:cs="Arial"/>
                <w:color w:val="000000"/>
                <w:sz w:val="24"/>
                <w:szCs w:val="24"/>
                <w:lang w:eastAsia="es-MX"/>
              </w:rPr>
              <w:t>2500.00005</w:t>
            </w:r>
          </w:p>
        </w:tc>
        <w:tc>
          <w:tcPr>
            <w:tcW w:w="0" w:type="auto"/>
            <w:tcBorders>
              <w:top w:val="nil"/>
              <w:left w:val="nil"/>
              <w:bottom w:val="single" w:sz="4" w:space="0" w:color="auto"/>
              <w:right w:val="single" w:sz="4" w:space="0" w:color="auto"/>
            </w:tcBorders>
            <w:shd w:val="clear" w:color="auto" w:fill="auto"/>
            <w:hideMark/>
          </w:tcPr>
          <w:p w14:paraId="6A0C3E1D" w14:textId="18D8A8A4" w:rsidR="00BD0639" w:rsidRPr="00747763"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747763">
              <w:rPr>
                <w:rFonts w:ascii="Arial" w:eastAsia="Times New Roman" w:hAnsi="Arial" w:cs="Arial"/>
                <w:color w:val="000000"/>
                <w:sz w:val="24"/>
                <w:szCs w:val="24"/>
                <w:lang w:eastAsia="es-MX"/>
              </w:rPr>
              <w:t>electr</w:t>
            </w:r>
            <w:r w:rsidR="00B55C96">
              <w:rPr>
                <w:rFonts w:ascii="Arial" w:eastAsia="Times New Roman" w:hAnsi="Arial" w:cs="Arial"/>
                <w:color w:val="000000"/>
                <w:sz w:val="24"/>
                <w:szCs w:val="24"/>
                <w:lang w:eastAsia="es-MX"/>
              </w:rPr>
              <w:t>ó</w:t>
            </w:r>
            <w:r w:rsidR="00B55C96" w:rsidRPr="00747763">
              <w:rPr>
                <w:rFonts w:ascii="Arial" w:eastAsia="Times New Roman" w:hAnsi="Arial" w:cs="Arial"/>
                <w:color w:val="000000"/>
                <w:sz w:val="24"/>
                <w:szCs w:val="24"/>
                <w:lang w:eastAsia="es-MX"/>
              </w:rPr>
              <w:t xml:space="preserve">nica, </w:t>
            </w:r>
            <w:proofErr w:type="gramStart"/>
            <w:r w:rsidR="00B55C96" w:rsidRPr="00747763">
              <w:rPr>
                <w:rFonts w:ascii="Arial" w:eastAsia="Times New Roman" w:hAnsi="Arial" w:cs="Arial"/>
                <w:color w:val="000000"/>
                <w:sz w:val="24"/>
                <w:szCs w:val="24"/>
                <w:lang w:eastAsia="es-MX"/>
              </w:rPr>
              <w:t>comida</w:t>
            </w:r>
            <w:r w:rsidRPr="00A60250">
              <w:rPr>
                <w:rFonts w:ascii="Arial" w:eastAsia="Times New Roman" w:hAnsi="Arial" w:cs="Arial"/>
                <w:color w:val="000000"/>
                <w:sz w:val="24"/>
                <w:szCs w:val="24"/>
                <w:lang w:eastAsia="es-MX"/>
              </w:rPr>
              <w:t>)=</w:t>
            </w:r>
            <w:proofErr w:type="gramEnd"/>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00B55C96" w:rsidRPr="00747763">
              <w:rPr>
                <w:rFonts w:ascii="Arial" w:eastAsia="Times New Roman" w:hAnsi="Arial" w:cs="Arial"/>
                <w:color w:val="000000"/>
                <w:sz w:val="24"/>
                <w:szCs w:val="24"/>
                <w:lang w:eastAsia="es-MX"/>
              </w:rPr>
              <w:t>fiel, fiel</w:t>
            </w:r>
            <w:r w:rsidRPr="00A60250">
              <w:rPr>
                <w:rFonts w:ascii="Arial" w:eastAsia="Times New Roman" w:hAnsi="Arial" w:cs="Arial"/>
                <w:color w:val="000000"/>
                <w:sz w:val="24"/>
                <w:szCs w:val="24"/>
                <w:lang w:eastAsia="es-MX"/>
              </w:rPr>
              <w:t>)=</w:t>
            </w:r>
            <w:r w:rsidR="00AD258E" w:rsidRPr="00747763">
              <w:rPr>
                <w:rFonts w:ascii="Arial" w:eastAsia="Times New Roman" w:hAnsi="Arial" w:cs="Arial"/>
                <w:color w:val="000000"/>
                <w:sz w:val="24"/>
                <w:szCs w:val="24"/>
                <w:lang w:eastAsia="es-MX"/>
              </w:rPr>
              <w:t>0</w:t>
            </w:r>
          </w:p>
          <w:p w14:paraId="72B7DCF0" w14:textId="59F4E265"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AD258E" w:rsidRPr="00747763">
              <w:rPr>
                <w:rFonts w:ascii="Arial" w:eastAsia="Times New Roman" w:hAnsi="Arial" w:cs="Arial"/>
                <w:color w:val="000000"/>
                <w:sz w:val="24"/>
                <w:szCs w:val="24"/>
                <w:lang w:eastAsia="es-MX"/>
              </w:rPr>
              <w:t>1</w:t>
            </w:r>
          </w:p>
        </w:tc>
      </w:tr>
      <w:tr w:rsidR="00AD258E" w:rsidRPr="00747763" w14:paraId="6EA7D4EC"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310D0B0B" w14:textId="69CFC7D6"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AD258E" w:rsidRPr="00747763">
              <w:rPr>
                <w:rFonts w:ascii="Arial" w:eastAsia="Times New Roman" w:hAnsi="Arial" w:cs="Arial"/>
                <w:color w:val="000000"/>
                <w:sz w:val="24"/>
                <w:szCs w:val="24"/>
                <w:lang w:eastAsia="es-MX"/>
              </w:rPr>
              <w:t>1833</w:t>
            </w:r>
            <w:r w:rsidR="00AD258E" w:rsidRPr="00747763">
              <w:rPr>
                <w:rFonts w:ascii="Arial" w:eastAsia="Times New Roman" w:hAnsi="Arial" w:cs="Arial"/>
                <w:color w:val="000000"/>
                <w:sz w:val="24"/>
                <w:szCs w:val="24"/>
                <w:lang w:eastAsia="es-MX"/>
              </w:rPr>
              <w:t>5</w:t>
            </w:r>
            <w:r w:rsidR="00AD258E" w:rsidRPr="00747763">
              <w:rPr>
                <w:rFonts w:ascii="Arial" w:eastAsia="Times New Roman" w:hAnsi="Arial" w:cs="Arial"/>
                <w:color w:val="000000"/>
                <w:sz w:val="24"/>
                <w:szCs w:val="24"/>
                <w:lang w:eastAsia="es-MX"/>
              </w:rPr>
              <w:t>.33371</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5C6D782A" w14:textId="63BEA76F" w:rsidR="00BD0639" w:rsidRPr="00A60250" w:rsidRDefault="00BD0639"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AD258E" w:rsidRPr="00747763">
              <w:rPr>
                <w:rFonts w:ascii="Arial" w:eastAsia="Times New Roman" w:hAnsi="Arial" w:cs="Arial"/>
                <w:color w:val="000000"/>
                <w:sz w:val="24"/>
                <w:szCs w:val="24"/>
                <w:lang w:eastAsia="es-MX"/>
              </w:rPr>
              <w:t>250</w:t>
            </w:r>
            <w:r w:rsidR="00AD258E" w:rsidRPr="00747763">
              <w:rPr>
                <w:rFonts w:ascii="Arial" w:eastAsia="Times New Roman" w:hAnsi="Arial" w:cs="Arial"/>
                <w:color w:val="000000"/>
                <w:sz w:val="24"/>
                <w:szCs w:val="24"/>
                <w:lang w:eastAsia="es-MX"/>
              </w:rPr>
              <w:t>1</w:t>
            </w:r>
            <w:r w:rsidR="00AD258E" w:rsidRPr="00747763">
              <w:rPr>
                <w:rFonts w:ascii="Arial" w:eastAsia="Times New Roman" w:hAnsi="Arial" w:cs="Arial"/>
                <w:color w:val="000000"/>
                <w:sz w:val="24"/>
                <w:szCs w:val="24"/>
                <w:lang w:eastAsia="es-MX"/>
              </w:rPr>
              <w:t>.00005</w:t>
            </w:r>
          </w:p>
        </w:tc>
      </w:tr>
    </w:tbl>
    <w:p w14:paraId="37A050A1" w14:textId="77777777" w:rsidR="00BD0639" w:rsidRPr="00747763" w:rsidRDefault="00BD0639" w:rsidP="00BD0639">
      <w:pPr>
        <w:spacing w:line="360" w:lineRule="auto"/>
        <w:jc w:val="both"/>
        <w:rPr>
          <w:rFonts w:ascii="Arial" w:hAnsi="Arial" w:cs="Arial"/>
          <w:sz w:val="24"/>
          <w:szCs w:val="24"/>
        </w:rPr>
      </w:pPr>
    </w:p>
    <w:p w14:paraId="1C4203BC" w14:textId="242A273D" w:rsidR="00BD0639" w:rsidRPr="00747763" w:rsidRDefault="00BD0639" w:rsidP="00BD0639">
      <w:pPr>
        <w:pStyle w:val="Prrafodelista"/>
        <w:numPr>
          <w:ilvl w:val="0"/>
          <w:numId w:val="101"/>
        </w:numPr>
        <w:spacing w:line="360" w:lineRule="auto"/>
        <w:rPr>
          <w:rFonts w:ascii="Arial" w:hAnsi="Arial" w:cs="Arial"/>
          <w:sz w:val="24"/>
          <w:szCs w:val="24"/>
        </w:rPr>
      </w:pPr>
      <w:r w:rsidRPr="00747763">
        <w:rPr>
          <w:rFonts w:ascii="Arial" w:hAnsi="Arial" w:cs="Arial"/>
          <w:sz w:val="24"/>
          <w:szCs w:val="24"/>
        </w:rPr>
        <w:t xml:space="preserve">Al objeto 5 se le asigna el valor de </w:t>
      </w:r>
      <w:r w:rsidRPr="00747763">
        <w:rPr>
          <w:rFonts w:ascii="Arial" w:hAnsi="Arial" w:cs="Arial"/>
          <w:b/>
          <w:bCs/>
          <w:sz w:val="24"/>
          <w:szCs w:val="24"/>
        </w:rPr>
        <w:t>K</w:t>
      </w:r>
      <w:r w:rsidR="00AD258E" w:rsidRPr="00747763">
        <w:rPr>
          <w:rFonts w:ascii="Arial" w:hAnsi="Arial" w:cs="Arial"/>
          <w:b/>
          <w:bCs/>
          <w:sz w:val="24"/>
          <w:szCs w:val="24"/>
        </w:rPr>
        <w:t>2</w:t>
      </w:r>
    </w:p>
    <w:p w14:paraId="70354A26" w14:textId="0738BF7F" w:rsidR="00AD258E" w:rsidRDefault="00AD258E" w:rsidP="00AD258E">
      <w:pPr>
        <w:pStyle w:val="Prrafodelista"/>
        <w:numPr>
          <w:ilvl w:val="0"/>
          <w:numId w:val="101"/>
        </w:numPr>
        <w:spacing w:line="360" w:lineRule="auto"/>
        <w:rPr>
          <w:rFonts w:ascii="Arial" w:hAnsi="Arial" w:cs="Arial"/>
          <w:sz w:val="24"/>
          <w:szCs w:val="24"/>
        </w:rPr>
      </w:pPr>
      <w:r w:rsidRPr="00747763">
        <w:rPr>
          <w:rFonts w:ascii="Arial" w:hAnsi="Arial" w:cs="Arial"/>
          <w:sz w:val="24"/>
          <w:szCs w:val="24"/>
        </w:rPr>
        <w:t xml:space="preserve">Todos los objetos han sido asignados en un prototipo como se aprecia en la tabla </w:t>
      </w:r>
      <w:r w:rsidR="008070A6">
        <w:rPr>
          <w:rFonts w:ascii="Arial" w:hAnsi="Arial" w:cs="Arial"/>
          <w:sz w:val="24"/>
          <w:szCs w:val="24"/>
        </w:rPr>
        <w:t>16</w:t>
      </w:r>
    </w:p>
    <w:p w14:paraId="4EE2D6C6" w14:textId="77777777" w:rsidR="00B55C96" w:rsidRDefault="00B55C96" w:rsidP="00B55C96">
      <w:pPr>
        <w:spacing w:line="360" w:lineRule="auto"/>
        <w:rPr>
          <w:rFonts w:ascii="Arial" w:hAnsi="Arial" w:cs="Arial"/>
          <w:sz w:val="24"/>
          <w:szCs w:val="24"/>
        </w:rPr>
      </w:pPr>
    </w:p>
    <w:p w14:paraId="411AE5FF" w14:textId="77777777" w:rsidR="00B55C96" w:rsidRDefault="00B55C96" w:rsidP="00B55C96">
      <w:pPr>
        <w:spacing w:line="360" w:lineRule="auto"/>
        <w:rPr>
          <w:rFonts w:ascii="Arial" w:hAnsi="Arial" w:cs="Arial"/>
          <w:sz w:val="24"/>
          <w:szCs w:val="24"/>
        </w:rPr>
      </w:pPr>
    </w:p>
    <w:p w14:paraId="1D839083" w14:textId="77777777" w:rsidR="00B55C96" w:rsidRDefault="00B55C96" w:rsidP="00B55C96">
      <w:pPr>
        <w:spacing w:line="360" w:lineRule="auto"/>
        <w:rPr>
          <w:rFonts w:ascii="Arial" w:hAnsi="Arial" w:cs="Arial"/>
          <w:sz w:val="24"/>
          <w:szCs w:val="24"/>
        </w:rPr>
      </w:pPr>
    </w:p>
    <w:p w14:paraId="5140B709" w14:textId="77777777" w:rsidR="00B55C96" w:rsidRPr="00B55C96" w:rsidRDefault="00B55C96" w:rsidP="00B55C96">
      <w:pPr>
        <w:spacing w:line="360" w:lineRule="auto"/>
        <w:rPr>
          <w:rFonts w:ascii="Arial" w:hAnsi="Arial" w:cs="Arial"/>
          <w:sz w:val="24"/>
          <w:szCs w:val="24"/>
        </w:rPr>
      </w:pPr>
    </w:p>
    <w:p w14:paraId="476A91E9" w14:textId="7C098306" w:rsidR="00AD258E" w:rsidRPr="00B55C96" w:rsidRDefault="00F66339" w:rsidP="00F66339">
      <w:pPr>
        <w:pStyle w:val="Descripcin"/>
        <w:jc w:val="center"/>
        <w:rPr>
          <w:rFonts w:ascii="Arial" w:hAnsi="Arial" w:cs="Arial"/>
          <w:color w:val="auto"/>
          <w:sz w:val="24"/>
          <w:szCs w:val="24"/>
        </w:rPr>
      </w:pPr>
      <w:bookmarkStart w:id="100" w:name="_Toc178529385"/>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16</w:t>
      </w:r>
      <w:r w:rsidRPr="00B55C96">
        <w:rPr>
          <w:rFonts w:ascii="Arial" w:hAnsi="Arial" w:cs="Arial"/>
          <w:color w:val="auto"/>
          <w:sz w:val="24"/>
          <w:szCs w:val="24"/>
        </w:rPr>
        <w:fldChar w:fldCharType="end"/>
      </w:r>
      <w:r w:rsidRPr="00B55C96">
        <w:rPr>
          <w:rFonts w:ascii="Arial" w:hAnsi="Arial" w:cs="Arial"/>
          <w:color w:val="auto"/>
          <w:sz w:val="24"/>
          <w:szCs w:val="24"/>
        </w:rPr>
        <w:t xml:space="preserve"> Asignación de objetos segunda iteración</w:t>
      </w:r>
      <w:bookmarkEnd w:id="100"/>
    </w:p>
    <w:tbl>
      <w:tblPr>
        <w:tblW w:w="0" w:type="auto"/>
        <w:tblInd w:w="80" w:type="dxa"/>
        <w:tblCellMar>
          <w:left w:w="70" w:type="dxa"/>
          <w:right w:w="70" w:type="dxa"/>
        </w:tblCellMar>
        <w:tblLook w:val="04A0" w:firstRow="1" w:lastRow="0" w:firstColumn="1" w:lastColumn="0" w:noHBand="0" w:noVBand="1"/>
      </w:tblPr>
      <w:tblGrid>
        <w:gridCol w:w="888"/>
        <w:gridCol w:w="701"/>
        <w:gridCol w:w="1965"/>
        <w:gridCol w:w="2837"/>
        <w:gridCol w:w="1689"/>
        <w:gridCol w:w="1101"/>
      </w:tblGrid>
      <w:tr w:rsidR="00AD258E" w:rsidRPr="00747763" w14:paraId="35051628"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5E6C6618"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F95875F"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67753DB"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4AD8B447"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688D8B6"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AEEC4E9"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AD258E" w:rsidRPr="007D6BFA" w14:paraId="6D5B116E"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1F2FCB95"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07A1DECF"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67ED7035"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1AF68643"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auto" w:fill="auto"/>
            <w:vAlign w:val="center"/>
            <w:hideMark/>
          </w:tcPr>
          <w:p w14:paraId="7E89661E"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781F8C6C" w14:textId="2599274F"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w:t>
            </w:r>
            <w:r w:rsidR="00F227DE">
              <w:rPr>
                <w:rFonts w:ascii="Arial" w:eastAsia="Times New Roman" w:hAnsi="Arial" w:cs="Arial"/>
                <w:color w:val="000000"/>
                <w:sz w:val="24"/>
                <w:szCs w:val="24"/>
                <w:lang w:eastAsia="es-MX"/>
              </w:rPr>
              <w:t>2</w:t>
            </w:r>
          </w:p>
        </w:tc>
      </w:tr>
      <w:tr w:rsidR="00AD258E" w:rsidRPr="007D6BFA" w14:paraId="4B50BA81"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9B88F16"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18562F03"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3D564EC5"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3318BCC0"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570DDBC7"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hideMark/>
          </w:tcPr>
          <w:p w14:paraId="49B54CD1"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AD258E" w:rsidRPr="007D6BFA" w14:paraId="31EC50E1"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730FB2C3"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3C49E31E"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799ACE89"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42F25967"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665C932A"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0886AECB"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AD258E" w:rsidRPr="007D6BFA" w14:paraId="1C92948B"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1E784E1"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39E18DF8"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1D1041F5"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13BF05D6"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224F8E34"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610F21DA"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AD258E" w:rsidRPr="007D6BFA" w14:paraId="49B57726"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3E596500"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068475F0"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22AD2FDD"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6911E32F"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6E45813A"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7B7B7146" w14:textId="77777777" w:rsidR="00AD258E" w:rsidRPr="007D6BFA" w:rsidRDefault="00AD258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bl>
    <w:p w14:paraId="34BF5967" w14:textId="77777777" w:rsidR="00F227DE" w:rsidRDefault="00F227DE" w:rsidP="00BD0639">
      <w:pPr>
        <w:spacing w:line="360" w:lineRule="auto"/>
        <w:jc w:val="both"/>
        <w:rPr>
          <w:rFonts w:ascii="Arial" w:hAnsi="Arial" w:cs="Arial"/>
          <w:sz w:val="24"/>
          <w:szCs w:val="24"/>
        </w:rPr>
      </w:pPr>
    </w:p>
    <w:p w14:paraId="32E81AF1" w14:textId="77777777" w:rsidR="00F227DE" w:rsidRPr="00747763" w:rsidRDefault="00F227DE" w:rsidP="00F227DE">
      <w:pPr>
        <w:spacing w:line="360" w:lineRule="auto"/>
        <w:jc w:val="both"/>
        <w:rPr>
          <w:rFonts w:ascii="Arial" w:hAnsi="Arial" w:cs="Arial"/>
          <w:sz w:val="24"/>
          <w:szCs w:val="24"/>
        </w:rPr>
      </w:pPr>
    </w:p>
    <w:p w14:paraId="0D5E5769" w14:textId="77777777" w:rsidR="00F227DE" w:rsidRDefault="00F227DE" w:rsidP="00F227DE">
      <w:pPr>
        <w:pStyle w:val="Prrafodelista"/>
        <w:numPr>
          <w:ilvl w:val="0"/>
          <w:numId w:val="107"/>
        </w:numPr>
        <w:spacing w:line="360" w:lineRule="auto"/>
        <w:jc w:val="both"/>
        <w:rPr>
          <w:rFonts w:ascii="Arial" w:hAnsi="Arial" w:cs="Arial"/>
          <w:sz w:val="24"/>
          <w:szCs w:val="24"/>
        </w:rPr>
      </w:pPr>
      <w:r w:rsidRPr="00747763">
        <w:rPr>
          <w:rFonts w:ascii="Arial" w:hAnsi="Arial" w:cs="Arial"/>
          <w:sz w:val="24"/>
          <w:szCs w:val="24"/>
        </w:rPr>
        <w:t xml:space="preserve">Se asignan los nuevos prototipos, para cada prototipo se calcula el promedio de los atributos numéricos y a través de la medida de </w:t>
      </w:r>
      <w:proofErr w:type="spellStart"/>
      <w:r w:rsidRPr="00747763">
        <w:rPr>
          <w:rFonts w:ascii="Arial" w:hAnsi="Arial" w:cs="Arial"/>
          <w:sz w:val="24"/>
          <w:szCs w:val="24"/>
        </w:rPr>
        <w:t>similaridad</w:t>
      </w:r>
      <w:proofErr w:type="spellEnd"/>
      <w:r w:rsidRPr="00747763">
        <w:rPr>
          <w:rFonts w:ascii="Arial" w:hAnsi="Arial" w:cs="Arial"/>
          <w:sz w:val="24"/>
          <w:szCs w:val="24"/>
        </w:rPr>
        <w:t xml:space="preserve"> y la moda para los atributos categóricos como se muestra en las tablas</w:t>
      </w:r>
      <w:r>
        <w:rPr>
          <w:rFonts w:ascii="Arial" w:hAnsi="Arial" w:cs="Arial"/>
          <w:sz w:val="24"/>
          <w:szCs w:val="24"/>
        </w:rPr>
        <w:t xml:space="preserve"> 9 y 10</w:t>
      </w:r>
    </w:p>
    <w:p w14:paraId="3C5CDAA1" w14:textId="77777777" w:rsidR="00F227DE" w:rsidRPr="008070A6" w:rsidRDefault="00F227DE" w:rsidP="00F227DE">
      <w:pPr>
        <w:spacing w:line="360" w:lineRule="auto"/>
        <w:jc w:val="both"/>
        <w:rPr>
          <w:rFonts w:ascii="Arial" w:hAnsi="Arial" w:cs="Arial"/>
          <w:sz w:val="24"/>
          <w:szCs w:val="24"/>
        </w:rPr>
      </w:pPr>
    </w:p>
    <w:p w14:paraId="513C39F7" w14:textId="1B6050E3" w:rsidR="00F227DE" w:rsidRPr="00B55C96" w:rsidRDefault="00F227DE" w:rsidP="00F227DE">
      <w:pPr>
        <w:pStyle w:val="Descripcin"/>
        <w:jc w:val="center"/>
        <w:rPr>
          <w:rFonts w:ascii="Arial" w:hAnsi="Arial" w:cs="Arial"/>
          <w:color w:val="auto"/>
          <w:sz w:val="24"/>
          <w:szCs w:val="24"/>
        </w:rPr>
      </w:pPr>
      <w:bookmarkStart w:id="101" w:name="_Toc178529386"/>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17</w:t>
      </w:r>
      <w:r w:rsidRPr="00B55C96">
        <w:rPr>
          <w:rFonts w:ascii="Arial" w:hAnsi="Arial" w:cs="Arial"/>
          <w:color w:val="auto"/>
          <w:sz w:val="24"/>
          <w:szCs w:val="24"/>
        </w:rPr>
        <w:fldChar w:fldCharType="end"/>
      </w:r>
      <w:r w:rsidRPr="00B55C96">
        <w:rPr>
          <w:rFonts w:ascii="Arial" w:hAnsi="Arial" w:cs="Arial"/>
          <w:color w:val="auto"/>
          <w:sz w:val="24"/>
          <w:szCs w:val="24"/>
        </w:rPr>
        <w:t xml:space="preserve"> Reasignación de objetos, grupo 1</w:t>
      </w:r>
      <w:bookmarkEnd w:id="101"/>
    </w:p>
    <w:tbl>
      <w:tblPr>
        <w:tblW w:w="0" w:type="auto"/>
        <w:tblInd w:w="80" w:type="dxa"/>
        <w:tblCellMar>
          <w:left w:w="70" w:type="dxa"/>
          <w:right w:w="70" w:type="dxa"/>
        </w:tblCellMar>
        <w:tblLook w:val="04A0" w:firstRow="1" w:lastRow="0" w:firstColumn="1" w:lastColumn="0" w:noHBand="0" w:noVBand="1"/>
      </w:tblPr>
      <w:tblGrid>
        <w:gridCol w:w="1168"/>
        <w:gridCol w:w="741"/>
        <w:gridCol w:w="1875"/>
        <w:gridCol w:w="2687"/>
        <w:gridCol w:w="1609"/>
        <w:gridCol w:w="1101"/>
      </w:tblGrid>
      <w:tr w:rsidR="00F227DE" w:rsidRPr="00747763" w14:paraId="10B2AC4E"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0E888CA7"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788A6EE"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4078BE25"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323686E"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06A3FBE"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71C388F"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F227DE" w:rsidRPr="00747763" w14:paraId="07963DA6"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3188E49C" w14:textId="07E8DD68"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6BB6F7F5" w14:textId="2DCCA1A5"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65535030" w14:textId="338C55EF"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483827B7" w14:textId="302E7667"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auto" w:fill="auto"/>
            <w:vAlign w:val="center"/>
            <w:hideMark/>
          </w:tcPr>
          <w:p w14:paraId="2D586F00" w14:textId="4FFD40FB"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34A70C79" w14:textId="11C92EEB"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w:t>
            </w:r>
            <w:r>
              <w:rPr>
                <w:rFonts w:ascii="Arial" w:eastAsia="Times New Roman" w:hAnsi="Arial" w:cs="Arial"/>
                <w:color w:val="000000"/>
                <w:sz w:val="24"/>
                <w:szCs w:val="24"/>
                <w:lang w:eastAsia="es-MX"/>
              </w:rPr>
              <w:t>2</w:t>
            </w:r>
          </w:p>
        </w:tc>
      </w:tr>
      <w:tr w:rsidR="00F227DE" w:rsidRPr="00747763" w14:paraId="1F4AE72F"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29C7CBEB" w14:textId="3E69398A"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70E6BC34" w14:textId="27CF261D"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5ECEFBD1" w14:textId="049C610A"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459F748A" w14:textId="7BDA77B8"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1146B664" w14:textId="5136E623"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60CFCF27" w14:textId="084B3B15" w:rsidR="00F227DE" w:rsidRPr="007D6BFA" w:rsidRDefault="00F227DE" w:rsidP="00F227DE">
            <w:pPr>
              <w:spacing w:after="0" w:line="24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K2</w:t>
            </w:r>
          </w:p>
        </w:tc>
      </w:tr>
      <w:tr w:rsidR="00F227DE" w:rsidRPr="00747763" w14:paraId="5B872B57"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1793ABA7" w14:textId="05DA779C"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172CD447" w14:textId="7B9CAC97"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2DD85A85" w14:textId="4A33E4D2"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60157908" w14:textId="3AA645F7"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32D10425" w14:textId="2AB39269"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1798C9EC" w14:textId="3ABC753F"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F227DE" w:rsidRPr="00747763" w14:paraId="02C7DD65"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tcPr>
          <w:p w14:paraId="6B9682D1"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Promedio</w:t>
            </w:r>
          </w:p>
        </w:tc>
        <w:tc>
          <w:tcPr>
            <w:tcW w:w="0" w:type="auto"/>
            <w:tcBorders>
              <w:top w:val="nil"/>
              <w:left w:val="nil"/>
              <w:bottom w:val="single" w:sz="8" w:space="0" w:color="auto"/>
              <w:right w:val="single" w:sz="8" w:space="0" w:color="auto"/>
            </w:tcBorders>
            <w:shd w:val="clear" w:color="auto" w:fill="auto"/>
            <w:vAlign w:val="center"/>
          </w:tcPr>
          <w:p w14:paraId="08258071" w14:textId="1968B3FD" w:rsidR="00F227DE" w:rsidRPr="007D6BFA" w:rsidRDefault="00F227DE" w:rsidP="000C4C93">
            <w:pPr>
              <w:spacing w:after="0" w:line="24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23.33</w:t>
            </w:r>
          </w:p>
        </w:tc>
        <w:tc>
          <w:tcPr>
            <w:tcW w:w="0" w:type="auto"/>
            <w:tcBorders>
              <w:top w:val="nil"/>
              <w:left w:val="nil"/>
              <w:bottom w:val="single" w:sz="8" w:space="0" w:color="auto"/>
              <w:right w:val="single" w:sz="8" w:space="0" w:color="auto"/>
            </w:tcBorders>
            <w:shd w:val="clear" w:color="auto" w:fill="auto"/>
            <w:vAlign w:val="center"/>
          </w:tcPr>
          <w:p w14:paraId="21BD33E9" w14:textId="7E9CC626" w:rsidR="00F227DE" w:rsidRPr="007D6BFA" w:rsidRDefault="00F227DE" w:rsidP="000C4C93">
            <w:pPr>
              <w:spacing w:after="0" w:line="24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tcPr>
          <w:p w14:paraId="727D48B5" w14:textId="7CE54B23" w:rsidR="00F227DE" w:rsidRPr="007D6BFA" w:rsidRDefault="00F227DE" w:rsidP="000C4C93">
            <w:pPr>
              <w:spacing w:after="0" w:line="24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tcPr>
          <w:p w14:paraId="4B5B4A81" w14:textId="1D54E9D4" w:rsidR="00F227DE" w:rsidRPr="007D6BFA" w:rsidRDefault="00F227DE" w:rsidP="000C4C93">
            <w:pPr>
              <w:spacing w:after="0" w:line="24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tcPr>
          <w:p w14:paraId="08460F5B" w14:textId="2287FF4B" w:rsidR="00F227DE" w:rsidRPr="007D6BFA" w:rsidRDefault="00F227DE" w:rsidP="000C4C93">
            <w:pPr>
              <w:spacing w:after="0" w:line="24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K2</w:t>
            </w:r>
          </w:p>
        </w:tc>
      </w:tr>
    </w:tbl>
    <w:p w14:paraId="48851C2B" w14:textId="77777777" w:rsidR="00F227DE" w:rsidRDefault="00F227DE" w:rsidP="00F227DE">
      <w:pPr>
        <w:spacing w:line="360" w:lineRule="auto"/>
        <w:jc w:val="both"/>
        <w:rPr>
          <w:rFonts w:ascii="Arial" w:hAnsi="Arial" w:cs="Arial"/>
          <w:sz w:val="24"/>
          <w:szCs w:val="24"/>
        </w:rPr>
      </w:pPr>
    </w:p>
    <w:p w14:paraId="59F351AE" w14:textId="77777777" w:rsidR="00150345" w:rsidRDefault="00150345" w:rsidP="00F227DE">
      <w:pPr>
        <w:spacing w:line="360" w:lineRule="auto"/>
        <w:jc w:val="both"/>
        <w:rPr>
          <w:rFonts w:ascii="Arial" w:hAnsi="Arial" w:cs="Arial"/>
          <w:sz w:val="24"/>
          <w:szCs w:val="24"/>
        </w:rPr>
      </w:pPr>
    </w:p>
    <w:p w14:paraId="06052FFC" w14:textId="77777777" w:rsidR="00150345" w:rsidRDefault="00150345" w:rsidP="00F227DE">
      <w:pPr>
        <w:spacing w:line="360" w:lineRule="auto"/>
        <w:jc w:val="both"/>
        <w:rPr>
          <w:rFonts w:ascii="Arial" w:hAnsi="Arial" w:cs="Arial"/>
          <w:sz w:val="24"/>
          <w:szCs w:val="24"/>
        </w:rPr>
      </w:pPr>
    </w:p>
    <w:p w14:paraId="5CAA8442" w14:textId="77777777" w:rsidR="00150345" w:rsidRPr="00747763" w:rsidRDefault="00150345" w:rsidP="00F227DE">
      <w:pPr>
        <w:spacing w:line="360" w:lineRule="auto"/>
        <w:jc w:val="both"/>
        <w:rPr>
          <w:rFonts w:ascii="Arial" w:hAnsi="Arial" w:cs="Arial"/>
          <w:sz w:val="24"/>
          <w:szCs w:val="24"/>
        </w:rPr>
      </w:pPr>
    </w:p>
    <w:p w14:paraId="35968B78" w14:textId="4DF669B9" w:rsidR="00F227DE" w:rsidRPr="008070A6" w:rsidRDefault="00F227DE" w:rsidP="00F227DE">
      <w:pPr>
        <w:pStyle w:val="Descripcin"/>
        <w:jc w:val="center"/>
        <w:rPr>
          <w:rFonts w:ascii="Arial" w:hAnsi="Arial" w:cs="Arial"/>
          <w:color w:val="auto"/>
          <w:sz w:val="24"/>
          <w:szCs w:val="24"/>
        </w:rPr>
      </w:pPr>
      <w:bookmarkStart w:id="102" w:name="_Toc178529387"/>
      <w:r w:rsidRPr="008070A6">
        <w:rPr>
          <w:rFonts w:ascii="Arial" w:hAnsi="Arial" w:cs="Arial"/>
          <w:color w:val="auto"/>
          <w:sz w:val="24"/>
          <w:szCs w:val="24"/>
        </w:rPr>
        <w:t xml:space="preserve">Tabla </w:t>
      </w:r>
      <w:r w:rsidRPr="008070A6">
        <w:rPr>
          <w:rFonts w:ascii="Arial" w:hAnsi="Arial" w:cs="Arial"/>
          <w:color w:val="auto"/>
          <w:sz w:val="24"/>
          <w:szCs w:val="24"/>
        </w:rPr>
        <w:fldChar w:fldCharType="begin"/>
      </w:r>
      <w:r w:rsidRPr="008070A6">
        <w:rPr>
          <w:rFonts w:ascii="Arial" w:hAnsi="Arial" w:cs="Arial"/>
          <w:color w:val="auto"/>
          <w:sz w:val="24"/>
          <w:szCs w:val="24"/>
        </w:rPr>
        <w:instrText xml:space="preserve"> SEQ Tabla \* ARABIC </w:instrText>
      </w:r>
      <w:r w:rsidRPr="008070A6">
        <w:rPr>
          <w:rFonts w:ascii="Arial" w:hAnsi="Arial" w:cs="Arial"/>
          <w:color w:val="auto"/>
          <w:sz w:val="24"/>
          <w:szCs w:val="24"/>
        </w:rPr>
        <w:fldChar w:fldCharType="separate"/>
      </w:r>
      <w:r w:rsidR="00295246">
        <w:rPr>
          <w:rFonts w:ascii="Arial" w:hAnsi="Arial" w:cs="Arial"/>
          <w:noProof/>
          <w:color w:val="auto"/>
          <w:sz w:val="24"/>
          <w:szCs w:val="24"/>
        </w:rPr>
        <w:t>18</w:t>
      </w:r>
      <w:r w:rsidRPr="008070A6">
        <w:rPr>
          <w:rFonts w:ascii="Arial" w:hAnsi="Arial" w:cs="Arial"/>
          <w:color w:val="auto"/>
          <w:sz w:val="24"/>
          <w:szCs w:val="24"/>
        </w:rPr>
        <w:fldChar w:fldCharType="end"/>
      </w:r>
      <w:r w:rsidRPr="008070A6">
        <w:rPr>
          <w:rFonts w:ascii="Arial" w:hAnsi="Arial" w:cs="Arial"/>
          <w:color w:val="auto"/>
          <w:sz w:val="24"/>
          <w:szCs w:val="24"/>
        </w:rPr>
        <w:t xml:space="preserve"> Reasignación de objetos, grupo 2</w:t>
      </w:r>
      <w:bookmarkEnd w:id="102"/>
    </w:p>
    <w:tbl>
      <w:tblPr>
        <w:tblW w:w="0" w:type="auto"/>
        <w:tblInd w:w="80" w:type="dxa"/>
        <w:tblCellMar>
          <w:left w:w="70" w:type="dxa"/>
          <w:right w:w="70" w:type="dxa"/>
        </w:tblCellMar>
        <w:tblLook w:val="04A0" w:firstRow="1" w:lastRow="0" w:firstColumn="1" w:lastColumn="0" w:noHBand="0" w:noVBand="1"/>
      </w:tblPr>
      <w:tblGrid>
        <w:gridCol w:w="1168"/>
        <w:gridCol w:w="701"/>
        <w:gridCol w:w="1856"/>
        <w:gridCol w:w="2603"/>
        <w:gridCol w:w="1752"/>
        <w:gridCol w:w="1101"/>
      </w:tblGrid>
      <w:tr w:rsidR="00F227DE" w:rsidRPr="00747763" w14:paraId="3C4E6C8A"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6B715002"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5175FA0"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1CBC638E"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0243FDC1"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056A8D50"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63BBF261"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F227DE" w:rsidRPr="00747763" w14:paraId="725961D1"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27A6B79C" w14:textId="7F8C7A02"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41DEAE78" w14:textId="48B3AD54"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16D8006C" w14:textId="0B1CBEB4"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7794E601" w14:textId="130D3CC2"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2648AC1A" w14:textId="2DDE51B3"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hideMark/>
          </w:tcPr>
          <w:p w14:paraId="4CFF1F1C" w14:textId="6CF953AB"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227DE" w:rsidRPr="00747763" w14:paraId="27EA7B43"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6A0A774C" w14:textId="0B9B1C71"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2E8F9FDD" w14:textId="602959EB"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56F4A16C" w14:textId="102B0A07"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01E198A9" w14:textId="69F8119F"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46AA3880" w14:textId="735CB640"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0B466DAF" w14:textId="18B8A500" w:rsidR="00F227DE" w:rsidRPr="007D6BFA" w:rsidRDefault="00F227DE" w:rsidP="00F227DE">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227DE" w:rsidRPr="00747763" w14:paraId="6239EA8B"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tcPr>
          <w:p w14:paraId="69878504"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47763">
              <w:rPr>
                <w:rFonts w:ascii="Arial" w:eastAsia="Times New Roman" w:hAnsi="Arial" w:cs="Arial"/>
                <w:color w:val="000000"/>
                <w:sz w:val="24"/>
                <w:szCs w:val="24"/>
                <w:lang w:eastAsia="es-MX"/>
              </w:rPr>
              <w:t>Promedio</w:t>
            </w:r>
          </w:p>
        </w:tc>
        <w:tc>
          <w:tcPr>
            <w:tcW w:w="0" w:type="auto"/>
            <w:tcBorders>
              <w:top w:val="nil"/>
              <w:left w:val="nil"/>
              <w:bottom w:val="single" w:sz="8" w:space="0" w:color="auto"/>
              <w:right w:val="single" w:sz="8" w:space="0" w:color="auto"/>
            </w:tcBorders>
            <w:shd w:val="clear" w:color="auto" w:fill="auto"/>
            <w:vAlign w:val="center"/>
          </w:tcPr>
          <w:p w14:paraId="0F06D5D4" w14:textId="5C4D95C6" w:rsidR="00F227DE" w:rsidRPr="007D6BFA" w:rsidRDefault="00F227DE" w:rsidP="000C4C93">
            <w:pPr>
              <w:spacing w:after="0" w:line="24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39.5</w:t>
            </w:r>
          </w:p>
        </w:tc>
        <w:tc>
          <w:tcPr>
            <w:tcW w:w="0" w:type="auto"/>
            <w:tcBorders>
              <w:top w:val="nil"/>
              <w:left w:val="nil"/>
              <w:bottom w:val="single" w:sz="8" w:space="0" w:color="auto"/>
              <w:right w:val="single" w:sz="8" w:space="0" w:color="auto"/>
            </w:tcBorders>
            <w:shd w:val="clear" w:color="auto" w:fill="auto"/>
            <w:vAlign w:val="center"/>
          </w:tcPr>
          <w:p w14:paraId="1445E4A9" w14:textId="3DEF32AC" w:rsidR="00F227DE" w:rsidRPr="007D6BFA" w:rsidRDefault="00F227DE" w:rsidP="000C4C93">
            <w:pPr>
              <w:spacing w:after="0" w:line="24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60000</w:t>
            </w:r>
          </w:p>
        </w:tc>
        <w:tc>
          <w:tcPr>
            <w:tcW w:w="0" w:type="auto"/>
            <w:tcBorders>
              <w:top w:val="nil"/>
              <w:left w:val="nil"/>
              <w:bottom w:val="single" w:sz="8" w:space="0" w:color="auto"/>
              <w:right w:val="single" w:sz="8" w:space="0" w:color="auto"/>
            </w:tcBorders>
            <w:shd w:val="clear" w:color="auto" w:fill="auto"/>
            <w:vAlign w:val="center"/>
          </w:tcPr>
          <w:p w14:paraId="5861D52D" w14:textId="3A6609C3" w:rsidR="00F227DE" w:rsidRPr="007D6BFA" w:rsidRDefault="00F227DE" w:rsidP="000C4C93">
            <w:pPr>
              <w:spacing w:after="0" w:line="24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tcPr>
          <w:p w14:paraId="3C3BF883" w14:textId="51A24BDC" w:rsidR="00F227DE" w:rsidRPr="007D6BFA" w:rsidRDefault="00F227DE" w:rsidP="000C4C93">
            <w:pPr>
              <w:spacing w:after="0" w:line="24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tcPr>
          <w:p w14:paraId="63B99945" w14:textId="287115AA" w:rsidR="00F227DE" w:rsidRPr="007D6BFA" w:rsidRDefault="00F227DE" w:rsidP="000C4C93">
            <w:pPr>
              <w:spacing w:after="0" w:line="24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K1</w:t>
            </w:r>
          </w:p>
        </w:tc>
      </w:tr>
    </w:tbl>
    <w:p w14:paraId="3D60605D" w14:textId="77777777" w:rsidR="00F227DE" w:rsidRPr="00747763" w:rsidRDefault="00F227DE" w:rsidP="00F227DE">
      <w:pPr>
        <w:spacing w:line="360" w:lineRule="auto"/>
        <w:jc w:val="both"/>
        <w:rPr>
          <w:rFonts w:ascii="Arial" w:hAnsi="Arial" w:cs="Arial"/>
          <w:sz w:val="24"/>
          <w:szCs w:val="24"/>
        </w:rPr>
      </w:pPr>
    </w:p>
    <w:p w14:paraId="355D9A57" w14:textId="77777777" w:rsidR="00F227DE" w:rsidRPr="00747763" w:rsidRDefault="00F227DE" w:rsidP="00F227DE">
      <w:pPr>
        <w:pStyle w:val="Prrafodelista"/>
        <w:numPr>
          <w:ilvl w:val="0"/>
          <w:numId w:val="102"/>
        </w:numPr>
        <w:spacing w:line="360" w:lineRule="auto"/>
        <w:jc w:val="both"/>
        <w:rPr>
          <w:rFonts w:ascii="Arial" w:hAnsi="Arial" w:cs="Arial"/>
          <w:sz w:val="24"/>
          <w:szCs w:val="24"/>
        </w:rPr>
      </w:pPr>
      <w:r w:rsidRPr="0074776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62F6CB2D" w14:textId="5DE2F1A9" w:rsidR="00F227DE" w:rsidRPr="00B55C96" w:rsidRDefault="00F227DE" w:rsidP="00F227DE">
      <w:pPr>
        <w:pStyle w:val="Descripcin"/>
        <w:jc w:val="center"/>
        <w:rPr>
          <w:rFonts w:ascii="Arial" w:hAnsi="Arial" w:cs="Arial"/>
          <w:color w:val="auto"/>
          <w:sz w:val="24"/>
          <w:szCs w:val="24"/>
        </w:rPr>
      </w:pPr>
      <w:bookmarkStart w:id="103" w:name="_Toc178529388"/>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19</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w:t>
      </w:r>
      <w:r>
        <w:rPr>
          <w:rFonts w:ascii="Arial" w:hAnsi="Arial" w:cs="Arial"/>
          <w:color w:val="auto"/>
          <w:sz w:val="24"/>
          <w:szCs w:val="24"/>
        </w:rPr>
        <w:t>3</w:t>
      </w:r>
      <w:r w:rsidRPr="00B55C96">
        <w:rPr>
          <w:rFonts w:ascii="Arial" w:hAnsi="Arial" w:cs="Arial"/>
          <w:color w:val="auto"/>
          <w:sz w:val="24"/>
          <w:szCs w:val="24"/>
        </w:rPr>
        <w:t xml:space="preserve"> distancia objeto 1</w:t>
      </w:r>
      <w:bookmarkEnd w:id="103"/>
    </w:p>
    <w:tbl>
      <w:tblPr>
        <w:tblW w:w="0" w:type="auto"/>
        <w:jc w:val="center"/>
        <w:tblCellMar>
          <w:left w:w="70" w:type="dxa"/>
          <w:right w:w="70" w:type="dxa"/>
        </w:tblCellMar>
        <w:tblLook w:val="04A0" w:firstRow="1" w:lastRow="0" w:firstColumn="1" w:lastColumn="0" w:noHBand="0" w:noVBand="1"/>
      </w:tblPr>
      <w:tblGrid>
        <w:gridCol w:w="2134"/>
        <w:gridCol w:w="1609"/>
        <w:gridCol w:w="3496"/>
        <w:gridCol w:w="1947"/>
      </w:tblGrid>
      <w:tr w:rsidR="00F227DE" w:rsidRPr="00747763" w14:paraId="1CDF8B0D"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0DD79CE" w14:textId="77777777" w:rsidR="00F227DE" w:rsidRPr="00A60250" w:rsidRDefault="00F227DE"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1</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3B96A25D" w14:textId="77777777" w:rsidR="00F227DE" w:rsidRPr="00A60250" w:rsidRDefault="00F227DE"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1</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F227DE" w:rsidRPr="00747763" w14:paraId="7FB72A7E"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46E62D37" w14:textId="44D2AAEA"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3</w:t>
            </w:r>
            <w:r>
              <w:rPr>
                <w:rFonts w:ascii="Arial" w:eastAsia="Times New Roman" w:hAnsi="Arial" w:cs="Arial"/>
                <w:color w:val="000000"/>
                <w:sz w:val="24"/>
                <w:szCs w:val="24"/>
                <w:lang w:eastAsia="es-MX"/>
              </w:rPr>
              <w:t>9</w:t>
            </w:r>
            <w:r w:rsidRPr="00747763">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)^2-(</w:t>
            </w:r>
            <w:r w:rsidRPr="00747763">
              <w:rPr>
                <w:rFonts w:ascii="Arial" w:eastAsia="Times New Roman" w:hAnsi="Arial" w:cs="Arial"/>
                <w:color w:val="000000"/>
                <w:sz w:val="24"/>
                <w:szCs w:val="24"/>
                <w:lang w:eastAsia="es-MX"/>
              </w:rPr>
              <w:t>4</w:t>
            </w:r>
            <w:r w:rsidRPr="00A60250">
              <w:rPr>
                <w:rFonts w:ascii="Arial" w:eastAsia="Times New Roman" w:hAnsi="Arial" w:cs="Arial"/>
                <w:color w:val="000000"/>
                <w:sz w:val="24"/>
                <w:szCs w:val="24"/>
                <w:lang w:eastAsia="es-MX"/>
              </w:rPr>
              <w:t>0000-</w:t>
            </w:r>
            <w:r>
              <w:rPr>
                <w:rFonts w:ascii="Arial" w:eastAsia="Times New Roman" w:hAnsi="Arial" w:cs="Arial"/>
                <w:color w:val="000000"/>
                <w:sz w:val="24"/>
                <w:szCs w:val="24"/>
                <w:lang w:eastAsia="es-MX"/>
              </w:rPr>
              <w:t>60000</w:t>
            </w:r>
            <w:r w:rsidRPr="00A60250">
              <w:rPr>
                <w:rFonts w:ascii="Arial" w:eastAsia="Times New Roman" w:hAnsi="Arial" w:cs="Arial"/>
                <w:color w:val="000000"/>
                <w:sz w:val="24"/>
                <w:szCs w:val="24"/>
                <w:lang w:eastAsia="es-MX"/>
              </w:rPr>
              <w:t>)^2)^(1/2)=</w:t>
            </w:r>
            <w:r w:rsidRPr="00747763">
              <w:rPr>
                <w:rFonts w:ascii="Arial" w:eastAsia="Times New Roman" w:hAnsi="Arial" w:cs="Arial"/>
                <w:color w:val="000000"/>
                <w:sz w:val="24"/>
                <w:szCs w:val="24"/>
                <w:lang w:eastAsia="es-MX"/>
              </w:rPr>
              <w:t xml:space="preserve"> </w:t>
            </w:r>
            <w:r>
              <w:rPr>
                <w:rFonts w:ascii="Arial" w:eastAsia="Times New Roman" w:hAnsi="Arial" w:cs="Arial"/>
                <w:color w:val="000000"/>
                <w:sz w:val="24"/>
                <w:szCs w:val="24"/>
                <w:lang w:eastAsia="es-MX"/>
              </w:rPr>
              <w:t>20000.00526</w:t>
            </w:r>
          </w:p>
        </w:tc>
        <w:tc>
          <w:tcPr>
            <w:tcW w:w="0" w:type="auto"/>
            <w:tcBorders>
              <w:top w:val="nil"/>
              <w:left w:val="nil"/>
              <w:bottom w:val="single" w:sz="4" w:space="0" w:color="auto"/>
              <w:right w:val="single" w:sz="4" w:space="0" w:color="auto"/>
            </w:tcBorders>
            <w:shd w:val="clear" w:color="auto" w:fill="auto"/>
            <w:hideMark/>
          </w:tcPr>
          <w:p w14:paraId="0761795D" w14:textId="5740B004" w:rsidR="00F227DE" w:rsidRPr="00747763"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Pr="00747763">
              <w:rPr>
                <w:rFonts w:ascii="Arial" w:eastAsia="Times New Roman" w:hAnsi="Arial" w:cs="Arial"/>
                <w:color w:val="000000"/>
                <w:sz w:val="24"/>
                <w:szCs w:val="24"/>
                <w:lang w:eastAsia="es-MX"/>
              </w:rPr>
              <w:t>electr</w:t>
            </w:r>
            <w:r>
              <w:rPr>
                <w:rFonts w:ascii="Arial" w:eastAsia="Times New Roman" w:hAnsi="Arial" w:cs="Arial"/>
                <w:color w:val="000000"/>
                <w:sz w:val="24"/>
                <w:szCs w:val="24"/>
                <w:lang w:eastAsia="es-MX"/>
              </w:rPr>
              <w:t>ó</w:t>
            </w:r>
            <w:r w:rsidRPr="00747763">
              <w:rPr>
                <w:rFonts w:ascii="Arial" w:eastAsia="Times New Roman" w:hAnsi="Arial" w:cs="Arial"/>
                <w:color w:val="000000"/>
                <w:sz w:val="24"/>
                <w:szCs w:val="24"/>
                <w:lang w:eastAsia="es-MX"/>
              </w:rPr>
              <w:t>nica, ropa</w:t>
            </w:r>
            <w:r w:rsidRPr="00A60250">
              <w:rPr>
                <w:rFonts w:ascii="Arial" w:eastAsia="Times New Roman" w:hAnsi="Arial" w:cs="Arial"/>
                <w:color w:val="000000"/>
                <w:sz w:val="24"/>
                <w:szCs w:val="24"/>
                <w:lang w:eastAsia="es-MX"/>
              </w:rPr>
              <w:t xml:space="preserve">)= </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747763">
              <w:rPr>
                <w:rFonts w:ascii="Arial" w:eastAsia="Times New Roman" w:hAnsi="Arial" w:cs="Arial"/>
                <w:color w:val="000000"/>
                <w:sz w:val="24"/>
                <w:szCs w:val="24"/>
                <w:lang w:eastAsia="es-MX"/>
              </w:rPr>
              <w:t xml:space="preserve">nuevo, </w:t>
            </w:r>
            <w:r>
              <w:rPr>
                <w:rFonts w:ascii="Arial" w:eastAsia="Times New Roman" w:hAnsi="Arial" w:cs="Arial"/>
                <w:color w:val="000000"/>
                <w:sz w:val="24"/>
                <w:szCs w:val="24"/>
                <w:lang w:eastAsia="es-MX"/>
              </w:rPr>
              <w:t>regular</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 xml:space="preserve"> </w:t>
            </w:r>
            <w:r>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4179AB38" w14:textId="03791265"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73AA534A" w14:textId="1E5D038C"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2</w:t>
            </w:r>
            <w:r>
              <w:rPr>
                <w:rFonts w:ascii="Arial" w:eastAsia="Times New Roman" w:hAnsi="Arial" w:cs="Arial"/>
                <w:color w:val="000000"/>
                <w:sz w:val="24"/>
                <w:szCs w:val="24"/>
                <w:lang w:eastAsia="es-MX"/>
              </w:rPr>
              <w:t>3.33</w:t>
            </w:r>
            <w:r w:rsidRPr="00A60250">
              <w:rPr>
                <w:rFonts w:ascii="Arial" w:eastAsia="Times New Roman" w:hAnsi="Arial" w:cs="Arial"/>
                <w:color w:val="000000"/>
                <w:sz w:val="24"/>
                <w:szCs w:val="24"/>
                <w:lang w:eastAsia="es-MX"/>
              </w:rPr>
              <w:t>)^2-(</w:t>
            </w:r>
            <w:r w:rsidRPr="00747763">
              <w:rPr>
                <w:rFonts w:ascii="Arial" w:eastAsia="Times New Roman" w:hAnsi="Arial" w:cs="Arial"/>
                <w:color w:val="000000"/>
                <w:sz w:val="24"/>
                <w:szCs w:val="24"/>
                <w:lang w:eastAsia="es-MX"/>
              </w:rPr>
              <w:t>4</w:t>
            </w:r>
            <w:r w:rsidRPr="00A60250">
              <w:rPr>
                <w:rFonts w:ascii="Arial" w:eastAsia="Times New Roman" w:hAnsi="Arial" w:cs="Arial"/>
                <w:color w:val="000000"/>
                <w:sz w:val="24"/>
                <w:szCs w:val="24"/>
                <w:lang w:eastAsia="es-MX"/>
              </w:rPr>
              <w:t>0000-3</w:t>
            </w:r>
            <w:r>
              <w:rPr>
                <w:rFonts w:ascii="Arial" w:eastAsia="Times New Roman" w:hAnsi="Arial" w:cs="Arial"/>
                <w:color w:val="000000"/>
                <w:sz w:val="24"/>
                <w:szCs w:val="24"/>
                <w:lang w:eastAsia="es-MX"/>
              </w:rPr>
              <w:t>50</w:t>
            </w:r>
            <w:r w:rsidRPr="00A60250">
              <w:rPr>
                <w:rFonts w:ascii="Arial" w:eastAsia="Times New Roman" w:hAnsi="Arial" w:cs="Arial"/>
                <w:color w:val="000000"/>
                <w:sz w:val="24"/>
                <w:szCs w:val="24"/>
                <w:lang w:eastAsia="es-MX"/>
              </w:rPr>
              <w:t>00)^2)^(1/2)=</w:t>
            </w:r>
            <w:r>
              <w:rPr>
                <w:rFonts w:ascii="Arial" w:eastAsia="Times New Roman" w:hAnsi="Arial" w:cs="Arial"/>
                <w:color w:val="000000"/>
                <w:sz w:val="24"/>
                <w:szCs w:val="24"/>
                <w:lang w:eastAsia="es-MX"/>
              </w:rPr>
              <w:t>5000.000279</w:t>
            </w:r>
          </w:p>
        </w:tc>
        <w:tc>
          <w:tcPr>
            <w:tcW w:w="0" w:type="auto"/>
            <w:tcBorders>
              <w:top w:val="nil"/>
              <w:left w:val="nil"/>
              <w:bottom w:val="single" w:sz="4" w:space="0" w:color="auto"/>
              <w:right w:val="single" w:sz="4" w:space="0" w:color="auto"/>
            </w:tcBorders>
            <w:shd w:val="clear" w:color="auto" w:fill="auto"/>
            <w:hideMark/>
          </w:tcPr>
          <w:p w14:paraId="684A36D1" w14:textId="0464199A" w:rsidR="00F227DE" w:rsidRPr="00747763"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747763">
              <w:rPr>
                <w:rFonts w:ascii="Arial" w:eastAsia="Times New Roman" w:hAnsi="Arial" w:cs="Arial"/>
                <w:color w:val="000000"/>
                <w:sz w:val="24"/>
                <w:szCs w:val="24"/>
                <w:lang w:eastAsia="es-MX"/>
              </w:rPr>
              <w:t>electr</w:t>
            </w:r>
            <w:r>
              <w:rPr>
                <w:rFonts w:ascii="Arial" w:eastAsia="Times New Roman" w:hAnsi="Arial" w:cs="Arial"/>
                <w:color w:val="000000"/>
                <w:sz w:val="24"/>
                <w:szCs w:val="24"/>
                <w:lang w:eastAsia="es-MX"/>
              </w:rPr>
              <w:t>ó</w:t>
            </w:r>
            <w:r w:rsidRPr="00747763">
              <w:rPr>
                <w:rFonts w:ascii="Arial" w:eastAsia="Times New Roman" w:hAnsi="Arial" w:cs="Arial"/>
                <w:color w:val="000000"/>
                <w:sz w:val="24"/>
                <w:szCs w:val="24"/>
                <w:lang w:eastAsia="es-MX"/>
              </w:rPr>
              <w:t xml:space="preserve">nica, </w:t>
            </w:r>
            <w:proofErr w:type="gramStart"/>
            <w:r>
              <w:rPr>
                <w:rFonts w:ascii="Arial" w:eastAsia="Times New Roman" w:hAnsi="Arial" w:cs="Arial"/>
                <w:color w:val="000000"/>
                <w:sz w:val="24"/>
                <w:szCs w:val="24"/>
                <w:lang w:eastAsia="es-MX"/>
              </w:rPr>
              <w:t>electrónica</w:t>
            </w:r>
            <w:r w:rsidRPr="00A60250">
              <w:rPr>
                <w:rFonts w:ascii="Arial" w:eastAsia="Times New Roman" w:hAnsi="Arial" w:cs="Arial"/>
                <w:color w:val="000000"/>
                <w:sz w:val="24"/>
                <w:szCs w:val="24"/>
                <w:lang w:eastAsia="es-MX"/>
              </w:rPr>
              <w:t>)=</w:t>
            </w:r>
            <w:proofErr w:type="gramEnd"/>
            <w:r>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w:t>
            </w:r>
            <w:r>
              <w:rPr>
                <w:rFonts w:ascii="Arial" w:eastAsia="Times New Roman" w:hAnsi="Arial" w:cs="Arial"/>
                <w:color w:val="000000"/>
                <w:sz w:val="24"/>
                <w:szCs w:val="24"/>
                <w:lang w:eastAsia="es-MX"/>
              </w:rPr>
              <w:t>nuevo</w:t>
            </w:r>
            <w:r w:rsidRPr="00747763">
              <w:rPr>
                <w:rFonts w:ascii="Arial" w:eastAsia="Times New Roman" w:hAnsi="Arial" w:cs="Arial"/>
                <w:color w:val="000000"/>
                <w:sz w:val="24"/>
                <w:szCs w:val="24"/>
                <w:lang w:eastAsia="es-MX"/>
              </w:rPr>
              <w:t>, fiel</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0225D05D" w14:textId="463A3256"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Pr>
                <w:rFonts w:ascii="Arial" w:eastAsia="Times New Roman" w:hAnsi="Arial" w:cs="Arial"/>
                <w:color w:val="000000"/>
                <w:sz w:val="24"/>
                <w:szCs w:val="24"/>
                <w:lang w:eastAsia="es-MX"/>
              </w:rPr>
              <w:t>1</w:t>
            </w:r>
          </w:p>
        </w:tc>
      </w:tr>
      <w:tr w:rsidR="00F227DE" w:rsidRPr="00747763" w14:paraId="5A98647B"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30E61225" w14:textId="76886ECE"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Pr>
                <w:rFonts w:ascii="Arial" w:eastAsia="Times New Roman" w:hAnsi="Arial" w:cs="Arial"/>
                <w:color w:val="000000"/>
                <w:sz w:val="24"/>
                <w:szCs w:val="24"/>
                <w:lang w:eastAsia="es-MX"/>
              </w:rPr>
              <w:t>20002.00526</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0552F547" w14:textId="17296E53"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Pr>
                <w:rFonts w:ascii="Arial" w:eastAsia="Times New Roman" w:hAnsi="Arial" w:cs="Arial"/>
                <w:color w:val="000000"/>
                <w:sz w:val="24"/>
                <w:szCs w:val="24"/>
                <w:lang w:eastAsia="es-MX"/>
              </w:rPr>
              <w:t>5001.000279</w:t>
            </w:r>
          </w:p>
        </w:tc>
      </w:tr>
    </w:tbl>
    <w:p w14:paraId="2353ABA9" w14:textId="77777777" w:rsidR="00F227DE" w:rsidRPr="00747763" w:rsidRDefault="00F227DE" w:rsidP="00F227DE">
      <w:pPr>
        <w:spacing w:line="360" w:lineRule="auto"/>
        <w:jc w:val="both"/>
        <w:rPr>
          <w:rFonts w:ascii="Arial" w:hAnsi="Arial" w:cs="Arial"/>
          <w:sz w:val="24"/>
          <w:szCs w:val="24"/>
        </w:rPr>
      </w:pPr>
    </w:p>
    <w:p w14:paraId="5BED383A" w14:textId="085B0E76" w:rsidR="00F227DE" w:rsidRPr="008070A6" w:rsidRDefault="00F227DE" w:rsidP="00F227DE">
      <w:pPr>
        <w:pStyle w:val="Prrafodelista"/>
        <w:numPr>
          <w:ilvl w:val="0"/>
          <w:numId w:val="102"/>
        </w:numPr>
        <w:spacing w:line="360" w:lineRule="auto"/>
        <w:rPr>
          <w:rFonts w:ascii="Arial" w:hAnsi="Arial" w:cs="Arial"/>
          <w:sz w:val="24"/>
          <w:szCs w:val="24"/>
        </w:rPr>
      </w:pPr>
      <w:r w:rsidRPr="00747763">
        <w:rPr>
          <w:rFonts w:ascii="Arial" w:hAnsi="Arial" w:cs="Arial"/>
          <w:sz w:val="24"/>
          <w:szCs w:val="24"/>
        </w:rPr>
        <w:t xml:space="preserve">Al objeto 1 se le asigna el valor de </w:t>
      </w:r>
      <w:r w:rsidRPr="00747763">
        <w:rPr>
          <w:rFonts w:ascii="Arial" w:hAnsi="Arial" w:cs="Arial"/>
          <w:b/>
          <w:bCs/>
          <w:sz w:val="24"/>
          <w:szCs w:val="24"/>
        </w:rPr>
        <w:t>K</w:t>
      </w:r>
      <w:r>
        <w:rPr>
          <w:rFonts w:ascii="Arial" w:hAnsi="Arial" w:cs="Arial"/>
          <w:b/>
          <w:bCs/>
          <w:sz w:val="24"/>
          <w:szCs w:val="24"/>
        </w:rPr>
        <w:t>2</w:t>
      </w:r>
    </w:p>
    <w:p w14:paraId="3692EE00" w14:textId="77777777" w:rsidR="00F227DE" w:rsidRPr="00B55C96" w:rsidRDefault="00F227DE" w:rsidP="00F227DE">
      <w:pPr>
        <w:pStyle w:val="Prrafodelista"/>
        <w:numPr>
          <w:ilvl w:val="0"/>
          <w:numId w:val="103"/>
        </w:numPr>
        <w:spacing w:line="360" w:lineRule="auto"/>
        <w:jc w:val="both"/>
        <w:rPr>
          <w:rFonts w:ascii="Arial" w:hAnsi="Arial" w:cs="Arial"/>
          <w:sz w:val="24"/>
          <w:szCs w:val="24"/>
        </w:rPr>
      </w:pPr>
      <w:r w:rsidRPr="00747763">
        <w:rPr>
          <w:rFonts w:ascii="Arial" w:hAnsi="Arial" w:cs="Arial"/>
          <w:sz w:val="24"/>
          <w:szCs w:val="24"/>
        </w:rPr>
        <w:t xml:space="preserve">Se recalcula la distancia entre los objetos y los nuevos prototipos, si el objeto presenta una menor distancia el objeto se mueve del prototipo asignado originalmente </w:t>
      </w:r>
      <w:r w:rsidRPr="00B55C96">
        <w:rPr>
          <w:rFonts w:ascii="Arial" w:hAnsi="Arial" w:cs="Arial"/>
          <w:sz w:val="24"/>
          <w:szCs w:val="24"/>
        </w:rPr>
        <w:t>al prototipo que presente la menor distancia</w:t>
      </w:r>
    </w:p>
    <w:p w14:paraId="3DC1432D" w14:textId="106D71D1" w:rsidR="00F227DE" w:rsidRPr="00B55C96" w:rsidRDefault="00F227DE" w:rsidP="00F227DE">
      <w:pPr>
        <w:pStyle w:val="Descripcin"/>
        <w:jc w:val="center"/>
        <w:rPr>
          <w:rFonts w:ascii="Arial" w:hAnsi="Arial" w:cs="Arial"/>
          <w:color w:val="auto"/>
          <w:sz w:val="24"/>
          <w:szCs w:val="24"/>
        </w:rPr>
      </w:pPr>
      <w:bookmarkStart w:id="104" w:name="_Toc178529389"/>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20</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w:t>
      </w:r>
      <w:r>
        <w:rPr>
          <w:rFonts w:ascii="Arial" w:hAnsi="Arial" w:cs="Arial"/>
          <w:color w:val="auto"/>
          <w:sz w:val="24"/>
          <w:szCs w:val="24"/>
        </w:rPr>
        <w:t>3</w:t>
      </w:r>
      <w:r w:rsidRPr="00B55C96">
        <w:rPr>
          <w:rFonts w:ascii="Arial" w:hAnsi="Arial" w:cs="Arial"/>
          <w:color w:val="auto"/>
          <w:sz w:val="24"/>
          <w:szCs w:val="24"/>
        </w:rPr>
        <w:t xml:space="preserve"> distancia objeto 2</w:t>
      </w:r>
      <w:bookmarkEnd w:id="104"/>
    </w:p>
    <w:tbl>
      <w:tblPr>
        <w:tblW w:w="0" w:type="auto"/>
        <w:jc w:val="center"/>
        <w:tblCellMar>
          <w:left w:w="70" w:type="dxa"/>
          <w:right w:w="70" w:type="dxa"/>
        </w:tblCellMar>
        <w:tblLook w:val="04A0" w:firstRow="1" w:lastRow="0" w:firstColumn="1" w:lastColumn="0" w:noHBand="0" w:noVBand="1"/>
      </w:tblPr>
      <w:tblGrid>
        <w:gridCol w:w="2555"/>
        <w:gridCol w:w="1927"/>
        <w:gridCol w:w="2568"/>
        <w:gridCol w:w="2136"/>
      </w:tblGrid>
      <w:tr w:rsidR="00F227DE" w:rsidRPr="00747763" w14:paraId="4627D088"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A3AF2A2" w14:textId="77777777" w:rsidR="00F227DE" w:rsidRPr="00A60250" w:rsidRDefault="00F227DE"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lastRenderedPageBreak/>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027B102A" w14:textId="77777777" w:rsidR="00F227DE" w:rsidRPr="00A60250" w:rsidRDefault="00F227DE"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lastRenderedPageBreak/>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F227DE" w:rsidRPr="00747763" w14:paraId="3D397B70"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0077D0DF" w14:textId="1BECB7CD"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39.5</w:t>
            </w:r>
            <w:r w:rsidRPr="00A60250">
              <w:rPr>
                <w:rFonts w:ascii="Arial" w:eastAsia="Times New Roman" w:hAnsi="Arial" w:cs="Arial"/>
                <w:color w:val="000000"/>
                <w:sz w:val="24"/>
                <w:szCs w:val="24"/>
                <w:lang w:eastAsia="es-MX"/>
              </w:rPr>
              <w:t>)^2-(</w:t>
            </w:r>
            <w:r w:rsidRPr="0074776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0000-</w:t>
            </w:r>
            <w:r>
              <w:rPr>
                <w:rFonts w:ascii="Arial" w:eastAsia="Times New Roman" w:hAnsi="Arial" w:cs="Arial"/>
                <w:color w:val="000000"/>
                <w:sz w:val="24"/>
                <w:szCs w:val="24"/>
                <w:lang w:eastAsia="es-MX"/>
              </w:rPr>
              <w:t>60000</w:t>
            </w:r>
            <w:r w:rsidRPr="00A60250">
              <w:rPr>
                <w:rFonts w:ascii="Arial" w:eastAsia="Times New Roman" w:hAnsi="Arial" w:cs="Arial"/>
                <w:color w:val="000000"/>
                <w:sz w:val="24"/>
                <w:szCs w:val="24"/>
                <w:lang w:eastAsia="es-MX"/>
              </w:rPr>
              <w:t>)^2)^(1/2)=</w:t>
            </w:r>
            <w:r w:rsidRPr="00747763">
              <w:rPr>
                <w:rFonts w:ascii="Arial" w:eastAsia="Times New Roman" w:hAnsi="Arial" w:cs="Arial"/>
                <w:color w:val="000000"/>
                <w:sz w:val="24"/>
                <w:szCs w:val="24"/>
                <w:lang w:eastAsia="es-MX"/>
              </w:rPr>
              <w:t xml:space="preserve"> </w:t>
            </w:r>
            <w:r w:rsidRPr="00F227DE">
              <w:rPr>
                <w:rFonts w:ascii="Arial" w:eastAsia="Times New Roman" w:hAnsi="Arial" w:cs="Arial"/>
                <w:color w:val="000000"/>
                <w:sz w:val="24"/>
                <w:szCs w:val="24"/>
                <w:lang w:eastAsia="es-MX"/>
              </w:rPr>
              <w:t>10000.00151</w:t>
            </w:r>
          </w:p>
        </w:tc>
        <w:tc>
          <w:tcPr>
            <w:tcW w:w="0" w:type="auto"/>
            <w:tcBorders>
              <w:top w:val="nil"/>
              <w:left w:val="nil"/>
              <w:bottom w:val="single" w:sz="4" w:space="0" w:color="auto"/>
              <w:right w:val="single" w:sz="4" w:space="0" w:color="auto"/>
            </w:tcBorders>
            <w:shd w:val="clear" w:color="auto" w:fill="auto"/>
            <w:hideMark/>
          </w:tcPr>
          <w:p w14:paraId="0F94AEDE" w14:textId="419D9A28" w:rsidR="00F227DE" w:rsidRPr="00747763"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Pr="00747763">
              <w:rPr>
                <w:rFonts w:ascii="Arial" w:eastAsia="Times New Roman" w:hAnsi="Arial" w:cs="Arial"/>
                <w:color w:val="000000"/>
                <w:sz w:val="24"/>
                <w:szCs w:val="24"/>
                <w:lang w:eastAsia="es-MX"/>
              </w:rPr>
              <w:t>ropa, ropa</w:t>
            </w:r>
            <w:r w:rsidRPr="00A60250">
              <w:rPr>
                <w:rFonts w:ascii="Arial" w:eastAsia="Times New Roman" w:hAnsi="Arial" w:cs="Arial"/>
                <w:color w:val="000000"/>
                <w:sz w:val="24"/>
                <w:szCs w:val="24"/>
                <w:lang w:eastAsia="es-MX"/>
              </w:rPr>
              <w:t xml:space="preserve">)= </w:t>
            </w:r>
            <w:r w:rsidRPr="0074776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w:t>
            </w:r>
            <w:r w:rsidRPr="00747763">
              <w:rPr>
                <w:rFonts w:ascii="Arial" w:eastAsia="Times New Roman" w:hAnsi="Arial" w:cs="Arial"/>
                <w:color w:val="000000"/>
                <w:sz w:val="24"/>
                <w:szCs w:val="24"/>
                <w:lang w:eastAsia="es-MX"/>
              </w:rPr>
              <w:t xml:space="preserve">regular, </w:t>
            </w:r>
            <w:r>
              <w:rPr>
                <w:rFonts w:ascii="Arial" w:eastAsia="Times New Roman" w:hAnsi="Arial" w:cs="Arial"/>
                <w:color w:val="000000"/>
                <w:sz w:val="24"/>
                <w:szCs w:val="24"/>
                <w:lang w:eastAsia="es-MX"/>
              </w:rPr>
              <w:t>regular</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 xml:space="preserve"> </w:t>
            </w:r>
            <w:r>
              <w:rPr>
                <w:rFonts w:ascii="Arial" w:eastAsia="Times New Roman" w:hAnsi="Arial" w:cs="Arial"/>
                <w:color w:val="000000"/>
                <w:sz w:val="24"/>
                <w:szCs w:val="24"/>
                <w:lang w:eastAsia="es-MX"/>
              </w:rPr>
              <w:t>0</w:t>
            </w:r>
          </w:p>
          <w:p w14:paraId="5605226F" w14:textId="7F76D295"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Pr>
                <w:rFonts w:ascii="Arial" w:eastAsia="Times New Roman" w:hAnsi="Arial" w:cs="Arial"/>
                <w:color w:val="000000"/>
                <w:sz w:val="24"/>
                <w:szCs w:val="24"/>
                <w:lang w:eastAsia="es-MX"/>
              </w:rPr>
              <w:t>0</w:t>
            </w:r>
          </w:p>
        </w:tc>
        <w:tc>
          <w:tcPr>
            <w:tcW w:w="0" w:type="auto"/>
            <w:tcBorders>
              <w:top w:val="nil"/>
              <w:left w:val="nil"/>
              <w:bottom w:val="single" w:sz="4" w:space="0" w:color="auto"/>
              <w:right w:val="single" w:sz="4" w:space="0" w:color="auto"/>
            </w:tcBorders>
            <w:shd w:val="clear" w:color="auto" w:fill="auto"/>
            <w:hideMark/>
          </w:tcPr>
          <w:p w14:paraId="1E06F2FA" w14:textId="2054354E"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2</w:t>
            </w:r>
            <w:r>
              <w:rPr>
                <w:rFonts w:ascii="Arial" w:eastAsia="Times New Roman" w:hAnsi="Arial" w:cs="Arial"/>
                <w:color w:val="000000"/>
                <w:sz w:val="24"/>
                <w:szCs w:val="24"/>
                <w:lang w:eastAsia="es-MX"/>
              </w:rPr>
              <w:t>3.33</w:t>
            </w:r>
            <w:r w:rsidRPr="00A60250">
              <w:rPr>
                <w:rFonts w:ascii="Arial" w:eastAsia="Times New Roman" w:hAnsi="Arial" w:cs="Arial"/>
                <w:color w:val="000000"/>
                <w:sz w:val="24"/>
                <w:szCs w:val="24"/>
                <w:lang w:eastAsia="es-MX"/>
              </w:rPr>
              <w:t>)^2-(</w:t>
            </w:r>
            <w:r w:rsidRPr="0074776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0000-3</w:t>
            </w:r>
            <w:r w:rsidRPr="00747763">
              <w:rPr>
                <w:rFonts w:ascii="Arial" w:eastAsia="Times New Roman" w:hAnsi="Arial" w:cs="Arial"/>
                <w:color w:val="000000"/>
                <w:sz w:val="24"/>
                <w:szCs w:val="24"/>
                <w:lang w:eastAsia="es-MX"/>
              </w:rPr>
              <w:t>2500</w:t>
            </w:r>
            <w:r w:rsidRPr="00A60250">
              <w:rPr>
                <w:rFonts w:ascii="Arial" w:eastAsia="Times New Roman" w:hAnsi="Arial" w:cs="Arial"/>
                <w:color w:val="000000"/>
                <w:sz w:val="24"/>
                <w:szCs w:val="24"/>
                <w:lang w:eastAsia="es-MX"/>
              </w:rPr>
              <w:t>)^2)^(1/2)=</w:t>
            </w:r>
            <w:r>
              <w:t xml:space="preserve"> </w:t>
            </w:r>
            <w:r w:rsidRPr="00F227DE">
              <w:rPr>
                <w:rFonts w:ascii="Arial" w:eastAsia="Times New Roman" w:hAnsi="Arial" w:cs="Arial"/>
                <w:color w:val="000000"/>
                <w:sz w:val="24"/>
                <w:szCs w:val="24"/>
                <w:lang w:eastAsia="es-MX"/>
              </w:rPr>
              <w:t>15000.00379</w:t>
            </w:r>
          </w:p>
        </w:tc>
        <w:tc>
          <w:tcPr>
            <w:tcW w:w="0" w:type="auto"/>
            <w:tcBorders>
              <w:top w:val="nil"/>
              <w:left w:val="nil"/>
              <w:bottom w:val="single" w:sz="4" w:space="0" w:color="auto"/>
              <w:right w:val="single" w:sz="4" w:space="0" w:color="auto"/>
            </w:tcBorders>
            <w:shd w:val="clear" w:color="auto" w:fill="auto"/>
            <w:hideMark/>
          </w:tcPr>
          <w:p w14:paraId="0BA4192B" w14:textId="55C6A57E" w:rsidR="00F227DE" w:rsidRPr="00747763"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747763">
              <w:rPr>
                <w:rFonts w:ascii="Arial" w:eastAsia="Times New Roman" w:hAnsi="Arial" w:cs="Arial"/>
                <w:color w:val="000000"/>
                <w:sz w:val="24"/>
                <w:szCs w:val="24"/>
                <w:lang w:eastAsia="es-MX"/>
              </w:rPr>
              <w:t xml:space="preserve">ropa, </w:t>
            </w:r>
            <w:proofErr w:type="gramStart"/>
            <w:r>
              <w:rPr>
                <w:rFonts w:ascii="Arial" w:eastAsia="Times New Roman" w:hAnsi="Arial" w:cs="Arial"/>
                <w:color w:val="000000"/>
                <w:sz w:val="24"/>
                <w:szCs w:val="24"/>
                <w:lang w:eastAsia="es-MX"/>
              </w:rPr>
              <w:t>electrónica</w:t>
            </w:r>
            <w:r w:rsidRPr="00A60250">
              <w:rPr>
                <w:rFonts w:ascii="Arial" w:eastAsia="Times New Roman" w:hAnsi="Arial" w:cs="Arial"/>
                <w:color w:val="000000"/>
                <w:sz w:val="24"/>
                <w:szCs w:val="24"/>
                <w:lang w:eastAsia="es-MX"/>
              </w:rPr>
              <w:t>)=</w:t>
            </w:r>
            <w:proofErr w:type="gramEnd"/>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Pr="00747763">
              <w:rPr>
                <w:rFonts w:ascii="Arial" w:eastAsia="Times New Roman" w:hAnsi="Arial" w:cs="Arial"/>
                <w:color w:val="000000"/>
                <w:sz w:val="24"/>
                <w:szCs w:val="24"/>
                <w:lang w:eastAsia="es-MX"/>
              </w:rPr>
              <w:t>regular, fiel</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316650E0" w14:textId="77777777"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747763">
              <w:rPr>
                <w:rFonts w:ascii="Arial" w:eastAsia="Times New Roman" w:hAnsi="Arial" w:cs="Arial"/>
                <w:color w:val="000000"/>
                <w:sz w:val="24"/>
                <w:szCs w:val="24"/>
                <w:lang w:eastAsia="es-MX"/>
              </w:rPr>
              <w:t>2</w:t>
            </w:r>
          </w:p>
        </w:tc>
      </w:tr>
      <w:tr w:rsidR="00F227DE" w:rsidRPr="00747763" w14:paraId="1CC98C49"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61415E43" w14:textId="3807D6FA"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F227DE">
              <w:rPr>
                <w:rFonts w:ascii="Arial" w:eastAsia="Times New Roman" w:hAnsi="Arial" w:cs="Arial"/>
                <w:color w:val="000000"/>
                <w:sz w:val="24"/>
                <w:szCs w:val="24"/>
                <w:lang w:eastAsia="es-MX"/>
              </w:rPr>
              <w:t>10000.00151</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23CA23BB" w14:textId="092998C3"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F227DE">
              <w:rPr>
                <w:rFonts w:ascii="Arial" w:eastAsia="Times New Roman" w:hAnsi="Arial" w:cs="Arial"/>
                <w:color w:val="000000"/>
                <w:sz w:val="24"/>
                <w:szCs w:val="24"/>
                <w:lang w:eastAsia="es-MX"/>
              </w:rPr>
              <w:t>15002.00379</w:t>
            </w:r>
          </w:p>
        </w:tc>
      </w:tr>
    </w:tbl>
    <w:p w14:paraId="7B178DB4" w14:textId="77777777" w:rsidR="00F227DE" w:rsidRPr="00747763" w:rsidRDefault="00F227DE" w:rsidP="00F227DE">
      <w:pPr>
        <w:spacing w:line="360" w:lineRule="auto"/>
        <w:jc w:val="both"/>
        <w:rPr>
          <w:rFonts w:ascii="Arial" w:hAnsi="Arial" w:cs="Arial"/>
          <w:sz w:val="24"/>
          <w:szCs w:val="24"/>
        </w:rPr>
      </w:pPr>
    </w:p>
    <w:p w14:paraId="51A433A4" w14:textId="77777777" w:rsidR="00F227DE" w:rsidRPr="00747763" w:rsidRDefault="00F227DE" w:rsidP="00F227DE">
      <w:pPr>
        <w:pStyle w:val="Prrafodelista"/>
        <w:numPr>
          <w:ilvl w:val="0"/>
          <w:numId w:val="103"/>
        </w:numPr>
        <w:spacing w:line="360" w:lineRule="auto"/>
        <w:rPr>
          <w:rFonts w:ascii="Arial" w:hAnsi="Arial" w:cs="Arial"/>
          <w:sz w:val="24"/>
          <w:szCs w:val="24"/>
        </w:rPr>
      </w:pPr>
      <w:r w:rsidRPr="00747763">
        <w:rPr>
          <w:rFonts w:ascii="Arial" w:hAnsi="Arial" w:cs="Arial"/>
          <w:sz w:val="24"/>
          <w:szCs w:val="24"/>
        </w:rPr>
        <w:t xml:space="preserve">Al objeto 2 se le asigna el valor de </w:t>
      </w:r>
      <w:r w:rsidRPr="00747763">
        <w:rPr>
          <w:rFonts w:ascii="Arial" w:hAnsi="Arial" w:cs="Arial"/>
          <w:b/>
          <w:bCs/>
          <w:sz w:val="24"/>
          <w:szCs w:val="24"/>
        </w:rPr>
        <w:t>K1</w:t>
      </w:r>
    </w:p>
    <w:p w14:paraId="235E0128" w14:textId="77777777" w:rsidR="00F227DE" w:rsidRPr="00747763" w:rsidRDefault="00F227DE" w:rsidP="00F227DE">
      <w:pPr>
        <w:pStyle w:val="Prrafodelista"/>
        <w:numPr>
          <w:ilvl w:val="0"/>
          <w:numId w:val="104"/>
        </w:numPr>
        <w:spacing w:line="360" w:lineRule="auto"/>
        <w:jc w:val="both"/>
        <w:rPr>
          <w:rFonts w:ascii="Arial" w:hAnsi="Arial" w:cs="Arial"/>
          <w:sz w:val="24"/>
          <w:szCs w:val="24"/>
        </w:rPr>
      </w:pPr>
      <w:r w:rsidRPr="0074776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685F288E" w14:textId="4F506A60" w:rsidR="00F227DE" w:rsidRPr="00B55C96" w:rsidRDefault="00F227DE" w:rsidP="00F227DE">
      <w:pPr>
        <w:pStyle w:val="Descripcin"/>
        <w:jc w:val="center"/>
        <w:rPr>
          <w:rFonts w:ascii="Arial" w:hAnsi="Arial" w:cs="Arial"/>
          <w:color w:val="auto"/>
          <w:sz w:val="24"/>
          <w:szCs w:val="24"/>
        </w:rPr>
      </w:pPr>
      <w:bookmarkStart w:id="105" w:name="_Toc178529390"/>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21</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w:t>
      </w:r>
      <w:r>
        <w:rPr>
          <w:rFonts w:ascii="Arial" w:hAnsi="Arial" w:cs="Arial"/>
          <w:color w:val="auto"/>
          <w:sz w:val="24"/>
          <w:szCs w:val="24"/>
        </w:rPr>
        <w:t>3</w:t>
      </w:r>
      <w:r w:rsidRPr="00B55C96">
        <w:rPr>
          <w:rFonts w:ascii="Arial" w:hAnsi="Arial" w:cs="Arial"/>
          <w:color w:val="auto"/>
          <w:sz w:val="24"/>
          <w:szCs w:val="24"/>
        </w:rPr>
        <w:t xml:space="preserve"> distancia objeto 3</w:t>
      </w:r>
      <w:bookmarkEnd w:id="105"/>
    </w:p>
    <w:tbl>
      <w:tblPr>
        <w:tblW w:w="0" w:type="auto"/>
        <w:jc w:val="center"/>
        <w:tblCellMar>
          <w:left w:w="70" w:type="dxa"/>
          <w:right w:w="70" w:type="dxa"/>
        </w:tblCellMar>
        <w:tblLook w:val="04A0" w:firstRow="1" w:lastRow="0" w:firstColumn="1" w:lastColumn="0" w:noHBand="0" w:noVBand="1"/>
      </w:tblPr>
      <w:tblGrid>
        <w:gridCol w:w="2550"/>
        <w:gridCol w:w="1931"/>
        <w:gridCol w:w="2577"/>
        <w:gridCol w:w="2128"/>
      </w:tblGrid>
      <w:tr w:rsidR="00F227DE" w:rsidRPr="00747763" w14:paraId="7F0EEBC7"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A3C54D" w14:textId="77777777" w:rsidR="00F227DE" w:rsidRPr="00A60250" w:rsidRDefault="00F227DE"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16D4DC2A" w14:textId="77777777" w:rsidR="00F227DE" w:rsidRPr="00A60250" w:rsidRDefault="00F227DE"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F227DE" w:rsidRPr="00747763" w14:paraId="6DA87936"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7A783E28" w14:textId="797EEC77"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39.5</w:t>
            </w:r>
            <w:r w:rsidRPr="00A60250">
              <w:rPr>
                <w:rFonts w:ascii="Arial" w:eastAsia="Times New Roman" w:hAnsi="Arial" w:cs="Arial"/>
                <w:color w:val="000000"/>
                <w:sz w:val="24"/>
                <w:szCs w:val="24"/>
                <w:lang w:eastAsia="es-MX"/>
              </w:rPr>
              <w:t>)^2-(</w:t>
            </w:r>
            <w:r>
              <w:rPr>
                <w:rFonts w:ascii="Arial" w:eastAsia="Times New Roman" w:hAnsi="Arial" w:cs="Arial"/>
                <w:color w:val="000000"/>
                <w:sz w:val="24"/>
                <w:szCs w:val="24"/>
                <w:lang w:eastAsia="es-MX"/>
              </w:rPr>
              <w:t>30000</w:t>
            </w:r>
            <w:r w:rsidRPr="00A6025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6</w:t>
            </w:r>
            <w:r w:rsidRPr="00747763">
              <w:rPr>
                <w:rFonts w:ascii="Arial" w:eastAsia="Times New Roman" w:hAnsi="Arial" w:cs="Arial"/>
                <w:color w:val="000000"/>
                <w:sz w:val="24"/>
                <w:szCs w:val="24"/>
                <w:lang w:eastAsia="es-MX"/>
              </w:rPr>
              <w:t>0000</w:t>
            </w:r>
            <w:r w:rsidRPr="00A60250">
              <w:rPr>
                <w:rFonts w:ascii="Arial" w:eastAsia="Times New Roman" w:hAnsi="Arial" w:cs="Arial"/>
                <w:color w:val="000000"/>
                <w:sz w:val="24"/>
                <w:szCs w:val="24"/>
                <w:lang w:eastAsia="es-MX"/>
              </w:rPr>
              <w:t>)^2)^(1/2)=</w:t>
            </w:r>
            <w:r w:rsidRPr="00747763">
              <w:rPr>
                <w:rFonts w:ascii="Arial" w:eastAsia="Times New Roman" w:hAnsi="Arial" w:cs="Arial"/>
                <w:color w:val="000000"/>
                <w:sz w:val="24"/>
                <w:szCs w:val="24"/>
                <w:lang w:eastAsia="es-MX"/>
              </w:rPr>
              <w:t xml:space="preserve"> </w:t>
            </w:r>
            <w:r w:rsidRPr="00F227DE">
              <w:rPr>
                <w:rFonts w:ascii="Arial" w:eastAsia="Times New Roman" w:hAnsi="Arial" w:cs="Arial"/>
                <w:color w:val="000000"/>
                <w:sz w:val="24"/>
                <w:szCs w:val="24"/>
                <w:lang w:eastAsia="es-MX"/>
              </w:rPr>
              <w:t>3000</w:t>
            </w:r>
            <w:r>
              <w:rPr>
                <w:rFonts w:ascii="Arial" w:eastAsia="Times New Roman" w:hAnsi="Arial" w:cs="Arial"/>
                <w:color w:val="000000"/>
                <w:sz w:val="24"/>
                <w:szCs w:val="24"/>
                <w:lang w:eastAsia="es-MX"/>
              </w:rPr>
              <w:t>0</w:t>
            </w:r>
            <w:r w:rsidRPr="00F227DE">
              <w:rPr>
                <w:rFonts w:ascii="Arial" w:eastAsia="Times New Roman" w:hAnsi="Arial" w:cs="Arial"/>
                <w:color w:val="000000"/>
                <w:sz w:val="24"/>
                <w:szCs w:val="24"/>
                <w:lang w:eastAsia="es-MX"/>
              </w:rPr>
              <w:t>.0051</w:t>
            </w:r>
          </w:p>
        </w:tc>
        <w:tc>
          <w:tcPr>
            <w:tcW w:w="0" w:type="auto"/>
            <w:tcBorders>
              <w:top w:val="nil"/>
              <w:left w:val="nil"/>
              <w:bottom w:val="single" w:sz="4" w:space="0" w:color="auto"/>
              <w:right w:val="single" w:sz="4" w:space="0" w:color="auto"/>
            </w:tcBorders>
            <w:shd w:val="clear" w:color="auto" w:fill="auto"/>
            <w:hideMark/>
          </w:tcPr>
          <w:p w14:paraId="71F570F3" w14:textId="14CD4609" w:rsidR="00F227DE" w:rsidRPr="00747763"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Pr="00747763">
              <w:rPr>
                <w:rFonts w:ascii="Arial" w:eastAsia="Times New Roman" w:hAnsi="Arial" w:cs="Arial"/>
                <w:color w:val="000000"/>
                <w:sz w:val="24"/>
                <w:szCs w:val="24"/>
                <w:lang w:eastAsia="es-MX"/>
              </w:rPr>
              <w:t>comidas, ropa</w:t>
            </w:r>
            <w:r w:rsidRPr="00A60250">
              <w:rPr>
                <w:rFonts w:ascii="Arial" w:eastAsia="Times New Roman" w:hAnsi="Arial" w:cs="Arial"/>
                <w:color w:val="000000"/>
                <w:sz w:val="24"/>
                <w:szCs w:val="24"/>
                <w:lang w:eastAsia="es-MX"/>
              </w:rPr>
              <w:t xml:space="preserve">)= </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747763">
              <w:rPr>
                <w:rFonts w:ascii="Arial" w:eastAsia="Times New Roman" w:hAnsi="Arial" w:cs="Arial"/>
                <w:color w:val="000000"/>
                <w:sz w:val="24"/>
                <w:szCs w:val="24"/>
                <w:lang w:eastAsia="es-MX"/>
              </w:rPr>
              <w:t xml:space="preserve">fiel, </w:t>
            </w:r>
            <w:r>
              <w:rPr>
                <w:rFonts w:ascii="Arial" w:eastAsia="Times New Roman" w:hAnsi="Arial" w:cs="Arial"/>
                <w:color w:val="000000"/>
                <w:sz w:val="24"/>
                <w:szCs w:val="24"/>
                <w:lang w:eastAsia="es-MX"/>
              </w:rPr>
              <w:t>regular</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 xml:space="preserve"> </w:t>
            </w:r>
            <w:r>
              <w:rPr>
                <w:rFonts w:ascii="Arial" w:eastAsia="Times New Roman" w:hAnsi="Arial" w:cs="Arial"/>
                <w:color w:val="000000"/>
                <w:sz w:val="24"/>
                <w:szCs w:val="24"/>
                <w:lang w:eastAsia="es-MX"/>
              </w:rPr>
              <w:t>1</w:t>
            </w:r>
          </w:p>
          <w:p w14:paraId="6FFB142F" w14:textId="77777777"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74776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0E423D4C" w14:textId="3F258B4C"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2</w:t>
            </w:r>
            <w:r>
              <w:rPr>
                <w:rFonts w:ascii="Arial" w:eastAsia="Times New Roman" w:hAnsi="Arial" w:cs="Arial"/>
                <w:color w:val="000000"/>
                <w:sz w:val="24"/>
                <w:szCs w:val="24"/>
                <w:lang w:eastAsia="es-MX"/>
              </w:rPr>
              <w:t>3.33</w:t>
            </w:r>
            <w:r w:rsidRPr="00A60250">
              <w:rPr>
                <w:rFonts w:ascii="Arial" w:eastAsia="Times New Roman" w:hAnsi="Arial" w:cs="Arial"/>
                <w:color w:val="000000"/>
                <w:sz w:val="24"/>
                <w:szCs w:val="24"/>
                <w:lang w:eastAsia="es-MX"/>
              </w:rPr>
              <w:t>)^2-(</w:t>
            </w:r>
            <w:r w:rsidRPr="00747763">
              <w:rPr>
                <w:rFonts w:ascii="Arial" w:eastAsia="Times New Roman" w:hAnsi="Arial" w:cs="Arial"/>
                <w:color w:val="000000"/>
                <w:sz w:val="24"/>
                <w:szCs w:val="24"/>
                <w:lang w:eastAsia="es-MX"/>
              </w:rPr>
              <w:t>3</w:t>
            </w:r>
            <w:r w:rsidRPr="00A60250">
              <w:rPr>
                <w:rFonts w:ascii="Arial" w:eastAsia="Times New Roman" w:hAnsi="Arial" w:cs="Arial"/>
                <w:color w:val="000000"/>
                <w:sz w:val="24"/>
                <w:szCs w:val="24"/>
                <w:lang w:eastAsia="es-MX"/>
              </w:rPr>
              <w:t>0000-3</w:t>
            </w:r>
            <w:r w:rsidRPr="0074776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00)^2)^(1/2)=</w:t>
            </w:r>
            <w:r>
              <w:t xml:space="preserve"> </w:t>
            </w:r>
            <w:r w:rsidRPr="00F227DE">
              <w:rPr>
                <w:rFonts w:ascii="Arial" w:eastAsia="Times New Roman" w:hAnsi="Arial" w:cs="Arial"/>
                <w:color w:val="000000"/>
                <w:sz w:val="24"/>
                <w:szCs w:val="24"/>
                <w:lang w:eastAsia="es-MX"/>
              </w:rPr>
              <w:t>500</w:t>
            </w:r>
            <w:r>
              <w:rPr>
                <w:rFonts w:ascii="Arial" w:eastAsia="Times New Roman" w:hAnsi="Arial" w:cs="Arial"/>
                <w:color w:val="000000"/>
                <w:sz w:val="24"/>
                <w:szCs w:val="24"/>
                <w:lang w:eastAsia="es-MX"/>
              </w:rPr>
              <w:t>0</w:t>
            </w:r>
            <w:r w:rsidRPr="00F227DE">
              <w:rPr>
                <w:rFonts w:ascii="Arial" w:eastAsia="Times New Roman" w:hAnsi="Arial" w:cs="Arial"/>
                <w:color w:val="000000"/>
                <w:sz w:val="24"/>
                <w:szCs w:val="24"/>
                <w:lang w:eastAsia="es-MX"/>
              </w:rPr>
              <w:t>.000177</w:t>
            </w:r>
          </w:p>
        </w:tc>
        <w:tc>
          <w:tcPr>
            <w:tcW w:w="0" w:type="auto"/>
            <w:tcBorders>
              <w:top w:val="nil"/>
              <w:left w:val="nil"/>
              <w:bottom w:val="single" w:sz="4" w:space="0" w:color="auto"/>
              <w:right w:val="single" w:sz="4" w:space="0" w:color="auto"/>
            </w:tcBorders>
            <w:shd w:val="clear" w:color="auto" w:fill="auto"/>
            <w:hideMark/>
          </w:tcPr>
          <w:p w14:paraId="1E364795" w14:textId="44ACDE6B" w:rsidR="00F227DE" w:rsidRPr="00747763"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747763">
              <w:rPr>
                <w:rFonts w:ascii="Arial" w:eastAsia="Times New Roman" w:hAnsi="Arial" w:cs="Arial"/>
                <w:color w:val="000000"/>
                <w:sz w:val="24"/>
                <w:szCs w:val="24"/>
                <w:lang w:eastAsia="es-MX"/>
              </w:rPr>
              <w:t xml:space="preserve">comida, </w:t>
            </w:r>
            <w:proofErr w:type="gramStart"/>
            <w:r>
              <w:rPr>
                <w:rFonts w:ascii="Arial" w:eastAsia="Times New Roman" w:hAnsi="Arial" w:cs="Arial"/>
                <w:color w:val="000000"/>
                <w:sz w:val="24"/>
                <w:szCs w:val="24"/>
                <w:lang w:eastAsia="es-MX"/>
              </w:rPr>
              <w:t>electrónica</w:t>
            </w:r>
            <w:r w:rsidRPr="00A60250">
              <w:rPr>
                <w:rFonts w:ascii="Arial" w:eastAsia="Times New Roman" w:hAnsi="Arial" w:cs="Arial"/>
                <w:color w:val="000000"/>
                <w:sz w:val="24"/>
                <w:szCs w:val="24"/>
                <w:lang w:eastAsia="es-MX"/>
              </w:rPr>
              <w:t>)=</w:t>
            </w:r>
            <w:proofErr w:type="gramEnd"/>
            <w:r>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Pr>
                <w:rFonts w:ascii="Arial" w:eastAsia="Times New Roman" w:hAnsi="Arial" w:cs="Arial"/>
                <w:color w:val="000000"/>
                <w:sz w:val="24"/>
                <w:szCs w:val="24"/>
                <w:lang w:eastAsia="es-MX"/>
              </w:rPr>
              <w:t>fiel</w:t>
            </w:r>
            <w:r w:rsidRPr="00747763">
              <w:rPr>
                <w:rFonts w:ascii="Arial" w:eastAsia="Times New Roman" w:hAnsi="Arial" w:cs="Arial"/>
                <w:color w:val="000000"/>
                <w:sz w:val="24"/>
                <w:szCs w:val="24"/>
                <w:lang w:eastAsia="es-MX"/>
              </w:rPr>
              <w:t>, fiel</w:t>
            </w:r>
            <w:r w:rsidRPr="00A6025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w:t>
            </w:r>
          </w:p>
          <w:p w14:paraId="2364D0BC" w14:textId="77777777"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747763">
              <w:rPr>
                <w:rFonts w:ascii="Arial" w:eastAsia="Times New Roman" w:hAnsi="Arial" w:cs="Arial"/>
                <w:color w:val="000000"/>
                <w:sz w:val="24"/>
                <w:szCs w:val="24"/>
                <w:lang w:eastAsia="es-MX"/>
              </w:rPr>
              <w:t>1</w:t>
            </w:r>
          </w:p>
        </w:tc>
      </w:tr>
      <w:tr w:rsidR="00F227DE" w:rsidRPr="00747763" w14:paraId="198B9418"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733F004E" w14:textId="6B83AB45"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F227DE">
              <w:rPr>
                <w:rFonts w:ascii="Arial" w:eastAsia="Times New Roman" w:hAnsi="Arial" w:cs="Arial"/>
                <w:color w:val="000000"/>
                <w:sz w:val="24"/>
                <w:szCs w:val="24"/>
                <w:lang w:eastAsia="es-MX"/>
              </w:rPr>
              <w:t>30002.0051</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52FB9B8F" w14:textId="4AE78AD1"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F227DE">
              <w:rPr>
                <w:rFonts w:ascii="Arial" w:eastAsia="Times New Roman" w:hAnsi="Arial" w:cs="Arial"/>
                <w:color w:val="000000"/>
                <w:sz w:val="24"/>
                <w:szCs w:val="24"/>
                <w:lang w:eastAsia="es-MX"/>
              </w:rPr>
              <w:t>5001.000177</w:t>
            </w:r>
          </w:p>
        </w:tc>
      </w:tr>
    </w:tbl>
    <w:p w14:paraId="1ABD19B7" w14:textId="77777777" w:rsidR="00F227DE" w:rsidRPr="00747763" w:rsidRDefault="00F227DE" w:rsidP="00F227DE">
      <w:pPr>
        <w:spacing w:line="360" w:lineRule="auto"/>
        <w:jc w:val="both"/>
        <w:rPr>
          <w:rFonts w:ascii="Arial" w:hAnsi="Arial" w:cs="Arial"/>
          <w:sz w:val="24"/>
          <w:szCs w:val="24"/>
        </w:rPr>
      </w:pPr>
    </w:p>
    <w:p w14:paraId="63902F69" w14:textId="77777777" w:rsidR="00F227DE" w:rsidRPr="00747763" w:rsidRDefault="00F227DE" w:rsidP="00F227DE">
      <w:pPr>
        <w:pStyle w:val="Prrafodelista"/>
        <w:numPr>
          <w:ilvl w:val="0"/>
          <w:numId w:val="104"/>
        </w:numPr>
        <w:spacing w:line="360" w:lineRule="auto"/>
        <w:rPr>
          <w:rFonts w:ascii="Arial" w:hAnsi="Arial" w:cs="Arial"/>
          <w:sz w:val="24"/>
          <w:szCs w:val="24"/>
        </w:rPr>
      </w:pPr>
      <w:r w:rsidRPr="00747763">
        <w:rPr>
          <w:rFonts w:ascii="Arial" w:hAnsi="Arial" w:cs="Arial"/>
          <w:sz w:val="24"/>
          <w:szCs w:val="24"/>
        </w:rPr>
        <w:t xml:space="preserve">Al objeto 3 se le asigna el valor de </w:t>
      </w:r>
      <w:r w:rsidRPr="00747763">
        <w:rPr>
          <w:rFonts w:ascii="Arial" w:hAnsi="Arial" w:cs="Arial"/>
          <w:b/>
          <w:bCs/>
          <w:sz w:val="24"/>
          <w:szCs w:val="24"/>
        </w:rPr>
        <w:t>K2</w:t>
      </w:r>
    </w:p>
    <w:p w14:paraId="2D77B63F" w14:textId="77777777" w:rsidR="00F227DE" w:rsidRPr="00747763" w:rsidRDefault="00F227DE" w:rsidP="00F227DE">
      <w:pPr>
        <w:pStyle w:val="Prrafodelista"/>
        <w:numPr>
          <w:ilvl w:val="0"/>
          <w:numId w:val="105"/>
        </w:numPr>
        <w:spacing w:line="360" w:lineRule="auto"/>
        <w:jc w:val="both"/>
        <w:rPr>
          <w:rFonts w:ascii="Arial" w:hAnsi="Arial" w:cs="Arial"/>
          <w:sz w:val="24"/>
          <w:szCs w:val="24"/>
        </w:rPr>
      </w:pPr>
      <w:r w:rsidRPr="0074776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64976653" w14:textId="05F8A2B5" w:rsidR="00F227DE" w:rsidRPr="00B55C96" w:rsidRDefault="00F227DE" w:rsidP="00F227DE">
      <w:pPr>
        <w:pStyle w:val="Descripcin"/>
        <w:jc w:val="center"/>
        <w:rPr>
          <w:rFonts w:ascii="Arial" w:hAnsi="Arial" w:cs="Arial"/>
          <w:color w:val="auto"/>
          <w:sz w:val="24"/>
          <w:szCs w:val="24"/>
        </w:rPr>
      </w:pPr>
      <w:bookmarkStart w:id="106" w:name="_Toc178529391"/>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22</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w:t>
      </w:r>
      <w:r>
        <w:rPr>
          <w:rFonts w:ascii="Arial" w:hAnsi="Arial" w:cs="Arial"/>
          <w:color w:val="auto"/>
          <w:sz w:val="24"/>
          <w:szCs w:val="24"/>
        </w:rPr>
        <w:t>3</w:t>
      </w:r>
      <w:r w:rsidRPr="00B55C96">
        <w:rPr>
          <w:rFonts w:ascii="Arial" w:hAnsi="Arial" w:cs="Arial"/>
          <w:color w:val="auto"/>
          <w:sz w:val="24"/>
          <w:szCs w:val="24"/>
        </w:rPr>
        <w:t xml:space="preserve"> distancia objeto 4</w:t>
      </w:r>
      <w:bookmarkEnd w:id="106"/>
    </w:p>
    <w:tbl>
      <w:tblPr>
        <w:tblW w:w="0" w:type="auto"/>
        <w:jc w:val="center"/>
        <w:tblCellMar>
          <w:left w:w="70" w:type="dxa"/>
          <w:right w:w="70" w:type="dxa"/>
        </w:tblCellMar>
        <w:tblLook w:val="04A0" w:firstRow="1" w:lastRow="0" w:firstColumn="1" w:lastColumn="0" w:noHBand="0" w:noVBand="1"/>
      </w:tblPr>
      <w:tblGrid>
        <w:gridCol w:w="2559"/>
        <w:gridCol w:w="1930"/>
        <w:gridCol w:w="2558"/>
        <w:gridCol w:w="2139"/>
      </w:tblGrid>
      <w:tr w:rsidR="00F227DE" w:rsidRPr="00747763" w14:paraId="36B790BF"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3D7D62" w14:textId="77777777" w:rsidR="00F227DE" w:rsidRPr="00A60250" w:rsidRDefault="00F227DE"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14FFDC6A" w14:textId="77777777" w:rsidR="00F227DE" w:rsidRPr="00A60250" w:rsidRDefault="00F227DE"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F227DE" w:rsidRPr="00747763" w14:paraId="152AACEF"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3B38B8BE" w14:textId="58975B86"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3</w:t>
            </w:r>
            <w:r>
              <w:rPr>
                <w:rFonts w:ascii="Arial" w:eastAsia="Times New Roman" w:hAnsi="Arial" w:cs="Arial"/>
                <w:color w:val="000000"/>
                <w:sz w:val="24"/>
                <w:szCs w:val="24"/>
                <w:lang w:eastAsia="es-MX"/>
              </w:rPr>
              <w:t>9,5</w:t>
            </w:r>
            <w:r w:rsidRPr="00A60250">
              <w:rPr>
                <w:rFonts w:ascii="Arial" w:eastAsia="Times New Roman" w:hAnsi="Arial" w:cs="Arial"/>
                <w:color w:val="000000"/>
                <w:sz w:val="24"/>
                <w:szCs w:val="24"/>
                <w:lang w:eastAsia="es-MX"/>
              </w:rPr>
              <w:t>)^2-(</w:t>
            </w:r>
            <w:r w:rsidRPr="00747763">
              <w:rPr>
                <w:rFonts w:ascii="Arial" w:eastAsia="Times New Roman" w:hAnsi="Arial" w:cs="Arial"/>
                <w:color w:val="000000"/>
                <w:sz w:val="24"/>
                <w:szCs w:val="24"/>
                <w:lang w:eastAsia="es-MX"/>
              </w:rPr>
              <w:t>70000</w:t>
            </w:r>
            <w:r w:rsidRPr="00A6025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60000</w:t>
            </w:r>
            <w:r w:rsidRPr="00A60250">
              <w:rPr>
                <w:rFonts w:ascii="Arial" w:eastAsia="Times New Roman" w:hAnsi="Arial" w:cs="Arial"/>
                <w:color w:val="000000"/>
                <w:sz w:val="24"/>
                <w:szCs w:val="24"/>
                <w:lang w:eastAsia="es-MX"/>
              </w:rPr>
              <w:t>)^2)^(1/2)=</w:t>
            </w:r>
            <w:r w:rsidRPr="00747763">
              <w:rPr>
                <w:rFonts w:ascii="Arial" w:eastAsia="Times New Roman" w:hAnsi="Arial" w:cs="Arial"/>
                <w:color w:val="000000"/>
                <w:sz w:val="24"/>
                <w:szCs w:val="24"/>
                <w:lang w:eastAsia="es-MX"/>
              </w:rPr>
              <w:t xml:space="preserve"> </w:t>
            </w:r>
            <w:r w:rsidRPr="00F227DE">
              <w:rPr>
                <w:rFonts w:ascii="Arial" w:eastAsia="Times New Roman" w:hAnsi="Arial" w:cs="Arial"/>
                <w:color w:val="000000"/>
                <w:sz w:val="24"/>
                <w:szCs w:val="24"/>
                <w:lang w:eastAsia="es-MX"/>
              </w:rPr>
              <w:t>1000</w:t>
            </w:r>
            <w:r>
              <w:rPr>
                <w:rFonts w:ascii="Arial" w:eastAsia="Times New Roman" w:hAnsi="Arial" w:cs="Arial"/>
                <w:color w:val="000000"/>
                <w:sz w:val="24"/>
                <w:szCs w:val="24"/>
                <w:lang w:eastAsia="es-MX"/>
              </w:rPr>
              <w:t>0</w:t>
            </w:r>
            <w:r w:rsidRPr="00F227DE">
              <w:rPr>
                <w:rFonts w:ascii="Arial" w:eastAsia="Times New Roman" w:hAnsi="Arial" w:cs="Arial"/>
                <w:color w:val="000000"/>
                <w:sz w:val="24"/>
                <w:szCs w:val="24"/>
                <w:lang w:eastAsia="es-MX"/>
              </w:rPr>
              <w:t>.00151</w:t>
            </w:r>
          </w:p>
        </w:tc>
        <w:tc>
          <w:tcPr>
            <w:tcW w:w="0" w:type="auto"/>
            <w:tcBorders>
              <w:top w:val="nil"/>
              <w:left w:val="nil"/>
              <w:bottom w:val="single" w:sz="4" w:space="0" w:color="auto"/>
              <w:right w:val="single" w:sz="4" w:space="0" w:color="auto"/>
            </w:tcBorders>
            <w:shd w:val="clear" w:color="auto" w:fill="auto"/>
            <w:hideMark/>
          </w:tcPr>
          <w:p w14:paraId="0A142433" w14:textId="784511DC" w:rsidR="00F227DE" w:rsidRPr="00747763"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Pr="00747763">
              <w:rPr>
                <w:rFonts w:ascii="Arial" w:eastAsia="Times New Roman" w:hAnsi="Arial" w:cs="Arial"/>
                <w:color w:val="000000"/>
                <w:sz w:val="24"/>
                <w:szCs w:val="24"/>
                <w:lang w:eastAsia="es-MX"/>
              </w:rPr>
              <w:t>libros, ropa</w:t>
            </w:r>
            <w:r w:rsidRPr="00A60250">
              <w:rPr>
                <w:rFonts w:ascii="Arial" w:eastAsia="Times New Roman" w:hAnsi="Arial" w:cs="Arial"/>
                <w:color w:val="000000"/>
                <w:sz w:val="24"/>
                <w:szCs w:val="24"/>
                <w:lang w:eastAsia="es-MX"/>
              </w:rPr>
              <w:t xml:space="preserve">)= </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747763">
              <w:rPr>
                <w:rFonts w:ascii="Arial" w:eastAsia="Times New Roman" w:hAnsi="Arial" w:cs="Arial"/>
                <w:color w:val="000000"/>
                <w:sz w:val="24"/>
                <w:szCs w:val="24"/>
                <w:lang w:eastAsia="es-MX"/>
              </w:rPr>
              <w:t xml:space="preserve">nuevo, </w:t>
            </w:r>
            <w:r>
              <w:rPr>
                <w:rFonts w:ascii="Arial" w:eastAsia="Times New Roman" w:hAnsi="Arial" w:cs="Arial"/>
                <w:color w:val="000000"/>
                <w:sz w:val="24"/>
                <w:szCs w:val="24"/>
                <w:lang w:eastAsia="es-MX"/>
              </w:rPr>
              <w:t>regular</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 xml:space="preserve"> </w:t>
            </w:r>
            <w:r>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41BD5D78" w14:textId="69EE7C44"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18B78D21" w14:textId="28EB5D85"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23.3</w:t>
            </w:r>
            <w:r w:rsidRPr="00A60250">
              <w:rPr>
                <w:rFonts w:ascii="Arial" w:eastAsia="Times New Roman" w:hAnsi="Arial" w:cs="Arial"/>
                <w:color w:val="000000"/>
                <w:sz w:val="24"/>
                <w:szCs w:val="24"/>
                <w:lang w:eastAsia="es-MX"/>
              </w:rPr>
              <w:t>)^2-(</w:t>
            </w:r>
            <w:r w:rsidRPr="00747763">
              <w:rPr>
                <w:rFonts w:ascii="Arial" w:eastAsia="Times New Roman" w:hAnsi="Arial" w:cs="Arial"/>
                <w:color w:val="000000"/>
                <w:sz w:val="24"/>
                <w:szCs w:val="24"/>
                <w:lang w:eastAsia="es-MX"/>
              </w:rPr>
              <w:t>70</w:t>
            </w:r>
            <w:r w:rsidRPr="00A60250">
              <w:rPr>
                <w:rFonts w:ascii="Arial" w:eastAsia="Times New Roman" w:hAnsi="Arial" w:cs="Arial"/>
                <w:color w:val="000000"/>
                <w:sz w:val="24"/>
                <w:szCs w:val="24"/>
                <w:lang w:eastAsia="es-MX"/>
              </w:rPr>
              <w:t>000-</w:t>
            </w:r>
            <w:r w:rsidRPr="00747763">
              <w:rPr>
                <w:rFonts w:ascii="Arial" w:eastAsia="Times New Roman" w:hAnsi="Arial" w:cs="Arial"/>
                <w:color w:val="000000"/>
                <w:sz w:val="24"/>
                <w:szCs w:val="24"/>
                <w:lang w:eastAsia="es-MX"/>
              </w:rPr>
              <w:t>3</w:t>
            </w:r>
            <w:r>
              <w:rPr>
                <w:rFonts w:ascii="Arial" w:eastAsia="Times New Roman" w:hAnsi="Arial" w:cs="Arial"/>
                <w:color w:val="000000"/>
                <w:sz w:val="24"/>
                <w:szCs w:val="24"/>
                <w:lang w:eastAsia="es-MX"/>
              </w:rPr>
              <w:t>50</w:t>
            </w:r>
            <w:r w:rsidRPr="00A60250">
              <w:rPr>
                <w:rFonts w:ascii="Arial" w:eastAsia="Times New Roman" w:hAnsi="Arial" w:cs="Arial"/>
                <w:color w:val="000000"/>
                <w:sz w:val="24"/>
                <w:szCs w:val="24"/>
                <w:lang w:eastAsia="es-MX"/>
              </w:rPr>
              <w:t>00)^2)^(1/2)=</w:t>
            </w:r>
            <w:r>
              <w:t xml:space="preserve"> </w:t>
            </w:r>
            <w:r w:rsidRPr="00F227DE">
              <w:rPr>
                <w:rFonts w:ascii="Arial" w:eastAsia="Times New Roman" w:hAnsi="Arial" w:cs="Arial"/>
                <w:color w:val="000000"/>
                <w:sz w:val="24"/>
                <w:szCs w:val="24"/>
                <w:lang w:eastAsia="es-MX"/>
              </w:rPr>
              <w:t>35000.00671</w:t>
            </w:r>
          </w:p>
        </w:tc>
        <w:tc>
          <w:tcPr>
            <w:tcW w:w="0" w:type="auto"/>
            <w:tcBorders>
              <w:top w:val="nil"/>
              <w:left w:val="nil"/>
              <w:bottom w:val="single" w:sz="4" w:space="0" w:color="auto"/>
              <w:right w:val="single" w:sz="4" w:space="0" w:color="auto"/>
            </w:tcBorders>
            <w:shd w:val="clear" w:color="auto" w:fill="auto"/>
            <w:hideMark/>
          </w:tcPr>
          <w:p w14:paraId="54ADD7DF" w14:textId="1D6098CF" w:rsidR="00F227DE" w:rsidRPr="00747763"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747763">
              <w:rPr>
                <w:rFonts w:ascii="Arial" w:eastAsia="Times New Roman" w:hAnsi="Arial" w:cs="Arial"/>
                <w:color w:val="000000"/>
                <w:sz w:val="24"/>
                <w:szCs w:val="24"/>
                <w:lang w:eastAsia="es-MX"/>
              </w:rPr>
              <w:t xml:space="preserve">libros, </w:t>
            </w:r>
            <w:proofErr w:type="gramStart"/>
            <w:r>
              <w:rPr>
                <w:rFonts w:ascii="Arial" w:eastAsia="Times New Roman" w:hAnsi="Arial" w:cs="Arial"/>
                <w:color w:val="000000"/>
                <w:sz w:val="24"/>
                <w:szCs w:val="24"/>
                <w:lang w:eastAsia="es-MX"/>
              </w:rPr>
              <w:t>electrónica</w:t>
            </w:r>
            <w:r w:rsidRPr="00A60250">
              <w:rPr>
                <w:rFonts w:ascii="Arial" w:eastAsia="Times New Roman" w:hAnsi="Arial" w:cs="Arial"/>
                <w:color w:val="000000"/>
                <w:sz w:val="24"/>
                <w:szCs w:val="24"/>
                <w:lang w:eastAsia="es-MX"/>
              </w:rPr>
              <w:t>)=</w:t>
            </w:r>
            <w:proofErr w:type="gramEnd"/>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Pr="00747763">
              <w:rPr>
                <w:rFonts w:ascii="Arial" w:eastAsia="Times New Roman" w:hAnsi="Arial" w:cs="Arial"/>
                <w:color w:val="000000"/>
                <w:sz w:val="24"/>
                <w:szCs w:val="24"/>
                <w:lang w:eastAsia="es-MX"/>
              </w:rPr>
              <w:t>nuevo, fiel</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2C3F5849" w14:textId="77777777"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747763">
              <w:rPr>
                <w:rFonts w:ascii="Arial" w:eastAsia="Times New Roman" w:hAnsi="Arial" w:cs="Arial"/>
                <w:color w:val="000000"/>
                <w:sz w:val="24"/>
                <w:szCs w:val="24"/>
                <w:lang w:eastAsia="es-MX"/>
              </w:rPr>
              <w:t>2</w:t>
            </w:r>
          </w:p>
        </w:tc>
      </w:tr>
      <w:tr w:rsidR="00F227DE" w:rsidRPr="00747763" w14:paraId="7A6D4D67"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2138FA15" w14:textId="2CD299A4"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lastRenderedPageBreak/>
              <w:t xml:space="preserve">Distancia total: </w:t>
            </w:r>
            <w:r w:rsidRPr="00F227DE">
              <w:rPr>
                <w:rFonts w:ascii="Arial" w:eastAsia="Times New Roman" w:hAnsi="Arial" w:cs="Arial"/>
                <w:color w:val="000000"/>
                <w:sz w:val="24"/>
                <w:szCs w:val="24"/>
                <w:lang w:eastAsia="es-MX"/>
              </w:rPr>
              <w:t>10002.00151</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21DEC661" w14:textId="43BAC83D"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F227DE">
              <w:rPr>
                <w:rFonts w:ascii="Arial" w:eastAsia="Times New Roman" w:hAnsi="Arial" w:cs="Arial"/>
                <w:color w:val="000000"/>
                <w:sz w:val="24"/>
                <w:szCs w:val="24"/>
                <w:lang w:eastAsia="es-MX"/>
              </w:rPr>
              <w:t>3500</w:t>
            </w:r>
            <w:r>
              <w:rPr>
                <w:rFonts w:ascii="Arial" w:eastAsia="Times New Roman" w:hAnsi="Arial" w:cs="Arial"/>
                <w:color w:val="000000"/>
                <w:sz w:val="24"/>
                <w:szCs w:val="24"/>
                <w:lang w:eastAsia="es-MX"/>
              </w:rPr>
              <w:t>2</w:t>
            </w:r>
            <w:r w:rsidRPr="00F227DE">
              <w:rPr>
                <w:rFonts w:ascii="Arial" w:eastAsia="Times New Roman" w:hAnsi="Arial" w:cs="Arial"/>
                <w:color w:val="000000"/>
                <w:sz w:val="24"/>
                <w:szCs w:val="24"/>
                <w:lang w:eastAsia="es-MX"/>
              </w:rPr>
              <w:t>.00671</w:t>
            </w:r>
          </w:p>
        </w:tc>
      </w:tr>
    </w:tbl>
    <w:p w14:paraId="4E3F6446" w14:textId="77777777" w:rsidR="00F227DE" w:rsidRPr="00747763" w:rsidRDefault="00F227DE" w:rsidP="00F227DE">
      <w:pPr>
        <w:spacing w:line="360" w:lineRule="auto"/>
        <w:jc w:val="both"/>
        <w:rPr>
          <w:rFonts w:ascii="Arial" w:hAnsi="Arial" w:cs="Arial"/>
          <w:sz w:val="24"/>
          <w:szCs w:val="24"/>
        </w:rPr>
      </w:pPr>
    </w:p>
    <w:p w14:paraId="70F6B502" w14:textId="77777777" w:rsidR="00F227DE" w:rsidRPr="00747763" w:rsidRDefault="00F227DE" w:rsidP="00F227DE">
      <w:pPr>
        <w:pStyle w:val="Prrafodelista"/>
        <w:numPr>
          <w:ilvl w:val="0"/>
          <w:numId w:val="105"/>
        </w:numPr>
        <w:spacing w:line="360" w:lineRule="auto"/>
        <w:rPr>
          <w:rFonts w:ascii="Arial" w:hAnsi="Arial" w:cs="Arial"/>
          <w:sz w:val="24"/>
          <w:szCs w:val="24"/>
        </w:rPr>
      </w:pPr>
      <w:r w:rsidRPr="00747763">
        <w:rPr>
          <w:rFonts w:ascii="Arial" w:hAnsi="Arial" w:cs="Arial"/>
          <w:sz w:val="24"/>
          <w:szCs w:val="24"/>
        </w:rPr>
        <w:t xml:space="preserve">Al objeto 4 se le asigna el valor de </w:t>
      </w:r>
      <w:r w:rsidRPr="00747763">
        <w:rPr>
          <w:rFonts w:ascii="Arial" w:hAnsi="Arial" w:cs="Arial"/>
          <w:b/>
          <w:bCs/>
          <w:sz w:val="24"/>
          <w:szCs w:val="24"/>
        </w:rPr>
        <w:t>K1</w:t>
      </w:r>
    </w:p>
    <w:p w14:paraId="438AF6ED" w14:textId="77777777" w:rsidR="00F227DE" w:rsidRPr="00747763" w:rsidRDefault="00F227DE" w:rsidP="00F227DE">
      <w:pPr>
        <w:pStyle w:val="Prrafodelista"/>
        <w:numPr>
          <w:ilvl w:val="0"/>
          <w:numId w:val="106"/>
        </w:numPr>
        <w:spacing w:line="360" w:lineRule="auto"/>
        <w:jc w:val="both"/>
        <w:rPr>
          <w:rFonts w:ascii="Arial" w:hAnsi="Arial" w:cs="Arial"/>
          <w:sz w:val="24"/>
          <w:szCs w:val="24"/>
        </w:rPr>
      </w:pPr>
      <w:r w:rsidRPr="0074776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452FBCD6" w14:textId="22959F1F" w:rsidR="00F227DE" w:rsidRPr="00B55C96" w:rsidRDefault="00F227DE" w:rsidP="00F227DE">
      <w:pPr>
        <w:pStyle w:val="Descripcin"/>
        <w:jc w:val="center"/>
        <w:rPr>
          <w:rFonts w:ascii="Arial" w:hAnsi="Arial" w:cs="Arial"/>
          <w:color w:val="auto"/>
          <w:sz w:val="24"/>
          <w:szCs w:val="24"/>
        </w:rPr>
      </w:pPr>
      <w:bookmarkStart w:id="107" w:name="_Toc178529392"/>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23</w:t>
      </w:r>
      <w:r w:rsidRPr="00B55C96">
        <w:rPr>
          <w:rFonts w:ascii="Arial" w:hAnsi="Arial" w:cs="Arial"/>
          <w:color w:val="auto"/>
          <w:sz w:val="24"/>
          <w:szCs w:val="24"/>
        </w:rPr>
        <w:fldChar w:fldCharType="end"/>
      </w:r>
      <w:r w:rsidRPr="00B55C96">
        <w:rPr>
          <w:rFonts w:ascii="Arial" w:hAnsi="Arial" w:cs="Arial"/>
          <w:color w:val="auto"/>
          <w:sz w:val="24"/>
          <w:szCs w:val="24"/>
        </w:rPr>
        <w:t xml:space="preserve"> Iteración </w:t>
      </w:r>
      <w:r>
        <w:rPr>
          <w:rFonts w:ascii="Arial" w:hAnsi="Arial" w:cs="Arial"/>
          <w:color w:val="auto"/>
          <w:sz w:val="24"/>
          <w:szCs w:val="24"/>
        </w:rPr>
        <w:t>3</w:t>
      </w:r>
      <w:r w:rsidRPr="00B55C96">
        <w:rPr>
          <w:rFonts w:ascii="Arial" w:hAnsi="Arial" w:cs="Arial"/>
          <w:color w:val="auto"/>
          <w:sz w:val="24"/>
          <w:szCs w:val="24"/>
        </w:rPr>
        <w:t xml:space="preserve"> distancia objeto 5</w:t>
      </w:r>
      <w:bookmarkEnd w:id="107"/>
    </w:p>
    <w:tbl>
      <w:tblPr>
        <w:tblW w:w="0" w:type="auto"/>
        <w:jc w:val="center"/>
        <w:tblCellMar>
          <w:left w:w="70" w:type="dxa"/>
          <w:right w:w="70" w:type="dxa"/>
        </w:tblCellMar>
        <w:tblLook w:val="04A0" w:firstRow="1" w:lastRow="0" w:firstColumn="1" w:lastColumn="0" w:noHBand="0" w:noVBand="1"/>
      </w:tblPr>
      <w:tblGrid>
        <w:gridCol w:w="2618"/>
        <w:gridCol w:w="2019"/>
        <w:gridCol w:w="2510"/>
        <w:gridCol w:w="2039"/>
      </w:tblGrid>
      <w:tr w:rsidR="00F227DE" w:rsidRPr="00747763" w14:paraId="495329B8"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36C364E" w14:textId="77777777" w:rsidR="00F227DE" w:rsidRPr="00A60250" w:rsidRDefault="00F227DE"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796C42FF" w14:textId="77777777" w:rsidR="00F227DE" w:rsidRPr="00A60250" w:rsidRDefault="00F227DE" w:rsidP="000C4C93">
            <w:pPr>
              <w:spacing w:after="0" w:line="24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74776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F227DE" w:rsidRPr="00747763" w14:paraId="09845C5A"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16746611" w14:textId="08BF3C91"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39.5</w:t>
            </w:r>
            <w:r w:rsidRPr="00A60250">
              <w:rPr>
                <w:rFonts w:ascii="Arial" w:eastAsia="Times New Roman" w:hAnsi="Arial" w:cs="Arial"/>
                <w:color w:val="000000"/>
                <w:sz w:val="24"/>
                <w:szCs w:val="24"/>
                <w:lang w:eastAsia="es-MX"/>
              </w:rPr>
              <w:t>)^2-(</w:t>
            </w:r>
            <w:r w:rsidRPr="00747763">
              <w:rPr>
                <w:rFonts w:ascii="Arial" w:eastAsia="Times New Roman" w:hAnsi="Arial" w:cs="Arial"/>
                <w:color w:val="000000"/>
                <w:sz w:val="24"/>
                <w:szCs w:val="24"/>
                <w:lang w:eastAsia="es-MX"/>
              </w:rPr>
              <w:t>35000</w:t>
            </w:r>
            <w:r w:rsidRPr="00A6025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600</w:t>
            </w:r>
            <w:r w:rsidRPr="00747763">
              <w:rPr>
                <w:rFonts w:ascii="Arial" w:eastAsia="Times New Roman" w:hAnsi="Arial" w:cs="Arial"/>
                <w:color w:val="000000"/>
                <w:sz w:val="24"/>
                <w:szCs w:val="24"/>
                <w:lang w:eastAsia="es-MX"/>
              </w:rPr>
              <w:t>00</w:t>
            </w:r>
            <w:r w:rsidRPr="00A60250">
              <w:rPr>
                <w:rFonts w:ascii="Arial" w:eastAsia="Times New Roman" w:hAnsi="Arial" w:cs="Arial"/>
                <w:color w:val="000000"/>
                <w:sz w:val="24"/>
                <w:szCs w:val="24"/>
                <w:lang w:eastAsia="es-MX"/>
              </w:rPr>
              <w:t>)^2)^(1/2)=</w:t>
            </w:r>
            <w:r w:rsidRPr="00747763">
              <w:rPr>
                <w:rFonts w:ascii="Arial" w:eastAsia="Times New Roman" w:hAnsi="Arial" w:cs="Arial"/>
                <w:color w:val="000000"/>
                <w:sz w:val="24"/>
                <w:szCs w:val="24"/>
                <w:lang w:eastAsia="es-MX"/>
              </w:rPr>
              <w:t xml:space="preserve"> </w:t>
            </w:r>
            <w:r w:rsidRPr="00F227DE">
              <w:rPr>
                <w:rFonts w:ascii="Arial" w:eastAsia="Times New Roman" w:hAnsi="Arial" w:cs="Arial"/>
                <w:color w:val="000000"/>
                <w:sz w:val="24"/>
                <w:szCs w:val="24"/>
                <w:lang w:eastAsia="es-MX"/>
              </w:rPr>
              <w:t>2500</w:t>
            </w:r>
            <w:r>
              <w:rPr>
                <w:rFonts w:ascii="Arial" w:eastAsia="Times New Roman" w:hAnsi="Arial" w:cs="Arial"/>
                <w:color w:val="000000"/>
                <w:sz w:val="24"/>
                <w:szCs w:val="24"/>
                <w:lang w:eastAsia="es-MX"/>
              </w:rPr>
              <w:t>0</w:t>
            </w:r>
            <w:r w:rsidRPr="00F227DE">
              <w:rPr>
                <w:rFonts w:ascii="Arial" w:eastAsia="Times New Roman" w:hAnsi="Arial" w:cs="Arial"/>
                <w:color w:val="000000"/>
                <w:sz w:val="24"/>
                <w:szCs w:val="24"/>
                <w:lang w:eastAsia="es-MX"/>
              </w:rPr>
              <w:t>.00544</w:t>
            </w:r>
          </w:p>
        </w:tc>
        <w:tc>
          <w:tcPr>
            <w:tcW w:w="0" w:type="auto"/>
            <w:tcBorders>
              <w:top w:val="nil"/>
              <w:left w:val="nil"/>
              <w:bottom w:val="single" w:sz="4" w:space="0" w:color="auto"/>
              <w:right w:val="single" w:sz="4" w:space="0" w:color="auto"/>
            </w:tcBorders>
            <w:shd w:val="clear" w:color="auto" w:fill="auto"/>
            <w:hideMark/>
          </w:tcPr>
          <w:p w14:paraId="0A7C5513" w14:textId="2F037BEE" w:rsidR="00F227DE" w:rsidRPr="00747763"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Pr="00747763">
              <w:rPr>
                <w:rFonts w:ascii="Arial" w:eastAsia="Times New Roman" w:hAnsi="Arial" w:cs="Arial"/>
                <w:color w:val="000000"/>
                <w:sz w:val="24"/>
                <w:szCs w:val="24"/>
                <w:lang w:eastAsia="es-MX"/>
              </w:rPr>
              <w:t>electrónica, ropa</w:t>
            </w:r>
            <w:r w:rsidRPr="00A60250">
              <w:rPr>
                <w:rFonts w:ascii="Arial" w:eastAsia="Times New Roman" w:hAnsi="Arial" w:cs="Arial"/>
                <w:color w:val="000000"/>
                <w:sz w:val="24"/>
                <w:szCs w:val="24"/>
                <w:lang w:eastAsia="es-MX"/>
              </w:rPr>
              <w:t xml:space="preserve">)= </w:t>
            </w:r>
            <w:r w:rsidRPr="0074776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747763">
              <w:rPr>
                <w:rFonts w:ascii="Arial" w:eastAsia="Times New Roman" w:hAnsi="Arial" w:cs="Arial"/>
                <w:color w:val="000000"/>
                <w:sz w:val="24"/>
                <w:szCs w:val="24"/>
                <w:lang w:eastAsia="es-MX"/>
              </w:rPr>
              <w:t xml:space="preserve">fiel, </w:t>
            </w:r>
            <w:r>
              <w:rPr>
                <w:rFonts w:ascii="Arial" w:eastAsia="Times New Roman" w:hAnsi="Arial" w:cs="Arial"/>
                <w:color w:val="000000"/>
                <w:sz w:val="24"/>
                <w:szCs w:val="24"/>
                <w:lang w:eastAsia="es-MX"/>
              </w:rPr>
              <w:t>regular</w:t>
            </w:r>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 xml:space="preserve"> 1</w:t>
            </w:r>
          </w:p>
          <w:p w14:paraId="5ED86489" w14:textId="77777777"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74776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2E95C32C" w14:textId="7C9040F2"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74776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23.3</w:t>
            </w:r>
            <w:r w:rsidRPr="00A60250">
              <w:rPr>
                <w:rFonts w:ascii="Arial" w:eastAsia="Times New Roman" w:hAnsi="Arial" w:cs="Arial"/>
                <w:color w:val="000000"/>
                <w:sz w:val="24"/>
                <w:szCs w:val="24"/>
                <w:lang w:eastAsia="es-MX"/>
              </w:rPr>
              <w:t>)^2-(</w:t>
            </w:r>
            <w:r w:rsidRPr="00747763">
              <w:rPr>
                <w:rFonts w:ascii="Arial" w:eastAsia="Times New Roman" w:hAnsi="Arial" w:cs="Arial"/>
                <w:color w:val="000000"/>
                <w:sz w:val="24"/>
                <w:szCs w:val="24"/>
                <w:lang w:eastAsia="es-MX"/>
              </w:rPr>
              <w:t>3500</w:t>
            </w:r>
            <w:r w:rsidRPr="00A60250">
              <w:rPr>
                <w:rFonts w:ascii="Arial" w:eastAsia="Times New Roman" w:hAnsi="Arial" w:cs="Arial"/>
                <w:color w:val="000000"/>
                <w:sz w:val="24"/>
                <w:szCs w:val="24"/>
                <w:lang w:eastAsia="es-MX"/>
              </w:rPr>
              <w:t>0-3</w:t>
            </w:r>
            <w:r w:rsidRPr="0074776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00)^2)^(1/2)=</w:t>
            </w:r>
            <w:r>
              <w:t xml:space="preserve"> </w:t>
            </w:r>
            <w:r w:rsidRPr="00F227DE">
              <w:rPr>
                <w:rFonts w:ascii="Arial" w:eastAsia="Times New Roman" w:hAnsi="Arial" w:cs="Arial"/>
                <w:color w:val="000000"/>
                <w:sz w:val="24"/>
                <w:szCs w:val="24"/>
                <w:lang w:eastAsia="es-MX"/>
              </w:rPr>
              <w:t>0.33</w:t>
            </w:r>
          </w:p>
        </w:tc>
        <w:tc>
          <w:tcPr>
            <w:tcW w:w="0" w:type="auto"/>
            <w:tcBorders>
              <w:top w:val="nil"/>
              <w:left w:val="nil"/>
              <w:bottom w:val="single" w:sz="4" w:space="0" w:color="auto"/>
              <w:right w:val="single" w:sz="4" w:space="0" w:color="auto"/>
            </w:tcBorders>
            <w:shd w:val="clear" w:color="auto" w:fill="auto"/>
            <w:hideMark/>
          </w:tcPr>
          <w:p w14:paraId="426D3BF0" w14:textId="6E5A356F" w:rsidR="00F227DE" w:rsidRPr="00747763"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747763">
              <w:rPr>
                <w:rFonts w:ascii="Arial" w:eastAsia="Times New Roman" w:hAnsi="Arial" w:cs="Arial"/>
                <w:color w:val="000000"/>
                <w:sz w:val="24"/>
                <w:szCs w:val="24"/>
                <w:lang w:eastAsia="es-MX"/>
              </w:rPr>
              <w:t>electr</w:t>
            </w:r>
            <w:r>
              <w:rPr>
                <w:rFonts w:ascii="Arial" w:eastAsia="Times New Roman" w:hAnsi="Arial" w:cs="Arial"/>
                <w:color w:val="000000"/>
                <w:sz w:val="24"/>
                <w:szCs w:val="24"/>
                <w:lang w:eastAsia="es-MX"/>
              </w:rPr>
              <w:t>ó</w:t>
            </w:r>
            <w:r w:rsidRPr="00747763">
              <w:rPr>
                <w:rFonts w:ascii="Arial" w:eastAsia="Times New Roman" w:hAnsi="Arial" w:cs="Arial"/>
                <w:color w:val="000000"/>
                <w:sz w:val="24"/>
                <w:szCs w:val="24"/>
                <w:lang w:eastAsia="es-MX"/>
              </w:rPr>
              <w:t xml:space="preserve">nica, </w:t>
            </w:r>
            <w:r w:rsidR="00150345">
              <w:rPr>
                <w:rFonts w:ascii="Arial" w:eastAsia="Times New Roman" w:hAnsi="Arial" w:cs="Arial"/>
                <w:color w:val="000000"/>
                <w:sz w:val="24"/>
                <w:szCs w:val="24"/>
                <w:lang w:eastAsia="es-MX"/>
              </w:rPr>
              <w:t>electrónica</w:t>
            </w:r>
            <w:r w:rsidR="00150345" w:rsidRPr="00A60250">
              <w:rPr>
                <w:rFonts w:ascii="Arial" w:eastAsia="Times New Roman" w:hAnsi="Arial" w:cs="Arial"/>
                <w:color w:val="000000"/>
                <w:sz w:val="24"/>
                <w:szCs w:val="24"/>
                <w:lang w:eastAsia="es-MX"/>
              </w:rPr>
              <w:t>) =</w:t>
            </w:r>
            <w:r>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 (</w:t>
            </w:r>
            <w:r w:rsidRPr="00747763">
              <w:rPr>
                <w:rFonts w:ascii="Arial" w:eastAsia="Times New Roman" w:hAnsi="Arial" w:cs="Arial"/>
                <w:color w:val="000000"/>
                <w:sz w:val="24"/>
                <w:szCs w:val="24"/>
                <w:lang w:eastAsia="es-MX"/>
              </w:rPr>
              <w:t xml:space="preserve">fiel, </w:t>
            </w:r>
            <w:proofErr w:type="gramStart"/>
            <w:r w:rsidRPr="00747763">
              <w:rPr>
                <w:rFonts w:ascii="Arial" w:eastAsia="Times New Roman" w:hAnsi="Arial" w:cs="Arial"/>
                <w:color w:val="000000"/>
                <w:sz w:val="24"/>
                <w:szCs w:val="24"/>
                <w:lang w:eastAsia="es-MX"/>
              </w:rPr>
              <w:t>fiel</w:t>
            </w:r>
            <w:r w:rsidRPr="00A60250">
              <w:rPr>
                <w:rFonts w:ascii="Arial" w:eastAsia="Times New Roman" w:hAnsi="Arial" w:cs="Arial"/>
                <w:color w:val="000000"/>
                <w:sz w:val="24"/>
                <w:szCs w:val="24"/>
                <w:lang w:eastAsia="es-MX"/>
              </w:rPr>
              <w:t>)=</w:t>
            </w:r>
            <w:proofErr w:type="gramEnd"/>
            <w:r>
              <w:rPr>
                <w:rFonts w:ascii="Arial" w:eastAsia="Times New Roman" w:hAnsi="Arial" w:cs="Arial"/>
                <w:color w:val="000000"/>
                <w:sz w:val="24"/>
                <w:szCs w:val="24"/>
                <w:lang w:eastAsia="es-MX"/>
              </w:rPr>
              <w:t>0</w:t>
            </w:r>
          </w:p>
          <w:p w14:paraId="73A12E91" w14:textId="03AEC311"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Pr>
                <w:rFonts w:ascii="Arial" w:eastAsia="Times New Roman" w:hAnsi="Arial" w:cs="Arial"/>
                <w:color w:val="000000"/>
                <w:sz w:val="24"/>
                <w:szCs w:val="24"/>
                <w:lang w:eastAsia="es-MX"/>
              </w:rPr>
              <w:t>0</w:t>
            </w:r>
          </w:p>
        </w:tc>
      </w:tr>
      <w:tr w:rsidR="00F227DE" w:rsidRPr="00747763" w14:paraId="79FECA53"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35D79CEC" w14:textId="3FA60382"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F227DE">
              <w:rPr>
                <w:rFonts w:ascii="Arial" w:eastAsia="Times New Roman" w:hAnsi="Arial" w:cs="Arial"/>
                <w:color w:val="000000"/>
                <w:sz w:val="24"/>
                <w:szCs w:val="24"/>
                <w:lang w:eastAsia="es-MX"/>
              </w:rPr>
              <w:t>25002.00544</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2BABD45D" w14:textId="1CDAA3B2" w:rsidR="00F227DE" w:rsidRPr="00A60250" w:rsidRDefault="00F227DE" w:rsidP="000C4C93">
            <w:pPr>
              <w:spacing w:after="0" w:line="24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F227DE">
              <w:rPr>
                <w:rFonts w:ascii="Arial" w:eastAsia="Times New Roman" w:hAnsi="Arial" w:cs="Arial"/>
                <w:color w:val="000000"/>
                <w:sz w:val="24"/>
                <w:szCs w:val="24"/>
                <w:lang w:eastAsia="es-MX"/>
              </w:rPr>
              <w:t>0.33</w:t>
            </w:r>
          </w:p>
        </w:tc>
      </w:tr>
    </w:tbl>
    <w:p w14:paraId="3EA4CA7D" w14:textId="77777777" w:rsidR="00F227DE" w:rsidRPr="00747763" w:rsidRDefault="00F227DE" w:rsidP="00F227DE">
      <w:pPr>
        <w:spacing w:line="360" w:lineRule="auto"/>
        <w:jc w:val="both"/>
        <w:rPr>
          <w:rFonts w:ascii="Arial" w:hAnsi="Arial" w:cs="Arial"/>
          <w:sz w:val="24"/>
          <w:szCs w:val="24"/>
        </w:rPr>
      </w:pPr>
    </w:p>
    <w:p w14:paraId="52F8EC75" w14:textId="77777777" w:rsidR="00F227DE" w:rsidRPr="00747763" w:rsidRDefault="00F227DE" w:rsidP="00F227DE">
      <w:pPr>
        <w:pStyle w:val="Prrafodelista"/>
        <w:numPr>
          <w:ilvl w:val="0"/>
          <w:numId w:val="106"/>
        </w:numPr>
        <w:spacing w:line="360" w:lineRule="auto"/>
        <w:rPr>
          <w:rFonts w:ascii="Arial" w:hAnsi="Arial" w:cs="Arial"/>
          <w:sz w:val="24"/>
          <w:szCs w:val="24"/>
        </w:rPr>
      </w:pPr>
      <w:r w:rsidRPr="00747763">
        <w:rPr>
          <w:rFonts w:ascii="Arial" w:hAnsi="Arial" w:cs="Arial"/>
          <w:sz w:val="24"/>
          <w:szCs w:val="24"/>
        </w:rPr>
        <w:t xml:space="preserve">Al objeto 5 se le asigna el valor de </w:t>
      </w:r>
      <w:r w:rsidRPr="00747763">
        <w:rPr>
          <w:rFonts w:ascii="Arial" w:hAnsi="Arial" w:cs="Arial"/>
          <w:b/>
          <w:bCs/>
          <w:sz w:val="24"/>
          <w:szCs w:val="24"/>
        </w:rPr>
        <w:t>K2</w:t>
      </w:r>
    </w:p>
    <w:p w14:paraId="176638BB" w14:textId="13368314" w:rsidR="00F227DE" w:rsidRPr="00150345" w:rsidRDefault="00F227DE" w:rsidP="00F227DE">
      <w:pPr>
        <w:pStyle w:val="Prrafodelista"/>
        <w:numPr>
          <w:ilvl w:val="0"/>
          <w:numId w:val="106"/>
        </w:numPr>
        <w:spacing w:line="360" w:lineRule="auto"/>
        <w:rPr>
          <w:rFonts w:ascii="Arial" w:hAnsi="Arial" w:cs="Arial"/>
          <w:sz w:val="24"/>
          <w:szCs w:val="24"/>
        </w:rPr>
      </w:pPr>
      <w:r w:rsidRPr="00747763">
        <w:rPr>
          <w:rFonts w:ascii="Arial" w:hAnsi="Arial" w:cs="Arial"/>
          <w:sz w:val="24"/>
          <w:szCs w:val="24"/>
        </w:rPr>
        <w:t xml:space="preserve">Todos los objetos han sido asignados en un prototipo como se aprecia en la tabla </w:t>
      </w:r>
      <w:r>
        <w:rPr>
          <w:rFonts w:ascii="Arial" w:hAnsi="Arial" w:cs="Arial"/>
          <w:sz w:val="24"/>
          <w:szCs w:val="24"/>
        </w:rPr>
        <w:t>16</w:t>
      </w:r>
    </w:p>
    <w:p w14:paraId="479B1741" w14:textId="0FF392D0" w:rsidR="00F227DE" w:rsidRPr="00B55C96" w:rsidRDefault="00F227DE" w:rsidP="00F227DE">
      <w:pPr>
        <w:pStyle w:val="Descripcin"/>
        <w:jc w:val="center"/>
        <w:rPr>
          <w:rFonts w:ascii="Arial" w:hAnsi="Arial" w:cs="Arial"/>
          <w:color w:val="auto"/>
          <w:sz w:val="24"/>
          <w:szCs w:val="24"/>
        </w:rPr>
      </w:pPr>
      <w:bookmarkStart w:id="108" w:name="_Toc178529393"/>
      <w:r w:rsidRPr="00B55C96">
        <w:rPr>
          <w:rFonts w:ascii="Arial" w:hAnsi="Arial" w:cs="Arial"/>
          <w:color w:val="auto"/>
          <w:sz w:val="24"/>
          <w:szCs w:val="24"/>
        </w:rPr>
        <w:t xml:space="preserve">Tabla </w:t>
      </w:r>
      <w:r w:rsidRPr="00B55C96">
        <w:rPr>
          <w:rFonts w:ascii="Arial" w:hAnsi="Arial" w:cs="Arial"/>
          <w:color w:val="auto"/>
          <w:sz w:val="24"/>
          <w:szCs w:val="24"/>
        </w:rPr>
        <w:fldChar w:fldCharType="begin"/>
      </w:r>
      <w:r w:rsidRPr="00B55C96">
        <w:rPr>
          <w:rFonts w:ascii="Arial" w:hAnsi="Arial" w:cs="Arial"/>
          <w:color w:val="auto"/>
          <w:sz w:val="24"/>
          <w:szCs w:val="24"/>
        </w:rPr>
        <w:instrText xml:space="preserve"> SEQ Tabla \* ARABIC </w:instrText>
      </w:r>
      <w:r w:rsidRPr="00B55C96">
        <w:rPr>
          <w:rFonts w:ascii="Arial" w:hAnsi="Arial" w:cs="Arial"/>
          <w:color w:val="auto"/>
          <w:sz w:val="24"/>
          <w:szCs w:val="24"/>
        </w:rPr>
        <w:fldChar w:fldCharType="separate"/>
      </w:r>
      <w:r w:rsidR="00295246">
        <w:rPr>
          <w:rFonts w:ascii="Arial" w:hAnsi="Arial" w:cs="Arial"/>
          <w:noProof/>
          <w:color w:val="auto"/>
          <w:sz w:val="24"/>
          <w:szCs w:val="24"/>
        </w:rPr>
        <w:t>24</w:t>
      </w:r>
      <w:r w:rsidRPr="00B55C96">
        <w:rPr>
          <w:rFonts w:ascii="Arial" w:hAnsi="Arial" w:cs="Arial"/>
          <w:color w:val="auto"/>
          <w:sz w:val="24"/>
          <w:szCs w:val="24"/>
        </w:rPr>
        <w:fldChar w:fldCharType="end"/>
      </w:r>
      <w:r w:rsidRPr="00B55C96">
        <w:rPr>
          <w:rFonts w:ascii="Arial" w:hAnsi="Arial" w:cs="Arial"/>
          <w:color w:val="auto"/>
          <w:sz w:val="24"/>
          <w:szCs w:val="24"/>
        </w:rPr>
        <w:t xml:space="preserve"> Asignación de objetos </w:t>
      </w:r>
      <w:r w:rsidR="00150345">
        <w:rPr>
          <w:rFonts w:ascii="Arial" w:hAnsi="Arial" w:cs="Arial"/>
          <w:color w:val="auto"/>
          <w:sz w:val="24"/>
          <w:szCs w:val="24"/>
        </w:rPr>
        <w:t>tercera</w:t>
      </w:r>
      <w:r w:rsidRPr="00B55C96">
        <w:rPr>
          <w:rFonts w:ascii="Arial" w:hAnsi="Arial" w:cs="Arial"/>
          <w:color w:val="auto"/>
          <w:sz w:val="24"/>
          <w:szCs w:val="24"/>
        </w:rPr>
        <w:t xml:space="preserve"> iteración</w:t>
      </w:r>
      <w:bookmarkEnd w:id="108"/>
    </w:p>
    <w:tbl>
      <w:tblPr>
        <w:tblW w:w="0" w:type="auto"/>
        <w:tblInd w:w="80" w:type="dxa"/>
        <w:tblCellMar>
          <w:left w:w="70" w:type="dxa"/>
          <w:right w:w="70" w:type="dxa"/>
        </w:tblCellMar>
        <w:tblLook w:val="04A0" w:firstRow="1" w:lastRow="0" w:firstColumn="1" w:lastColumn="0" w:noHBand="0" w:noVBand="1"/>
      </w:tblPr>
      <w:tblGrid>
        <w:gridCol w:w="888"/>
        <w:gridCol w:w="701"/>
        <w:gridCol w:w="1965"/>
        <w:gridCol w:w="2837"/>
        <w:gridCol w:w="1689"/>
        <w:gridCol w:w="1101"/>
      </w:tblGrid>
      <w:tr w:rsidR="00F227DE" w:rsidRPr="00747763" w14:paraId="784EB205"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23D7F0BB"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E3B00CA"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89A0A78"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8906334"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163A91EB"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FFC978C"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F227DE" w:rsidRPr="007D6BFA" w14:paraId="6B09DEFB"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7E1053B0"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53677A1A"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43C41854"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54E62309"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auto" w:fill="auto"/>
            <w:vAlign w:val="center"/>
            <w:hideMark/>
          </w:tcPr>
          <w:p w14:paraId="1BDAE5EA"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37B30D16"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w:t>
            </w:r>
            <w:r>
              <w:rPr>
                <w:rFonts w:ascii="Arial" w:eastAsia="Times New Roman" w:hAnsi="Arial" w:cs="Arial"/>
                <w:color w:val="000000"/>
                <w:sz w:val="24"/>
                <w:szCs w:val="24"/>
                <w:lang w:eastAsia="es-MX"/>
              </w:rPr>
              <w:t>2</w:t>
            </w:r>
          </w:p>
        </w:tc>
      </w:tr>
      <w:tr w:rsidR="00F227DE" w:rsidRPr="007D6BFA" w14:paraId="550FB14C"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74BC22CA"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708F96E4"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4F9C9E3D"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466F7C47"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3DFF7BC5"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hideMark/>
          </w:tcPr>
          <w:p w14:paraId="0D3C1574"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227DE" w:rsidRPr="007D6BFA" w14:paraId="7C88507D"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6118640"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795836B0"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4836FE4A"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00C63C92"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500E5ECA"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52575C9A"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F227DE" w:rsidRPr="007D6BFA" w14:paraId="6F89553D"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1484D5BB"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47082666"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1EB5EB20"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4409FCD2"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4E34E818"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5EB8B875"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227DE" w:rsidRPr="007D6BFA" w14:paraId="1D190F2D"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02980537"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1D0CD2CB"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0FFF77FD"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56AADEE7"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74363462"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5E848617" w14:textId="77777777" w:rsidR="00F227DE" w:rsidRPr="007D6BFA" w:rsidRDefault="00F227DE" w:rsidP="000C4C93">
            <w:pPr>
              <w:spacing w:after="0" w:line="24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bl>
    <w:p w14:paraId="1C1E35FA" w14:textId="77777777" w:rsidR="00F227DE" w:rsidRPr="00747763" w:rsidRDefault="00F227DE" w:rsidP="00BD0639">
      <w:pPr>
        <w:spacing w:line="360" w:lineRule="auto"/>
        <w:jc w:val="both"/>
        <w:rPr>
          <w:rFonts w:ascii="Arial" w:hAnsi="Arial" w:cs="Arial"/>
          <w:sz w:val="24"/>
          <w:szCs w:val="24"/>
        </w:rPr>
      </w:pPr>
    </w:p>
    <w:p w14:paraId="42CB418F" w14:textId="3A390465" w:rsidR="007D6BFA" w:rsidRPr="00747763" w:rsidRDefault="00F66339" w:rsidP="007D6BFA">
      <w:pPr>
        <w:spacing w:line="360" w:lineRule="auto"/>
        <w:jc w:val="both"/>
        <w:rPr>
          <w:rFonts w:ascii="Arial" w:hAnsi="Arial" w:cs="Arial"/>
          <w:sz w:val="24"/>
          <w:szCs w:val="24"/>
        </w:rPr>
      </w:pPr>
      <w:r w:rsidRPr="00747763">
        <w:rPr>
          <w:rFonts w:ascii="Arial" w:hAnsi="Arial" w:cs="Arial"/>
          <w:sz w:val="24"/>
          <w:szCs w:val="24"/>
        </w:rPr>
        <w:t>El algoritmo realiza el mismo procedimiento hasta que converja, en este caso converge debido a que ya no hubo movimientos, es decir, que movimiento=0.</w:t>
      </w:r>
    </w:p>
    <w:p w14:paraId="56B21A8B" w14:textId="77777777" w:rsidR="00545830" w:rsidRPr="002C1A1C" w:rsidRDefault="00545830" w:rsidP="003C64ED">
      <w:pPr>
        <w:spacing w:line="360" w:lineRule="auto"/>
        <w:jc w:val="both"/>
        <w:rPr>
          <w:rFonts w:ascii="Arial" w:hAnsi="Arial" w:cs="Arial"/>
          <w:sz w:val="24"/>
          <w:szCs w:val="24"/>
        </w:rPr>
      </w:pPr>
    </w:p>
    <w:p w14:paraId="602FF016" w14:textId="224E9C78" w:rsidR="00013853" w:rsidRDefault="00013853" w:rsidP="00013853">
      <w:pPr>
        <w:pStyle w:val="Ttulo2"/>
      </w:pPr>
      <w:bookmarkStart w:id="109" w:name="_Toc178528995"/>
      <w:r w:rsidRPr="00013853">
        <w:t xml:space="preserve">Investigaciones y </w:t>
      </w:r>
      <w:r w:rsidR="000840BA">
        <w:t>p</w:t>
      </w:r>
      <w:r w:rsidRPr="00013853">
        <w:t xml:space="preserve">royectos </w:t>
      </w:r>
      <w:r w:rsidR="000840BA">
        <w:t>u</w:t>
      </w:r>
      <w:r w:rsidRPr="00013853">
        <w:t xml:space="preserve">sados con el </w:t>
      </w:r>
      <w:r w:rsidR="000840BA">
        <w:t>a</w:t>
      </w:r>
      <w:r w:rsidRPr="00013853">
        <w:t>lgoritmo K-</w:t>
      </w:r>
      <w:proofErr w:type="spellStart"/>
      <w:r w:rsidRPr="00013853">
        <w:t>Prototypes</w:t>
      </w:r>
      <w:bookmarkEnd w:id="109"/>
      <w:proofErr w:type="spellEnd"/>
    </w:p>
    <w:p w14:paraId="247FBD2D" w14:textId="77777777" w:rsidR="00013853" w:rsidRPr="00013853" w:rsidRDefault="00013853" w:rsidP="00013853"/>
    <w:p w14:paraId="52F93468" w14:textId="7011AE99" w:rsidR="00013853" w:rsidRPr="00013853" w:rsidRDefault="00013853" w:rsidP="00013853">
      <w:pPr>
        <w:pStyle w:val="Ttulo3"/>
      </w:pPr>
      <w:bookmarkStart w:id="110" w:name="_Toc178528996"/>
      <w:r w:rsidRPr="00013853">
        <w:t>Mejora de K-</w:t>
      </w:r>
      <w:proofErr w:type="spellStart"/>
      <w:r w:rsidRPr="00013853">
        <w:t>Prototypes</w:t>
      </w:r>
      <w:proofErr w:type="spellEnd"/>
      <w:r w:rsidRPr="00013853">
        <w:t xml:space="preserve"> mediante </w:t>
      </w:r>
      <w:r w:rsidR="000840BA">
        <w:t>o</w:t>
      </w:r>
      <w:r w:rsidRPr="00013853">
        <w:t xml:space="preserve">ptimización </w:t>
      </w:r>
      <w:r w:rsidR="000840BA">
        <w:t>e</w:t>
      </w:r>
      <w:r w:rsidRPr="00013853">
        <w:t>volutiva</w:t>
      </w:r>
      <w:bookmarkEnd w:id="110"/>
    </w:p>
    <w:p w14:paraId="3D5C62E8" w14:textId="77777777" w:rsidR="00013853" w:rsidRPr="00013853" w:rsidRDefault="00013853" w:rsidP="00013853">
      <w:pPr>
        <w:spacing w:line="360" w:lineRule="auto"/>
        <w:rPr>
          <w:rFonts w:ascii="Arial" w:hAnsi="Arial" w:cs="Arial"/>
          <w:sz w:val="24"/>
          <w:szCs w:val="24"/>
        </w:rPr>
      </w:pPr>
    </w:p>
    <w:p w14:paraId="2B2BFF12" w14:textId="099C7D6C" w:rsidR="00013853" w:rsidRDefault="00013853" w:rsidP="00013853">
      <w:pPr>
        <w:spacing w:line="360" w:lineRule="auto"/>
        <w:rPr>
          <w:rFonts w:ascii="Arial" w:hAnsi="Arial" w:cs="Arial"/>
          <w:sz w:val="24"/>
          <w:szCs w:val="24"/>
        </w:rPr>
      </w:pPr>
      <w:r w:rsidRPr="00013853">
        <w:rPr>
          <w:rFonts w:ascii="Arial" w:hAnsi="Arial" w:cs="Arial"/>
          <w:sz w:val="24"/>
          <w:szCs w:val="24"/>
        </w:rPr>
        <w:t>Investigadores han propuesto mejoras al algoritmo K-</w:t>
      </w:r>
      <w:proofErr w:type="spellStart"/>
      <w:r w:rsidRPr="00013853">
        <w:rPr>
          <w:rFonts w:ascii="Arial" w:hAnsi="Arial" w:cs="Arial"/>
          <w:sz w:val="24"/>
          <w:szCs w:val="24"/>
        </w:rPr>
        <w:t>Prototypes</w:t>
      </w:r>
      <w:proofErr w:type="spellEnd"/>
      <w:r w:rsidRPr="00013853">
        <w:rPr>
          <w:rFonts w:ascii="Arial" w:hAnsi="Arial" w:cs="Arial"/>
          <w:sz w:val="24"/>
          <w:szCs w:val="24"/>
        </w:rPr>
        <w:t xml:space="preserve"> usando técnicas de optimización evolutiva como los algoritmos genéticos. Estos métodos buscan optimizar la selección de prototipos iniciales y el parámetro </w:t>
      </w:r>
      <w:r w:rsidRPr="00013853">
        <w:rPr>
          <w:rFonts w:ascii="Cambria Math" w:hAnsi="Cambria Math" w:cs="Cambria Math"/>
          <w:sz w:val="24"/>
          <w:szCs w:val="24"/>
        </w:rPr>
        <w:t>𝛾</w:t>
      </w:r>
      <w:r>
        <w:rPr>
          <w:rFonts w:ascii="Arial" w:hAnsi="Arial" w:cs="Arial"/>
          <w:sz w:val="24"/>
          <w:szCs w:val="24"/>
        </w:rPr>
        <w:t xml:space="preserve"> </w:t>
      </w:r>
      <w:r w:rsidRPr="00013853">
        <w:rPr>
          <w:rFonts w:ascii="Arial" w:hAnsi="Arial" w:cs="Arial"/>
          <w:sz w:val="24"/>
          <w:szCs w:val="24"/>
        </w:rPr>
        <w:t xml:space="preserve">γ, mejorando la precisión y estabilidad del </w:t>
      </w:r>
      <w:proofErr w:type="spellStart"/>
      <w:r w:rsidRPr="00013853">
        <w:rPr>
          <w:rFonts w:ascii="Arial" w:hAnsi="Arial" w:cs="Arial"/>
          <w:sz w:val="24"/>
          <w:szCs w:val="24"/>
        </w:rPr>
        <w:t>clustering</w:t>
      </w:r>
      <w:proofErr w:type="spellEnd"/>
      <w:r w:rsidRPr="00013853">
        <w:rPr>
          <w:rFonts w:ascii="Arial" w:hAnsi="Arial" w:cs="Arial"/>
          <w:sz w:val="24"/>
          <w:szCs w:val="24"/>
        </w:rPr>
        <w:t>.</w:t>
      </w:r>
    </w:p>
    <w:p w14:paraId="2B6030EA" w14:textId="77777777" w:rsidR="009D09B8" w:rsidRPr="00013853" w:rsidRDefault="009D09B8" w:rsidP="00013853">
      <w:pPr>
        <w:spacing w:line="360" w:lineRule="auto"/>
        <w:rPr>
          <w:rFonts w:ascii="Arial" w:hAnsi="Arial" w:cs="Arial"/>
          <w:sz w:val="24"/>
          <w:szCs w:val="24"/>
        </w:rPr>
      </w:pPr>
    </w:p>
    <w:p w14:paraId="5FCD741E" w14:textId="2A8C9E75" w:rsidR="00013853" w:rsidRDefault="00013853" w:rsidP="00013853">
      <w:pPr>
        <w:pStyle w:val="Ttulo3"/>
      </w:pPr>
      <w:bookmarkStart w:id="111" w:name="_Toc178528997"/>
      <w:r w:rsidRPr="00013853">
        <w:t xml:space="preserve">Aplicaciones en </w:t>
      </w:r>
      <w:r w:rsidR="000840BA">
        <w:t>b</w:t>
      </w:r>
      <w:r w:rsidRPr="00013853">
        <w:t>ioinformática</w:t>
      </w:r>
      <w:bookmarkEnd w:id="111"/>
    </w:p>
    <w:p w14:paraId="36145A42" w14:textId="77777777" w:rsidR="00013853" w:rsidRPr="00013853" w:rsidRDefault="00013853" w:rsidP="00013853"/>
    <w:p w14:paraId="774EE6C2" w14:textId="538441F8" w:rsidR="00013853" w:rsidRPr="00013853" w:rsidRDefault="00013853" w:rsidP="00013853">
      <w:pPr>
        <w:spacing w:line="360" w:lineRule="auto"/>
        <w:rPr>
          <w:rFonts w:ascii="Arial" w:hAnsi="Arial" w:cs="Arial"/>
          <w:sz w:val="24"/>
          <w:szCs w:val="24"/>
        </w:rPr>
      </w:pPr>
      <w:r w:rsidRPr="00013853">
        <w:rPr>
          <w:rFonts w:ascii="Arial" w:hAnsi="Arial" w:cs="Arial"/>
          <w:sz w:val="24"/>
          <w:szCs w:val="24"/>
        </w:rPr>
        <w:t>En el campo de la bioinformática, el K-</w:t>
      </w:r>
      <w:proofErr w:type="spellStart"/>
      <w:r w:rsidRPr="00013853">
        <w:rPr>
          <w:rFonts w:ascii="Arial" w:hAnsi="Arial" w:cs="Arial"/>
          <w:sz w:val="24"/>
          <w:szCs w:val="24"/>
        </w:rPr>
        <w:t>Prototypes</w:t>
      </w:r>
      <w:proofErr w:type="spellEnd"/>
      <w:r w:rsidRPr="00013853">
        <w:rPr>
          <w:rFonts w:ascii="Arial" w:hAnsi="Arial" w:cs="Arial"/>
          <w:sz w:val="24"/>
          <w:szCs w:val="24"/>
        </w:rPr>
        <w:t xml:space="preserve"> se ha utilizado para agrupar datos genéticos y clínicos, donde los atributos incluyen información tanto numérica (como la expresión génica) como categórica (como el tipo de enfermedad).</w:t>
      </w:r>
    </w:p>
    <w:p w14:paraId="2770BDFD" w14:textId="77777777" w:rsidR="00A81C1A" w:rsidRDefault="00A81C1A" w:rsidP="00A81C1A">
      <w:pPr>
        <w:spacing w:line="360" w:lineRule="auto"/>
      </w:pPr>
    </w:p>
    <w:p w14:paraId="49C5C16B" w14:textId="501D5A27" w:rsidR="00A81C1A" w:rsidRPr="00A81C1A" w:rsidRDefault="00A81C1A" w:rsidP="00A81C1A">
      <w:pPr>
        <w:pStyle w:val="Ttulo3"/>
        <w:spacing w:line="360" w:lineRule="auto"/>
        <w:rPr>
          <w:rFonts w:eastAsia="Times New Roman"/>
          <w:lang w:eastAsia="es-MX"/>
        </w:rPr>
      </w:pPr>
      <w:bookmarkStart w:id="112" w:name="_Toc178528998"/>
      <w:r w:rsidRPr="00A81C1A">
        <w:rPr>
          <w:rFonts w:eastAsia="Times New Roman"/>
          <w:lang w:eastAsia="es-MX"/>
        </w:rPr>
        <w:t>Optimización del Transporte Público en Singapur</w:t>
      </w:r>
      <w:bookmarkEnd w:id="112"/>
    </w:p>
    <w:p w14:paraId="03C408C2" w14:textId="77777777" w:rsidR="00A81C1A" w:rsidRDefault="00A81C1A" w:rsidP="00A81C1A">
      <w:pPr>
        <w:spacing w:line="360" w:lineRule="auto"/>
        <w:jc w:val="both"/>
        <w:rPr>
          <w:rFonts w:ascii="Arial" w:hAnsi="Arial" w:cs="Arial"/>
          <w:sz w:val="24"/>
          <w:szCs w:val="24"/>
          <w:lang w:eastAsia="es-MX"/>
        </w:rPr>
      </w:pPr>
    </w:p>
    <w:p w14:paraId="429A0E2C" w14:textId="28A2AC98" w:rsidR="00A81C1A" w:rsidRPr="00A81C1A" w:rsidRDefault="00A81C1A" w:rsidP="00A81C1A">
      <w:pPr>
        <w:spacing w:line="360" w:lineRule="auto"/>
        <w:jc w:val="both"/>
        <w:rPr>
          <w:rFonts w:ascii="Arial" w:hAnsi="Arial" w:cs="Arial"/>
          <w:sz w:val="24"/>
          <w:szCs w:val="24"/>
          <w:lang w:eastAsia="es-MX"/>
        </w:rPr>
      </w:pPr>
      <w:r w:rsidRPr="00A81C1A">
        <w:rPr>
          <w:rFonts w:ascii="Arial" w:hAnsi="Arial" w:cs="Arial"/>
          <w:sz w:val="24"/>
          <w:szCs w:val="24"/>
          <w:lang w:eastAsia="es-MX"/>
        </w:rPr>
        <w:t>Contexto: En un estudio realizado por la Universidad Nacional de Singapur, K-</w:t>
      </w:r>
      <w:proofErr w:type="spellStart"/>
      <w:r w:rsidRPr="00A81C1A">
        <w:rPr>
          <w:rFonts w:ascii="Arial" w:hAnsi="Arial" w:cs="Arial"/>
          <w:sz w:val="24"/>
          <w:szCs w:val="24"/>
          <w:lang w:eastAsia="es-MX"/>
        </w:rPr>
        <w:t>Prototypes</w:t>
      </w:r>
      <w:proofErr w:type="spellEnd"/>
      <w:r w:rsidRPr="00A81C1A">
        <w:rPr>
          <w:rFonts w:ascii="Arial" w:hAnsi="Arial" w:cs="Arial"/>
          <w:sz w:val="24"/>
          <w:szCs w:val="24"/>
          <w:lang w:eastAsia="es-MX"/>
        </w:rPr>
        <w:t xml:space="preserve"> se utilizó para analizar datos de transporte público, incluyendo tiempos de viaje (numéricos) y tipos de usuarios (categóricos).</w:t>
      </w:r>
    </w:p>
    <w:p w14:paraId="2B1E81D5" w14:textId="77777777" w:rsidR="00A81C1A" w:rsidRPr="00A81C1A" w:rsidRDefault="00A81C1A" w:rsidP="00A81C1A">
      <w:pPr>
        <w:spacing w:line="360" w:lineRule="auto"/>
        <w:jc w:val="both"/>
        <w:rPr>
          <w:rFonts w:ascii="Arial" w:hAnsi="Arial" w:cs="Arial"/>
          <w:sz w:val="24"/>
          <w:szCs w:val="24"/>
          <w:lang w:eastAsia="es-MX"/>
        </w:rPr>
      </w:pPr>
      <w:r w:rsidRPr="00A81C1A">
        <w:rPr>
          <w:rFonts w:ascii="Arial" w:hAnsi="Arial" w:cs="Arial"/>
          <w:sz w:val="24"/>
          <w:szCs w:val="24"/>
          <w:lang w:eastAsia="es-MX"/>
        </w:rPr>
        <w:t>Resultados: La investigación ayudó a mejorar la planificación de rutas y la distribución de recursos en el transporte público.</w:t>
      </w:r>
    </w:p>
    <w:p w14:paraId="3A7FE14A" w14:textId="123681C7" w:rsidR="00A81C1A" w:rsidRPr="00A81C1A" w:rsidRDefault="00A81C1A" w:rsidP="00A81C1A">
      <w:pPr>
        <w:pStyle w:val="Ttulo3"/>
        <w:spacing w:line="360" w:lineRule="auto"/>
        <w:rPr>
          <w:color w:val="auto"/>
          <w:sz w:val="24"/>
          <w:lang w:eastAsia="es-MX"/>
        </w:rPr>
      </w:pPr>
      <w:bookmarkStart w:id="113" w:name="_Toc178528999"/>
      <w:r w:rsidRPr="00A81C1A">
        <w:rPr>
          <w:color w:val="auto"/>
          <w:sz w:val="24"/>
          <w:lang w:eastAsia="es-MX"/>
        </w:rPr>
        <w:t>Segmentación de Clientes en Comercio Electrónico en China</w:t>
      </w:r>
      <w:bookmarkEnd w:id="113"/>
    </w:p>
    <w:p w14:paraId="16F94A07" w14:textId="77777777" w:rsidR="00A81C1A" w:rsidRPr="00A81C1A" w:rsidRDefault="00A81C1A" w:rsidP="00A81C1A">
      <w:pPr>
        <w:spacing w:line="360" w:lineRule="auto"/>
        <w:jc w:val="both"/>
        <w:rPr>
          <w:rFonts w:ascii="Arial" w:hAnsi="Arial" w:cs="Arial"/>
          <w:sz w:val="24"/>
          <w:szCs w:val="24"/>
          <w:lang w:eastAsia="es-MX"/>
        </w:rPr>
      </w:pPr>
    </w:p>
    <w:p w14:paraId="56F2AA80" w14:textId="72C1FC4F" w:rsidR="00A81C1A" w:rsidRPr="00A81C1A" w:rsidRDefault="00A81C1A" w:rsidP="00A81C1A">
      <w:pPr>
        <w:spacing w:line="360" w:lineRule="auto"/>
        <w:jc w:val="both"/>
        <w:rPr>
          <w:rFonts w:ascii="Arial" w:hAnsi="Arial" w:cs="Arial"/>
          <w:sz w:val="24"/>
          <w:szCs w:val="24"/>
          <w:lang w:eastAsia="es-MX"/>
        </w:rPr>
      </w:pPr>
      <w:r w:rsidRPr="00A81C1A">
        <w:rPr>
          <w:rFonts w:ascii="Arial" w:hAnsi="Arial" w:cs="Arial"/>
          <w:sz w:val="24"/>
          <w:szCs w:val="24"/>
          <w:lang w:eastAsia="es-MX"/>
        </w:rPr>
        <w:lastRenderedPageBreak/>
        <w:t>Contexto: Una gran empresa de comercio electrónico en China utilizó K-</w:t>
      </w:r>
      <w:proofErr w:type="spellStart"/>
      <w:r w:rsidRPr="00A81C1A">
        <w:rPr>
          <w:rFonts w:ascii="Arial" w:hAnsi="Arial" w:cs="Arial"/>
          <w:sz w:val="24"/>
          <w:szCs w:val="24"/>
          <w:lang w:eastAsia="es-MX"/>
        </w:rPr>
        <w:t>Prototypes</w:t>
      </w:r>
      <w:proofErr w:type="spellEnd"/>
      <w:r w:rsidRPr="00A81C1A">
        <w:rPr>
          <w:rFonts w:ascii="Arial" w:hAnsi="Arial" w:cs="Arial"/>
          <w:sz w:val="24"/>
          <w:szCs w:val="24"/>
          <w:lang w:eastAsia="es-MX"/>
        </w:rPr>
        <w:t xml:space="preserve"> para segmentar a sus clientes basándose en el historial de compras y preferencias de productos.</w:t>
      </w:r>
    </w:p>
    <w:p w14:paraId="3683C971" w14:textId="77777777" w:rsidR="00A81C1A" w:rsidRPr="00A81C1A" w:rsidRDefault="00A81C1A" w:rsidP="00A81C1A">
      <w:pPr>
        <w:spacing w:line="360" w:lineRule="auto"/>
        <w:jc w:val="both"/>
        <w:rPr>
          <w:rFonts w:ascii="Arial" w:hAnsi="Arial" w:cs="Arial"/>
          <w:sz w:val="24"/>
          <w:szCs w:val="24"/>
          <w:lang w:eastAsia="es-MX"/>
        </w:rPr>
      </w:pPr>
      <w:r w:rsidRPr="00A81C1A">
        <w:rPr>
          <w:rFonts w:ascii="Arial" w:hAnsi="Arial" w:cs="Arial"/>
          <w:sz w:val="24"/>
          <w:szCs w:val="24"/>
          <w:lang w:eastAsia="es-MX"/>
        </w:rPr>
        <w:t>Resultados: La segmentación permitió personalizar las ofertas y mejorar la experiencia del cliente, resultando en un aumento significativo en la satisfacción y las tasas de conversión de ventas.</w:t>
      </w:r>
    </w:p>
    <w:p w14:paraId="6E4CAF7E" w14:textId="43EA6521" w:rsidR="00A81C1A" w:rsidRPr="00A81C1A" w:rsidRDefault="00A81C1A" w:rsidP="00A81C1A">
      <w:pPr>
        <w:pStyle w:val="Ttulo3"/>
        <w:spacing w:line="360" w:lineRule="auto"/>
        <w:rPr>
          <w:color w:val="auto"/>
          <w:sz w:val="24"/>
          <w:lang w:eastAsia="es-MX"/>
        </w:rPr>
      </w:pPr>
      <w:bookmarkStart w:id="114" w:name="_Toc178529000"/>
      <w:r w:rsidRPr="00A81C1A">
        <w:rPr>
          <w:color w:val="auto"/>
          <w:sz w:val="24"/>
          <w:lang w:eastAsia="es-MX"/>
        </w:rPr>
        <w:t>Análisis de Datos Clínicos en Estados Unidos</w:t>
      </w:r>
      <w:bookmarkEnd w:id="114"/>
    </w:p>
    <w:p w14:paraId="3BC0F6F9" w14:textId="77777777" w:rsidR="00A81C1A" w:rsidRPr="00A81C1A" w:rsidRDefault="00A81C1A" w:rsidP="00A81C1A">
      <w:pPr>
        <w:spacing w:line="360" w:lineRule="auto"/>
        <w:jc w:val="both"/>
        <w:rPr>
          <w:rFonts w:ascii="Arial" w:hAnsi="Arial" w:cs="Arial"/>
          <w:sz w:val="24"/>
          <w:szCs w:val="24"/>
          <w:lang w:eastAsia="es-MX"/>
        </w:rPr>
      </w:pPr>
    </w:p>
    <w:p w14:paraId="0EF564F2" w14:textId="366E2CFF" w:rsidR="00A81C1A" w:rsidRPr="00A81C1A" w:rsidRDefault="00A81C1A" w:rsidP="00A81C1A">
      <w:pPr>
        <w:spacing w:line="360" w:lineRule="auto"/>
        <w:jc w:val="both"/>
        <w:rPr>
          <w:rFonts w:ascii="Arial" w:hAnsi="Arial" w:cs="Arial"/>
          <w:sz w:val="24"/>
          <w:szCs w:val="24"/>
          <w:lang w:eastAsia="es-MX"/>
        </w:rPr>
      </w:pPr>
      <w:r w:rsidRPr="00A81C1A">
        <w:rPr>
          <w:rFonts w:ascii="Arial" w:hAnsi="Arial" w:cs="Arial"/>
          <w:sz w:val="24"/>
          <w:szCs w:val="24"/>
          <w:lang w:eastAsia="es-MX"/>
        </w:rPr>
        <w:t>Contexto: Un hospital en Estados Unidos aplicó K-</w:t>
      </w:r>
      <w:proofErr w:type="spellStart"/>
      <w:r w:rsidRPr="00A81C1A">
        <w:rPr>
          <w:rFonts w:ascii="Arial" w:hAnsi="Arial" w:cs="Arial"/>
          <w:sz w:val="24"/>
          <w:szCs w:val="24"/>
          <w:lang w:eastAsia="es-MX"/>
        </w:rPr>
        <w:t>Prototypes</w:t>
      </w:r>
      <w:proofErr w:type="spellEnd"/>
      <w:r w:rsidRPr="00A81C1A">
        <w:rPr>
          <w:rFonts w:ascii="Arial" w:hAnsi="Arial" w:cs="Arial"/>
          <w:sz w:val="24"/>
          <w:szCs w:val="24"/>
          <w:lang w:eastAsia="es-MX"/>
        </w:rPr>
        <w:t xml:space="preserve"> para analizar datos clínicos de pacientes, incluyendo datos numéricos (edad, resultados de pruebas) y categóricos (diagnósticos, tratamientos).</w:t>
      </w:r>
    </w:p>
    <w:p w14:paraId="772E483D" w14:textId="77777777" w:rsidR="00A81C1A" w:rsidRDefault="00A81C1A" w:rsidP="00A81C1A">
      <w:pPr>
        <w:spacing w:line="360" w:lineRule="auto"/>
        <w:jc w:val="both"/>
        <w:rPr>
          <w:rFonts w:ascii="Arial" w:hAnsi="Arial" w:cs="Arial"/>
          <w:sz w:val="24"/>
          <w:szCs w:val="24"/>
          <w:lang w:eastAsia="es-MX"/>
        </w:rPr>
      </w:pPr>
      <w:r w:rsidRPr="00A81C1A">
        <w:rPr>
          <w:rFonts w:ascii="Arial" w:hAnsi="Arial" w:cs="Arial"/>
          <w:sz w:val="24"/>
          <w:szCs w:val="24"/>
          <w:lang w:eastAsia="es-MX"/>
        </w:rPr>
        <w:t xml:space="preserve">Resultados: Los </w:t>
      </w:r>
      <w:proofErr w:type="spellStart"/>
      <w:proofErr w:type="gramStart"/>
      <w:r w:rsidRPr="00A81C1A">
        <w:rPr>
          <w:rFonts w:ascii="Arial" w:hAnsi="Arial" w:cs="Arial"/>
          <w:sz w:val="24"/>
          <w:szCs w:val="24"/>
          <w:lang w:eastAsia="es-MX"/>
        </w:rPr>
        <w:t>clusters</w:t>
      </w:r>
      <w:proofErr w:type="spellEnd"/>
      <w:proofErr w:type="gramEnd"/>
      <w:r w:rsidRPr="00A81C1A">
        <w:rPr>
          <w:rFonts w:ascii="Arial" w:hAnsi="Arial" w:cs="Arial"/>
          <w:sz w:val="24"/>
          <w:szCs w:val="24"/>
          <w:lang w:eastAsia="es-MX"/>
        </w:rPr>
        <w:t xml:space="preserve"> formados ayudaron a identificar patrones en los datos clínicos, lo cual mejoró la personalización de tratamientos y estrategias de atención.</w:t>
      </w:r>
    </w:p>
    <w:p w14:paraId="662CFCC3" w14:textId="77777777" w:rsidR="00E57656" w:rsidRPr="00A81C1A" w:rsidRDefault="00E57656" w:rsidP="00A81C1A">
      <w:pPr>
        <w:spacing w:line="360" w:lineRule="auto"/>
        <w:jc w:val="both"/>
        <w:rPr>
          <w:rFonts w:ascii="Arial" w:hAnsi="Arial" w:cs="Arial"/>
          <w:sz w:val="24"/>
          <w:szCs w:val="24"/>
          <w:lang w:eastAsia="es-MX"/>
        </w:rPr>
      </w:pPr>
    </w:p>
    <w:p w14:paraId="36C1675C" w14:textId="0E62B86E" w:rsidR="00A81C1A" w:rsidRPr="00A81C1A" w:rsidRDefault="00E57656" w:rsidP="00E57656">
      <w:pPr>
        <w:pStyle w:val="Ttulo2"/>
      </w:pPr>
      <w:bookmarkStart w:id="115" w:name="_Toc178529001"/>
      <w:r>
        <w:t>Herramientas</w:t>
      </w:r>
      <w:bookmarkEnd w:id="115"/>
      <w:r w:rsidR="006B6E7E">
        <w:t xml:space="preserve"> utilizadas</w:t>
      </w:r>
    </w:p>
    <w:p w14:paraId="22BCCC43" w14:textId="77777777" w:rsidR="00E57656" w:rsidRDefault="00E57656" w:rsidP="00E57656"/>
    <w:p w14:paraId="343FFFF4" w14:textId="77777777" w:rsidR="00E57656" w:rsidRDefault="00E57656" w:rsidP="00E57656"/>
    <w:p w14:paraId="7CBA3E60" w14:textId="3FF4FAA2" w:rsidR="00831FE6" w:rsidRPr="00E57656" w:rsidRDefault="00831FE6" w:rsidP="00E57656">
      <w:pPr>
        <w:rPr>
          <w:rFonts w:ascii="Arial" w:hAnsi="Arial" w:cs="Arial"/>
          <w:b/>
          <w:bCs/>
          <w:sz w:val="24"/>
          <w:szCs w:val="24"/>
        </w:rPr>
      </w:pPr>
      <w:r w:rsidRPr="00E57656">
        <w:rPr>
          <w:rFonts w:ascii="Arial" w:hAnsi="Arial" w:cs="Arial"/>
          <w:b/>
          <w:bCs/>
          <w:sz w:val="24"/>
          <w:szCs w:val="24"/>
        </w:rPr>
        <w:t xml:space="preserve">Visual Studio </w:t>
      </w:r>
      <w:proofErr w:type="spellStart"/>
      <w:r w:rsidRPr="00E57656">
        <w:rPr>
          <w:rFonts w:ascii="Arial" w:hAnsi="Arial" w:cs="Arial"/>
          <w:b/>
          <w:bCs/>
          <w:sz w:val="24"/>
          <w:szCs w:val="24"/>
        </w:rPr>
        <w:t>Code</w:t>
      </w:r>
      <w:proofErr w:type="spellEnd"/>
      <w:r w:rsidRPr="00E57656">
        <w:rPr>
          <w:rFonts w:ascii="Arial" w:hAnsi="Arial" w:cs="Arial"/>
          <w:b/>
          <w:bCs/>
          <w:sz w:val="24"/>
          <w:szCs w:val="24"/>
        </w:rPr>
        <w:t xml:space="preserve"> (VS </w:t>
      </w:r>
      <w:proofErr w:type="spellStart"/>
      <w:r w:rsidRPr="00E57656">
        <w:rPr>
          <w:rFonts w:ascii="Arial" w:hAnsi="Arial" w:cs="Arial"/>
          <w:b/>
          <w:bCs/>
          <w:sz w:val="24"/>
          <w:szCs w:val="24"/>
        </w:rPr>
        <w:t>Code</w:t>
      </w:r>
      <w:proofErr w:type="spellEnd"/>
      <w:r w:rsidRPr="00E57656">
        <w:rPr>
          <w:rFonts w:ascii="Arial" w:hAnsi="Arial" w:cs="Arial"/>
          <w:b/>
          <w:bCs/>
          <w:sz w:val="24"/>
          <w:szCs w:val="24"/>
        </w:rPr>
        <w:t>)</w:t>
      </w:r>
    </w:p>
    <w:p w14:paraId="2ED104E6" w14:textId="6EEE8F5A" w:rsidR="00DA128E" w:rsidRPr="00DA128E" w:rsidRDefault="00DA128E" w:rsidP="00DA128E">
      <w:pPr>
        <w:pStyle w:val="Sinespaciado"/>
        <w:spacing w:line="360" w:lineRule="auto"/>
        <w:jc w:val="both"/>
        <w:rPr>
          <w:rFonts w:ascii="Arial" w:hAnsi="Arial" w:cs="Arial"/>
          <w:sz w:val="24"/>
          <w:szCs w:val="24"/>
        </w:rPr>
      </w:pPr>
    </w:p>
    <w:p w14:paraId="23B5C64B" w14:textId="77777777" w:rsidR="00DA128E" w:rsidRPr="00DA128E" w:rsidRDefault="00DA128E" w:rsidP="00DA128E">
      <w:pPr>
        <w:pStyle w:val="Sinespaciado"/>
        <w:spacing w:line="360" w:lineRule="auto"/>
        <w:jc w:val="both"/>
        <w:rPr>
          <w:rFonts w:ascii="Arial" w:hAnsi="Arial" w:cs="Arial"/>
          <w:sz w:val="24"/>
          <w:szCs w:val="24"/>
        </w:rPr>
      </w:pPr>
      <w:r w:rsidRPr="00DA128E">
        <w:rPr>
          <w:rFonts w:ascii="Arial" w:hAnsi="Arial" w:cs="Arial"/>
          <w:sz w:val="24"/>
          <w:szCs w:val="24"/>
        </w:rPr>
        <w:t xml:space="preserve">Visual Studio </w:t>
      </w:r>
      <w:proofErr w:type="spellStart"/>
      <w:r w:rsidRPr="00DA128E">
        <w:rPr>
          <w:rFonts w:ascii="Arial" w:hAnsi="Arial" w:cs="Arial"/>
          <w:sz w:val="24"/>
          <w:szCs w:val="24"/>
        </w:rPr>
        <w:t>Code</w:t>
      </w:r>
      <w:proofErr w:type="spellEnd"/>
      <w:r w:rsidRPr="00DA128E">
        <w:rPr>
          <w:rFonts w:ascii="Arial" w:hAnsi="Arial" w:cs="Arial"/>
          <w:sz w:val="24"/>
          <w:szCs w:val="24"/>
        </w:rPr>
        <w:t xml:space="preserve"> es un editor de código desarrollado por Microsoft que, a pesar de su ligereza, ofrece una gran potencia. Incluye soporte para la depuración, control de versiones Git, resaltado de sintaxis, </w:t>
      </w:r>
      <w:proofErr w:type="spellStart"/>
      <w:r w:rsidRPr="00DA128E">
        <w:rPr>
          <w:rFonts w:ascii="Arial" w:hAnsi="Arial" w:cs="Arial"/>
          <w:sz w:val="24"/>
          <w:szCs w:val="24"/>
        </w:rPr>
        <w:t>IntelliSense</w:t>
      </w:r>
      <w:proofErr w:type="spellEnd"/>
      <w:r w:rsidRPr="00DA128E">
        <w:rPr>
          <w:rFonts w:ascii="Arial" w:hAnsi="Arial" w:cs="Arial"/>
          <w:sz w:val="24"/>
          <w:szCs w:val="24"/>
        </w:rPr>
        <w:t xml:space="preserve"> (autocompletado inteligente), </w:t>
      </w:r>
      <w:proofErr w:type="spellStart"/>
      <w:r w:rsidRPr="00DA128E">
        <w:rPr>
          <w:rFonts w:ascii="Arial" w:hAnsi="Arial" w:cs="Arial"/>
          <w:sz w:val="24"/>
          <w:szCs w:val="24"/>
        </w:rPr>
        <w:t>snippets</w:t>
      </w:r>
      <w:proofErr w:type="spellEnd"/>
      <w:r w:rsidRPr="00DA128E">
        <w:rPr>
          <w:rFonts w:ascii="Arial" w:hAnsi="Arial" w:cs="Arial"/>
          <w:sz w:val="24"/>
          <w:szCs w:val="24"/>
        </w:rPr>
        <w:t xml:space="preserve">, y refactorización de código. Su diseño extensible permite añadir funcionalidades a través de extensiones, haciéndolo altamente adaptable a diferentes lenguajes y necesidades de desarrollo. Una de sus características más útiles es la terminal integrada, que facilita la ejecución de comandos durante el desarrollo de software. Visual Studio </w:t>
      </w:r>
      <w:proofErr w:type="spellStart"/>
      <w:r w:rsidRPr="00DA128E">
        <w:rPr>
          <w:rFonts w:ascii="Arial" w:hAnsi="Arial" w:cs="Arial"/>
          <w:sz w:val="24"/>
          <w:szCs w:val="24"/>
        </w:rPr>
        <w:t>Code</w:t>
      </w:r>
      <w:proofErr w:type="spellEnd"/>
      <w:r w:rsidRPr="00DA128E">
        <w:rPr>
          <w:rFonts w:ascii="Arial" w:hAnsi="Arial" w:cs="Arial"/>
          <w:sz w:val="24"/>
          <w:szCs w:val="24"/>
        </w:rPr>
        <w:t xml:space="preserve"> no está restringido en cuanto al tipo de aplicaciones que se pueden desarrollar con él, ya que se adapta de manera flexible a las necesidades de cada proyecto. Estas características lo convierten en una opción </w:t>
      </w:r>
      <w:r w:rsidRPr="00DA128E">
        <w:rPr>
          <w:rFonts w:ascii="Arial" w:hAnsi="Arial" w:cs="Arial"/>
          <w:sz w:val="24"/>
          <w:szCs w:val="24"/>
        </w:rPr>
        <w:lastRenderedPageBreak/>
        <w:t>preferida para entornos que requieren la integración de lenguajes y herramientas para el análisis de datos multivariantes.</w:t>
      </w:r>
    </w:p>
    <w:p w14:paraId="5A64E0AA" w14:textId="6FDF8EA2" w:rsidR="006F2A33" w:rsidRPr="006F2A33" w:rsidRDefault="006F2A33" w:rsidP="006F2A33">
      <w:pPr>
        <w:pStyle w:val="Sinespaciado"/>
        <w:spacing w:line="360" w:lineRule="auto"/>
        <w:jc w:val="both"/>
        <w:rPr>
          <w:rFonts w:ascii="Arial" w:hAnsi="Arial" w:cs="Arial"/>
          <w:sz w:val="24"/>
          <w:szCs w:val="24"/>
        </w:rPr>
      </w:pPr>
    </w:p>
    <w:p w14:paraId="292C9458" w14:textId="77777777" w:rsidR="006F2A33" w:rsidRPr="00E57656" w:rsidRDefault="006F2A33" w:rsidP="00E57656">
      <w:pPr>
        <w:rPr>
          <w:rFonts w:ascii="Arial" w:hAnsi="Arial" w:cs="Arial"/>
          <w:b/>
          <w:bCs/>
          <w:sz w:val="24"/>
          <w:szCs w:val="24"/>
        </w:rPr>
      </w:pPr>
      <w:r w:rsidRPr="00E57656">
        <w:rPr>
          <w:rFonts w:ascii="Arial" w:hAnsi="Arial" w:cs="Arial"/>
          <w:b/>
          <w:bCs/>
          <w:sz w:val="24"/>
          <w:szCs w:val="24"/>
        </w:rPr>
        <w:t>Python</w:t>
      </w:r>
    </w:p>
    <w:p w14:paraId="0CEC431B" w14:textId="77777777" w:rsidR="004D2AD0" w:rsidRDefault="004D2AD0" w:rsidP="004D2AD0">
      <w:pPr>
        <w:spacing w:line="360" w:lineRule="auto"/>
        <w:jc w:val="both"/>
        <w:rPr>
          <w:rFonts w:ascii="Arial" w:hAnsi="Arial" w:cs="Arial"/>
          <w:sz w:val="24"/>
          <w:szCs w:val="24"/>
        </w:rPr>
      </w:pPr>
    </w:p>
    <w:p w14:paraId="64B72568" w14:textId="6C9E388C" w:rsidR="004D2AD0" w:rsidRPr="004D2AD0" w:rsidRDefault="004D2AD0" w:rsidP="004D2AD0">
      <w:pPr>
        <w:spacing w:line="360" w:lineRule="auto"/>
        <w:jc w:val="both"/>
        <w:rPr>
          <w:rFonts w:ascii="Arial" w:hAnsi="Arial" w:cs="Arial"/>
          <w:sz w:val="24"/>
          <w:szCs w:val="24"/>
        </w:rPr>
      </w:pPr>
      <w:r w:rsidRPr="004D2AD0">
        <w:rPr>
          <w:rFonts w:ascii="Arial" w:hAnsi="Arial" w:cs="Arial"/>
          <w:sz w:val="24"/>
          <w:szCs w:val="24"/>
        </w:rPr>
        <w:t>Python es un lenguaje de programación interpretado, de alto nivel y con un propósito general, que destaca por su diseño enfocado en la claridad y legibilidad del código, utilizando una sintaxis sencilla y significativa. Su popularidad se debe en gran parte a su facilidad de aprendizaje y a la vasta comunidad de desarrolladores que ofrece numerosos recursos y bibliotecas para diversas áreas, como el análisis de datos, el desarrollo web, la inteligencia artificial, entre otros.</w:t>
      </w:r>
    </w:p>
    <w:p w14:paraId="6122F5AD" w14:textId="77777777" w:rsidR="004D2AD0" w:rsidRDefault="004D2AD0" w:rsidP="004D2AD0">
      <w:pPr>
        <w:spacing w:line="360" w:lineRule="auto"/>
        <w:jc w:val="both"/>
        <w:rPr>
          <w:rFonts w:ascii="Arial" w:hAnsi="Arial" w:cs="Arial"/>
          <w:sz w:val="24"/>
          <w:szCs w:val="24"/>
        </w:rPr>
      </w:pPr>
      <w:r w:rsidRPr="004D2AD0">
        <w:rPr>
          <w:rFonts w:ascii="Arial" w:hAnsi="Arial" w:cs="Arial"/>
          <w:sz w:val="24"/>
          <w:szCs w:val="24"/>
        </w:rPr>
        <w:t xml:space="preserve">Python fue creado por Guido Van Rossum, un programador originario de los Países Bajos. El desarrollo de Python comenzó en 1989 en el </w:t>
      </w:r>
      <w:proofErr w:type="spellStart"/>
      <w:r w:rsidRPr="004D2AD0">
        <w:rPr>
          <w:rFonts w:ascii="Arial" w:hAnsi="Arial" w:cs="Arial"/>
          <w:sz w:val="24"/>
          <w:szCs w:val="24"/>
        </w:rPr>
        <w:t>Centrum</w:t>
      </w:r>
      <w:proofErr w:type="spellEnd"/>
      <w:r w:rsidRPr="004D2AD0">
        <w:rPr>
          <w:rFonts w:ascii="Arial" w:hAnsi="Arial" w:cs="Arial"/>
          <w:sz w:val="24"/>
          <w:szCs w:val="24"/>
        </w:rPr>
        <w:t xml:space="preserve"> </w:t>
      </w:r>
      <w:proofErr w:type="spellStart"/>
      <w:r w:rsidRPr="004D2AD0">
        <w:rPr>
          <w:rFonts w:ascii="Arial" w:hAnsi="Arial" w:cs="Arial"/>
          <w:sz w:val="24"/>
          <w:szCs w:val="24"/>
        </w:rPr>
        <w:t>Wiskunde</w:t>
      </w:r>
      <w:proofErr w:type="spellEnd"/>
      <w:r w:rsidRPr="004D2AD0">
        <w:rPr>
          <w:rFonts w:ascii="Arial" w:hAnsi="Arial" w:cs="Arial"/>
          <w:sz w:val="24"/>
          <w:szCs w:val="24"/>
        </w:rPr>
        <w:t xml:space="preserve"> &amp; </w:t>
      </w:r>
      <w:proofErr w:type="spellStart"/>
      <w:r w:rsidRPr="004D2AD0">
        <w:rPr>
          <w:rFonts w:ascii="Arial" w:hAnsi="Arial" w:cs="Arial"/>
          <w:sz w:val="24"/>
          <w:szCs w:val="24"/>
        </w:rPr>
        <w:t>Informatica</w:t>
      </w:r>
      <w:proofErr w:type="spellEnd"/>
      <w:r w:rsidRPr="004D2AD0">
        <w:rPr>
          <w:rFonts w:ascii="Arial" w:hAnsi="Arial" w:cs="Arial"/>
          <w:sz w:val="24"/>
          <w:szCs w:val="24"/>
        </w:rPr>
        <w:t xml:space="preserve"> (CWI) como un proyecto personal que Van Rossum emprendió durante las vacaciones navideñas. El nombre "Python" proviene del programa de televisión "Monty </w:t>
      </w:r>
      <w:proofErr w:type="spellStart"/>
      <w:r w:rsidRPr="004D2AD0">
        <w:rPr>
          <w:rFonts w:ascii="Arial" w:hAnsi="Arial" w:cs="Arial"/>
          <w:sz w:val="24"/>
          <w:szCs w:val="24"/>
        </w:rPr>
        <w:t>Python's</w:t>
      </w:r>
      <w:proofErr w:type="spellEnd"/>
      <w:r w:rsidRPr="004D2AD0">
        <w:rPr>
          <w:rFonts w:ascii="Arial" w:hAnsi="Arial" w:cs="Arial"/>
          <w:sz w:val="24"/>
          <w:szCs w:val="24"/>
        </w:rPr>
        <w:t xml:space="preserve"> </w:t>
      </w:r>
      <w:proofErr w:type="spellStart"/>
      <w:r w:rsidRPr="004D2AD0">
        <w:rPr>
          <w:rFonts w:ascii="Arial" w:hAnsi="Arial" w:cs="Arial"/>
          <w:sz w:val="24"/>
          <w:szCs w:val="24"/>
        </w:rPr>
        <w:t>Flying</w:t>
      </w:r>
      <w:proofErr w:type="spellEnd"/>
      <w:r w:rsidRPr="004D2AD0">
        <w:rPr>
          <w:rFonts w:ascii="Arial" w:hAnsi="Arial" w:cs="Arial"/>
          <w:sz w:val="24"/>
          <w:szCs w:val="24"/>
        </w:rPr>
        <w:t xml:space="preserve"> </w:t>
      </w:r>
      <w:proofErr w:type="spellStart"/>
      <w:r w:rsidRPr="004D2AD0">
        <w:rPr>
          <w:rFonts w:ascii="Arial" w:hAnsi="Arial" w:cs="Arial"/>
          <w:sz w:val="24"/>
          <w:szCs w:val="24"/>
        </w:rPr>
        <w:t>Circus</w:t>
      </w:r>
      <w:proofErr w:type="spellEnd"/>
      <w:r w:rsidRPr="004D2AD0">
        <w:rPr>
          <w:rFonts w:ascii="Arial" w:hAnsi="Arial" w:cs="Arial"/>
          <w:sz w:val="24"/>
          <w:szCs w:val="24"/>
        </w:rPr>
        <w:t xml:space="preserve">", un </w:t>
      </w:r>
      <w:proofErr w:type="gramStart"/>
      <w:r w:rsidRPr="004D2AD0">
        <w:rPr>
          <w:rFonts w:ascii="Arial" w:hAnsi="Arial" w:cs="Arial"/>
          <w:sz w:val="24"/>
          <w:szCs w:val="24"/>
        </w:rPr>
        <w:t>show</w:t>
      </w:r>
      <w:proofErr w:type="gramEnd"/>
      <w:r w:rsidRPr="004D2AD0">
        <w:rPr>
          <w:rFonts w:ascii="Arial" w:hAnsi="Arial" w:cs="Arial"/>
          <w:sz w:val="24"/>
          <w:szCs w:val="24"/>
        </w:rPr>
        <w:t xml:space="preserve"> de la BBC del que Van Rossum era un gran admirador.</w:t>
      </w:r>
    </w:p>
    <w:p w14:paraId="7419CDC5" w14:textId="77777777" w:rsidR="00E57656" w:rsidRPr="004D2AD0" w:rsidRDefault="00E57656" w:rsidP="004D2AD0">
      <w:pPr>
        <w:spacing w:line="360" w:lineRule="auto"/>
        <w:jc w:val="both"/>
        <w:rPr>
          <w:rFonts w:ascii="Arial" w:hAnsi="Arial" w:cs="Arial"/>
          <w:sz w:val="24"/>
          <w:szCs w:val="24"/>
        </w:rPr>
      </w:pPr>
    </w:p>
    <w:p w14:paraId="1537D819" w14:textId="77777777" w:rsidR="004D2AD0" w:rsidRPr="00E57656" w:rsidRDefault="004D2AD0" w:rsidP="004D2AD0">
      <w:pPr>
        <w:rPr>
          <w:rFonts w:ascii="Arial" w:hAnsi="Arial" w:cs="Arial"/>
          <w:b/>
          <w:bCs/>
          <w:sz w:val="24"/>
          <w:szCs w:val="24"/>
        </w:rPr>
      </w:pPr>
      <w:r w:rsidRPr="00E57656">
        <w:rPr>
          <w:rFonts w:ascii="Arial" w:hAnsi="Arial" w:cs="Arial"/>
          <w:b/>
          <w:bCs/>
          <w:sz w:val="24"/>
          <w:szCs w:val="24"/>
        </w:rPr>
        <w:t>Evolución de Python</w:t>
      </w:r>
    </w:p>
    <w:p w14:paraId="6F3AF13A" w14:textId="77777777" w:rsidR="00E57656" w:rsidRPr="004D2AD0" w:rsidRDefault="00E57656" w:rsidP="004D2AD0">
      <w:pPr>
        <w:rPr>
          <w:rFonts w:ascii="Arial" w:hAnsi="Arial" w:cs="Arial"/>
          <w:sz w:val="24"/>
          <w:szCs w:val="24"/>
        </w:rPr>
      </w:pPr>
    </w:p>
    <w:p w14:paraId="0D050AED" w14:textId="50CC481D" w:rsidR="003E77E3" w:rsidRDefault="004D2AD0" w:rsidP="003E77E3">
      <w:pPr>
        <w:spacing w:line="360" w:lineRule="auto"/>
        <w:jc w:val="both"/>
        <w:rPr>
          <w:rFonts w:ascii="Arial" w:hAnsi="Arial" w:cs="Arial"/>
          <w:sz w:val="24"/>
          <w:szCs w:val="24"/>
        </w:rPr>
      </w:pPr>
      <w:r w:rsidRPr="004D2AD0">
        <w:rPr>
          <w:rFonts w:ascii="Arial" w:hAnsi="Arial" w:cs="Arial"/>
          <w:sz w:val="24"/>
          <w:szCs w:val="24"/>
        </w:rPr>
        <w:t>La primera versión de Python, la 0.9.0, fue lanzada por Guido Van Rossum en 1991 e incluía funcionalidades importantes como varios tipos de datos y mecanismos para la gestión de errores. En 1994, Python 1.0 se presentó con mejoras significativas en la manipulación de listas, facilitando operaciones como la asignación, el filtrado y la reducción. El 16 de octubre de 2000, Python 2.0 salió al público, introduciendo características útiles como el soporte para Unicode y una forma más compacta de iterar sobre listas. Python 3.0, lanzado el 3 de diciembre de 2008, trajo consigo mejoras como una nueva función de impresión y un soporte mejorado para la división de números y la gestión de errores.</w:t>
      </w:r>
    </w:p>
    <w:p w14:paraId="4CE6D201" w14:textId="55BF5F40" w:rsidR="006F2A33" w:rsidRPr="00E57656" w:rsidRDefault="008E64FB" w:rsidP="00E57656">
      <w:pPr>
        <w:rPr>
          <w:rFonts w:ascii="Arial" w:hAnsi="Arial" w:cs="Arial"/>
          <w:b/>
          <w:bCs/>
          <w:sz w:val="24"/>
          <w:szCs w:val="24"/>
        </w:rPr>
      </w:pPr>
      <w:r w:rsidRPr="00E57656">
        <w:rPr>
          <w:rFonts w:ascii="Arial" w:hAnsi="Arial" w:cs="Arial"/>
          <w:b/>
          <w:bCs/>
          <w:sz w:val="24"/>
          <w:szCs w:val="24"/>
        </w:rPr>
        <w:lastRenderedPageBreak/>
        <w:t xml:space="preserve">Librerías de Python </w:t>
      </w:r>
    </w:p>
    <w:p w14:paraId="6EDB81E8" w14:textId="77777777" w:rsidR="008E64FB" w:rsidRDefault="008E64FB" w:rsidP="008E64FB"/>
    <w:p w14:paraId="28AC44D7" w14:textId="3D1CB963" w:rsidR="008E64FB" w:rsidRDefault="008E64FB" w:rsidP="008E64FB">
      <w:pPr>
        <w:jc w:val="both"/>
        <w:rPr>
          <w:rFonts w:ascii="Arial" w:hAnsi="Arial" w:cs="Arial"/>
          <w:sz w:val="24"/>
          <w:szCs w:val="24"/>
        </w:rPr>
      </w:pPr>
      <w:r w:rsidRPr="008E64FB">
        <w:rPr>
          <w:rFonts w:ascii="Arial" w:hAnsi="Arial" w:cs="Arial"/>
          <w:sz w:val="24"/>
          <w:szCs w:val="24"/>
        </w:rPr>
        <w:t xml:space="preserve">Para </w:t>
      </w:r>
      <w:r>
        <w:rPr>
          <w:rFonts w:ascii="Arial" w:hAnsi="Arial" w:cs="Arial"/>
          <w:sz w:val="24"/>
          <w:szCs w:val="24"/>
        </w:rPr>
        <w:t>el sistema se</w:t>
      </w:r>
      <w:r w:rsidRPr="008E64FB">
        <w:rPr>
          <w:rFonts w:ascii="Arial" w:hAnsi="Arial" w:cs="Arial"/>
          <w:sz w:val="24"/>
          <w:szCs w:val="24"/>
        </w:rPr>
        <w:t xml:space="preserve"> necesitará varias bibliotecas de Python que</w:t>
      </w:r>
      <w:r>
        <w:rPr>
          <w:rFonts w:ascii="Arial" w:hAnsi="Arial" w:cs="Arial"/>
          <w:sz w:val="24"/>
          <w:szCs w:val="24"/>
        </w:rPr>
        <w:t xml:space="preserve"> </w:t>
      </w:r>
      <w:r w:rsidRPr="008E64FB">
        <w:rPr>
          <w:rFonts w:ascii="Arial" w:hAnsi="Arial" w:cs="Arial"/>
          <w:sz w:val="24"/>
          <w:szCs w:val="24"/>
        </w:rPr>
        <w:t xml:space="preserve">ayudarán en diferentes aspectos del desarrollo. </w:t>
      </w:r>
    </w:p>
    <w:p w14:paraId="587D930A" w14:textId="1828CA24" w:rsidR="004D2AD0" w:rsidRPr="00E57656" w:rsidRDefault="00E57656" w:rsidP="00E57656">
      <w:pPr>
        <w:ind w:firstLine="708"/>
        <w:rPr>
          <w:rFonts w:ascii="Arial" w:hAnsi="Arial" w:cs="Arial"/>
          <w:b/>
          <w:bCs/>
          <w:sz w:val="24"/>
          <w:szCs w:val="24"/>
        </w:rPr>
      </w:pPr>
      <w:proofErr w:type="spellStart"/>
      <w:r>
        <w:rPr>
          <w:rFonts w:ascii="Arial" w:hAnsi="Arial" w:cs="Arial"/>
          <w:b/>
          <w:bCs/>
          <w:sz w:val="24"/>
          <w:szCs w:val="24"/>
        </w:rPr>
        <w:t>M</w:t>
      </w:r>
      <w:r w:rsidR="004D2AD0" w:rsidRPr="00E57656">
        <w:rPr>
          <w:rFonts w:ascii="Arial" w:hAnsi="Arial" w:cs="Arial"/>
          <w:b/>
          <w:bCs/>
          <w:sz w:val="24"/>
          <w:szCs w:val="24"/>
        </w:rPr>
        <w:t>ath</w:t>
      </w:r>
      <w:proofErr w:type="spellEnd"/>
      <w:r w:rsidR="004D2AD0" w:rsidRPr="00E57656">
        <w:rPr>
          <w:rFonts w:ascii="Arial" w:hAnsi="Arial" w:cs="Arial"/>
          <w:b/>
          <w:bCs/>
          <w:sz w:val="24"/>
          <w:szCs w:val="24"/>
        </w:rPr>
        <w:t xml:space="preserve"> </w:t>
      </w:r>
    </w:p>
    <w:p w14:paraId="691D138F" w14:textId="77777777" w:rsidR="004D2AD0" w:rsidRDefault="004D2AD0" w:rsidP="008E64FB">
      <w:pPr>
        <w:jc w:val="both"/>
        <w:rPr>
          <w:rFonts w:ascii="Arial" w:hAnsi="Arial" w:cs="Arial"/>
          <w:sz w:val="24"/>
          <w:szCs w:val="24"/>
        </w:rPr>
      </w:pPr>
    </w:p>
    <w:p w14:paraId="7FC98D4E" w14:textId="0304C598" w:rsidR="008E64FB" w:rsidRDefault="004D2AD0" w:rsidP="008E64FB">
      <w:pPr>
        <w:jc w:val="both"/>
        <w:rPr>
          <w:rFonts w:ascii="Arial" w:hAnsi="Arial" w:cs="Arial"/>
          <w:sz w:val="24"/>
          <w:szCs w:val="24"/>
        </w:rPr>
      </w:pPr>
      <w:r>
        <w:rPr>
          <w:rFonts w:ascii="Arial" w:hAnsi="Arial" w:cs="Arial"/>
          <w:sz w:val="24"/>
          <w:szCs w:val="24"/>
        </w:rPr>
        <w:t>E</w:t>
      </w:r>
      <w:r w:rsidRPr="004D2AD0">
        <w:rPr>
          <w:rFonts w:ascii="Arial" w:hAnsi="Arial" w:cs="Arial"/>
          <w:sz w:val="24"/>
          <w:szCs w:val="24"/>
        </w:rPr>
        <w:t>s una biblioteca estándar de Python que proporciona funciones matemáticas básicas. Esta librería incluye una variedad de funciones para realizar cálculos matemáticos comunes, como operaciones trigonométricas, exponenciales, logarítmicas, y más. También contiene constantes matemáticas como π (</w:t>
      </w:r>
      <w:proofErr w:type="spellStart"/>
      <w:r w:rsidRPr="004D2AD0">
        <w:rPr>
          <w:rFonts w:ascii="Arial" w:hAnsi="Arial" w:cs="Arial"/>
          <w:sz w:val="24"/>
          <w:szCs w:val="24"/>
        </w:rPr>
        <w:t>math.pi</w:t>
      </w:r>
      <w:proofErr w:type="spellEnd"/>
      <w:r w:rsidRPr="004D2AD0">
        <w:rPr>
          <w:rFonts w:ascii="Arial" w:hAnsi="Arial" w:cs="Arial"/>
          <w:sz w:val="24"/>
          <w:szCs w:val="24"/>
        </w:rPr>
        <w:t>) y e (</w:t>
      </w:r>
      <w:proofErr w:type="spellStart"/>
      <w:proofErr w:type="gramStart"/>
      <w:r w:rsidRPr="004D2AD0">
        <w:rPr>
          <w:rFonts w:ascii="Arial" w:hAnsi="Arial" w:cs="Arial"/>
          <w:sz w:val="24"/>
          <w:szCs w:val="24"/>
        </w:rPr>
        <w:t>math.e</w:t>
      </w:r>
      <w:proofErr w:type="spellEnd"/>
      <w:proofErr w:type="gramEnd"/>
      <w:r w:rsidRPr="004D2AD0">
        <w:rPr>
          <w:rFonts w:ascii="Arial" w:hAnsi="Arial" w:cs="Arial"/>
          <w:sz w:val="24"/>
          <w:szCs w:val="24"/>
        </w:rPr>
        <w:t>).</w:t>
      </w:r>
    </w:p>
    <w:p w14:paraId="788936AF" w14:textId="4308A87A" w:rsidR="004D2AD0" w:rsidRPr="00E57656" w:rsidRDefault="00E57656" w:rsidP="00E57656">
      <w:pPr>
        <w:ind w:firstLine="708"/>
        <w:rPr>
          <w:rFonts w:ascii="Arial" w:hAnsi="Arial" w:cs="Arial"/>
          <w:b/>
          <w:bCs/>
          <w:sz w:val="24"/>
          <w:szCs w:val="24"/>
        </w:rPr>
      </w:pPr>
      <w:proofErr w:type="spellStart"/>
      <w:r w:rsidRPr="00E57656">
        <w:rPr>
          <w:rFonts w:ascii="Arial" w:hAnsi="Arial" w:cs="Arial"/>
          <w:b/>
          <w:bCs/>
          <w:sz w:val="24"/>
          <w:szCs w:val="24"/>
        </w:rPr>
        <w:t>R</w:t>
      </w:r>
      <w:r w:rsidR="004D2AD0" w:rsidRPr="00E57656">
        <w:rPr>
          <w:rFonts w:ascii="Arial" w:hAnsi="Arial" w:cs="Arial"/>
          <w:b/>
          <w:bCs/>
          <w:sz w:val="24"/>
          <w:szCs w:val="24"/>
        </w:rPr>
        <w:t>andom</w:t>
      </w:r>
      <w:proofErr w:type="spellEnd"/>
      <w:r w:rsidR="004D2AD0" w:rsidRPr="00E57656">
        <w:rPr>
          <w:rFonts w:ascii="Arial" w:hAnsi="Arial" w:cs="Arial"/>
          <w:b/>
          <w:bCs/>
          <w:sz w:val="24"/>
          <w:szCs w:val="24"/>
        </w:rPr>
        <w:t xml:space="preserve"> </w:t>
      </w:r>
    </w:p>
    <w:p w14:paraId="1E987F03" w14:textId="77777777" w:rsidR="004D2AD0" w:rsidRPr="004D2AD0" w:rsidRDefault="004D2AD0" w:rsidP="004D2AD0"/>
    <w:p w14:paraId="1668CB33" w14:textId="0D545D3A" w:rsidR="004D2AD0" w:rsidRDefault="004D2AD0" w:rsidP="008E64FB">
      <w:pPr>
        <w:jc w:val="both"/>
        <w:rPr>
          <w:rFonts w:ascii="Arial" w:hAnsi="Arial" w:cs="Arial"/>
          <w:sz w:val="24"/>
          <w:szCs w:val="24"/>
        </w:rPr>
      </w:pPr>
      <w:r>
        <w:rPr>
          <w:rFonts w:ascii="Arial" w:hAnsi="Arial" w:cs="Arial"/>
          <w:sz w:val="24"/>
          <w:szCs w:val="24"/>
        </w:rPr>
        <w:t>B</w:t>
      </w:r>
      <w:r w:rsidRPr="004D2AD0">
        <w:rPr>
          <w:rFonts w:ascii="Arial" w:hAnsi="Arial" w:cs="Arial"/>
          <w:sz w:val="24"/>
          <w:szCs w:val="24"/>
        </w:rPr>
        <w:t>iblioteca estándar de Python. Se utiliza para generar números aleatorios y realizar operaciones relacionadas con la aleatoriedad, como seleccionar elementos al azar de una lista, barajar secuencias, y más.</w:t>
      </w:r>
    </w:p>
    <w:p w14:paraId="67C532CA" w14:textId="77777777" w:rsidR="00E57656" w:rsidRDefault="00E57656" w:rsidP="008E64FB">
      <w:pPr>
        <w:jc w:val="both"/>
        <w:rPr>
          <w:rFonts w:ascii="Arial" w:hAnsi="Arial" w:cs="Arial"/>
          <w:sz w:val="24"/>
          <w:szCs w:val="24"/>
        </w:rPr>
      </w:pPr>
    </w:p>
    <w:p w14:paraId="72540913" w14:textId="77777777" w:rsidR="00136263" w:rsidRDefault="00136263" w:rsidP="008E64FB">
      <w:pPr>
        <w:jc w:val="both"/>
        <w:rPr>
          <w:rFonts w:ascii="Arial" w:hAnsi="Arial" w:cs="Arial"/>
          <w:sz w:val="24"/>
          <w:szCs w:val="24"/>
        </w:rPr>
      </w:pPr>
    </w:p>
    <w:p w14:paraId="4D69DD6C" w14:textId="77777777" w:rsidR="00136263" w:rsidRDefault="00136263" w:rsidP="008E64FB">
      <w:pPr>
        <w:jc w:val="both"/>
        <w:rPr>
          <w:rFonts w:ascii="Arial" w:hAnsi="Arial" w:cs="Arial"/>
          <w:sz w:val="24"/>
          <w:szCs w:val="24"/>
        </w:rPr>
      </w:pPr>
    </w:p>
    <w:p w14:paraId="5DEE76C9" w14:textId="77777777" w:rsidR="00136263" w:rsidRDefault="00136263" w:rsidP="008E64FB">
      <w:pPr>
        <w:jc w:val="both"/>
        <w:rPr>
          <w:rFonts w:ascii="Arial" w:hAnsi="Arial" w:cs="Arial"/>
          <w:sz w:val="24"/>
          <w:szCs w:val="24"/>
        </w:rPr>
      </w:pPr>
    </w:p>
    <w:p w14:paraId="0B09FCBB" w14:textId="77777777" w:rsidR="00136263" w:rsidRDefault="00136263" w:rsidP="008E64FB">
      <w:pPr>
        <w:jc w:val="both"/>
        <w:rPr>
          <w:rFonts w:ascii="Arial" w:hAnsi="Arial" w:cs="Arial"/>
          <w:sz w:val="24"/>
          <w:szCs w:val="24"/>
        </w:rPr>
      </w:pPr>
    </w:p>
    <w:p w14:paraId="2E7CAF50" w14:textId="77777777" w:rsidR="00136263" w:rsidRDefault="00136263" w:rsidP="008E64FB">
      <w:pPr>
        <w:jc w:val="both"/>
        <w:rPr>
          <w:rFonts w:ascii="Arial" w:hAnsi="Arial" w:cs="Arial"/>
          <w:sz w:val="24"/>
          <w:szCs w:val="24"/>
        </w:rPr>
      </w:pPr>
    </w:p>
    <w:p w14:paraId="33E88787" w14:textId="77777777" w:rsidR="00136263" w:rsidRDefault="00136263" w:rsidP="008E64FB">
      <w:pPr>
        <w:jc w:val="both"/>
        <w:rPr>
          <w:rFonts w:ascii="Arial" w:hAnsi="Arial" w:cs="Arial"/>
          <w:sz w:val="24"/>
          <w:szCs w:val="24"/>
        </w:rPr>
      </w:pPr>
    </w:p>
    <w:p w14:paraId="3F6B0118" w14:textId="77777777" w:rsidR="006B6E7E" w:rsidRDefault="006B6E7E" w:rsidP="008E64FB">
      <w:pPr>
        <w:jc w:val="both"/>
        <w:rPr>
          <w:rFonts w:ascii="Arial" w:hAnsi="Arial" w:cs="Arial"/>
          <w:sz w:val="24"/>
          <w:szCs w:val="24"/>
        </w:rPr>
      </w:pPr>
    </w:p>
    <w:p w14:paraId="67981759" w14:textId="77777777" w:rsidR="006B6E7E" w:rsidRDefault="006B6E7E" w:rsidP="008E64FB">
      <w:pPr>
        <w:jc w:val="both"/>
        <w:rPr>
          <w:rFonts w:ascii="Arial" w:hAnsi="Arial" w:cs="Arial"/>
          <w:sz w:val="24"/>
          <w:szCs w:val="24"/>
        </w:rPr>
      </w:pPr>
    </w:p>
    <w:p w14:paraId="21F607CF" w14:textId="77777777" w:rsidR="006B6E7E" w:rsidRDefault="006B6E7E" w:rsidP="008E64FB">
      <w:pPr>
        <w:jc w:val="both"/>
        <w:rPr>
          <w:rFonts w:ascii="Arial" w:hAnsi="Arial" w:cs="Arial"/>
          <w:sz w:val="24"/>
          <w:szCs w:val="24"/>
        </w:rPr>
      </w:pPr>
    </w:p>
    <w:p w14:paraId="01B9E6F7" w14:textId="77777777" w:rsidR="006B6E7E" w:rsidRDefault="006B6E7E" w:rsidP="008E64FB">
      <w:pPr>
        <w:jc w:val="both"/>
        <w:rPr>
          <w:rFonts w:ascii="Arial" w:hAnsi="Arial" w:cs="Arial"/>
          <w:sz w:val="24"/>
          <w:szCs w:val="24"/>
        </w:rPr>
      </w:pPr>
    </w:p>
    <w:p w14:paraId="2609F4F3" w14:textId="77777777" w:rsidR="00136263" w:rsidRDefault="00136263" w:rsidP="008E64FB">
      <w:pPr>
        <w:jc w:val="both"/>
        <w:rPr>
          <w:rFonts w:ascii="Arial" w:hAnsi="Arial" w:cs="Arial"/>
          <w:sz w:val="24"/>
          <w:szCs w:val="24"/>
        </w:rPr>
      </w:pPr>
    </w:p>
    <w:p w14:paraId="1791C8C4" w14:textId="77777777" w:rsidR="00136263" w:rsidRDefault="00136263" w:rsidP="008E64FB">
      <w:pPr>
        <w:jc w:val="both"/>
        <w:rPr>
          <w:rFonts w:ascii="Arial" w:hAnsi="Arial" w:cs="Arial"/>
          <w:sz w:val="24"/>
          <w:szCs w:val="24"/>
        </w:rPr>
      </w:pPr>
    </w:p>
    <w:p w14:paraId="25CBE59F" w14:textId="77777777" w:rsidR="00136263" w:rsidRPr="008E64FB" w:rsidRDefault="00136263" w:rsidP="008E64FB">
      <w:pPr>
        <w:jc w:val="both"/>
        <w:rPr>
          <w:rFonts w:ascii="Arial" w:hAnsi="Arial" w:cs="Arial"/>
          <w:sz w:val="24"/>
          <w:szCs w:val="24"/>
        </w:rPr>
      </w:pPr>
    </w:p>
    <w:p w14:paraId="338492A0" w14:textId="77777777" w:rsidR="00F87C0D" w:rsidRPr="00463F5B" w:rsidRDefault="00F87C0D" w:rsidP="006F2A33">
      <w:pPr>
        <w:pStyle w:val="Ttulo1"/>
        <w:spacing w:line="360" w:lineRule="auto"/>
      </w:pPr>
      <w:bookmarkStart w:id="116" w:name="_Toc162863692"/>
      <w:bookmarkStart w:id="117" w:name="_Toc178529002"/>
      <w:r w:rsidRPr="00463F5B">
        <w:lastRenderedPageBreak/>
        <w:t>Procedimiento y descripción de las actividades realizadas.</w:t>
      </w:r>
      <w:bookmarkEnd w:id="116"/>
      <w:bookmarkEnd w:id="117"/>
    </w:p>
    <w:p w14:paraId="7FF9D8DE" w14:textId="77777777" w:rsidR="00F87C0D" w:rsidRPr="00F87C0D" w:rsidRDefault="00F87C0D" w:rsidP="006F2A33">
      <w:pPr>
        <w:pStyle w:val="Default"/>
        <w:spacing w:line="360" w:lineRule="auto"/>
        <w:jc w:val="both"/>
      </w:pPr>
    </w:p>
    <w:p w14:paraId="0364078E" w14:textId="4BCB209E" w:rsidR="00E57656" w:rsidRDefault="00E57656" w:rsidP="00E57656">
      <w:pPr>
        <w:pStyle w:val="Ttulo2"/>
      </w:pPr>
      <w:bookmarkStart w:id="118" w:name="_Toc178529003"/>
      <w:r>
        <w:t>Requisitos funcionales</w:t>
      </w:r>
      <w:bookmarkEnd w:id="118"/>
    </w:p>
    <w:p w14:paraId="06331225" w14:textId="77777777" w:rsidR="00E57656" w:rsidRDefault="00E57656" w:rsidP="00E57656">
      <w:pPr>
        <w:pStyle w:val="Default"/>
        <w:spacing w:line="360" w:lineRule="auto"/>
        <w:jc w:val="both"/>
      </w:pPr>
    </w:p>
    <w:p w14:paraId="51B1BE98" w14:textId="77777777" w:rsidR="00E57656" w:rsidRDefault="00E57656" w:rsidP="00E57656">
      <w:pPr>
        <w:pStyle w:val="Default"/>
        <w:spacing w:line="360" w:lineRule="auto"/>
        <w:jc w:val="both"/>
      </w:pPr>
      <w:r>
        <w:t>Los Requisitos Funcionales describen lo que el sistema debe hacer, es decir, las funciones y características específicas que debe tener para cumplir con las necesidades del usuario.</w:t>
      </w:r>
    </w:p>
    <w:p w14:paraId="5F2CD473" w14:textId="49A80A32" w:rsidR="00500101" w:rsidRDefault="00295246" w:rsidP="00295246">
      <w:pPr>
        <w:pStyle w:val="Descripcin"/>
        <w:jc w:val="center"/>
      </w:pPr>
      <w:bookmarkStart w:id="119" w:name="_Toc178529394"/>
      <w:r>
        <w:t xml:space="preserve">Tabla </w:t>
      </w:r>
      <w:r>
        <w:fldChar w:fldCharType="begin"/>
      </w:r>
      <w:r>
        <w:instrText xml:space="preserve"> SEQ Tabla \* ARABIC </w:instrText>
      </w:r>
      <w:r>
        <w:fldChar w:fldCharType="separate"/>
      </w:r>
      <w:r>
        <w:rPr>
          <w:noProof/>
        </w:rPr>
        <w:t>25</w:t>
      </w:r>
      <w:r>
        <w:fldChar w:fldCharType="end"/>
      </w:r>
      <w:r>
        <w:t xml:space="preserve"> Requisitos funcionales</w:t>
      </w:r>
      <w:bookmarkEnd w:id="119"/>
    </w:p>
    <w:tbl>
      <w:tblPr>
        <w:tblStyle w:val="Tablaconcuadrcula4-nfasis4"/>
        <w:tblW w:w="0" w:type="auto"/>
        <w:tblLook w:val="04A0" w:firstRow="1" w:lastRow="0" w:firstColumn="1" w:lastColumn="0" w:noHBand="0" w:noVBand="1"/>
      </w:tblPr>
      <w:tblGrid>
        <w:gridCol w:w="2315"/>
        <w:gridCol w:w="2315"/>
        <w:gridCol w:w="2315"/>
        <w:gridCol w:w="2316"/>
      </w:tblGrid>
      <w:tr w:rsidR="00500101" w14:paraId="756BEE6E" w14:textId="77777777" w:rsidTr="002952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1B67D206" w14:textId="505831F5" w:rsidR="00500101" w:rsidRDefault="00500101" w:rsidP="00E57656">
            <w:pPr>
              <w:pStyle w:val="Default"/>
              <w:spacing w:line="360" w:lineRule="auto"/>
              <w:jc w:val="both"/>
            </w:pPr>
            <w:r>
              <w:t>No.</w:t>
            </w:r>
          </w:p>
        </w:tc>
        <w:tc>
          <w:tcPr>
            <w:tcW w:w="2315" w:type="dxa"/>
          </w:tcPr>
          <w:p w14:paraId="78F0E3F4" w14:textId="581A7EE9" w:rsidR="00500101" w:rsidRDefault="00500101" w:rsidP="00E57656">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t>Requerimiento</w:t>
            </w:r>
          </w:p>
        </w:tc>
        <w:tc>
          <w:tcPr>
            <w:tcW w:w="2315" w:type="dxa"/>
          </w:tcPr>
          <w:p w14:paraId="4C65F52F" w14:textId="14F0A1E8" w:rsidR="00500101" w:rsidRDefault="00500101" w:rsidP="00E57656">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t>Descripción</w:t>
            </w:r>
          </w:p>
        </w:tc>
        <w:tc>
          <w:tcPr>
            <w:tcW w:w="2316" w:type="dxa"/>
          </w:tcPr>
          <w:p w14:paraId="7E7BFB7D" w14:textId="4F535BF7" w:rsidR="00500101" w:rsidRDefault="00500101" w:rsidP="00E57656">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t>Prioridad</w:t>
            </w:r>
          </w:p>
        </w:tc>
      </w:tr>
      <w:tr w:rsidR="00D5527C" w14:paraId="79ABD632"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7EE7E731" w14:textId="37D436B6" w:rsidR="00D5527C" w:rsidRDefault="00D5527C" w:rsidP="00E57656">
            <w:pPr>
              <w:pStyle w:val="Default"/>
              <w:spacing w:line="360" w:lineRule="auto"/>
              <w:jc w:val="both"/>
            </w:pPr>
            <w:r>
              <w:t>RF1</w:t>
            </w:r>
          </w:p>
        </w:tc>
        <w:tc>
          <w:tcPr>
            <w:tcW w:w="2315" w:type="dxa"/>
          </w:tcPr>
          <w:p w14:paraId="5045328D" w14:textId="535295A2" w:rsidR="00D5527C" w:rsidRDefault="00D5527C" w:rsidP="00D5527C">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Capacidad para cargar</w:t>
            </w:r>
            <w:r>
              <w:t xml:space="preserve"> </w:t>
            </w:r>
            <w:r>
              <w:t>cualquier</w:t>
            </w:r>
            <w:r>
              <w:t xml:space="preserve"> archivo con estructura </w:t>
            </w:r>
            <w:proofErr w:type="spellStart"/>
            <w:r>
              <w:t>csv</w:t>
            </w:r>
            <w:proofErr w:type="spellEnd"/>
          </w:p>
          <w:p w14:paraId="219D42EE" w14:textId="77777777" w:rsidR="00D5527C" w:rsidRDefault="00D5527C"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315" w:type="dxa"/>
          </w:tcPr>
          <w:p w14:paraId="291D6F51" w14:textId="453BDFE4" w:rsidR="00D5527C" w:rsidRDefault="00D5527C"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 xml:space="preserve">El sistema permitirá cargar archivos con extensión </w:t>
            </w:r>
            <w:proofErr w:type="spellStart"/>
            <w:r>
              <w:t>csv</w:t>
            </w:r>
            <w:proofErr w:type="spellEnd"/>
            <w:r>
              <w:t xml:space="preserve">, </w:t>
            </w:r>
            <w:proofErr w:type="spellStart"/>
            <w:r>
              <w:t>txt</w:t>
            </w:r>
            <w:proofErr w:type="spellEnd"/>
            <w:r>
              <w:t xml:space="preserve">, </w:t>
            </w:r>
            <w:proofErr w:type="spellStart"/>
            <w:r>
              <w:t>xml</w:t>
            </w:r>
            <w:proofErr w:type="spellEnd"/>
            <w:r>
              <w:t xml:space="preserve">, </w:t>
            </w:r>
            <w:proofErr w:type="spellStart"/>
            <w:r>
              <w:t>etc</w:t>
            </w:r>
            <w:proofErr w:type="spellEnd"/>
            <w:r>
              <w:t xml:space="preserve"> siempre y cuando el archivo este delimitado por comas.</w:t>
            </w:r>
          </w:p>
        </w:tc>
        <w:tc>
          <w:tcPr>
            <w:tcW w:w="2316" w:type="dxa"/>
          </w:tcPr>
          <w:p w14:paraId="69443B82" w14:textId="64658196" w:rsidR="00D5527C" w:rsidRDefault="00D5527C"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ALTA</w:t>
            </w:r>
          </w:p>
        </w:tc>
      </w:tr>
      <w:tr w:rsidR="00500101" w14:paraId="2332C786"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48A6F443" w14:textId="396DCB15" w:rsidR="00500101" w:rsidRDefault="00500101" w:rsidP="00E57656">
            <w:pPr>
              <w:pStyle w:val="Default"/>
              <w:spacing w:line="360" w:lineRule="auto"/>
              <w:jc w:val="both"/>
            </w:pPr>
            <w:r>
              <w:t>RF</w:t>
            </w:r>
            <w:r w:rsidR="00D5527C">
              <w:t>2</w:t>
            </w:r>
          </w:p>
        </w:tc>
        <w:tc>
          <w:tcPr>
            <w:tcW w:w="2315" w:type="dxa"/>
          </w:tcPr>
          <w:p w14:paraId="47F58362" w14:textId="666745AC" w:rsidR="00500101" w:rsidRDefault="00500101"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500101">
              <w:t>Importar y procesar datos mixtos (numéricos y categóricos)</w:t>
            </w:r>
          </w:p>
        </w:tc>
        <w:tc>
          <w:tcPr>
            <w:tcW w:w="2315" w:type="dxa"/>
          </w:tcPr>
          <w:p w14:paraId="30BE26A9" w14:textId="2DC871DF" w:rsidR="00500101" w:rsidRDefault="00500101"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500101">
              <w:t>El sistema</w:t>
            </w:r>
            <w:r>
              <w:t xml:space="preserve"> nos</w:t>
            </w:r>
            <w:r w:rsidRPr="00500101">
              <w:t xml:space="preserve"> </w:t>
            </w:r>
            <w:r>
              <w:t>permitirá</w:t>
            </w:r>
            <w:r w:rsidRPr="00500101">
              <w:t xml:space="preserve"> la carga de </w:t>
            </w:r>
            <w:r>
              <w:t>datos</w:t>
            </w:r>
            <w:r w:rsidRPr="00500101">
              <w:t xml:space="preserve"> que contenga atributos numéricos como categóricos.</w:t>
            </w:r>
            <w:r>
              <w:t xml:space="preserve"> Además de que nos permitirá </w:t>
            </w:r>
            <w:r w:rsidRPr="00500101">
              <w:t>identificar y separar los atributos numéricos de los categóricos</w:t>
            </w:r>
          </w:p>
        </w:tc>
        <w:tc>
          <w:tcPr>
            <w:tcW w:w="2316" w:type="dxa"/>
          </w:tcPr>
          <w:p w14:paraId="09DDF5FE" w14:textId="2712DA66" w:rsidR="00500101" w:rsidRDefault="003F6C46"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500101" w14:paraId="09B079F3"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6E1D26A2" w14:textId="680A53B9" w:rsidR="00500101" w:rsidRDefault="003F6C46" w:rsidP="00E57656">
            <w:pPr>
              <w:pStyle w:val="Default"/>
              <w:spacing w:line="360" w:lineRule="auto"/>
              <w:jc w:val="both"/>
            </w:pPr>
            <w:r>
              <w:t>RF</w:t>
            </w:r>
            <w:r w:rsidR="00D5527C">
              <w:t>3</w:t>
            </w:r>
          </w:p>
        </w:tc>
        <w:tc>
          <w:tcPr>
            <w:tcW w:w="2315" w:type="dxa"/>
          </w:tcPr>
          <w:p w14:paraId="6022BF44" w14:textId="6F9E3651" w:rsidR="003F6C46" w:rsidRDefault="003F6C46" w:rsidP="003F6C4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Elegir</w:t>
            </w:r>
            <w:r w:rsidRPr="00C21FB5">
              <w:t xml:space="preserve"> cuántos </w:t>
            </w:r>
            <w:r>
              <w:t>k</w:t>
            </w:r>
            <w:r w:rsidRPr="00C21FB5">
              <w:t xml:space="preserve"> se pueden generar</w:t>
            </w:r>
          </w:p>
          <w:p w14:paraId="6F601593" w14:textId="77777777" w:rsidR="00500101" w:rsidRDefault="00500101"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315" w:type="dxa"/>
          </w:tcPr>
          <w:p w14:paraId="5428AB00" w14:textId="6EC02CE5" w:rsidR="00500101" w:rsidRDefault="003F6C46"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3F6C46">
              <w:lastRenderedPageBreak/>
              <w:t xml:space="preserve">El sistema debe permitir al usuario </w:t>
            </w:r>
            <w:r w:rsidRPr="003F6C46">
              <w:lastRenderedPageBreak/>
              <w:t xml:space="preserve">especificar el número de </w:t>
            </w:r>
            <w:proofErr w:type="spellStart"/>
            <w:proofErr w:type="gramStart"/>
            <w:r w:rsidRPr="003F6C46">
              <w:t>clusters</w:t>
            </w:r>
            <w:proofErr w:type="spellEnd"/>
            <w:proofErr w:type="gramEnd"/>
            <w:r w:rsidRPr="003F6C46">
              <w:t xml:space="preserve"> (K) para la ejecución del algoritmo.</w:t>
            </w:r>
            <w:r>
              <w:t xml:space="preserve"> </w:t>
            </w:r>
          </w:p>
        </w:tc>
        <w:tc>
          <w:tcPr>
            <w:tcW w:w="2316" w:type="dxa"/>
          </w:tcPr>
          <w:p w14:paraId="37350FEB" w14:textId="1F1A675F" w:rsidR="00500101" w:rsidRDefault="00D5527C"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lastRenderedPageBreak/>
              <w:t>MEDIA</w:t>
            </w:r>
          </w:p>
        </w:tc>
      </w:tr>
      <w:tr w:rsidR="00500101" w14:paraId="4ADB14AF"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52430F02" w14:textId="4078110D" w:rsidR="00500101" w:rsidRDefault="003F6C46" w:rsidP="00E57656">
            <w:pPr>
              <w:pStyle w:val="Default"/>
              <w:spacing w:line="360" w:lineRule="auto"/>
              <w:jc w:val="both"/>
            </w:pPr>
            <w:r>
              <w:t>RF</w:t>
            </w:r>
            <w:r w:rsidR="00D5527C">
              <w:t>4</w:t>
            </w:r>
          </w:p>
        </w:tc>
        <w:tc>
          <w:tcPr>
            <w:tcW w:w="2315" w:type="dxa"/>
          </w:tcPr>
          <w:p w14:paraId="71A38E40" w14:textId="3C01DA11" w:rsidR="00500101" w:rsidRDefault="003F6C46"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3F6C46">
              <w:t>Inicialización aleatoria de prototipos</w:t>
            </w:r>
          </w:p>
        </w:tc>
        <w:tc>
          <w:tcPr>
            <w:tcW w:w="2315" w:type="dxa"/>
          </w:tcPr>
          <w:p w14:paraId="2A9514E1" w14:textId="14E6E0D1" w:rsidR="00500101" w:rsidRDefault="003F6C46"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3F6C46">
              <w:t xml:space="preserve">El sistema </w:t>
            </w:r>
            <w:r>
              <w:t>seleccionará</w:t>
            </w:r>
            <w:r w:rsidRPr="003F6C46">
              <w:t xml:space="preserve"> aleatoriamente los K prototipos iniciales para empezar el proceso</w:t>
            </w:r>
            <w:r>
              <w:t>.</w:t>
            </w:r>
          </w:p>
        </w:tc>
        <w:tc>
          <w:tcPr>
            <w:tcW w:w="2316" w:type="dxa"/>
          </w:tcPr>
          <w:p w14:paraId="344EB74F" w14:textId="6713D429" w:rsidR="00500101" w:rsidRDefault="00D5527C"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MEDIA</w:t>
            </w:r>
          </w:p>
        </w:tc>
      </w:tr>
      <w:tr w:rsidR="00500101" w14:paraId="7E32E572"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51B56640" w14:textId="01E12517" w:rsidR="00500101" w:rsidRDefault="003F6C46" w:rsidP="00E57656">
            <w:pPr>
              <w:pStyle w:val="Default"/>
              <w:spacing w:line="360" w:lineRule="auto"/>
              <w:jc w:val="both"/>
            </w:pPr>
            <w:r>
              <w:t>RF</w:t>
            </w:r>
            <w:r w:rsidR="00D5527C">
              <w:t>5</w:t>
            </w:r>
          </w:p>
        </w:tc>
        <w:tc>
          <w:tcPr>
            <w:tcW w:w="2315" w:type="dxa"/>
          </w:tcPr>
          <w:p w14:paraId="37207593" w14:textId="2046F6E6" w:rsidR="00500101" w:rsidRDefault="003F6C46"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Cálculo</w:t>
            </w:r>
            <w:r>
              <w:t xml:space="preserve"> de distancias mixtas y numéricas</w:t>
            </w:r>
          </w:p>
        </w:tc>
        <w:tc>
          <w:tcPr>
            <w:tcW w:w="2315" w:type="dxa"/>
          </w:tcPr>
          <w:p w14:paraId="734B5773" w14:textId="38C8E538" w:rsidR="00500101" w:rsidRDefault="003F6C46"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3F6C46">
              <w:t>El sistema debe implementar la fórmula de distancia mixta que combina la distancia euclidiana para los atributos numéricos y la distancia de coincidencia para los atributos categóricos.</w:t>
            </w:r>
          </w:p>
        </w:tc>
        <w:tc>
          <w:tcPr>
            <w:tcW w:w="2316" w:type="dxa"/>
          </w:tcPr>
          <w:p w14:paraId="2C66C8D2" w14:textId="252DE077" w:rsidR="00500101" w:rsidRDefault="00D5527C"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ALTA</w:t>
            </w:r>
          </w:p>
        </w:tc>
      </w:tr>
      <w:tr w:rsidR="00500101" w14:paraId="7FBEEBDD"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0199395C" w14:textId="230F5603" w:rsidR="00500101" w:rsidRDefault="003F6C46" w:rsidP="00E57656">
            <w:pPr>
              <w:pStyle w:val="Default"/>
              <w:spacing w:line="360" w:lineRule="auto"/>
              <w:jc w:val="both"/>
            </w:pPr>
            <w:r>
              <w:t>RF</w:t>
            </w:r>
            <w:r w:rsidR="00D5527C">
              <w:t>6</w:t>
            </w:r>
          </w:p>
        </w:tc>
        <w:tc>
          <w:tcPr>
            <w:tcW w:w="2315" w:type="dxa"/>
          </w:tcPr>
          <w:p w14:paraId="6E3A241C" w14:textId="6275FB83" w:rsidR="00500101" w:rsidRDefault="003F6C46"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3F6C46">
              <w:t>Asignación de objetos a prototipos</w:t>
            </w:r>
          </w:p>
        </w:tc>
        <w:tc>
          <w:tcPr>
            <w:tcW w:w="2315" w:type="dxa"/>
          </w:tcPr>
          <w:p w14:paraId="47882E06" w14:textId="28D46AE4" w:rsidR="00500101" w:rsidRDefault="003F6C46"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3F6C46">
              <w:t xml:space="preserve">El sistema debe calcular la distancia entre cada objeto y los prototipos y asignar el objeto al </w:t>
            </w:r>
            <w:proofErr w:type="spellStart"/>
            <w:proofErr w:type="gramStart"/>
            <w:r w:rsidRPr="003F6C46">
              <w:t>cluster</w:t>
            </w:r>
            <w:proofErr w:type="spellEnd"/>
            <w:proofErr w:type="gramEnd"/>
            <w:r w:rsidRPr="003F6C46">
              <w:t xml:space="preserve"> del prototipo más cercano.</w:t>
            </w:r>
          </w:p>
        </w:tc>
        <w:tc>
          <w:tcPr>
            <w:tcW w:w="2316" w:type="dxa"/>
          </w:tcPr>
          <w:p w14:paraId="4E5A781E" w14:textId="3FC7DFC3" w:rsidR="00500101" w:rsidRDefault="00D5527C"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3F6C46" w14:paraId="3DBE5D2B"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53FDEB1E" w14:textId="686045F7" w:rsidR="003F6C46" w:rsidRDefault="003F6C46" w:rsidP="00E57656">
            <w:pPr>
              <w:pStyle w:val="Default"/>
              <w:spacing w:line="360" w:lineRule="auto"/>
              <w:jc w:val="both"/>
            </w:pPr>
            <w:r>
              <w:lastRenderedPageBreak/>
              <w:t>RF</w:t>
            </w:r>
            <w:r w:rsidR="00D5527C">
              <w:t>7</w:t>
            </w:r>
          </w:p>
        </w:tc>
        <w:tc>
          <w:tcPr>
            <w:tcW w:w="2315" w:type="dxa"/>
          </w:tcPr>
          <w:p w14:paraId="4F31C4A0" w14:textId="326EDD88" w:rsidR="003F6C46" w:rsidRPr="003F6C46" w:rsidRDefault="003F6C46"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3F6C46">
              <w:t>Actualizar prototipos</w:t>
            </w:r>
          </w:p>
        </w:tc>
        <w:tc>
          <w:tcPr>
            <w:tcW w:w="2315" w:type="dxa"/>
          </w:tcPr>
          <w:p w14:paraId="43510917" w14:textId="335BB4CE" w:rsidR="003F6C46" w:rsidRPr="003F6C46" w:rsidRDefault="003F6C46"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3F6C46">
              <w:t xml:space="preserve">El sistema debe recalcular los prototipos de cada </w:t>
            </w:r>
            <w:proofErr w:type="spellStart"/>
            <w:proofErr w:type="gramStart"/>
            <w:r w:rsidRPr="003F6C46">
              <w:t>cluster</w:t>
            </w:r>
            <w:proofErr w:type="spellEnd"/>
            <w:proofErr w:type="gramEnd"/>
            <w:r w:rsidRPr="003F6C46">
              <w:t xml:space="preserve"> en cada iteración, actualizando los valores numéricos con promedios y los valores categóricos con la moda.</w:t>
            </w:r>
          </w:p>
        </w:tc>
        <w:tc>
          <w:tcPr>
            <w:tcW w:w="2316" w:type="dxa"/>
          </w:tcPr>
          <w:p w14:paraId="16D67E77" w14:textId="03AC71AF" w:rsidR="003F6C46" w:rsidRDefault="00D5527C"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MEDIA</w:t>
            </w:r>
          </w:p>
        </w:tc>
      </w:tr>
      <w:tr w:rsidR="003F6C46" w14:paraId="12D524A4"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56D20995" w14:textId="650263CB" w:rsidR="003F6C46" w:rsidRDefault="003F6C46" w:rsidP="00E57656">
            <w:pPr>
              <w:pStyle w:val="Default"/>
              <w:spacing w:line="360" w:lineRule="auto"/>
              <w:jc w:val="both"/>
            </w:pPr>
            <w:r>
              <w:t>RF</w:t>
            </w:r>
            <w:r w:rsidR="00D5527C">
              <w:t>8</w:t>
            </w:r>
          </w:p>
        </w:tc>
        <w:tc>
          <w:tcPr>
            <w:tcW w:w="2315" w:type="dxa"/>
          </w:tcPr>
          <w:p w14:paraId="52C68879" w14:textId="51D04033" w:rsidR="003F6C46" w:rsidRPr="003F6C46" w:rsidRDefault="003F6C46"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 xml:space="preserve">Iterar hasta que haya convergencia </w:t>
            </w:r>
          </w:p>
        </w:tc>
        <w:tc>
          <w:tcPr>
            <w:tcW w:w="2315" w:type="dxa"/>
          </w:tcPr>
          <w:p w14:paraId="256E60A7" w14:textId="31272996" w:rsidR="003F6C46" w:rsidRPr="003F6C46" w:rsidRDefault="003F6C46"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3F6C46">
              <w:t xml:space="preserve">El sistema debe repetir el proceso de asignación y actualización de prototipos hasta que las asignaciones de </w:t>
            </w:r>
            <w:proofErr w:type="spellStart"/>
            <w:proofErr w:type="gramStart"/>
            <w:r w:rsidRPr="003F6C46">
              <w:t>cluster</w:t>
            </w:r>
            <w:proofErr w:type="spellEnd"/>
            <w:proofErr w:type="gramEnd"/>
            <w:r w:rsidRPr="003F6C46">
              <w:t xml:space="preserve"> no cambien o hasta que se alcance un número máximo de iteraciones.</w:t>
            </w:r>
          </w:p>
        </w:tc>
        <w:tc>
          <w:tcPr>
            <w:tcW w:w="2316" w:type="dxa"/>
          </w:tcPr>
          <w:p w14:paraId="167EA037" w14:textId="5D59AFEF" w:rsidR="003F6C46" w:rsidRDefault="00D5527C"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3F6C46" w14:paraId="550CF153"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39F3AC25" w14:textId="5A45DC28" w:rsidR="003F6C46" w:rsidRDefault="003F6C46" w:rsidP="00E57656">
            <w:pPr>
              <w:pStyle w:val="Default"/>
              <w:spacing w:line="360" w:lineRule="auto"/>
              <w:jc w:val="both"/>
            </w:pPr>
            <w:r>
              <w:t>RF</w:t>
            </w:r>
            <w:r w:rsidR="00D5527C">
              <w:t>9</w:t>
            </w:r>
          </w:p>
        </w:tc>
        <w:tc>
          <w:tcPr>
            <w:tcW w:w="2315" w:type="dxa"/>
          </w:tcPr>
          <w:p w14:paraId="541FC961" w14:textId="18D44519" w:rsidR="003F6C46" w:rsidRDefault="003F6C46"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3F6C46">
              <w:t>Visualización de resultados</w:t>
            </w:r>
          </w:p>
        </w:tc>
        <w:tc>
          <w:tcPr>
            <w:tcW w:w="2315" w:type="dxa"/>
          </w:tcPr>
          <w:p w14:paraId="298B8C2B" w14:textId="09B2DCDE" w:rsidR="00E8602F" w:rsidRDefault="00D5527C"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 xml:space="preserve">Se permitirá la visualización de los resultados proporcionando un informe </w:t>
            </w:r>
            <w:r w:rsidRPr="00D5527C">
              <w:t xml:space="preserve">con los </w:t>
            </w:r>
            <w:proofErr w:type="spellStart"/>
            <w:proofErr w:type="gramStart"/>
            <w:r w:rsidRPr="00D5527C">
              <w:t>clusters</w:t>
            </w:r>
            <w:proofErr w:type="spellEnd"/>
            <w:proofErr w:type="gramEnd"/>
            <w:r w:rsidRPr="00D5527C">
              <w:t xml:space="preserve"> resultantes, los prototipos finales y </w:t>
            </w:r>
            <w:r w:rsidRPr="00D5527C">
              <w:lastRenderedPageBreak/>
              <w:t xml:space="preserve">la asignación de objetos a cada </w:t>
            </w:r>
            <w:proofErr w:type="spellStart"/>
            <w:r w:rsidRPr="00D5527C">
              <w:t>cluster</w:t>
            </w:r>
            <w:proofErr w:type="spellEnd"/>
            <w:r w:rsidR="00E8602F">
              <w:t>, el d</w:t>
            </w:r>
            <w:r w:rsidR="00E8602F" w:rsidRPr="00C21FB5">
              <w:t xml:space="preserve">espliegue de los resultados </w:t>
            </w:r>
            <w:r w:rsidR="00E8602F">
              <w:t xml:space="preserve">será </w:t>
            </w:r>
            <w:r w:rsidR="00E8602F" w:rsidRPr="00C21FB5">
              <w:t>en tablas</w:t>
            </w:r>
            <w:r w:rsidR="00E8602F">
              <w:t>.</w:t>
            </w:r>
          </w:p>
          <w:p w14:paraId="627D6215" w14:textId="698D0F1B" w:rsidR="003F6C46" w:rsidRPr="003F6C46" w:rsidRDefault="003F6C46"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316" w:type="dxa"/>
          </w:tcPr>
          <w:p w14:paraId="7F28A348" w14:textId="762062D9" w:rsidR="003F6C46" w:rsidRDefault="00D5527C" w:rsidP="00E57656">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lastRenderedPageBreak/>
              <w:t>BAJA</w:t>
            </w:r>
          </w:p>
        </w:tc>
      </w:tr>
      <w:tr w:rsidR="00D5527C" w14:paraId="1E428C45"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08DD36A8" w14:textId="3D9E1DDD" w:rsidR="00D5527C" w:rsidRDefault="00D5527C" w:rsidP="00E57656">
            <w:pPr>
              <w:pStyle w:val="Default"/>
              <w:spacing w:line="360" w:lineRule="auto"/>
              <w:jc w:val="both"/>
            </w:pPr>
            <w:r>
              <w:t>RF10</w:t>
            </w:r>
          </w:p>
        </w:tc>
        <w:tc>
          <w:tcPr>
            <w:tcW w:w="2315" w:type="dxa"/>
          </w:tcPr>
          <w:p w14:paraId="2986876D" w14:textId="010ADE46" w:rsidR="00D5527C" w:rsidRPr="003F6C46" w:rsidRDefault="00D5527C"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Guardar los resultados en carpetas</w:t>
            </w:r>
          </w:p>
        </w:tc>
        <w:tc>
          <w:tcPr>
            <w:tcW w:w="2315" w:type="dxa"/>
          </w:tcPr>
          <w:p w14:paraId="29062383" w14:textId="58CF0EE2" w:rsidR="00D5527C" w:rsidRPr="003F6C46" w:rsidRDefault="00D5527C"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 xml:space="preserve">Los </w:t>
            </w:r>
            <w:proofErr w:type="spellStart"/>
            <w:proofErr w:type="gramStart"/>
            <w:r>
              <w:t>clusters</w:t>
            </w:r>
            <w:proofErr w:type="spellEnd"/>
            <w:proofErr w:type="gramEnd"/>
            <w:r>
              <w:t xml:space="preserve"> resultantes se </w:t>
            </w:r>
            <w:r w:rsidR="00E8602F">
              <w:t>guardarán</w:t>
            </w:r>
            <w:r>
              <w:t xml:space="preserve"> en una carpeta, dentro de dicha </w:t>
            </w:r>
            <w:r w:rsidR="00E8602F">
              <w:t xml:space="preserve">se </w:t>
            </w:r>
            <w:r w:rsidR="00295246">
              <w:t>formarán</w:t>
            </w:r>
            <w:r w:rsidR="00E8602F">
              <w:t xml:space="preserve"> </w:t>
            </w:r>
            <w:r>
              <w:t>carpeta</w:t>
            </w:r>
            <w:r w:rsidR="00E8602F">
              <w:t>s</w:t>
            </w:r>
            <w:r>
              <w:t xml:space="preserve"> </w:t>
            </w:r>
            <w:r w:rsidR="00E8602F">
              <w:t xml:space="preserve">que contendrán </w:t>
            </w:r>
            <w:r w:rsidR="00E8602F" w:rsidRPr="00D5527C">
              <w:t xml:space="preserve">los </w:t>
            </w:r>
            <w:r w:rsidR="00E8602F">
              <w:t xml:space="preserve">prototipos finales. </w:t>
            </w:r>
          </w:p>
        </w:tc>
        <w:tc>
          <w:tcPr>
            <w:tcW w:w="2316" w:type="dxa"/>
          </w:tcPr>
          <w:p w14:paraId="6B8D13EE" w14:textId="59BB956F" w:rsidR="00D5527C" w:rsidRDefault="00E8602F" w:rsidP="00E57656">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MEDIA</w:t>
            </w:r>
          </w:p>
        </w:tc>
      </w:tr>
    </w:tbl>
    <w:p w14:paraId="3561D2D1" w14:textId="77777777" w:rsidR="00E57656" w:rsidRDefault="00E57656" w:rsidP="00E57656">
      <w:pPr>
        <w:pStyle w:val="Default"/>
        <w:spacing w:line="360" w:lineRule="auto"/>
        <w:jc w:val="both"/>
      </w:pPr>
    </w:p>
    <w:p w14:paraId="5E5BA029" w14:textId="77777777" w:rsidR="00500101" w:rsidRDefault="00500101" w:rsidP="00500101">
      <w:pPr>
        <w:pStyle w:val="Default"/>
        <w:spacing w:line="360" w:lineRule="auto"/>
        <w:jc w:val="both"/>
      </w:pPr>
    </w:p>
    <w:p w14:paraId="61A95163" w14:textId="3B76FF26" w:rsidR="00E57656" w:rsidRDefault="00E57656" w:rsidP="00E57656">
      <w:pPr>
        <w:pStyle w:val="Ttulo2"/>
      </w:pPr>
      <w:bookmarkStart w:id="120" w:name="_Toc178529004"/>
      <w:r>
        <w:t>Requisitos no funcionales</w:t>
      </w:r>
      <w:bookmarkEnd w:id="120"/>
    </w:p>
    <w:p w14:paraId="2E5C37B9" w14:textId="77777777" w:rsidR="00E57656" w:rsidRDefault="00E57656" w:rsidP="00E57656">
      <w:pPr>
        <w:pStyle w:val="Default"/>
        <w:spacing w:line="360" w:lineRule="auto"/>
        <w:jc w:val="both"/>
      </w:pPr>
    </w:p>
    <w:p w14:paraId="579AFB72" w14:textId="65E2D4FB" w:rsidR="00E57656" w:rsidRDefault="00E57656" w:rsidP="00E57656">
      <w:pPr>
        <w:pStyle w:val="Default"/>
        <w:spacing w:line="360" w:lineRule="auto"/>
        <w:jc w:val="both"/>
      </w:pPr>
      <w:r w:rsidRPr="00E57656">
        <w:t>Los Requisitos No Funcionales describen cómo el sistema debe comportarse y sus cualidades, en lugar de describir funciones específicas. Estos requisitos se centran en la calidad del sistema</w:t>
      </w:r>
      <w:r>
        <w:t>.</w:t>
      </w:r>
    </w:p>
    <w:p w14:paraId="1FF147EA" w14:textId="6E53BEC3" w:rsidR="00295246" w:rsidRDefault="00295246" w:rsidP="00295246">
      <w:pPr>
        <w:pStyle w:val="Descripcin"/>
        <w:jc w:val="center"/>
      </w:pPr>
      <w:bookmarkStart w:id="121" w:name="_Toc178529395"/>
      <w:r>
        <w:t xml:space="preserve">Tabla </w:t>
      </w:r>
      <w:r>
        <w:fldChar w:fldCharType="begin"/>
      </w:r>
      <w:r>
        <w:instrText xml:space="preserve"> SEQ Tabla \* ARABIC </w:instrText>
      </w:r>
      <w:r>
        <w:fldChar w:fldCharType="separate"/>
      </w:r>
      <w:r>
        <w:rPr>
          <w:noProof/>
        </w:rPr>
        <w:t>26</w:t>
      </w:r>
      <w:r>
        <w:fldChar w:fldCharType="end"/>
      </w:r>
      <w:r>
        <w:t xml:space="preserve"> Requisitos no funcionales</w:t>
      </w:r>
      <w:bookmarkEnd w:id="121"/>
    </w:p>
    <w:tbl>
      <w:tblPr>
        <w:tblStyle w:val="Tablaconcuadrcula4-nfasis4"/>
        <w:tblW w:w="0" w:type="auto"/>
        <w:tblLook w:val="04A0" w:firstRow="1" w:lastRow="0" w:firstColumn="1" w:lastColumn="0" w:noHBand="0" w:noVBand="1"/>
      </w:tblPr>
      <w:tblGrid>
        <w:gridCol w:w="2315"/>
        <w:gridCol w:w="2315"/>
        <w:gridCol w:w="2315"/>
        <w:gridCol w:w="2316"/>
      </w:tblGrid>
      <w:tr w:rsidR="00E8602F" w14:paraId="6AD68168" w14:textId="77777777" w:rsidTr="002952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3F1DEF6C" w14:textId="77777777" w:rsidR="00E8602F" w:rsidRDefault="00E8602F" w:rsidP="00E8602F">
            <w:pPr>
              <w:pStyle w:val="Default"/>
              <w:spacing w:line="360" w:lineRule="auto"/>
              <w:jc w:val="both"/>
            </w:pPr>
            <w:r>
              <w:t>No.</w:t>
            </w:r>
          </w:p>
        </w:tc>
        <w:tc>
          <w:tcPr>
            <w:tcW w:w="2315" w:type="dxa"/>
          </w:tcPr>
          <w:p w14:paraId="7A76CAE9" w14:textId="44DD4A61" w:rsidR="00E8602F" w:rsidRDefault="00E8602F" w:rsidP="00E8602F">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t>Requerimiento</w:t>
            </w:r>
          </w:p>
        </w:tc>
        <w:tc>
          <w:tcPr>
            <w:tcW w:w="2315" w:type="dxa"/>
          </w:tcPr>
          <w:p w14:paraId="3A535431" w14:textId="787B37BD" w:rsidR="00E8602F" w:rsidRDefault="00E8602F" w:rsidP="00E8602F">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t>Descripción</w:t>
            </w:r>
          </w:p>
        </w:tc>
        <w:tc>
          <w:tcPr>
            <w:tcW w:w="2316" w:type="dxa"/>
          </w:tcPr>
          <w:p w14:paraId="29D1A5E8" w14:textId="2A1638F6" w:rsidR="00E8602F" w:rsidRDefault="00E8602F" w:rsidP="00E8602F">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t>Prioridad</w:t>
            </w:r>
          </w:p>
        </w:tc>
      </w:tr>
      <w:tr w:rsidR="00E8602F" w14:paraId="08F6AD61"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422F619A" w14:textId="6AB2A3EC" w:rsidR="00E8602F" w:rsidRDefault="00E8602F" w:rsidP="00E8602F">
            <w:pPr>
              <w:pStyle w:val="Default"/>
              <w:spacing w:line="360" w:lineRule="auto"/>
              <w:jc w:val="both"/>
            </w:pPr>
            <w:r>
              <w:t>R</w:t>
            </w:r>
            <w:r>
              <w:t>N</w:t>
            </w:r>
            <w:r>
              <w:t>F1</w:t>
            </w:r>
          </w:p>
        </w:tc>
        <w:tc>
          <w:tcPr>
            <w:tcW w:w="2315" w:type="dxa"/>
          </w:tcPr>
          <w:p w14:paraId="1B30C9F9" w14:textId="386E5935" w:rsidR="00E8602F" w:rsidRDefault="00E8602F"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G</w:t>
            </w:r>
            <w:r>
              <w:t xml:space="preserve">eneración automática de tablas en </w:t>
            </w:r>
            <w:proofErr w:type="spellStart"/>
            <w:r>
              <w:t>sqlite</w:t>
            </w:r>
            <w:proofErr w:type="spellEnd"/>
          </w:p>
        </w:tc>
        <w:tc>
          <w:tcPr>
            <w:tcW w:w="2315" w:type="dxa"/>
          </w:tcPr>
          <w:p w14:paraId="39C1155F" w14:textId="2AB3597A" w:rsidR="00E8602F" w:rsidRDefault="00E8602F"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 xml:space="preserve">Se genera una tabla en automático en una base de datos </w:t>
            </w:r>
            <w:proofErr w:type="spellStart"/>
            <w:r>
              <w:t>sqlite</w:t>
            </w:r>
            <w:proofErr w:type="spellEnd"/>
            <w:r>
              <w:t xml:space="preserve"> </w:t>
            </w:r>
            <w:r>
              <w:t xml:space="preserve">partiendo de un archivo con estructura </w:t>
            </w:r>
            <w:proofErr w:type="spellStart"/>
            <w:r>
              <w:t>csv</w:t>
            </w:r>
            <w:proofErr w:type="spellEnd"/>
          </w:p>
        </w:tc>
        <w:tc>
          <w:tcPr>
            <w:tcW w:w="2316" w:type="dxa"/>
          </w:tcPr>
          <w:p w14:paraId="3F5DB507" w14:textId="61260FD6" w:rsidR="00E8602F" w:rsidRDefault="00295246"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BAJA</w:t>
            </w:r>
          </w:p>
        </w:tc>
      </w:tr>
      <w:tr w:rsidR="00E8602F" w14:paraId="01783524"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7A6621ED" w14:textId="62478FD7" w:rsidR="00E8602F" w:rsidRDefault="00E8602F" w:rsidP="00E8602F">
            <w:pPr>
              <w:pStyle w:val="Default"/>
              <w:spacing w:line="360" w:lineRule="auto"/>
              <w:jc w:val="both"/>
            </w:pPr>
            <w:r>
              <w:lastRenderedPageBreak/>
              <w:t>R</w:t>
            </w:r>
            <w:r>
              <w:t>N</w:t>
            </w:r>
            <w:r>
              <w:t>F2</w:t>
            </w:r>
          </w:p>
        </w:tc>
        <w:tc>
          <w:tcPr>
            <w:tcW w:w="2315" w:type="dxa"/>
          </w:tcPr>
          <w:p w14:paraId="1021A81B" w14:textId="4AA26EAC" w:rsidR="00E8602F" w:rsidRDefault="00E8602F"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A</w:t>
            </w:r>
            <w:r>
              <w:t xml:space="preserve">dición de campo id si el archivo no cuenta con el </w:t>
            </w:r>
          </w:p>
          <w:p w14:paraId="3B306A13" w14:textId="04EEF106" w:rsidR="00E8602F" w:rsidRDefault="00E8602F"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2315" w:type="dxa"/>
          </w:tcPr>
          <w:p w14:paraId="4B6220CF" w14:textId="35558ACD" w:rsidR="00E8602F" w:rsidRDefault="00E8602F"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Si el archivo no cuenta con ID el sistema en automático lo genera.</w:t>
            </w:r>
          </w:p>
        </w:tc>
        <w:tc>
          <w:tcPr>
            <w:tcW w:w="2316" w:type="dxa"/>
          </w:tcPr>
          <w:p w14:paraId="0E919119" w14:textId="5DC3A784" w:rsidR="00E8602F" w:rsidRDefault="00295246"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E8602F" w14:paraId="3A0A0920"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7B9B5D5F" w14:textId="6E6615A7" w:rsidR="00E8602F" w:rsidRDefault="00E8602F" w:rsidP="00E8602F">
            <w:pPr>
              <w:pStyle w:val="Default"/>
              <w:spacing w:line="360" w:lineRule="auto"/>
              <w:jc w:val="both"/>
            </w:pPr>
            <w:r>
              <w:t>R</w:t>
            </w:r>
            <w:r>
              <w:t>N</w:t>
            </w:r>
            <w:r>
              <w:t>F3</w:t>
            </w:r>
          </w:p>
        </w:tc>
        <w:tc>
          <w:tcPr>
            <w:tcW w:w="2315" w:type="dxa"/>
          </w:tcPr>
          <w:p w14:paraId="22E4D768" w14:textId="54AF9FDC" w:rsidR="00E8602F" w:rsidRDefault="00E8602F"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 xml:space="preserve">Eliminar campo ID </w:t>
            </w:r>
          </w:p>
        </w:tc>
        <w:tc>
          <w:tcPr>
            <w:tcW w:w="2315" w:type="dxa"/>
          </w:tcPr>
          <w:p w14:paraId="402871AB" w14:textId="46E7A0AE" w:rsidR="00E8602F" w:rsidRDefault="00E8602F"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Los datos del campo ID no serán tomados en cuenta para el cálculo de los prototipos.</w:t>
            </w:r>
          </w:p>
        </w:tc>
        <w:tc>
          <w:tcPr>
            <w:tcW w:w="2316" w:type="dxa"/>
          </w:tcPr>
          <w:p w14:paraId="6A9D927F" w14:textId="583B7B40" w:rsidR="00E8602F" w:rsidRDefault="00295246"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ALTA</w:t>
            </w:r>
          </w:p>
        </w:tc>
      </w:tr>
      <w:tr w:rsidR="00E8602F" w14:paraId="4326AE0E"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2E0CD530" w14:textId="5D598CBF" w:rsidR="00E8602F" w:rsidRDefault="00E8602F" w:rsidP="00E8602F">
            <w:pPr>
              <w:pStyle w:val="Default"/>
              <w:spacing w:line="360" w:lineRule="auto"/>
              <w:jc w:val="both"/>
            </w:pPr>
            <w:r>
              <w:t>R</w:t>
            </w:r>
            <w:r>
              <w:t>N</w:t>
            </w:r>
            <w:r>
              <w:t>F4</w:t>
            </w:r>
          </w:p>
        </w:tc>
        <w:tc>
          <w:tcPr>
            <w:tcW w:w="2315" w:type="dxa"/>
          </w:tcPr>
          <w:p w14:paraId="3A73CCD5" w14:textId="5C703EC8" w:rsidR="006A76FA" w:rsidRDefault="006A76FA" w:rsidP="006A76FA">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D</w:t>
            </w:r>
            <w:r w:rsidRPr="00C21FB5">
              <w:t xml:space="preserve">espliegue de las colecciones k dependiendo </w:t>
            </w:r>
            <w:r>
              <w:t>d</w:t>
            </w:r>
            <w:r w:rsidRPr="00C21FB5">
              <w:t>el botón que se de</w:t>
            </w:r>
            <w:r>
              <w:t>see</w:t>
            </w:r>
            <w:r>
              <w:t xml:space="preserve"> visualizar</w:t>
            </w:r>
          </w:p>
          <w:p w14:paraId="3D5B4DA2" w14:textId="5DA1230F" w:rsidR="00E8602F" w:rsidRDefault="00E8602F"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2315" w:type="dxa"/>
          </w:tcPr>
          <w:p w14:paraId="72BE065B" w14:textId="40263560" w:rsidR="00E8602F" w:rsidRDefault="006A76FA"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 xml:space="preserve">Generación de </w:t>
            </w:r>
            <w:proofErr w:type="spellStart"/>
            <w:r>
              <w:t>front-end</w:t>
            </w:r>
            <w:proofErr w:type="spellEnd"/>
            <w:r>
              <w:t xml:space="preserve"> dinámico de acuerdo del numero de K centros elegidos por el usuario</w:t>
            </w:r>
          </w:p>
        </w:tc>
        <w:tc>
          <w:tcPr>
            <w:tcW w:w="2316" w:type="dxa"/>
          </w:tcPr>
          <w:p w14:paraId="7F06CE56" w14:textId="42BCF446" w:rsidR="00E8602F" w:rsidRDefault="00295246"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MEDIA</w:t>
            </w:r>
          </w:p>
        </w:tc>
      </w:tr>
      <w:tr w:rsidR="00E8602F" w14:paraId="7FCA7921"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3DF02FD2" w14:textId="4F795693" w:rsidR="00E8602F" w:rsidRDefault="00E8602F" w:rsidP="00E8602F">
            <w:pPr>
              <w:pStyle w:val="Default"/>
              <w:spacing w:line="360" w:lineRule="auto"/>
              <w:jc w:val="both"/>
            </w:pPr>
            <w:r>
              <w:t>R</w:t>
            </w:r>
            <w:r>
              <w:t>N</w:t>
            </w:r>
            <w:r>
              <w:t>F5</w:t>
            </w:r>
          </w:p>
        </w:tc>
        <w:tc>
          <w:tcPr>
            <w:tcW w:w="2315" w:type="dxa"/>
          </w:tcPr>
          <w:p w14:paraId="426751DF" w14:textId="053E66B8" w:rsidR="00E8602F" w:rsidRDefault="00D875C3"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E</w:t>
            </w:r>
            <w:r w:rsidRPr="00C21FB5">
              <w:t>liminación de los registros k iniciales</w:t>
            </w:r>
          </w:p>
        </w:tc>
        <w:tc>
          <w:tcPr>
            <w:tcW w:w="2315" w:type="dxa"/>
          </w:tcPr>
          <w:p w14:paraId="10BCB5E6" w14:textId="44726293" w:rsidR="00E8602F" w:rsidRDefault="00D875C3"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 xml:space="preserve">El algoritmo no se compara con el mismo. </w:t>
            </w:r>
          </w:p>
        </w:tc>
        <w:tc>
          <w:tcPr>
            <w:tcW w:w="2316" w:type="dxa"/>
          </w:tcPr>
          <w:p w14:paraId="329B02E2" w14:textId="30E88241" w:rsidR="00E8602F" w:rsidRDefault="00295246"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ALTA</w:t>
            </w:r>
          </w:p>
        </w:tc>
      </w:tr>
      <w:tr w:rsidR="00E8602F" w14:paraId="2734249E"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1595EFCF" w14:textId="7CFB2169" w:rsidR="00E8602F" w:rsidRDefault="00E8602F" w:rsidP="00E8602F">
            <w:pPr>
              <w:pStyle w:val="Default"/>
              <w:spacing w:line="360" w:lineRule="auto"/>
              <w:jc w:val="both"/>
            </w:pPr>
            <w:r>
              <w:t>R</w:t>
            </w:r>
            <w:r>
              <w:t>N</w:t>
            </w:r>
            <w:r>
              <w:t>F6</w:t>
            </w:r>
          </w:p>
        </w:tc>
        <w:tc>
          <w:tcPr>
            <w:tcW w:w="2315" w:type="dxa"/>
          </w:tcPr>
          <w:p w14:paraId="341DA5C0" w14:textId="65F49A91" w:rsidR="00E8602F" w:rsidRDefault="00D875C3" w:rsidP="00D875C3">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D875C3">
              <w:t>Portabilidad</w:t>
            </w:r>
          </w:p>
        </w:tc>
        <w:tc>
          <w:tcPr>
            <w:tcW w:w="2315" w:type="dxa"/>
          </w:tcPr>
          <w:p w14:paraId="706C9083" w14:textId="453F8697" w:rsidR="00E8602F" w:rsidRDefault="00D875C3"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 xml:space="preserve">Es </w:t>
            </w:r>
            <w:r w:rsidRPr="00D875C3">
              <w:t>fácilmente portable para que pueda ejecutarse en diferentes entornos</w:t>
            </w:r>
          </w:p>
        </w:tc>
        <w:tc>
          <w:tcPr>
            <w:tcW w:w="2316" w:type="dxa"/>
          </w:tcPr>
          <w:p w14:paraId="0FF0E2A9" w14:textId="1665C095" w:rsidR="00E8602F" w:rsidRDefault="00295246"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MEDIA</w:t>
            </w:r>
          </w:p>
        </w:tc>
      </w:tr>
      <w:tr w:rsidR="00E8602F" w14:paraId="0B4D38C8"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166D9638" w14:textId="493DBB72" w:rsidR="00E8602F" w:rsidRDefault="00E8602F" w:rsidP="00E8602F">
            <w:pPr>
              <w:pStyle w:val="Default"/>
              <w:spacing w:line="360" w:lineRule="auto"/>
              <w:jc w:val="both"/>
            </w:pPr>
            <w:r>
              <w:t>R</w:t>
            </w:r>
            <w:r>
              <w:t>N</w:t>
            </w:r>
            <w:r>
              <w:t>F7</w:t>
            </w:r>
          </w:p>
        </w:tc>
        <w:tc>
          <w:tcPr>
            <w:tcW w:w="2315" w:type="dxa"/>
          </w:tcPr>
          <w:p w14:paraId="0528AD80" w14:textId="25BA25BD" w:rsidR="00E8602F" w:rsidRPr="003F6C46" w:rsidRDefault="00D875C3"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Interfaz intuitiva</w:t>
            </w:r>
          </w:p>
        </w:tc>
        <w:tc>
          <w:tcPr>
            <w:tcW w:w="2315" w:type="dxa"/>
          </w:tcPr>
          <w:p w14:paraId="237CE991" w14:textId="25F1F536" w:rsidR="00D875C3" w:rsidRDefault="00D875C3" w:rsidP="00D875C3">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L</w:t>
            </w:r>
            <w:r>
              <w:t>as interfaces de usuario deberán de ser</w:t>
            </w:r>
          </w:p>
          <w:p w14:paraId="0494C219" w14:textId="0A1927E9" w:rsidR="00E8602F" w:rsidRPr="003F6C46" w:rsidRDefault="00D875C3" w:rsidP="00D875C3">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entendibles, amigables e intuitivas.</w:t>
            </w:r>
          </w:p>
        </w:tc>
        <w:tc>
          <w:tcPr>
            <w:tcW w:w="2316" w:type="dxa"/>
          </w:tcPr>
          <w:p w14:paraId="59E6EE34" w14:textId="1C040AB3" w:rsidR="00E8602F" w:rsidRDefault="00295246" w:rsidP="00E8602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BAJA</w:t>
            </w:r>
          </w:p>
        </w:tc>
      </w:tr>
      <w:tr w:rsidR="00E8602F" w14:paraId="01AAB57C"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2C87F5BF" w14:textId="604CD975" w:rsidR="00E8602F" w:rsidRDefault="00E8602F" w:rsidP="00E8602F">
            <w:pPr>
              <w:pStyle w:val="Default"/>
              <w:spacing w:line="360" w:lineRule="auto"/>
              <w:jc w:val="both"/>
            </w:pPr>
            <w:r>
              <w:t>R</w:t>
            </w:r>
            <w:r>
              <w:t>N</w:t>
            </w:r>
            <w:r>
              <w:t>F8</w:t>
            </w:r>
          </w:p>
        </w:tc>
        <w:tc>
          <w:tcPr>
            <w:tcW w:w="2315" w:type="dxa"/>
          </w:tcPr>
          <w:p w14:paraId="76EB76DA" w14:textId="249E5105" w:rsidR="00E8602F" w:rsidRPr="003F6C46" w:rsidRDefault="00D875C3"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R</w:t>
            </w:r>
            <w:r>
              <w:t>econstrucción</w:t>
            </w:r>
            <w:r>
              <w:t xml:space="preserve"> de </w:t>
            </w:r>
            <w:r>
              <w:lastRenderedPageBreak/>
              <w:t xml:space="preserve">nombres y </w:t>
            </w:r>
            <w:proofErr w:type="spellStart"/>
            <w:r>
              <w:t>headers</w:t>
            </w:r>
            <w:proofErr w:type="spellEnd"/>
          </w:p>
        </w:tc>
        <w:tc>
          <w:tcPr>
            <w:tcW w:w="2315" w:type="dxa"/>
          </w:tcPr>
          <w:p w14:paraId="663E317D" w14:textId="12B3E8F5" w:rsidR="00D875C3" w:rsidRDefault="00D875C3" w:rsidP="00D875C3">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lastRenderedPageBreak/>
              <w:t>R</w:t>
            </w:r>
            <w:r>
              <w:t xml:space="preserve">efactorización de </w:t>
            </w:r>
            <w:r>
              <w:lastRenderedPageBreak/>
              <w:t xml:space="preserve">nombres y </w:t>
            </w:r>
            <w:proofErr w:type="spellStart"/>
            <w:r>
              <w:t>headers</w:t>
            </w:r>
            <w:proofErr w:type="spellEnd"/>
            <w:r>
              <w:t xml:space="preserve"> para la inserción en las tablas </w:t>
            </w:r>
            <w:proofErr w:type="spellStart"/>
            <w:r>
              <w:t>sql</w:t>
            </w:r>
            <w:proofErr w:type="spellEnd"/>
            <w:r>
              <w:t xml:space="preserve"> tomando en cuenta que todos los caracteres </w:t>
            </w:r>
            <w:r w:rsidRPr="00C21FB5">
              <w:t>especiales se van a cambiar por guiones bajos</w:t>
            </w:r>
            <w:r>
              <w:t>.</w:t>
            </w:r>
          </w:p>
          <w:p w14:paraId="423B7A90" w14:textId="42847216" w:rsidR="00E8602F" w:rsidRPr="003F6C46" w:rsidRDefault="00E8602F"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2316" w:type="dxa"/>
          </w:tcPr>
          <w:p w14:paraId="7ED9B968" w14:textId="2877D983" w:rsidR="00E8602F" w:rsidRDefault="00295246" w:rsidP="00E8602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lastRenderedPageBreak/>
              <w:t>ALTA</w:t>
            </w:r>
          </w:p>
        </w:tc>
      </w:tr>
    </w:tbl>
    <w:p w14:paraId="02B45321" w14:textId="77777777" w:rsidR="00E57656" w:rsidRDefault="00E57656" w:rsidP="00E57656">
      <w:pPr>
        <w:pStyle w:val="Default"/>
        <w:spacing w:line="360" w:lineRule="auto"/>
        <w:jc w:val="both"/>
      </w:pPr>
    </w:p>
    <w:p w14:paraId="3E31D0DF" w14:textId="22D28E93" w:rsidR="008070A6" w:rsidRDefault="005A1F2C" w:rsidP="00E57656">
      <w:pPr>
        <w:pStyle w:val="Ttulo2"/>
        <w:rPr>
          <w:rFonts w:eastAsia="Calibri"/>
        </w:rPr>
      </w:pPr>
      <w:bookmarkStart w:id="122" w:name="_Toc178529005"/>
      <w:r>
        <w:rPr>
          <w:rFonts w:eastAsia="Calibri"/>
        </w:rPr>
        <w:t>Análisis de la base de datos</w:t>
      </w:r>
      <w:bookmarkEnd w:id="122"/>
    </w:p>
    <w:p w14:paraId="0EB56E7F" w14:textId="77777777" w:rsidR="005A1F2C" w:rsidRDefault="005A1F2C" w:rsidP="005A1F2C"/>
    <w:p w14:paraId="39D7A74C" w14:textId="28B3C6EF" w:rsidR="00EB35EC" w:rsidRDefault="00552B83" w:rsidP="00136263">
      <w:pPr>
        <w:pStyle w:val="Ttulo2"/>
      </w:pPr>
      <w:bookmarkStart w:id="123" w:name="_Toc178529006"/>
      <w:r>
        <w:t>Diseño y prototipado</w:t>
      </w:r>
      <w:bookmarkEnd w:id="123"/>
    </w:p>
    <w:p w14:paraId="19203494" w14:textId="77777777" w:rsidR="00552B83" w:rsidRDefault="00552B83" w:rsidP="005A1F2C"/>
    <w:p w14:paraId="63D9D292" w14:textId="77777777" w:rsidR="00552B83" w:rsidRDefault="00552B83" w:rsidP="00552B83">
      <w:pPr>
        <w:pStyle w:val="Ttulo3"/>
      </w:pPr>
      <w:bookmarkStart w:id="124" w:name="_Toc178529007"/>
      <w:r>
        <w:t>Diagrama de casos de uso</w:t>
      </w:r>
      <w:bookmarkEnd w:id="124"/>
    </w:p>
    <w:p w14:paraId="48FBF8FF" w14:textId="77777777" w:rsidR="00552B83" w:rsidRPr="00552B83" w:rsidRDefault="00552B83" w:rsidP="00552B83"/>
    <w:p w14:paraId="18EFC7DD" w14:textId="77777777" w:rsidR="00552B83" w:rsidRDefault="00552B83" w:rsidP="00552B83">
      <w:pPr>
        <w:pStyle w:val="Ttulo3"/>
      </w:pPr>
      <w:bookmarkStart w:id="125" w:name="_Toc178529008"/>
      <w:r>
        <w:t>Diagrama de secuencias</w:t>
      </w:r>
      <w:bookmarkEnd w:id="125"/>
      <w:r>
        <w:t xml:space="preserve"> </w:t>
      </w:r>
    </w:p>
    <w:p w14:paraId="4AADA949" w14:textId="77777777" w:rsidR="00552B83" w:rsidRPr="00552B83" w:rsidRDefault="00552B83" w:rsidP="00552B83"/>
    <w:p w14:paraId="25ED33C3" w14:textId="4DE51899" w:rsidR="00136263" w:rsidRDefault="00552B83" w:rsidP="00552B83">
      <w:pPr>
        <w:pStyle w:val="Ttulo3"/>
      </w:pPr>
      <w:bookmarkStart w:id="126" w:name="_Toc178529009"/>
      <w:r>
        <w:t>Diagrama de clases</w:t>
      </w:r>
      <w:bookmarkEnd w:id="126"/>
    </w:p>
    <w:p w14:paraId="7CAB07F8" w14:textId="77777777" w:rsidR="00416ABF" w:rsidRPr="00416ABF" w:rsidRDefault="00416ABF" w:rsidP="00416ABF"/>
    <w:p w14:paraId="6E268CAD" w14:textId="77777777" w:rsidR="00552B83" w:rsidRPr="00552B83" w:rsidRDefault="00552B83" w:rsidP="00552B83"/>
    <w:p w14:paraId="1660824B" w14:textId="6916ACB9" w:rsidR="00EB35EC" w:rsidRDefault="00136263" w:rsidP="00136263">
      <w:pPr>
        <w:pStyle w:val="Ttulo2"/>
      </w:pPr>
      <w:bookmarkStart w:id="127" w:name="_Toc178529010"/>
      <w:r>
        <w:t>Desarrollo del sistema</w:t>
      </w:r>
      <w:bookmarkEnd w:id="127"/>
    </w:p>
    <w:p w14:paraId="414C7596" w14:textId="77777777" w:rsidR="00136263" w:rsidRDefault="00136263" w:rsidP="00136263"/>
    <w:p w14:paraId="59261184" w14:textId="70691E68" w:rsidR="005A01C9" w:rsidRPr="00155C56" w:rsidRDefault="005A01C9" w:rsidP="005A01C9">
      <w:pPr>
        <w:jc w:val="both"/>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t>El proyecto est</w:t>
      </w:r>
      <w:r w:rsidR="00295246">
        <w:rPr>
          <w:rFonts w:ascii="Arial" w:eastAsia="Times New Roman" w:hAnsi="Arial" w:cs="Arial"/>
          <w:color w:val="000000"/>
          <w:sz w:val="24"/>
          <w:szCs w:val="24"/>
          <w:lang w:eastAsia="es-MX"/>
        </w:rPr>
        <w:t>á</w:t>
      </w:r>
      <w:r w:rsidRPr="00155C56">
        <w:rPr>
          <w:rFonts w:ascii="Arial" w:eastAsia="Times New Roman" w:hAnsi="Arial" w:cs="Arial"/>
          <w:color w:val="000000"/>
          <w:sz w:val="24"/>
          <w:szCs w:val="24"/>
          <w:lang w:eastAsia="es-MX"/>
        </w:rPr>
        <w:t xml:space="preserve"> compuesto por las siguientes carpetas y </w:t>
      </w:r>
      <w:proofErr w:type="spellStart"/>
      <w:r w:rsidRPr="00155C56">
        <w:rPr>
          <w:rFonts w:ascii="Arial" w:eastAsia="Times New Roman" w:hAnsi="Arial" w:cs="Arial"/>
          <w:color w:val="000000"/>
          <w:sz w:val="24"/>
          <w:szCs w:val="24"/>
          <w:lang w:eastAsia="es-MX"/>
        </w:rPr>
        <w:t>scrips</w:t>
      </w:r>
      <w:proofErr w:type="spellEnd"/>
      <w:r w:rsidRPr="00155C56">
        <w:rPr>
          <w:rFonts w:ascii="Arial" w:eastAsia="Times New Roman" w:hAnsi="Arial" w:cs="Arial"/>
          <w:color w:val="000000"/>
          <w:sz w:val="24"/>
          <w:szCs w:val="24"/>
          <w:lang w:eastAsia="es-MX"/>
        </w:rPr>
        <w:t xml:space="preserve"> de Python </w:t>
      </w:r>
    </w:p>
    <w:p w14:paraId="35EFE526" w14:textId="45D00A40" w:rsidR="00136263" w:rsidRDefault="005A01C9" w:rsidP="005A01C9">
      <w:pPr>
        <w:jc w:val="center"/>
      </w:pPr>
      <w:r>
        <w:lastRenderedPageBreak/>
        <w:br/>
      </w:r>
      <w:r w:rsidRPr="005A01C9">
        <w:drawing>
          <wp:inline distT="0" distB="0" distL="0" distR="0" wp14:anchorId="3771A6F7" wp14:editId="2CB7B323">
            <wp:extent cx="3639058" cy="4505954"/>
            <wp:effectExtent l="0" t="0" r="0" b="9525"/>
            <wp:docPr id="3589845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8457" name="Imagen 1" descr="Interfaz de usuario gráfica, Texto, Aplicación, Chat o mensaje de texto&#10;&#10;Descripción generada automáticamente"/>
                    <pic:cNvPicPr/>
                  </pic:nvPicPr>
                  <pic:blipFill>
                    <a:blip r:embed="rId23"/>
                    <a:stretch>
                      <a:fillRect/>
                    </a:stretch>
                  </pic:blipFill>
                  <pic:spPr>
                    <a:xfrm>
                      <a:off x="0" y="0"/>
                      <a:ext cx="3639058" cy="4505954"/>
                    </a:xfrm>
                    <a:prstGeom prst="rect">
                      <a:avLst/>
                    </a:prstGeom>
                  </pic:spPr>
                </pic:pic>
              </a:graphicData>
            </a:graphic>
          </wp:inline>
        </w:drawing>
      </w:r>
    </w:p>
    <w:p w14:paraId="1633D53B" w14:textId="26134591" w:rsidR="005A01C9" w:rsidRDefault="00D42088" w:rsidP="00D42088">
      <w:pPr>
        <w:pStyle w:val="Descripcin"/>
        <w:jc w:val="center"/>
      </w:pPr>
      <w:bookmarkStart w:id="128" w:name="_Toc178529327"/>
      <w:r>
        <w:t xml:space="preserve">Figura  </w:t>
      </w:r>
      <w:r>
        <w:fldChar w:fldCharType="begin"/>
      </w:r>
      <w:r>
        <w:instrText xml:space="preserve"> SEQ Figura_ \* ARABIC </w:instrText>
      </w:r>
      <w:r>
        <w:fldChar w:fldCharType="separate"/>
      </w:r>
      <w:r w:rsidR="00C91780">
        <w:rPr>
          <w:noProof/>
        </w:rPr>
        <w:t>5</w:t>
      </w:r>
      <w:r>
        <w:fldChar w:fldCharType="end"/>
      </w:r>
      <w:r>
        <w:t xml:space="preserve"> Estructura de archivos del proyecto</w:t>
      </w:r>
      <w:bookmarkEnd w:id="128"/>
    </w:p>
    <w:p w14:paraId="056E1F36" w14:textId="0276AB5D" w:rsidR="00B40542" w:rsidRDefault="005A01C9" w:rsidP="00B40542">
      <w:pPr>
        <w:jc w:val="both"/>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t>La carpeta DOCUMENTOS contiene todos los archivos que se quieran exportar a la base de datos SQLite y se quieran usar en el algoritmo K-</w:t>
      </w:r>
      <w:proofErr w:type="spellStart"/>
      <w:r w:rsidRPr="00155C56">
        <w:rPr>
          <w:rFonts w:ascii="Arial" w:eastAsia="Times New Roman" w:hAnsi="Arial" w:cs="Arial"/>
          <w:color w:val="000000"/>
          <w:sz w:val="24"/>
          <w:szCs w:val="24"/>
          <w:lang w:eastAsia="es-MX"/>
        </w:rPr>
        <w:t>Prototype</w:t>
      </w:r>
      <w:proofErr w:type="spellEnd"/>
      <w:r w:rsidRPr="00155C56">
        <w:rPr>
          <w:rFonts w:ascii="Arial" w:eastAsia="Times New Roman" w:hAnsi="Arial" w:cs="Arial"/>
          <w:color w:val="000000"/>
          <w:sz w:val="24"/>
          <w:szCs w:val="24"/>
          <w:lang w:eastAsia="es-MX"/>
        </w:rPr>
        <w:t xml:space="preserve"> (puede ser de cualquier </w:t>
      </w:r>
      <w:r w:rsidR="00416ABF" w:rsidRPr="00155C56">
        <w:rPr>
          <w:rFonts w:ascii="Arial" w:eastAsia="Times New Roman" w:hAnsi="Arial" w:cs="Arial"/>
          <w:color w:val="000000"/>
          <w:sz w:val="24"/>
          <w:szCs w:val="24"/>
          <w:lang w:eastAsia="es-MX"/>
        </w:rPr>
        <w:t>extensión,</w:t>
      </w:r>
      <w:r w:rsidRPr="00155C56">
        <w:rPr>
          <w:rFonts w:ascii="Arial" w:eastAsia="Times New Roman" w:hAnsi="Arial" w:cs="Arial"/>
          <w:color w:val="000000"/>
          <w:sz w:val="24"/>
          <w:szCs w:val="24"/>
          <w:lang w:eastAsia="es-MX"/>
        </w:rPr>
        <w:t xml:space="preserve"> pero debe tener estructura CSV), dentro de esta carpeta esta otra carpeta llamada COLLECTIONS, en la cual se van a guardar las carpetas y documentos de cada iteración del programa</w:t>
      </w:r>
    </w:p>
    <w:p w14:paraId="2D069FE0" w14:textId="6CAFFE48" w:rsidR="005A01C9" w:rsidRDefault="005A01C9" w:rsidP="00B40542">
      <w:pPr>
        <w:jc w:val="center"/>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br/>
      </w:r>
      <w:r w:rsidRPr="00155C56">
        <w:rPr>
          <w:rFonts w:ascii="Arial" w:eastAsia="Times New Roman" w:hAnsi="Arial" w:cs="Arial"/>
          <w:color w:val="000000"/>
          <w:sz w:val="24"/>
          <w:szCs w:val="24"/>
          <w:lang w:eastAsia="es-MX"/>
        </w:rPr>
        <w:drawing>
          <wp:inline distT="0" distB="0" distL="0" distR="0" wp14:anchorId="77D41D71" wp14:editId="0E373C5D">
            <wp:extent cx="1746885" cy="749935"/>
            <wp:effectExtent l="0" t="0" r="0" b="0"/>
            <wp:docPr id="3443183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18368" name="Imagen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6885" cy="749935"/>
                    </a:xfrm>
                    <a:prstGeom prst="rect">
                      <a:avLst/>
                    </a:prstGeom>
                    <a:noFill/>
                    <a:ln>
                      <a:noFill/>
                    </a:ln>
                  </pic:spPr>
                </pic:pic>
              </a:graphicData>
            </a:graphic>
          </wp:inline>
        </w:drawing>
      </w:r>
    </w:p>
    <w:p w14:paraId="1F5FBF87" w14:textId="362464DB" w:rsidR="00D42088" w:rsidRPr="00155C56" w:rsidRDefault="00D42088" w:rsidP="00D42088">
      <w:pPr>
        <w:pStyle w:val="Descripcin"/>
        <w:jc w:val="center"/>
        <w:rPr>
          <w:rFonts w:ascii="Arial" w:eastAsia="Times New Roman" w:hAnsi="Arial" w:cs="Arial"/>
          <w:color w:val="000000"/>
          <w:sz w:val="24"/>
          <w:szCs w:val="24"/>
          <w:lang w:eastAsia="es-MX"/>
        </w:rPr>
      </w:pPr>
      <w:bookmarkStart w:id="129" w:name="_Toc178529328"/>
      <w:r>
        <w:t xml:space="preserve">Figura  </w:t>
      </w:r>
      <w:r>
        <w:fldChar w:fldCharType="begin"/>
      </w:r>
      <w:r>
        <w:instrText xml:space="preserve"> SEQ Figura_ \* ARABIC </w:instrText>
      </w:r>
      <w:r>
        <w:fldChar w:fldCharType="separate"/>
      </w:r>
      <w:r w:rsidR="00C91780">
        <w:rPr>
          <w:noProof/>
        </w:rPr>
        <w:t>6</w:t>
      </w:r>
      <w:r>
        <w:fldChar w:fldCharType="end"/>
      </w:r>
      <w:r>
        <w:t xml:space="preserve"> Carpeta </w:t>
      </w:r>
      <w:proofErr w:type="spellStart"/>
      <w:r>
        <w:t>documents</w:t>
      </w:r>
      <w:proofErr w:type="spellEnd"/>
      <w:r>
        <w:t xml:space="preserve"> y </w:t>
      </w:r>
      <w:proofErr w:type="spellStart"/>
      <w:r>
        <w:t>collections</w:t>
      </w:r>
      <w:bookmarkEnd w:id="129"/>
      <w:proofErr w:type="spellEnd"/>
    </w:p>
    <w:p w14:paraId="50E0CA39" w14:textId="77777777" w:rsidR="00155C56" w:rsidRPr="00155C56" w:rsidRDefault="005A01C9" w:rsidP="00155C56">
      <w:pPr>
        <w:jc w:val="both"/>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t>Dentro de esta carpeta hay varias subcarpetas las cuales se generan automáticamente en cada ejecución del programa</w:t>
      </w:r>
      <w:r w:rsidR="00155C56" w:rsidRPr="00155C56">
        <w:rPr>
          <w:rFonts w:ascii="Arial" w:eastAsia="Times New Roman" w:hAnsi="Arial" w:cs="Arial"/>
          <w:color w:val="000000"/>
          <w:sz w:val="24"/>
          <w:szCs w:val="24"/>
          <w:lang w:eastAsia="es-MX"/>
        </w:rPr>
        <w:t xml:space="preserve">, estas carpetas están nombradas con una sintaxis especifica la cual es la siguiente: </w:t>
      </w:r>
    </w:p>
    <w:p w14:paraId="32E7DCCD" w14:textId="7A94602E" w:rsidR="00155C56" w:rsidRPr="00CF659C" w:rsidRDefault="00155C56" w:rsidP="00CF659C">
      <w:pPr>
        <w:jc w:val="center"/>
        <w:rPr>
          <w:rFonts w:ascii="Arial" w:eastAsia="Times New Roman" w:hAnsi="Arial" w:cs="Arial"/>
          <w:b/>
          <w:bCs/>
          <w:color w:val="000000"/>
          <w:sz w:val="24"/>
          <w:szCs w:val="24"/>
          <w:lang w:eastAsia="es-MX"/>
        </w:rPr>
      </w:pPr>
      <w:r w:rsidRPr="00416ABF">
        <w:rPr>
          <w:rFonts w:ascii="Arial" w:eastAsia="Times New Roman" w:hAnsi="Arial" w:cs="Arial"/>
          <w:b/>
          <w:bCs/>
          <w:color w:val="000000"/>
          <w:sz w:val="24"/>
          <w:szCs w:val="24"/>
          <w:highlight w:val="lightGray"/>
          <w:lang w:eastAsia="es-MX"/>
        </w:rPr>
        <w:lastRenderedPageBreak/>
        <w:t>DATOS_NO.BDD_</w:t>
      </w:r>
      <w:proofErr w:type="gramStart"/>
      <w:r w:rsidRPr="00416ABF">
        <w:rPr>
          <w:rFonts w:ascii="Arial" w:eastAsia="Times New Roman" w:hAnsi="Arial" w:cs="Arial"/>
          <w:b/>
          <w:bCs/>
          <w:color w:val="000000"/>
          <w:sz w:val="24"/>
          <w:szCs w:val="24"/>
          <w:highlight w:val="lightGray"/>
          <w:lang w:eastAsia="es-MX"/>
        </w:rPr>
        <w:t>NO.PROTOTIPOS</w:t>
      </w:r>
      <w:proofErr w:type="gramEnd"/>
      <w:r w:rsidRPr="00416ABF">
        <w:rPr>
          <w:rFonts w:ascii="Arial" w:eastAsia="Times New Roman" w:hAnsi="Arial" w:cs="Arial"/>
          <w:b/>
          <w:bCs/>
          <w:color w:val="000000"/>
          <w:sz w:val="24"/>
          <w:szCs w:val="24"/>
          <w:highlight w:val="lightGray"/>
          <w:lang w:eastAsia="es-MX"/>
        </w:rPr>
        <w:t>_FECHA_HORA</w:t>
      </w:r>
      <w:r w:rsidRPr="00295246">
        <w:rPr>
          <w:rFonts w:ascii="Arial" w:eastAsia="Times New Roman" w:hAnsi="Arial" w:cs="Arial"/>
          <w:b/>
          <w:bCs/>
          <w:color w:val="000000"/>
          <w:sz w:val="24"/>
          <w:szCs w:val="24"/>
          <w:lang w:eastAsia="es-MX"/>
        </w:rPr>
        <w:br/>
      </w:r>
    </w:p>
    <w:p w14:paraId="0C6900EC" w14:textId="77777777" w:rsidR="00155C56" w:rsidRPr="00155C56" w:rsidRDefault="00155C56" w:rsidP="00155C56">
      <w:pPr>
        <w:jc w:val="both"/>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t>De esta forma se garantiza que siempre habrá una carpeta distinta</w:t>
      </w:r>
    </w:p>
    <w:p w14:paraId="64A11A69" w14:textId="3AE8B185" w:rsidR="00C91780" w:rsidRDefault="00155C56" w:rsidP="00C91780">
      <w:pPr>
        <w:jc w:val="center"/>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br/>
      </w:r>
      <w:r w:rsidRPr="00155C56">
        <w:rPr>
          <w:rFonts w:ascii="Arial" w:eastAsia="Times New Roman" w:hAnsi="Arial" w:cs="Arial"/>
          <w:color w:val="000000"/>
          <w:sz w:val="24"/>
          <w:szCs w:val="24"/>
          <w:lang w:eastAsia="es-MX"/>
        </w:rPr>
        <w:drawing>
          <wp:inline distT="0" distB="0" distL="0" distR="0" wp14:anchorId="716B15D8" wp14:editId="53251ED6">
            <wp:extent cx="3257550" cy="1205016"/>
            <wp:effectExtent l="0" t="0" r="0" b="0"/>
            <wp:docPr id="24464275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42753" name="Imagen 4" descr="Texto&#10;&#10;Descripción generada automáticamente con confianza medi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1728" cy="1206562"/>
                    </a:xfrm>
                    <a:prstGeom prst="rect">
                      <a:avLst/>
                    </a:prstGeom>
                    <a:noFill/>
                    <a:ln>
                      <a:noFill/>
                    </a:ln>
                  </pic:spPr>
                </pic:pic>
              </a:graphicData>
            </a:graphic>
          </wp:inline>
        </w:drawing>
      </w:r>
    </w:p>
    <w:p w14:paraId="3683EA8A" w14:textId="4C153E74" w:rsidR="00155C56" w:rsidRPr="00155C56" w:rsidRDefault="00C91780" w:rsidP="00C91780">
      <w:pPr>
        <w:pStyle w:val="Descripcin"/>
        <w:jc w:val="center"/>
        <w:rPr>
          <w:rFonts w:ascii="Arial" w:eastAsia="Times New Roman" w:hAnsi="Arial" w:cs="Arial"/>
          <w:color w:val="000000"/>
          <w:sz w:val="24"/>
          <w:szCs w:val="24"/>
          <w:lang w:eastAsia="es-MX"/>
        </w:rPr>
      </w:pPr>
      <w:bookmarkStart w:id="130" w:name="_Toc178529329"/>
      <w:r>
        <w:t xml:space="preserve">Figura  </w:t>
      </w:r>
      <w:r>
        <w:fldChar w:fldCharType="begin"/>
      </w:r>
      <w:r>
        <w:instrText xml:space="preserve"> SEQ Figura_ \* ARABIC </w:instrText>
      </w:r>
      <w:r>
        <w:fldChar w:fldCharType="separate"/>
      </w:r>
      <w:r>
        <w:rPr>
          <w:noProof/>
        </w:rPr>
        <w:t>7</w:t>
      </w:r>
      <w:r>
        <w:fldChar w:fldCharType="end"/>
      </w:r>
      <w:r>
        <w:t xml:space="preserve"> </w:t>
      </w:r>
      <w:r w:rsidRPr="00D72C4F">
        <w:t>Visualización de carpetas con iteraciones finales</w:t>
      </w:r>
      <w:bookmarkEnd w:id="130"/>
      <w:r w:rsidR="00155C56" w:rsidRPr="00155C56">
        <w:rPr>
          <w:rFonts w:ascii="Arial" w:eastAsia="Times New Roman" w:hAnsi="Arial" w:cs="Arial"/>
          <w:color w:val="000000"/>
          <w:sz w:val="24"/>
          <w:szCs w:val="24"/>
          <w:lang w:eastAsia="es-MX"/>
        </w:rPr>
        <w:br/>
      </w:r>
    </w:p>
    <w:p w14:paraId="6E41C268" w14:textId="77777777" w:rsidR="00155C56" w:rsidRPr="00155C56" w:rsidRDefault="00155C56" w:rsidP="00155C56">
      <w:pPr>
        <w:jc w:val="both"/>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t xml:space="preserve">Dentro de estas carpetas se encuentran archivos tipo TXT, los cuales contiene los resultados finales de los números de prototipos respectivamente </w:t>
      </w:r>
    </w:p>
    <w:p w14:paraId="646D74AA" w14:textId="7ADAD9D0" w:rsidR="00155C56" w:rsidRDefault="00155C56" w:rsidP="00D42088">
      <w:pPr>
        <w:jc w:val="center"/>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drawing>
          <wp:inline distT="0" distB="0" distL="0" distR="0" wp14:anchorId="4C507FAC" wp14:editId="325B71C3">
            <wp:extent cx="2905125" cy="1243775"/>
            <wp:effectExtent l="0" t="0" r="0" b="0"/>
            <wp:docPr id="109608001"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8001" name="Imagen 5" descr="Text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8931" cy="1245405"/>
                    </a:xfrm>
                    <a:prstGeom prst="rect">
                      <a:avLst/>
                    </a:prstGeom>
                    <a:noFill/>
                    <a:ln>
                      <a:noFill/>
                    </a:ln>
                  </pic:spPr>
                </pic:pic>
              </a:graphicData>
            </a:graphic>
          </wp:inline>
        </w:drawing>
      </w:r>
    </w:p>
    <w:p w14:paraId="5B0D2179" w14:textId="11C6D49F" w:rsidR="00D42088" w:rsidRPr="00155C56" w:rsidRDefault="00D42088" w:rsidP="00D42088">
      <w:pPr>
        <w:pStyle w:val="Descripcin"/>
        <w:jc w:val="center"/>
        <w:rPr>
          <w:rFonts w:ascii="Arial" w:eastAsia="Times New Roman" w:hAnsi="Arial" w:cs="Arial"/>
          <w:color w:val="000000"/>
          <w:sz w:val="24"/>
          <w:szCs w:val="24"/>
          <w:lang w:eastAsia="es-MX"/>
        </w:rPr>
      </w:pPr>
      <w:bookmarkStart w:id="131" w:name="_Toc178529330"/>
      <w:r>
        <w:t xml:space="preserve">Figura  </w:t>
      </w:r>
      <w:r>
        <w:fldChar w:fldCharType="begin"/>
      </w:r>
      <w:r>
        <w:instrText xml:space="preserve"> SEQ Figura_ \* ARABIC </w:instrText>
      </w:r>
      <w:r>
        <w:fldChar w:fldCharType="separate"/>
      </w:r>
      <w:r w:rsidR="00C91780">
        <w:rPr>
          <w:noProof/>
        </w:rPr>
        <w:t>8</w:t>
      </w:r>
      <w:r>
        <w:fldChar w:fldCharType="end"/>
      </w:r>
      <w:r>
        <w:t xml:space="preserve"> Archivos </w:t>
      </w:r>
      <w:proofErr w:type="spellStart"/>
      <w:r>
        <w:t>txt</w:t>
      </w:r>
      <w:proofErr w:type="spellEnd"/>
      <w:r>
        <w:t xml:space="preserve"> con resultados finales</w:t>
      </w:r>
      <w:bookmarkEnd w:id="131"/>
    </w:p>
    <w:p w14:paraId="332B9A12" w14:textId="77777777" w:rsidR="00155C56" w:rsidRPr="00155C56" w:rsidRDefault="00155C56" w:rsidP="00155C56">
      <w:pPr>
        <w:jc w:val="both"/>
        <w:rPr>
          <w:rFonts w:ascii="Arial" w:eastAsia="Times New Roman" w:hAnsi="Arial" w:cs="Arial"/>
          <w:color w:val="000000"/>
          <w:sz w:val="24"/>
          <w:szCs w:val="24"/>
          <w:lang w:eastAsia="es-MX"/>
        </w:rPr>
      </w:pPr>
    </w:p>
    <w:p w14:paraId="4CAACD62" w14:textId="77777777" w:rsidR="00155C56" w:rsidRPr="00155C56" w:rsidRDefault="00155C56" w:rsidP="00155C56">
      <w:pPr>
        <w:jc w:val="both"/>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t>Cada archivo esta formado de la siguiente forma:</w:t>
      </w:r>
    </w:p>
    <w:p w14:paraId="3C395524" w14:textId="77777777" w:rsidR="00155C56" w:rsidRDefault="00155C56" w:rsidP="00CF659C">
      <w:pPr>
        <w:jc w:val="center"/>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drawing>
          <wp:inline distT="0" distB="0" distL="0" distR="0" wp14:anchorId="34C313EB" wp14:editId="55FD6315">
            <wp:extent cx="5143500" cy="2448534"/>
            <wp:effectExtent l="0" t="0" r="0" b="0"/>
            <wp:docPr id="880048820"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48820" name="Imagen 6" descr="Texto&#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46973" cy="2450187"/>
                    </a:xfrm>
                    <a:prstGeom prst="rect">
                      <a:avLst/>
                    </a:prstGeom>
                    <a:noFill/>
                    <a:ln>
                      <a:noFill/>
                    </a:ln>
                  </pic:spPr>
                </pic:pic>
              </a:graphicData>
            </a:graphic>
          </wp:inline>
        </w:drawing>
      </w:r>
    </w:p>
    <w:p w14:paraId="6599E589" w14:textId="59148D3A" w:rsidR="00D42088" w:rsidRPr="00155C56" w:rsidRDefault="00D42088" w:rsidP="00D42088">
      <w:pPr>
        <w:pStyle w:val="Descripcin"/>
        <w:jc w:val="center"/>
        <w:rPr>
          <w:rFonts w:ascii="Arial" w:eastAsia="Times New Roman" w:hAnsi="Arial" w:cs="Arial"/>
          <w:color w:val="000000"/>
          <w:sz w:val="24"/>
          <w:szCs w:val="24"/>
          <w:lang w:eastAsia="es-MX"/>
        </w:rPr>
      </w:pPr>
      <w:bookmarkStart w:id="132" w:name="_Toc178529331"/>
      <w:r>
        <w:t xml:space="preserve">Figura  </w:t>
      </w:r>
      <w:r>
        <w:fldChar w:fldCharType="begin"/>
      </w:r>
      <w:r>
        <w:instrText xml:space="preserve"> SEQ Figura_ \* ARABIC </w:instrText>
      </w:r>
      <w:r>
        <w:fldChar w:fldCharType="separate"/>
      </w:r>
      <w:r w:rsidR="00C91780">
        <w:rPr>
          <w:noProof/>
        </w:rPr>
        <w:t>9</w:t>
      </w:r>
      <w:r>
        <w:fldChar w:fldCharType="end"/>
      </w:r>
      <w:r>
        <w:t xml:space="preserve"> Estructura de carpetas</w:t>
      </w:r>
      <w:bookmarkEnd w:id="132"/>
    </w:p>
    <w:p w14:paraId="388C429E" w14:textId="0FC0F4AF" w:rsidR="00155C56" w:rsidRPr="00155C56" w:rsidRDefault="00155C56" w:rsidP="00155C56">
      <w:pPr>
        <w:jc w:val="both"/>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lastRenderedPageBreak/>
        <w:t xml:space="preserve">La nomenclatura del archivo se refiere al numero de la base de datos y el número del K dentro del archivo la </w:t>
      </w:r>
      <w:r w:rsidR="00D42088" w:rsidRPr="00155C56">
        <w:rPr>
          <w:rFonts w:ascii="Arial" w:eastAsia="Times New Roman" w:hAnsi="Arial" w:cs="Arial"/>
          <w:color w:val="000000"/>
          <w:sz w:val="24"/>
          <w:szCs w:val="24"/>
          <w:lang w:eastAsia="es-MX"/>
        </w:rPr>
        <w:t>primera sección</w:t>
      </w:r>
      <w:r w:rsidRPr="00155C56">
        <w:rPr>
          <w:rFonts w:ascii="Arial" w:eastAsia="Times New Roman" w:hAnsi="Arial" w:cs="Arial"/>
          <w:color w:val="000000"/>
          <w:sz w:val="24"/>
          <w:szCs w:val="24"/>
          <w:lang w:eastAsia="es-MX"/>
        </w:rPr>
        <w:t xml:space="preserve"> están los prototipos finales de esa iteración y abajo están las colecciones de igual forma están seccionadas por K</w:t>
      </w:r>
    </w:p>
    <w:p w14:paraId="773EBAC9" w14:textId="21204316" w:rsidR="00155C56" w:rsidRPr="00155C56" w:rsidRDefault="00155C56" w:rsidP="00155C56">
      <w:pPr>
        <w:jc w:val="both"/>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t xml:space="preserve">El siguiente script es app.py el cual es el </w:t>
      </w:r>
      <w:proofErr w:type="spellStart"/>
      <w:r w:rsidRPr="00155C56">
        <w:rPr>
          <w:rFonts w:ascii="Arial" w:eastAsia="Times New Roman" w:hAnsi="Arial" w:cs="Arial"/>
          <w:color w:val="000000"/>
          <w:sz w:val="24"/>
          <w:szCs w:val="24"/>
          <w:lang w:eastAsia="es-MX"/>
        </w:rPr>
        <w:t>route</w:t>
      </w:r>
      <w:proofErr w:type="spellEnd"/>
      <w:r w:rsidRPr="00155C56">
        <w:rPr>
          <w:rFonts w:ascii="Arial" w:eastAsia="Times New Roman" w:hAnsi="Arial" w:cs="Arial"/>
          <w:color w:val="000000"/>
          <w:sz w:val="24"/>
          <w:szCs w:val="24"/>
          <w:lang w:eastAsia="es-MX"/>
        </w:rPr>
        <w:t xml:space="preserve"> de la aplicación, esto se refiere a </w:t>
      </w:r>
      <w:r w:rsidR="00D42088" w:rsidRPr="00155C56">
        <w:rPr>
          <w:rFonts w:ascii="Arial" w:eastAsia="Times New Roman" w:hAnsi="Arial" w:cs="Arial"/>
          <w:color w:val="000000"/>
          <w:sz w:val="24"/>
          <w:szCs w:val="24"/>
          <w:lang w:eastAsia="es-MX"/>
        </w:rPr>
        <w:t>que,</w:t>
      </w:r>
      <w:r w:rsidRPr="00155C56">
        <w:rPr>
          <w:rFonts w:ascii="Arial" w:eastAsia="Times New Roman" w:hAnsi="Arial" w:cs="Arial"/>
          <w:color w:val="000000"/>
          <w:sz w:val="24"/>
          <w:szCs w:val="24"/>
          <w:lang w:eastAsia="es-MX"/>
        </w:rPr>
        <w:t xml:space="preserve"> por este script, levantamos el servidor y los </w:t>
      </w:r>
      <w:proofErr w:type="spellStart"/>
      <w:r w:rsidRPr="00155C56">
        <w:rPr>
          <w:rFonts w:ascii="Arial" w:eastAsia="Times New Roman" w:hAnsi="Arial" w:cs="Arial"/>
          <w:color w:val="000000"/>
          <w:sz w:val="24"/>
          <w:szCs w:val="24"/>
          <w:lang w:eastAsia="es-MX"/>
        </w:rPr>
        <w:t>end</w:t>
      </w:r>
      <w:r w:rsidR="00D42088">
        <w:rPr>
          <w:rFonts w:ascii="Arial" w:eastAsia="Times New Roman" w:hAnsi="Arial" w:cs="Arial"/>
          <w:color w:val="000000"/>
          <w:sz w:val="24"/>
          <w:szCs w:val="24"/>
          <w:lang w:eastAsia="es-MX"/>
        </w:rPr>
        <w:t>-</w:t>
      </w:r>
      <w:r w:rsidRPr="00155C56">
        <w:rPr>
          <w:rFonts w:ascii="Arial" w:eastAsia="Times New Roman" w:hAnsi="Arial" w:cs="Arial"/>
          <w:color w:val="000000"/>
          <w:sz w:val="24"/>
          <w:szCs w:val="24"/>
          <w:lang w:eastAsia="es-MX"/>
        </w:rPr>
        <w:t>points</w:t>
      </w:r>
      <w:proofErr w:type="spellEnd"/>
      <w:r w:rsidRPr="00155C56">
        <w:rPr>
          <w:rFonts w:ascii="Arial" w:eastAsia="Times New Roman" w:hAnsi="Arial" w:cs="Arial"/>
          <w:color w:val="000000"/>
          <w:sz w:val="24"/>
          <w:szCs w:val="24"/>
          <w:lang w:eastAsia="es-MX"/>
        </w:rPr>
        <w:t xml:space="preserve"> de la aplicación por medio de estos vamos a poder ingresar a la </w:t>
      </w:r>
      <w:r w:rsidR="00D42088" w:rsidRPr="00155C56">
        <w:rPr>
          <w:rFonts w:ascii="Arial" w:eastAsia="Times New Roman" w:hAnsi="Arial" w:cs="Arial"/>
          <w:color w:val="000000"/>
          <w:sz w:val="24"/>
          <w:szCs w:val="24"/>
          <w:lang w:eastAsia="es-MX"/>
        </w:rPr>
        <w:t>página</w:t>
      </w:r>
      <w:r w:rsidRPr="00155C56">
        <w:rPr>
          <w:rFonts w:ascii="Arial" w:eastAsia="Times New Roman" w:hAnsi="Arial" w:cs="Arial"/>
          <w:color w:val="000000"/>
          <w:sz w:val="24"/>
          <w:szCs w:val="24"/>
          <w:lang w:eastAsia="es-MX"/>
        </w:rPr>
        <w:t>.</w:t>
      </w:r>
    </w:p>
    <w:p w14:paraId="6B7073D5" w14:textId="4D25E19D" w:rsidR="00155C56" w:rsidRPr="00155C56" w:rsidRDefault="00155C56" w:rsidP="00155C56">
      <w:pPr>
        <w:pStyle w:val="Prrafodelista"/>
        <w:numPr>
          <w:ilvl w:val="0"/>
          <w:numId w:val="110"/>
        </w:numPr>
        <w:jc w:val="both"/>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t xml:space="preserve">El </w:t>
      </w:r>
      <w:proofErr w:type="spellStart"/>
      <w:r w:rsidRPr="00155C56">
        <w:rPr>
          <w:rFonts w:ascii="Arial" w:eastAsia="Times New Roman" w:hAnsi="Arial" w:cs="Arial"/>
          <w:color w:val="000000"/>
          <w:sz w:val="24"/>
          <w:szCs w:val="24"/>
          <w:lang w:eastAsia="es-MX"/>
        </w:rPr>
        <w:t>init</w:t>
      </w:r>
      <w:proofErr w:type="spellEnd"/>
      <w:r w:rsidRPr="00155C56">
        <w:rPr>
          <w:rFonts w:ascii="Arial" w:eastAsia="Times New Roman" w:hAnsi="Arial" w:cs="Arial"/>
          <w:color w:val="000000"/>
          <w:sz w:val="24"/>
          <w:szCs w:val="24"/>
          <w:lang w:eastAsia="es-MX"/>
        </w:rPr>
        <w:t xml:space="preserve"> es la pagina inicial de desarrollo, el cual nos pide el numero de K y tiene un botón para llamar al método K-</w:t>
      </w:r>
      <w:proofErr w:type="spellStart"/>
      <w:r w:rsidRPr="00155C56">
        <w:rPr>
          <w:rFonts w:ascii="Arial" w:eastAsia="Times New Roman" w:hAnsi="Arial" w:cs="Arial"/>
          <w:color w:val="000000"/>
          <w:sz w:val="24"/>
          <w:szCs w:val="24"/>
          <w:lang w:eastAsia="es-MX"/>
        </w:rPr>
        <w:t>Prototype</w:t>
      </w:r>
      <w:proofErr w:type="spellEnd"/>
    </w:p>
    <w:p w14:paraId="46B3A9B8" w14:textId="75595DA5" w:rsidR="00155C56" w:rsidRPr="00155C56" w:rsidRDefault="00155C56" w:rsidP="00155C56">
      <w:pPr>
        <w:pStyle w:val="Prrafodelista"/>
        <w:numPr>
          <w:ilvl w:val="0"/>
          <w:numId w:val="110"/>
        </w:numPr>
        <w:jc w:val="both"/>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t>El k</w:t>
      </w:r>
      <w:r w:rsidR="00D42088">
        <w:rPr>
          <w:rFonts w:ascii="Arial" w:eastAsia="Times New Roman" w:hAnsi="Arial" w:cs="Arial"/>
          <w:color w:val="000000"/>
          <w:sz w:val="24"/>
          <w:szCs w:val="24"/>
          <w:lang w:eastAsia="es-MX"/>
        </w:rPr>
        <w:t>-</w:t>
      </w:r>
      <w:proofErr w:type="spellStart"/>
      <w:r w:rsidRPr="00155C56">
        <w:rPr>
          <w:rFonts w:ascii="Arial" w:eastAsia="Times New Roman" w:hAnsi="Arial" w:cs="Arial"/>
          <w:color w:val="000000"/>
          <w:sz w:val="24"/>
          <w:szCs w:val="24"/>
          <w:lang w:eastAsia="es-MX"/>
        </w:rPr>
        <w:t>protot</w:t>
      </w:r>
      <w:r w:rsidR="00D42088">
        <w:rPr>
          <w:rFonts w:ascii="Arial" w:eastAsia="Times New Roman" w:hAnsi="Arial" w:cs="Arial"/>
          <w:color w:val="000000"/>
          <w:sz w:val="24"/>
          <w:szCs w:val="24"/>
          <w:lang w:eastAsia="es-MX"/>
        </w:rPr>
        <w:t>y</w:t>
      </w:r>
      <w:r w:rsidRPr="00155C56">
        <w:rPr>
          <w:rFonts w:ascii="Arial" w:eastAsia="Times New Roman" w:hAnsi="Arial" w:cs="Arial"/>
          <w:color w:val="000000"/>
          <w:sz w:val="24"/>
          <w:szCs w:val="24"/>
          <w:lang w:eastAsia="es-MX"/>
        </w:rPr>
        <w:t>pes</w:t>
      </w:r>
      <w:proofErr w:type="spellEnd"/>
      <w:r w:rsidRPr="00155C56">
        <w:rPr>
          <w:rFonts w:ascii="Arial" w:eastAsia="Times New Roman" w:hAnsi="Arial" w:cs="Arial"/>
          <w:color w:val="000000"/>
          <w:sz w:val="24"/>
          <w:szCs w:val="24"/>
          <w:lang w:eastAsia="es-MX"/>
        </w:rPr>
        <w:t xml:space="preserve"> es la ruta la cual tiene toda la lógica del desarrollo el cual detona el script controllerK_prototipe.py</w:t>
      </w:r>
    </w:p>
    <w:p w14:paraId="31DF8F3F" w14:textId="72800BA3" w:rsidR="00155C56" w:rsidRDefault="00155C56" w:rsidP="00155C56">
      <w:pPr>
        <w:jc w:val="both"/>
      </w:pPr>
      <w:r>
        <w:rPr>
          <w:noProof/>
        </w:rPr>
        <w:drawing>
          <wp:inline distT="0" distB="0" distL="0" distR="0" wp14:anchorId="6918BCB0" wp14:editId="288A2811">
            <wp:extent cx="5791835" cy="5610860"/>
            <wp:effectExtent l="0" t="0" r="0" b="0"/>
            <wp:docPr id="1385136362"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36362" name="Imagen 7" descr="Text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5610860"/>
                    </a:xfrm>
                    <a:prstGeom prst="rect">
                      <a:avLst/>
                    </a:prstGeom>
                    <a:noFill/>
                    <a:ln>
                      <a:noFill/>
                    </a:ln>
                  </pic:spPr>
                </pic:pic>
              </a:graphicData>
            </a:graphic>
          </wp:inline>
        </w:drawing>
      </w:r>
      <w:r>
        <w:t xml:space="preserve"> </w:t>
      </w:r>
    </w:p>
    <w:p w14:paraId="20404451" w14:textId="195A83E0" w:rsidR="00D42088" w:rsidRDefault="00D42088" w:rsidP="00D42088">
      <w:pPr>
        <w:pStyle w:val="Descripcin"/>
        <w:jc w:val="center"/>
      </w:pPr>
      <w:bookmarkStart w:id="133" w:name="_Toc178529332"/>
      <w:r>
        <w:t xml:space="preserve">Figura  </w:t>
      </w:r>
      <w:r>
        <w:fldChar w:fldCharType="begin"/>
      </w:r>
      <w:r>
        <w:instrText xml:space="preserve"> SEQ Figura_ \* ARABIC </w:instrText>
      </w:r>
      <w:r>
        <w:fldChar w:fldCharType="separate"/>
      </w:r>
      <w:r w:rsidR="00C91780">
        <w:rPr>
          <w:noProof/>
        </w:rPr>
        <w:t>10</w:t>
      </w:r>
      <w:r>
        <w:fldChar w:fldCharType="end"/>
      </w:r>
      <w:r>
        <w:t xml:space="preserve"> Levantar los datos</w:t>
      </w:r>
      <w:bookmarkEnd w:id="133"/>
    </w:p>
    <w:p w14:paraId="5054A8D4" w14:textId="0BEF09EB" w:rsidR="00155C56" w:rsidRPr="00D42088" w:rsidRDefault="00155C56" w:rsidP="00D42088">
      <w:pPr>
        <w:jc w:val="both"/>
        <w:rPr>
          <w:rFonts w:ascii="Arial" w:hAnsi="Arial" w:cs="Arial"/>
          <w:sz w:val="24"/>
          <w:szCs w:val="24"/>
        </w:rPr>
      </w:pPr>
      <w:r w:rsidRPr="00D42088">
        <w:rPr>
          <w:rFonts w:ascii="Arial" w:hAnsi="Arial" w:cs="Arial"/>
          <w:sz w:val="24"/>
          <w:szCs w:val="24"/>
          <w:lang w:eastAsia="es-MX"/>
        </w:rPr>
        <w:lastRenderedPageBreak/>
        <w:t xml:space="preserve">El script const.py tiene </w:t>
      </w:r>
      <w:proofErr w:type="gramStart"/>
      <w:r w:rsidR="00D42088">
        <w:rPr>
          <w:rFonts w:ascii="Arial" w:hAnsi="Arial" w:cs="Arial"/>
          <w:sz w:val="24"/>
          <w:szCs w:val="24"/>
          <w:lang w:eastAsia="es-MX"/>
        </w:rPr>
        <w:t>la</w:t>
      </w:r>
      <w:r w:rsidR="00D42088" w:rsidRPr="00D42088">
        <w:rPr>
          <w:rFonts w:ascii="Arial" w:hAnsi="Arial" w:cs="Arial"/>
          <w:sz w:val="24"/>
          <w:szCs w:val="24"/>
          <w:lang w:eastAsia="es-MX"/>
        </w:rPr>
        <w:t xml:space="preserve"> constante </w:t>
      </w:r>
      <w:proofErr w:type="spellStart"/>
      <w:r w:rsidR="00D42088" w:rsidRPr="00D42088">
        <w:rPr>
          <w:rFonts w:ascii="Arial" w:hAnsi="Arial" w:cs="Arial"/>
          <w:sz w:val="24"/>
          <w:szCs w:val="24"/>
          <w:lang w:eastAsia="es-MX"/>
        </w:rPr>
        <w:t>full</w:t>
      </w:r>
      <w:proofErr w:type="gramEnd"/>
      <w:r w:rsidRPr="00D42088">
        <w:rPr>
          <w:rFonts w:ascii="Arial" w:hAnsi="Arial" w:cs="Arial"/>
          <w:sz w:val="24"/>
          <w:szCs w:val="24"/>
        </w:rPr>
        <w:t>_</w:t>
      </w:r>
      <w:r w:rsidRPr="00D42088">
        <w:rPr>
          <w:rFonts w:ascii="Arial" w:hAnsi="Arial" w:cs="Arial"/>
          <w:sz w:val="24"/>
          <w:szCs w:val="24"/>
          <w:lang w:eastAsia="es-MX"/>
        </w:rPr>
        <w:t>table</w:t>
      </w:r>
      <w:r w:rsidRPr="00D42088">
        <w:rPr>
          <w:rFonts w:ascii="Arial" w:hAnsi="Arial" w:cs="Arial"/>
          <w:sz w:val="24"/>
          <w:szCs w:val="24"/>
        </w:rPr>
        <w:t>_</w:t>
      </w:r>
      <w:r w:rsidRPr="00D42088">
        <w:rPr>
          <w:rFonts w:ascii="Arial" w:hAnsi="Arial" w:cs="Arial"/>
          <w:sz w:val="24"/>
          <w:szCs w:val="24"/>
          <w:lang w:eastAsia="es-MX"/>
        </w:rPr>
        <w:t>name</w:t>
      </w:r>
      <w:proofErr w:type="spellEnd"/>
      <w:r w:rsidRPr="00D42088">
        <w:rPr>
          <w:rFonts w:ascii="Arial" w:hAnsi="Arial" w:cs="Arial"/>
          <w:sz w:val="24"/>
          <w:szCs w:val="24"/>
          <w:lang w:eastAsia="es-MX"/>
        </w:rPr>
        <w:t xml:space="preserve"> el cual es el nombre del archivo CSV que vamos a utilizar en esa ejecución, es importante tomar en cuenta que siempre se le debe poner la extension. Cabe recalcar que en este mismo script existe una función llamada </w:t>
      </w:r>
      <w:proofErr w:type="spellStart"/>
      <w:r w:rsidRPr="00D42088">
        <w:rPr>
          <w:rFonts w:ascii="Arial" w:hAnsi="Arial" w:cs="Arial"/>
          <w:sz w:val="24"/>
          <w:szCs w:val="24"/>
          <w:lang w:eastAsia="es-MX"/>
        </w:rPr>
        <w:t>limpiar_nombre</w:t>
      </w:r>
      <w:proofErr w:type="spellEnd"/>
      <w:r w:rsidRPr="00D42088">
        <w:rPr>
          <w:rFonts w:ascii="Arial" w:hAnsi="Arial" w:cs="Arial"/>
          <w:sz w:val="24"/>
          <w:szCs w:val="24"/>
          <w:lang w:eastAsia="es-MX"/>
        </w:rPr>
        <w:t xml:space="preserve"> la cual reemplaza los caracteres especiales del nombre del archivo por guiones bajos para no tener problemas al momento de la ejecución</w:t>
      </w:r>
      <w:r w:rsidRPr="00D42088">
        <w:rPr>
          <w:rFonts w:ascii="Arial" w:hAnsi="Arial" w:cs="Arial"/>
          <w:sz w:val="24"/>
          <w:szCs w:val="24"/>
        </w:rPr>
        <w:t>.</w:t>
      </w:r>
    </w:p>
    <w:p w14:paraId="3A94FA4C" w14:textId="79E48F26" w:rsidR="00155C56" w:rsidRPr="00155C56" w:rsidRDefault="00155C56" w:rsidP="00155C56">
      <w:pPr>
        <w:jc w:val="both"/>
        <w:rPr>
          <w:rFonts w:ascii="Arial" w:eastAsia="Times New Roman" w:hAnsi="Arial" w:cs="Arial"/>
          <w:color w:val="000000"/>
          <w:sz w:val="24"/>
          <w:szCs w:val="24"/>
          <w:lang w:eastAsia="es-MX"/>
        </w:rPr>
      </w:pPr>
      <w:r w:rsidRPr="00155C56">
        <w:rPr>
          <w:rFonts w:ascii="Arial" w:eastAsia="Times New Roman" w:hAnsi="Arial" w:cs="Arial"/>
          <w:color w:val="000000"/>
          <w:sz w:val="24"/>
          <w:szCs w:val="24"/>
          <w:lang w:eastAsia="es-MX"/>
        </w:rPr>
        <w:t xml:space="preserve"> </w:t>
      </w:r>
    </w:p>
    <w:p w14:paraId="085D341F" w14:textId="6E5C03C4" w:rsidR="00155C56" w:rsidRDefault="00155C56" w:rsidP="00155C56">
      <w:pPr>
        <w:jc w:val="both"/>
      </w:pPr>
      <w:r>
        <w:rPr>
          <w:noProof/>
        </w:rPr>
        <w:drawing>
          <wp:inline distT="0" distB="0" distL="0" distR="0" wp14:anchorId="37FA9ABD" wp14:editId="49B86474">
            <wp:extent cx="5791835" cy="5183505"/>
            <wp:effectExtent l="0" t="0" r="0" b="0"/>
            <wp:docPr id="469322410"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22410" name="Imagen 9" descr="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5183505"/>
                    </a:xfrm>
                    <a:prstGeom prst="rect">
                      <a:avLst/>
                    </a:prstGeom>
                    <a:noFill/>
                    <a:ln>
                      <a:noFill/>
                    </a:ln>
                  </pic:spPr>
                </pic:pic>
              </a:graphicData>
            </a:graphic>
          </wp:inline>
        </w:drawing>
      </w:r>
    </w:p>
    <w:p w14:paraId="099D5F2F" w14:textId="3BBD52D2" w:rsidR="00D42088" w:rsidRDefault="00D42088" w:rsidP="00D42088">
      <w:pPr>
        <w:pStyle w:val="Descripcin"/>
        <w:jc w:val="center"/>
      </w:pPr>
      <w:bookmarkStart w:id="134" w:name="_Toc178529333"/>
      <w:r>
        <w:t xml:space="preserve">Figura  </w:t>
      </w:r>
      <w:r>
        <w:fldChar w:fldCharType="begin"/>
      </w:r>
      <w:r>
        <w:instrText xml:space="preserve"> SEQ Figura_ \* ARABIC </w:instrText>
      </w:r>
      <w:r>
        <w:fldChar w:fldCharType="separate"/>
      </w:r>
      <w:r w:rsidR="00C91780">
        <w:rPr>
          <w:noProof/>
        </w:rPr>
        <w:t>11</w:t>
      </w:r>
      <w:r>
        <w:fldChar w:fldCharType="end"/>
      </w:r>
      <w:r>
        <w:t xml:space="preserve"> Importar archivo</w:t>
      </w:r>
      <w:bookmarkEnd w:id="134"/>
    </w:p>
    <w:p w14:paraId="19FE4C2B" w14:textId="08AD9C35" w:rsidR="00FB4A81" w:rsidRDefault="00155C56" w:rsidP="00155C56">
      <w:pPr>
        <w:jc w:val="both"/>
        <w:rPr>
          <w:rFonts w:ascii="Arial" w:hAnsi="Arial" w:cs="Arial"/>
          <w:sz w:val="24"/>
          <w:szCs w:val="24"/>
        </w:rPr>
      </w:pPr>
      <w:r>
        <w:rPr>
          <w:rFonts w:ascii="Arial" w:hAnsi="Arial" w:cs="Arial"/>
          <w:sz w:val="24"/>
          <w:szCs w:val="24"/>
        </w:rPr>
        <w:t xml:space="preserve">El script de </w:t>
      </w:r>
      <w:proofErr w:type="spellStart"/>
      <w:r>
        <w:rPr>
          <w:rFonts w:ascii="Arial" w:hAnsi="Arial" w:cs="Arial"/>
          <w:sz w:val="24"/>
          <w:szCs w:val="24"/>
        </w:rPr>
        <w:t>controllerK_Prototipe</w:t>
      </w:r>
      <w:proofErr w:type="spellEnd"/>
      <w:r>
        <w:rPr>
          <w:rFonts w:ascii="Arial" w:hAnsi="Arial" w:cs="Arial"/>
          <w:sz w:val="24"/>
          <w:szCs w:val="24"/>
        </w:rPr>
        <w:t xml:space="preserve"> es el script maestro del algoritmo k-</w:t>
      </w:r>
      <w:proofErr w:type="spellStart"/>
      <w:r>
        <w:rPr>
          <w:rFonts w:ascii="Arial" w:hAnsi="Arial" w:cs="Arial"/>
          <w:sz w:val="24"/>
          <w:szCs w:val="24"/>
        </w:rPr>
        <w:t>Prototype</w:t>
      </w:r>
      <w:proofErr w:type="spellEnd"/>
      <w:r>
        <w:rPr>
          <w:rFonts w:ascii="Arial" w:hAnsi="Arial" w:cs="Arial"/>
          <w:sz w:val="24"/>
          <w:szCs w:val="24"/>
        </w:rPr>
        <w:t xml:space="preserve"> </w:t>
      </w:r>
      <w:r w:rsidR="00FB4A81">
        <w:rPr>
          <w:rFonts w:ascii="Arial" w:hAnsi="Arial" w:cs="Arial"/>
          <w:sz w:val="24"/>
          <w:szCs w:val="24"/>
        </w:rPr>
        <w:t>En este script se realiza lo siguiente:</w:t>
      </w:r>
    </w:p>
    <w:p w14:paraId="631160E1" w14:textId="60D530C0" w:rsidR="00FB4A81" w:rsidRDefault="00FB4A81" w:rsidP="00FB4A81">
      <w:pPr>
        <w:pStyle w:val="Prrafodelista"/>
        <w:numPr>
          <w:ilvl w:val="0"/>
          <w:numId w:val="111"/>
        </w:numPr>
        <w:jc w:val="both"/>
        <w:rPr>
          <w:rFonts w:ascii="Arial" w:hAnsi="Arial" w:cs="Arial"/>
          <w:sz w:val="24"/>
          <w:szCs w:val="24"/>
        </w:rPr>
      </w:pPr>
      <w:r>
        <w:rPr>
          <w:rFonts w:ascii="Arial" w:hAnsi="Arial" w:cs="Arial"/>
          <w:sz w:val="24"/>
          <w:szCs w:val="24"/>
        </w:rPr>
        <w:t>Clase inicial que llama a todo el sistema</w:t>
      </w:r>
    </w:p>
    <w:p w14:paraId="6601BF3F" w14:textId="752CDA4D" w:rsidR="00FB4A81" w:rsidRDefault="00FB4A81" w:rsidP="00FB4A81">
      <w:pPr>
        <w:pStyle w:val="Prrafodelista"/>
        <w:numPr>
          <w:ilvl w:val="0"/>
          <w:numId w:val="111"/>
        </w:numPr>
        <w:jc w:val="both"/>
        <w:rPr>
          <w:rFonts w:ascii="Arial" w:hAnsi="Arial" w:cs="Arial"/>
          <w:sz w:val="24"/>
          <w:szCs w:val="24"/>
        </w:rPr>
      </w:pPr>
      <w:r>
        <w:rPr>
          <w:rFonts w:ascii="Arial" w:hAnsi="Arial" w:cs="Arial"/>
          <w:sz w:val="24"/>
          <w:szCs w:val="24"/>
        </w:rPr>
        <w:t xml:space="preserve">Se leen los archivos para posteriormente subirse a la bdd SQLite </w:t>
      </w:r>
    </w:p>
    <w:p w14:paraId="58303849" w14:textId="3AF338AE" w:rsidR="00FB4A81" w:rsidRDefault="00FB4A81" w:rsidP="00FB4A81">
      <w:pPr>
        <w:pStyle w:val="Prrafodelista"/>
        <w:numPr>
          <w:ilvl w:val="0"/>
          <w:numId w:val="111"/>
        </w:numPr>
        <w:jc w:val="both"/>
        <w:rPr>
          <w:rFonts w:ascii="Arial" w:hAnsi="Arial" w:cs="Arial"/>
          <w:sz w:val="24"/>
          <w:szCs w:val="24"/>
        </w:rPr>
      </w:pPr>
      <w:r>
        <w:rPr>
          <w:rFonts w:ascii="Arial" w:hAnsi="Arial" w:cs="Arial"/>
          <w:sz w:val="24"/>
          <w:szCs w:val="24"/>
        </w:rPr>
        <w:t>Se definen el número de K-Prototipos</w:t>
      </w:r>
    </w:p>
    <w:p w14:paraId="5C989342" w14:textId="51692246" w:rsidR="00FB4A81" w:rsidRDefault="00FB4A81" w:rsidP="00FB4A81">
      <w:pPr>
        <w:pStyle w:val="Prrafodelista"/>
        <w:numPr>
          <w:ilvl w:val="0"/>
          <w:numId w:val="111"/>
        </w:numPr>
        <w:jc w:val="both"/>
        <w:rPr>
          <w:rFonts w:ascii="Arial" w:hAnsi="Arial" w:cs="Arial"/>
          <w:sz w:val="24"/>
          <w:szCs w:val="24"/>
        </w:rPr>
      </w:pPr>
      <w:r>
        <w:rPr>
          <w:rFonts w:ascii="Arial" w:hAnsi="Arial" w:cs="Arial"/>
          <w:sz w:val="24"/>
          <w:szCs w:val="24"/>
        </w:rPr>
        <w:lastRenderedPageBreak/>
        <w:t xml:space="preserve">Se obtiene los números aleatorios delimitado por el minimo y máximo por los registros de base de datos, de esos números </w:t>
      </w:r>
      <w:proofErr w:type="spellStart"/>
      <w:r>
        <w:rPr>
          <w:rFonts w:ascii="Arial" w:hAnsi="Arial" w:cs="Arial"/>
          <w:sz w:val="24"/>
          <w:szCs w:val="24"/>
        </w:rPr>
        <w:t>random</w:t>
      </w:r>
      <w:proofErr w:type="spellEnd"/>
      <w:r>
        <w:rPr>
          <w:rFonts w:ascii="Arial" w:hAnsi="Arial" w:cs="Arial"/>
          <w:sz w:val="24"/>
          <w:szCs w:val="24"/>
        </w:rPr>
        <w:t xml:space="preserve"> se obtienen los datos</w:t>
      </w:r>
    </w:p>
    <w:p w14:paraId="52F60EA7" w14:textId="44FD64DF" w:rsidR="00FB4A81" w:rsidRDefault="00FB4A81" w:rsidP="00FB4A81">
      <w:pPr>
        <w:pStyle w:val="Prrafodelista"/>
        <w:numPr>
          <w:ilvl w:val="0"/>
          <w:numId w:val="111"/>
        </w:numPr>
        <w:jc w:val="both"/>
        <w:rPr>
          <w:rFonts w:ascii="Arial" w:hAnsi="Arial" w:cs="Arial"/>
          <w:sz w:val="24"/>
          <w:szCs w:val="24"/>
        </w:rPr>
      </w:pPr>
      <w:r>
        <w:rPr>
          <w:rFonts w:ascii="Arial" w:hAnsi="Arial" w:cs="Arial"/>
          <w:sz w:val="24"/>
          <w:szCs w:val="24"/>
        </w:rPr>
        <w:t>Ejecución del algoritmo K-</w:t>
      </w:r>
      <w:proofErr w:type="spellStart"/>
      <w:r>
        <w:rPr>
          <w:rFonts w:ascii="Arial" w:hAnsi="Arial" w:cs="Arial"/>
          <w:sz w:val="24"/>
          <w:szCs w:val="24"/>
        </w:rPr>
        <w:t>Prototype</w:t>
      </w:r>
      <w:proofErr w:type="spellEnd"/>
      <w:r>
        <w:rPr>
          <w:rFonts w:ascii="Arial" w:hAnsi="Arial" w:cs="Arial"/>
          <w:sz w:val="24"/>
          <w:szCs w:val="24"/>
        </w:rPr>
        <w:t xml:space="preserve">, mandando como atributos de las </w:t>
      </w:r>
      <w:proofErr w:type="spellStart"/>
      <w:r>
        <w:rPr>
          <w:rFonts w:ascii="Arial" w:hAnsi="Arial" w:cs="Arial"/>
          <w:sz w:val="24"/>
          <w:szCs w:val="24"/>
        </w:rPr>
        <w:t>K’s</w:t>
      </w:r>
      <w:proofErr w:type="spellEnd"/>
    </w:p>
    <w:p w14:paraId="35261A7C" w14:textId="38B24990" w:rsidR="00FB4A81" w:rsidRPr="00FB4A81" w:rsidRDefault="00FB4A81" w:rsidP="00FB4A81">
      <w:pPr>
        <w:pStyle w:val="Prrafodelista"/>
        <w:numPr>
          <w:ilvl w:val="0"/>
          <w:numId w:val="111"/>
        </w:numPr>
        <w:jc w:val="both"/>
        <w:rPr>
          <w:rFonts w:ascii="Arial" w:hAnsi="Arial" w:cs="Arial"/>
          <w:sz w:val="24"/>
          <w:szCs w:val="24"/>
        </w:rPr>
      </w:pPr>
      <w:r>
        <w:rPr>
          <w:rFonts w:ascii="Arial" w:hAnsi="Arial" w:cs="Arial"/>
          <w:sz w:val="24"/>
          <w:szCs w:val="24"/>
        </w:rPr>
        <w:t>Se guardan los datos de las iteraciones</w:t>
      </w:r>
    </w:p>
    <w:p w14:paraId="20B01F99" w14:textId="7F1B3D33" w:rsidR="00155C56" w:rsidRDefault="00155C56" w:rsidP="00155C56">
      <w:pPr>
        <w:jc w:val="both"/>
        <w:rPr>
          <w:rFonts w:ascii="Arial" w:hAnsi="Arial" w:cs="Arial"/>
          <w:sz w:val="24"/>
          <w:szCs w:val="24"/>
        </w:rPr>
      </w:pPr>
      <w:r>
        <w:rPr>
          <w:noProof/>
        </w:rPr>
        <w:drawing>
          <wp:inline distT="0" distB="0" distL="0" distR="0" wp14:anchorId="5ED72B3B" wp14:editId="05258E3D">
            <wp:extent cx="5791835" cy="6678295"/>
            <wp:effectExtent l="0" t="0" r="0" b="0"/>
            <wp:docPr id="372675128"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75128" name="Imagen 10" descr="Text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6678295"/>
                    </a:xfrm>
                    <a:prstGeom prst="rect">
                      <a:avLst/>
                    </a:prstGeom>
                    <a:noFill/>
                    <a:ln>
                      <a:noFill/>
                    </a:ln>
                  </pic:spPr>
                </pic:pic>
              </a:graphicData>
            </a:graphic>
          </wp:inline>
        </w:drawing>
      </w:r>
    </w:p>
    <w:p w14:paraId="29C3DF24" w14:textId="5B0C56C0" w:rsidR="00FB4A81" w:rsidRDefault="00D42088" w:rsidP="00D42088">
      <w:pPr>
        <w:pStyle w:val="Descripcin"/>
        <w:jc w:val="center"/>
        <w:rPr>
          <w:rFonts w:ascii="Arial" w:hAnsi="Arial" w:cs="Arial"/>
          <w:sz w:val="24"/>
          <w:szCs w:val="24"/>
        </w:rPr>
      </w:pPr>
      <w:bookmarkStart w:id="135" w:name="_Toc178529334"/>
      <w:r>
        <w:t xml:space="preserve">Figura  </w:t>
      </w:r>
      <w:r>
        <w:fldChar w:fldCharType="begin"/>
      </w:r>
      <w:r>
        <w:instrText xml:space="preserve"> SEQ Figura_ \* ARABIC </w:instrText>
      </w:r>
      <w:r>
        <w:fldChar w:fldCharType="separate"/>
      </w:r>
      <w:r w:rsidR="00C91780">
        <w:rPr>
          <w:noProof/>
        </w:rPr>
        <w:t>12</w:t>
      </w:r>
      <w:r>
        <w:fldChar w:fldCharType="end"/>
      </w:r>
      <w:r>
        <w:t xml:space="preserve"> Clase inicial maestra</w:t>
      </w:r>
      <w:bookmarkEnd w:id="135"/>
    </w:p>
    <w:p w14:paraId="6A414AC5" w14:textId="77777777" w:rsidR="00FB4A81" w:rsidRDefault="00FB4A81" w:rsidP="00155C56">
      <w:pPr>
        <w:jc w:val="both"/>
        <w:rPr>
          <w:rFonts w:ascii="Arial" w:hAnsi="Arial" w:cs="Arial"/>
          <w:sz w:val="24"/>
          <w:szCs w:val="24"/>
        </w:rPr>
      </w:pPr>
    </w:p>
    <w:p w14:paraId="1D5A239B" w14:textId="749EB5AB" w:rsidR="00FB4A81" w:rsidRDefault="00FB4A81" w:rsidP="00155C56">
      <w:pPr>
        <w:jc w:val="both"/>
        <w:rPr>
          <w:rFonts w:ascii="Arial" w:hAnsi="Arial" w:cs="Arial"/>
          <w:sz w:val="24"/>
          <w:szCs w:val="24"/>
        </w:rPr>
      </w:pPr>
      <w:proofErr w:type="spellStart"/>
      <w:r>
        <w:rPr>
          <w:rFonts w:ascii="Arial" w:hAnsi="Arial" w:cs="Arial"/>
          <w:sz w:val="24"/>
          <w:szCs w:val="24"/>
        </w:rPr>
        <w:lastRenderedPageBreak/>
        <w:t>Database.db</w:t>
      </w:r>
      <w:proofErr w:type="spellEnd"/>
      <w:r>
        <w:rPr>
          <w:rFonts w:ascii="Arial" w:hAnsi="Arial" w:cs="Arial"/>
          <w:sz w:val="24"/>
          <w:szCs w:val="24"/>
        </w:rPr>
        <w:t xml:space="preserve"> es un archivo de tipo binario el cual no se puede abrir con un editor normal es necesario utilizar un visualizador para tipos de archivos .</w:t>
      </w:r>
      <w:proofErr w:type="spellStart"/>
      <w:r>
        <w:rPr>
          <w:rFonts w:ascii="Arial" w:hAnsi="Arial" w:cs="Arial"/>
          <w:sz w:val="24"/>
          <w:szCs w:val="24"/>
        </w:rPr>
        <w:t>db</w:t>
      </w:r>
      <w:proofErr w:type="spellEnd"/>
      <w:r>
        <w:rPr>
          <w:rFonts w:ascii="Arial" w:hAnsi="Arial" w:cs="Arial"/>
          <w:sz w:val="24"/>
          <w:szCs w:val="24"/>
        </w:rPr>
        <w:t xml:space="preserve">, ejemplos: DB Browser, </w:t>
      </w:r>
      <w:proofErr w:type="spellStart"/>
      <w:r>
        <w:rPr>
          <w:rFonts w:ascii="Arial" w:hAnsi="Arial" w:cs="Arial"/>
          <w:sz w:val="24"/>
          <w:szCs w:val="24"/>
        </w:rPr>
        <w:t>DBeaver</w:t>
      </w:r>
      <w:proofErr w:type="spellEnd"/>
      <w:r>
        <w:rPr>
          <w:rFonts w:ascii="Arial" w:hAnsi="Arial" w:cs="Arial"/>
          <w:sz w:val="24"/>
          <w:szCs w:val="24"/>
        </w:rPr>
        <w:t>.</w:t>
      </w:r>
    </w:p>
    <w:p w14:paraId="780DC247" w14:textId="58626052" w:rsidR="00FB4A81" w:rsidRDefault="00FB4A81" w:rsidP="00FB4A81">
      <w:pPr>
        <w:jc w:val="center"/>
        <w:rPr>
          <w:rFonts w:ascii="Arial" w:hAnsi="Arial" w:cs="Arial"/>
          <w:sz w:val="24"/>
          <w:szCs w:val="24"/>
        </w:rPr>
      </w:pPr>
      <w:r w:rsidRPr="00FB4A81">
        <w:rPr>
          <w:rFonts w:ascii="Arial" w:hAnsi="Arial" w:cs="Arial"/>
          <w:sz w:val="24"/>
          <w:szCs w:val="24"/>
        </w:rPr>
        <w:drawing>
          <wp:inline distT="0" distB="0" distL="0" distR="0" wp14:anchorId="51160700" wp14:editId="55176357">
            <wp:extent cx="1743318" cy="238158"/>
            <wp:effectExtent l="0" t="0" r="9525" b="9525"/>
            <wp:docPr id="1783908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08162" name=""/>
                    <pic:cNvPicPr/>
                  </pic:nvPicPr>
                  <pic:blipFill>
                    <a:blip r:embed="rId31"/>
                    <a:stretch>
                      <a:fillRect/>
                    </a:stretch>
                  </pic:blipFill>
                  <pic:spPr>
                    <a:xfrm>
                      <a:off x="0" y="0"/>
                      <a:ext cx="1743318" cy="238158"/>
                    </a:xfrm>
                    <a:prstGeom prst="rect">
                      <a:avLst/>
                    </a:prstGeom>
                  </pic:spPr>
                </pic:pic>
              </a:graphicData>
            </a:graphic>
          </wp:inline>
        </w:drawing>
      </w:r>
    </w:p>
    <w:p w14:paraId="205867D9" w14:textId="7877A593" w:rsidR="00D42088" w:rsidRDefault="00D42088" w:rsidP="00D42088">
      <w:pPr>
        <w:pStyle w:val="Descripcin"/>
        <w:jc w:val="center"/>
        <w:rPr>
          <w:rFonts w:ascii="Arial" w:hAnsi="Arial" w:cs="Arial"/>
          <w:sz w:val="24"/>
          <w:szCs w:val="24"/>
        </w:rPr>
      </w:pPr>
      <w:bookmarkStart w:id="136" w:name="_Toc178529335"/>
      <w:r>
        <w:t xml:space="preserve">Figura  </w:t>
      </w:r>
      <w:r>
        <w:fldChar w:fldCharType="begin"/>
      </w:r>
      <w:r>
        <w:instrText xml:space="preserve"> SEQ Figura_ \* ARABIC </w:instrText>
      </w:r>
      <w:r>
        <w:fldChar w:fldCharType="separate"/>
      </w:r>
      <w:r w:rsidR="00C91780">
        <w:rPr>
          <w:noProof/>
        </w:rPr>
        <w:t>13</w:t>
      </w:r>
      <w:r>
        <w:fldChar w:fldCharType="end"/>
      </w:r>
      <w:r>
        <w:t xml:space="preserve"> Base de datos</w:t>
      </w:r>
      <w:bookmarkEnd w:id="136"/>
    </w:p>
    <w:p w14:paraId="012AF2F8" w14:textId="77777777" w:rsidR="00FB4A81" w:rsidRDefault="00FB4A81" w:rsidP="00FB4A81">
      <w:pPr>
        <w:jc w:val="both"/>
        <w:rPr>
          <w:rFonts w:ascii="Arial" w:hAnsi="Arial" w:cs="Arial"/>
          <w:sz w:val="24"/>
          <w:szCs w:val="24"/>
        </w:rPr>
      </w:pPr>
      <w:r>
        <w:rPr>
          <w:rFonts w:ascii="Arial" w:hAnsi="Arial" w:cs="Arial"/>
          <w:sz w:val="24"/>
          <w:szCs w:val="24"/>
        </w:rPr>
        <w:t>DatabaseController.py este script administra toda la base de datos SQLite (</w:t>
      </w:r>
      <w:proofErr w:type="spellStart"/>
      <w:r>
        <w:rPr>
          <w:rFonts w:ascii="Arial" w:hAnsi="Arial" w:cs="Arial"/>
          <w:sz w:val="24"/>
          <w:szCs w:val="24"/>
        </w:rPr>
        <w:t>database.db</w:t>
      </w:r>
      <w:proofErr w:type="spellEnd"/>
      <w:r>
        <w:rPr>
          <w:rFonts w:ascii="Arial" w:hAnsi="Arial" w:cs="Arial"/>
          <w:sz w:val="24"/>
          <w:szCs w:val="24"/>
        </w:rPr>
        <w:t>).</w:t>
      </w:r>
    </w:p>
    <w:p w14:paraId="102B00D2" w14:textId="0D617932" w:rsidR="00FB4A81" w:rsidRPr="00FB4A81" w:rsidRDefault="00FB4A81" w:rsidP="00FB4A81">
      <w:pPr>
        <w:pStyle w:val="Prrafodelista"/>
        <w:numPr>
          <w:ilvl w:val="0"/>
          <w:numId w:val="112"/>
        </w:numPr>
        <w:jc w:val="both"/>
        <w:rPr>
          <w:rFonts w:ascii="Arial" w:hAnsi="Arial" w:cs="Arial"/>
          <w:sz w:val="24"/>
          <w:szCs w:val="24"/>
        </w:rPr>
      </w:pPr>
      <w:r>
        <w:rPr>
          <w:rFonts w:ascii="Arial" w:hAnsi="Arial" w:cs="Arial"/>
          <w:sz w:val="24"/>
          <w:szCs w:val="24"/>
        </w:rPr>
        <w:t>Este método es de los mas importantes de este script, es el administrador de sesión de la bdd, el cual exportamos a otros métodos y scripts en todo el proyecto, en concreto la conexión y el cursor (hacer acciones en la BDD)</w:t>
      </w:r>
    </w:p>
    <w:p w14:paraId="3C8E2EDF" w14:textId="60A8018F" w:rsidR="00FB4A81" w:rsidRDefault="00FB4A81" w:rsidP="00CF659C">
      <w:pPr>
        <w:jc w:val="center"/>
        <w:rPr>
          <w:rFonts w:ascii="Arial" w:hAnsi="Arial" w:cs="Arial"/>
          <w:sz w:val="24"/>
          <w:szCs w:val="24"/>
        </w:rPr>
      </w:pPr>
      <w:r>
        <w:rPr>
          <w:noProof/>
        </w:rPr>
        <w:drawing>
          <wp:inline distT="0" distB="0" distL="0" distR="0" wp14:anchorId="3F509870" wp14:editId="16E81631">
            <wp:extent cx="4772025" cy="2012193"/>
            <wp:effectExtent l="0" t="0" r="0" b="0"/>
            <wp:docPr id="179233824"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824" name="Imagen 11" descr="Text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096" cy="2016018"/>
                    </a:xfrm>
                    <a:prstGeom prst="rect">
                      <a:avLst/>
                    </a:prstGeom>
                    <a:noFill/>
                    <a:ln>
                      <a:noFill/>
                    </a:ln>
                  </pic:spPr>
                </pic:pic>
              </a:graphicData>
            </a:graphic>
          </wp:inline>
        </w:drawing>
      </w:r>
    </w:p>
    <w:p w14:paraId="473CB7AE" w14:textId="78E5036D" w:rsidR="00D42088" w:rsidRDefault="00D42088" w:rsidP="00D42088">
      <w:pPr>
        <w:pStyle w:val="Descripcin"/>
        <w:jc w:val="center"/>
        <w:rPr>
          <w:rFonts w:ascii="Arial" w:hAnsi="Arial" w:cs="Arial"/>
          <w:sz w:val="24"/>
          <w:szCs w:val="24"/>
        </w:rPr>
      </w:pPr>
      <w:bookmarkStart w:id="137" w:name="_Toc178529336"/>
      <w:r>
        <w:t xml:space="preserve">Figura  </w:t>
      </w:r>
      <w:r>
        <w:fldChar w:fldCharType="begin"/>
      </w:r>
      <w:r>
        <w:instrText xml:space="preserve"> SEQ Figura_ \* ARABIC </w:instrText>
      </w:r>
      <w:r>
        <w:fldChar w:fldCharType="separate"/>
      </w:r>
      <w:r w:rsidR="00C91780">
        <w:rPr>
          <w:noProof/>
        </w:rPr>
        <w:t>14</w:t>
      </w:r>
      <w:r>
        <w:fldChar w:fldCharType="end"/>
      </w:r>
      <w:r>
        <w:t xml:space="preserve"> A</w:t>
      </w:r>
      <w:r w:rsidRPr="00075C8C">
        <w:t>dministrador de sesión de la bdd</w:t>
      </w:r>
      <w:bookmarkEnd w:id="137"/>
    </w:p>
    <w:p w14:paraId="6DB65B8D" w14:textId="3E0A7B69" w:rsidR="00155C56" w:rsidRPr="00CF659C" w:rsidRDefault="00FB4A81" w:rsidP="00155C56">
      <w:pPr>
        <w:pStyle w:val="Prrafodelista"/>
        <w:numPr>
          <w:ilvl w:val="0"/>
          <w:numId w:val="112"/>
        </w:numPr>
        <w:jc w:val="both"/>
        <w:rPr>
          <w:rFonts w:ascii="Arial" w:hAnsi="Arial" w:cs="Arial"/>
          <w:sz w:val="24"/>
          <w:szCs w:val="24"/>
        </w:rPr>
      </w:pPr>
      <w:r>
        <w:rPr>
          <w:rFonts w:ascii="Arial" w:hAnsi="Arial" w:cs="Arial"/>
          <w:sz w:val="24"/>
          <w:szCs w:val="24"/>
        </w:rPr>
        <w:t>En este método obtenemos el número máximo de registros de la tabla para posteriormente en este rango de números escoger k números aleatorios</w:t>
      </w:r>
      <w:r w:rsidR="00CD520D">
        <w:rPr>
          <w:rFonts w:ascii="Arial" w:hAnsi="Arial" w:cs="Arial"/>
          <w:sz w:val="24"/>
          <w:szCs w:val="24"/>
        </w:rPr>
        <w:t>, entra a un ciclo para escoger los k prototipos aleatoriamente limitando que no sean iguales los k prototipos</w:t>
      </w:r>
    </w:p>
    <w:p w14:paraId="32219335" w14:textId="03BDDB72" w:rsidR="00155C56" w:rsidRDefault="00FB4A81" w:rsidP="00CF659C">
      <w:pPr>
        <w:jc w:val="center"/>
      </w:pPr>
      <w:r>
        <w:rPr>
          <w:noProof/>
        </w:rPr>
        <w:drawing>
          <wp:inline distT="0" distB="0" distL="0" distR="0" wp14:anchorId="55AFFEC8" wp14:editId="465C1779">
            <wp:extent cx="3024984" cy="2143125"/>
            <wp:effectExtent l="0" t="0" r="0" b="0"/>
            <wp:docPr id="353565975"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65975" name="Imagen 12" descr="Text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31387" cy="2147661"/>
                    </a:xfrm>
                    <a:prstGeom prst="rect">
                      <a:avLst/>
                    </a:prstGeom>
                    <a:noFill/>
                    <a:ln>
                      <a:noFill/>
                    </a:ln>
                  </pic:spPr>
                </pic:pic>
              </a:graphicData>
            </a:graphic>
          </wp:inline>
        </w:drawing>
      </w:r>
    </w:p>
    <w:p w14:paraId="487A4F4B" w14:textId="13D5E747" w:rsidR="00CD520D" w:rsidRDefault="00D42088" w:rsidP="00D42088">
      <w:pPr>
        <w:pStyle w:val="Descripcin"/>
        <w:jc w:val="center"/>
      </w:pPr>
      <w:bookmarkStart w:id="138" w:name="_Toc178529337"/>
      <w:r>
        <w:t xml:space="preserve">Figura  </w:t>
      </w:r>
      <w:r>
        <w:fldChar w:fldCharType="begin"/>
      </w:r>
      <w:r>
        <w:instrText xml:space="preserve"> SEQ Figura_ \* ARABIC </w:instrText>
      </w:r>
      <w:r>
        <w:fldChar w:fldCharType="separate"/>
      </w:r>
      <w:r w:rsidR="00C91780">
        <w:rPr>
          <w:noProof/>
        </w:rPr>
        <w:t>15</w:t>
      </w:r>
      <w:r>
        <w:fldChar w:fldCharType="end"/>
      </w:r>
      <w:r>
        <w:t xml:space="preserve"> Registros de la tabla</w:t>
      </w:r>
      <w:bookmarkEnd w:id="138"/>
    </w:p>
    <w:p w14:paraId="2D833B89" w14:textId="227CF44F" w:rsidR="00CD520D" w:rsidRDefault="00CD520D" w:rsidP="00155C56">
      <w:pPr>
        <w:jc w:val="both"/>
        <w:rPr>
          <w:rFonts w:ascii="Arial" w:hAnsi="Arial" w:cs="Arial"/>
          <w:sz w:val="24"/>
          <w:szCs w:val="24"/>
        </w:rPr>
      </w:pPr>
      <w:proofErr w:type="spellStart"/>
      <w:r>
        <w:rPr>
          <w:rFonts w:ascii="Arial" w:hAnsi="Arial" w:cs="Arial"/>
          <w:sz w:val="24"/>
          <w:szCs w:val="24"/>
        </w:rPr>
        <w:lastRenderedPageBreak/>
        <w:t>getDataPrototipes</w:t>
      </w:r>
      <w:proofErr w:type="spellEnd"/>
      <w:r>
        <w:rPr>
          <w:rFonts w:ascii="Arial" w:hAnsi="Arial" w:cs="Arial"/>
          <w:sz w:val="24"/>
          <w:szCs w:val="24"/>
        </w:rPr>
        <w:t xml:space="preserve"> de los números aleatorios que se obtuvieron en el método anterior obtenemos los datos de estos</w:t>
      </w:r>
    </w:p>
    <w:p w14:paraId="08A986ED" w14:textId="77777777" w:rsidR="00CD520D" w:rsidRDefault="00CD520D" w:rsidP="00155C56">
      <w:pPr>
        <w:jc w:val="both"/>
        <w:rPr>
          <w:rFonts w:ascii="Arial" w:hAnsi="Arial" w:cs="Arial"/>
          <w:sz w:val="24"/>
          <w:szCs w:val="24"/>
        </w:rPr>
      </w:pPr>
    </w:p>
    <w:p w14:paraId="14FE1160" w14:textId="037ABCFA" w:rsidR="00CD520D" w:rsidRDefault="00CD520D" w:rsidP="00155C56">
      <w:pPr>
        <w:jc w:val="both"/>
        <w:rPr>
          <w:rFonts w:ascii="Arial" w:hAnsi="Arial" w:cs="Arial"/>
          <w:sz w:val="24"/>
          <w:szCs w:val="24"/>
        </w:rPr>
      </w:pPr>
      <w:r>
        <w:rPr>
          <w:noProof/>
        </w:rPr>
        <w:drawing>
          <wp:inline distT="0" distB="0" distL="0" distR="0" wp14:anchorId="42763D18" wp14:editId="2A29C292">
            <wp:extent cx="5791835" cy="1647825"/>
            <wp:effectExtent l="0" t="0" r="0" b="0"/>
            <wp:docPr id="127203244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32443" name="Imagen 13" descr="Text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1647825"/>
                    </a:xfrm>
                    <a:prstGeom prst="rect">
                      <a:avLst/>
                    </a:prstGeom>
                    <a:noFill/>
                    <a:ln>
                      <a:noFill/>
                    </a:ln>
                  </pic:spPr>
                </pic:pic>
              </a:graphicData>
            </a:graphic>
          </wp:inline>
        </w:drawing>
      </w:r>
    </w:p>
    <w:p w14:paraId="7AF240E6" w14:textId="1AD1E2C4" w:rsidR="00CD520D" w:rsidRDefault="00D42088" w:rsidP="00D42088">
      <w:pPr>
        <w:pStyle w:val="Descripcin"/>
        <w:jc w:val="center"/>
        <w:rPr>
          <w:rFonts w:ascii="Arial" w:hAnsi="Arial" w:cs="Arial"/>
          <w:sz w:val="24"/>
          <w:szCs w:val="24"/>
        </w:rPr>
      </w:pPr>
      <w:bookmarkStart w:id="139" w:name="_Toc178529338"/>
      <w:r>
        <w:t xml:space="preserve">Figura  </w:t>
      </w:r>
      <w:r>
        <w:fldChar w:fldCharType="begin"/>
      </w:r>
      <w:r>
        <w:instrText xml:space="preserve"> SEQ Figura_ \* ARABIC </w:instrText>
      </w:r>
      <w:r>
        <w:fldChar w:fldCharType="separate"/>
      </w:r>
      <w:r w:rsidR="00C91780">
        <w:rPr>
          <w:noProof/>
        </w:rPr>
        <w:t>16</w:t>
      </w:r>
      <w:r>
        <w:fldChar w:fldCharType="end"/>
      </w:r>
      <w:r>
        <w:t xml:space="preserve"> Obtención números aleatorios</w:t>
      </w:r>
      <w:bookmarkEnd w:id="139"/>
    </w:p>
    <w:p w14:paraId="3634A38E" w14:textId="774755A3" w:rsidR="00CD520D" w:rsidRDefault="00CD520D" w:rsidP="00155C56">
      <w:pPr>
        <w:jc w:val="both"/>
        <w:rPr>
          <w:rFonts w:ascii="Arial" w:hAnsi="Arial" w:cs="Arial"/>
          <w:sz w:val="24"/>
          <w:szCs w:val="24"/>
        </w:rPr>
      </w:pPr>
      <w:proofErr w:type="spellStart"/>
      <w:r>
        <w:rPr>
          <w:rFonts w:ascii="Arial" w:hAnsi="Arial" w:cs="Arial"/>
          <w:sz w:val="24"/>
          <w:szCs w:val="24"/>
        </w:rPr>
        <w:t>getAllDatabase</w:t>
      </w:r>
      <w:proofErr w:type="spellEnd"/>
      <w:r>
        <w:rPr>
          <w:rFonts w:ascii="Arial" w:hAnsi="Arial" w:cs="Arial"/>
          <w:sz w:val="24"/>
          <w:szCs w:val="24"/>
        </w:rPr>
        <w:t xml:space="preserve"> obtener toda la tabla para poder aplicar el algoritmo en estos datos, discriminando los K que se eligieron aleatoriamente, para evitar compararse consigo mismos </w:t>
      </w:r>
    </w:p>
    <w:p w14:paraId="32866D3D" w14:textId="77777777" w:rsidR="00CD520D" w:rsidRDefault="00CD520D" w:rsidP="00155C56">
      <w:pPr>
        <w:jc w:val="both"/>
        <w:rPr>
          <w:rFonts w:ascii="Arial" w:hAnsi="Arial" w:cs="Arial"/>
          <w:sz w:val="24"/>
          <w:szCs w:val="24"/>
        </w:rPr>
      </w:pPr>
    </w:p>
    <w:p w14:paraId="6E5BDF5D" w14:textId="251EA643" w:rsidR="00CD520D" w:rsidRDefault="00CD520D" w:rsidP="00155C56">
      <w:pPr>
        <w:jc w:val="both"/>
        <w:rPr>
          <w:rFonts w:ascii="Arial" w:hAnsi="Arial" w:cs="Arial"/>
          <w:sz w:val="24"/>
          <w:szCs w:val="24"/>
        </w:rPr>
      </w:pPr>
      <w:r>
        <w:rPr>
          <w:noProof/>
        </w:rPr>
        <w:drawing>
          <wp:inline distT="0" distB="0" distL="0" distR="0" wp14:anchorId="15A0B693" wp14:editId="7E3687C8">
            <wp:extent cx="5791835" cy="1002030"/>
            <wp:effectExtent l="0" t="0" r="0" b="0"/>
            <wp:docPr id="1506486577"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86577" name="Imagen 14" descr="Texto&#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91835" cy="1002030"/>
                    </a:xfrm>
                    <a:prstGeom prst="rect">
                      <a:avLst/>
                    </a:prstGeom>
                    <a:noFill/>
                    <a:ln>
                      <a:noFill/>
                    </a:ln>
                  </pic:spPr>
                </pic:pic>
              </a:graphicData>
            </a:graphic>
          </wp:inline>
        </w:drawing>
      </w:r>
    </w:p>
    <w:p w14:paraId="17360882" w14:textId="78340F37" w:rsidR="00D42088" w:rsidRDefault="00D42088" w:rsidP="00D42088">
      <w:pPr>
        <w:pStyle w:val="Descripcin"/>
        <w:jc w:val="center"/>
        <w:rPr>
          <w:rFonts w:ascii="Arial" w:hAnsi="Arial" w:cs="Arial"/>
          <w:sz w:val="24"/>
          <w:szCs w:val="24"/>
        </w:rPr>
      </w:pPr>
      <w:bookmarkStart w:id="140" w:name="_Toc178529339"/>
      <w:r>
        <w:t xml:space="preserve">Figura  </w:t>
      </w:r>
      <w:r>
        <w:fldChar w:fldCharType="begin"/>
      </w:r>
      <w:r>
        <w:instrText xml:space="preserve"> SEQ Figura_ \* ARABIC </w:instrText>
      </w:r>
      <w:r>
        <w:fldChar w:fldCharType="separate"/>
      </w:r>
      <w:r w:rsidR="00C91780">
        <w:rPr>
          <w:noProof/>
        </w:rPr>
        <w:t>17</w:t>
      </w:r>
      <w:r>
        <w:fldChar w:fldCharType="end"/>
      </w:r>
      <w:r>
        <w:t xml:space="preserve"> Obtención de la tabla</w:t>
      </w:r>
      <w:bookmarkEnd w:id="140"/>
    </w:p>
    <w:p w14:paraId="40DA19BA" w14:textId="1F226351" w:rsidR="00CD520D" w:rsidRDefault="00CD520D" w:rsidP="00155C56">
      <w:pPr>
        <w:jc w:val="both"/>
        <w:rPr>
          <w:rFonts w:ascii="Arial" w:hAnsi="Arial" w:cs="Arial"/>
          <w:sz w:val="24"/>
          <w:szCs w:val="24"/>
        </w:rPr>
      </w:pPr>
      <w:proofErr w:type="spellStart"/>
      <w:r>
        <w:rPr>
          <w:rFonts w:ascii="Arial" w:hAnsi="Arial" w:cs="Arial"/>
          <w:sz w:val="24"/>
          <w:szCs w:val="24"/>
        </w:rPr>
        <w:t>getHeaderTable</w:t>
      </w:r>
      <w:proofErr w:type="spellEnd"/>
      <w:r>
        <w:rPr>
          <w:rFonts w:ascii="Arial" w:hAnsi="Arial" w:cs="Arial"/>
          <w:sz w:val="24"/>
          <w:szCs w:val="24"/>
        </w:rPr>
        <w:t xml:space="preserve"> </w:t>
      </w:r>
      <w:r w:rsidR="006B1DD0">
        <w:rPr>
          <w:rFonts w:ascii="Arial" w:hAnsi="Arial" w:cs="Arial"/>
          <w:sz w:val="24"/>
          <w:szCs w:val="24"/>
        </w:rPr>
        <w:t xml:space="preserve">se obtienen los </w:t>
      </w:r>
      <w:proofErr w:type="spellStart"/>
      <w:r w:rsidR="006B1DD0">
        <w:rPr>
          <w:rFonts w:ascii="Arial" w:hAnsi="Arial" w:cs="Arial"/>
          <w:sz w:val="24"/>
          <w:szCs w:val="24"/>
        </w:rPr>
        <w:t>headers</w:t>
      </w:r>
      <w:proofErr w:type="spellEnd"/>
      <w:r w:rsidR="006B1DD0">
        <w:rPr>
          <w:rFonts w:ascii="Arial" w:hAnsi="Arial" w:cs="Arial"/>
          <w:sz w:val="24"/>
          <w:szCs w:val="24"/>
        </w:rPr>
        <w:t xml:space="preserve"> de la tabla delimitados por el método </w:t>
      </w:r>
      <w:proofErr w:type="spellStart"/>
      <w:r w:rsidR="006B1DD0">
        <w:rPr>
          <w:rFonts w:ascii="Arial" w:hAnsi="Arial" w:cs="Arial"/>
          <w:sz w:val="24"/>
          <w:szCs w:val="24"/>
        </w:rPr>
        <w:t>getHeaderTableSelect</w:t>
      </w:r>
      <w:proofErr w:type="spellEnd"/>
      <w:r w:rsidR="006B1DD0">
        <w:rPr>
          <w:rFonts w:ascii="Arial" w:hAnsi="Arial" w:cs="Arial"/>
          <w:sz w:val="24"/>
          <w:szCs w:val="24"/>
        </w:rPr>
        <w:t xml:space="preserve"> </w:t>
      </w:r>
    </w:p>
    <w:p w14:paraId="7E70C9A2" w14:textId="181FD6CA" w:rsidR="00CD520D" w:rsidRDefault="00CD520D" w:rsidP="00155C56">
      <w:pPr>
        <w:jc w:val="both"/>
        <w:rPr>
          <w:rFonts w:ascii="Arial" w:hAnsi="Arial" w:cs="Arial"/>
          <w:sz w:val="24"/>
          <w:szCs w:val="24"/>
        </w:rPr>
      </w:pPr>
      <w:r>
        <w:rPr>
          <w:noProof/>
        </w:rPr>
        <w:drawing>
          <wp:inline distT="0" distB="0" distL="0" distR="0" wp14:anchorId="3905F7D0" wp14:editId="233D3567">
            <wp:extent cx="5791835" cy="1188720"/>
            <wp:effectExtent l="0" t="0" r="0" b="0"/>
            <wp:docPr id="1811623776"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23776" name="Imagen 15" descr="Text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1188720"/>
                    </a:xfrm>
                    <a:prstGeom prst="rect">
                      <a:avLst/>
                    </a:prstGeom>
                    <a:noFill/>
                    <a:ln>
                      <a:noFill/>
                    </a:ln>
                  </pic:spPr>
                </pic:pic>
              </a:graphicData>
            </a:graphic>
          </wp:inline>
        </w:drawing>
      </w:r>
    </w:p>
    <w:p w14:paraId="2001E3EB" w14:textId="1F8C7EF1" w:rsidR="00D42088" w:rsidRDefault="00D42088" w:rsidP="00D42088">
      <w:pPr>
        <w:pStyle w:val="Descripcin"/>
        <w:jc w:val="center"/>
        <w:rPr>
          <w:rFonts w:ascii="Arial" w:hAnsi="Arial" w:cs="Arial"/>
          <w:sz w:val="24"/>
          <w:szCs w:val="24"/>
        </w:rPr>
      </w:pPr>
      <w:bookmarkStart w:id="141" w:name="_Toc178529340"/>
      <w:r>
        <w:t xml:space="preserve">Figura  </w:t>
      </w:r>
      <w:r>
        <w:fldChar w:fldCharType="begin"/>
      </w:r>
      <w:r>
        <w:instrText xml:space="preserve"> SEQ Figura_ \* ARABIC </w:instrText>
      </w:r>
      <w:r>
        <w:fldChar w:fldCharType="separate"/>
      </w:r>
      <w:r w:rsidR="00C91780">
        <w:rPr>
          <w:noProof/>
        </w:rPr>
        <w:t>18</w:t>
      </w:r>
      <w:r>
        <w:fldChar w:fldCharType="end"/>
      </w:r>
      <w:r>
        <w:t xml:space="preserve"> Obtención de cabezales de cada tabla</w:t>
      </w:r>
      <w:bookmarkEnd w:id="141"/>
    </w:p>
    <w:p w14:paraId="5779ECC9" w14:textId="1D5CE7B2" w:rsidR="006B1DD0" w:rsidRDefault="006B1DD0" w:rsidP="00155C56">
      <w:pPr>
        <w:jc w:val="both"/>
        <w:rPr>
          <w:rFonts w:ascii="Arial" w:hAnsi="Arial" w:cs="Arial"/>
          <w:sz w:val="24"/>
          <w:szCs w:val="24"/>
        </w:rPr>
      </w:pPr>
      <w:proofErr w:type="spellStart"/>
      <w:r>
        <w:rPr>
          <w:rFonts w:ascii="Arial" w:hAnsi="Arial" w:cs="Arial"/>
          <w:sz w:val="24"/>
          <w:szCs w:val="24"/>
        </w:rPr>
        <w:t>getHeaderTableSelect</w:t>
      </w:r>
      <w:proofErr w:type="spellEnd"/>
      <w:r>
        <w:rPr>
          <w:rFonts w:ascii="Arial" w:hAnsi="Arial" w:cs="Arial"/>
          <w:sz w:val="24"/>
          <w:szCs w:val="24"/>
        </w:rPr>
        <w:t xml:space="preserve"> hace una proyección de los campos de la tabla discriminando los campos que nosotros queramos en este caso el ID </w:t>
      </w:r>
    </w:p>
    <w:p w14:paraId="1FF214B5" w14:textId="68E7F305" w:rsidR="006B1DD0" w:rsidRDefault="006B1DD0" w:rsidP="00155C56">
      <w:pPr>
        <w:jc w:val="both"/>
        <w:rPr>
          <w:rFonts w:ascii="Arial" w:hAnsi="Arial" w:cs="Arial"/>
          <w:sz w:val="24"/>
          <w:szCs w:val="24"/>
        </w:rPr>
      </w:pPr>
      <w:r>
        <w:rPr>
          <w:noProof/>
        </w:rPr>
        <w:lastRenderedPageBreak/>
        <w:drawing>
          <wp:inline distT="0" distB="0" distL="0" distR="0" wp14:anchorId="4069E506" wp14:editId="0B23E973">
            <wp:extent cx="5791835" cy="2378710"/>
            <wp:effectExtent l="0" t="0" r="0" b="0"/>
            <wp:docPr id="1233694453"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94453" name="Imagen 16" descr="Text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2378710"/>
                    </a:xfrm>
                    <a:prstGeom prst="rect">
                      <a:avLst/>
                    </a:prstGeom>
                    <a:noFill/>
                    <a:ln>
                      <a:noFill/>
                    </a:ln>
                  </pic:spPr>
                </pic:pic>
              </a:graphicData>
            </a:graphic>
          </wp:inline>
        </w:drawing>
      </w:r>
    </w:p>
    <w:p w14:paraId="2B8C4CBA" w14:textId="33CFA74A" w:rsidR="00D42088" w:rsidRDefault="00D42088" w:rsidP="00D42088">
      <w:pPr>
        <w:pStyle w:val="Descripcin"/>
        <w:jc w:val="center"/>
        <w:rPr>
          <w:rFonts w:ascii="Arial" w:hAnsi="Arial" w:cs="Arial"/>
          <w:sz w:val="24"/>
          <w:szCs w:val="24"/>
        </w:rPr>
      </w:pPr>
      <w:bookmarkStart w:id="142" w:name="_Toc178529341"/>
      <w:r>
        <w:t xml:space="preserve">Figura  </w:t>
      </w:r>
      <w:r>
        <w:fldChar w:fldCharType="begin"/>
      </w:r>
      <w:r>
        <w:instrText xml:space="preserve"> SEQ Figura_ \* ARABIC </w:instrText>
      </w:r>
      <w:r>
        <w:fldChar w:fldCharType="separate"/>
      </w:r>
      <w:r w:rsidR="00C91780">
        <w:rPr>
          <w:noProof/>
        </w:rPr>
        <w:t>19</w:t>
      </w:r>
      <w:r>
        <w:fldChar w:fldCharType="end"/>
      </w:r>
      <w:r>
        <w:t xml:space="preserve"> Proyección de los campos de la tabla</w:t>
      </w:r>
      <w:bookmarkEnd w:id="142"/>
    </w:p>
    <w:p w14:paraId="5141518A" w14:textId="247AAA06" w:rsidR="006B1DD0" w:rsidRDefault="006B1DD0" w:rsidP="00155C56">
      <w:pPr>
        <w:jc w:val="both"/>
        <w:rPr>
          <w:rFonts w:ascii="Arial" w:hAnsi="Arial" w:cs="Arial"/>
          <w:sz w:val="24"/>
          <w:szCs w:val="24"/>
        </w:rPr>
      </w:pPr>
      <w:r>
        <w:rPr>
          <w:rFonts w:ascii="Arial" w:hAnsi="Arial" w:cs="Arial"/>
          <w:sz w:val="24"/>
          <w:szCs w:val="24"/>
        </w:rPr>
        <w:t xml:space="preserve">Se usa en conjunto con el método </w:t>
      </w:r>
      <w:proofErr w:type="spellStart"/>
      <w:r>
        <w:rPr>
          <w:rFonts w:ascii="Arial" w:hAnsi="Arial" w:cs="Arial"/>
          <w:sz w:val="24"/>
          <w:szCs w:val="24"/>
        </w:rPr>
        <w:t>getAllDataBase</w:t>
      </w:r>
      <w:proofErr w:type="spellEnd"/>
      <w:r>
        <w:rPr>
          <w:rFonts w:ascii="Arial" w:hAnsi="Arial" w:cs="Arial"/>
          <w:sz w:val="24"/>
          <w:szCs w:val="24"/>
        </w:rPr>
        <w:t xml:space="preserve"> el cual nos ayuda a poner el los id que se van a </w:t>
      </w:r>
      <w:proofErr w:type="spellStart"/>
      <w:r>
        <w:rPr>
          <w:rFonts w:ascii="Arial" w:hAnsi="Arial" w:cs="Arial"/>
          <w:sz w:val="24"/>
          <w:szCs w:val="24"/>
        </w:rPr>
        <w:t>discrimar</w:t>
      </w:r>
      <w:proofErr w:type="spellEnd"/>
      <w:r>
        <w:rPr>
          <w:rFonts w:ascii="Arial" w:hAnsi="Arial" w:cs="Arial"/>
          <w:sz w:val="24"/>
          <w:szCs w:val="24"/>
        </w:rPr>
        <w:t xml:space="preserve"> </w:t>
      </w:r>
    </w:p>
    <w:p w14:paraId="64E24800" w14:textId="78187947" w:rsidR="006B1DD0" w:rsidRDefault="006B1DD0" w:rsidP="00155C56">
      <w:pPr>
        <w:jc w:val="both"/>
        <w:rPr>
          <w:rFonts w:ascii="Arial" w:hAnsi="Arial" w:cs="Arial"/>
          <w:sz w:val="24"/>
          <w:szCs w:val="24"/>
        </w:rPr>
      </w:pPr>
      <w:r>
        <w:rPr>
          <w:noProof/>
        </w:rPr>
        <w:drawing>
          <wp:inline distT="0" distB="0" distL="0" distR="0" wp14:anchorId="3A99DC7B" wp14:editId="75158600">
            <wp:extent cx="5791835" cy="831850"/>
            <wp:effectExtent l="0" t="0" r="0" b="0"/>
            <wp:docPr id="595607646" name="Imagen 17"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07646" name="Imagen 17" descr="Interfaz de usuario gráfica, Texto, Sitio web&#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831850"/>
                    </a:xfrm>
                    <a:prstGeom prst="rect">
                      <a:avLst/>
                    </a:prstGeom>
                    <a:noFill/>
                    <a:ln>
                      <a:noFill/>
                    </a:ln>
                  </pic:spPr>
                </pic:pic>
              </a:graphicData>
            </a:graphic>
          </wp:inline>
        </w:drawing>
      </w:r>
    </w:p>
    <w:p w14:paraId="68B9B092" w14:textId="34A8F37D" w:rsidR="00D42088" w:rsidRDefault="00DF0DA5" w:rsidP="00DF0DA5">
      <w:pPr>
        <w:pStyle w:val="Descripcin"/>
        <w:jc w:val="center"/>
        <w:rPr>
          <w:rFonts w:ascii="Arial" w:hAnsi="Arial" w:cs="Arial"/>
          <w:sz w:val="24"/>
          <w:szCs w:val="24"/>
        </w:rPr>
      </w:pPr>
      <w:bookmarkStart w:id="143" w:name="_Toc178529342"/>
      <w:r>
        <w:t xml:space="preserve">Figura  </w:t>
      </w:r>
      <w:r>
        <w:fldChar w:fldCharType="begin"/>
      </w:r>
      <w:r>
        <w:instrText xml:space="preserve"> SEQ Figura_ \* ARABIC </w:instrText>
      </w:r>
      <w:r>
        <w:fldChar w:fldCharType="separate"/>
      </w:r>
      <w:r w:rsidR="00C91780">
        <w:rPr>
          <w:noProof/>
        </w:rPr>
        <w:t>20</w:t>
      </w:r>
      <w:r>
        <w:fldChar w:fldCharType="end"/>
      </w:r>
      <w:r>
        <w:t xml:space="preserve"> Discriminación de prototipos</w:t>
      </w:r>
      <w:bookmarkEnd w:id="143"/>
    </w:p>
    <w:p w14:paraId="0510F55F" w14:textId="61730C2D" w:rsidR="006B1DD0" w:rsidRDefault="006B1DD0" w:rsidP="00155C56">
      <w:pPr>
        <w:jc w:val="both"/>
        <w:rPr>
          <w:rFonts w:ascii="Arial" w:hAnsi="Arial" w:cs="Arial"/>
          <w:sz w:val="24"/>
          <w:szCs w:val="24"/>
        </w:rPr>
      </w:pPr>
      <w:proofErr w:type="spellStart"/>
      <w:r>
        <w:rPr>
          <w:rFonts w:ascii="Arial" w:hAnsi="Arial" w:cs="Arial"/>
          <w:sz w:val="24"/>
          <w:szCs w:val="24"/>
        </w:rPr>
        <w:t>GetIfAlreadyExists</w:t>
      </w:r>
      <w:proofErr w:type="spellEnd"/>
      <w:r>
        <w:rPr>
          <w:rFonts w:ascii="Arial" w:hAnsi="Arial" w:cs="Arial"/>
          <w:sz w:val="24"/>
          <w:szCs w:val="24"/>
        </w:rPr>
        <w:t xml:space="preserve"> este método se usa para identificar si el archivo que se esta leyendo ya se ha leído anteriormente esto para controlar la sintaxis de los archivos que se van a guardar </w:t>
      </w:r>
    </w:p>
    <w:p w14:paraId="45147784" w14:textId="16A0368B" w:rsidR="006B1DD0" w:rsidRDefault="006B1DD0" w:rsidP="00155C56">
      <w:pPr>
        <w:jc w:val="both"/>
        <w:rPr>
          <w:rFonts w:ascii="Arial" w:hAnsi="Arial" w:cs="Arial"/>
          <w:sz w:val="24"/>
          <w:szCs w:val="24"/>
        </w:rPr>
      </w:pPr>
      <w:r>
        <w:rPr>
          <w:noProof/>
        </w:rPr>
        <w:drawing>
          <wp:inline distT="0" distB="0" distL="0" distR="0" wp14:anchorId="3FDF7316" wp14:editId="2D08C4B1">
            <wp:extent cx="5791835" cy="2067560"/>
            <wp:effectExtent l="0" t="0" r="0" b="0"/>
            <wp:docPr id="1902439156"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156" name="Imagen 18" descr="Text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067560"/>
                    </a:xfrm>
                    <a:prstGeom prst="rect">
                      <a:avLst/>
                    </a:prstGeom>
                    <a:noFill/>
                    <a:ln>
                      <a:noFill/>
                    </a:ln>
                  </pic:spPr>
                </pic:pic>
              </a:graphicData>
            </a:graphic>
          </wp:inline>
        </w:drawing>
      </w:r>
    </w:p>
    <w:p w14:paraId="1B873C29" w14:textId="6CC79A95" w:rsidR="00DF0DA5" w:rsidRDefault="00DF0DA5" w:rsidP="00DF0DA5">
      <w:pPr>
        <w:pStyle w:val="Descripcin"/>
        <w:jc w:val="center"/>
        <w:rPr>
          <w:rFonts w:ascii="Arial" w:hAnsi="Arial" w:cs="Arial"/>
          <w:sz w:val="24"/>
          <w:szCs w:val="24"/>
        </w:rPr>
      </w:pPr>
      <w:bookmarkStart w:id="144" w:name="_Toc178529343"/>
      <w:r>
        <w:t xml:space="preserve">Figura  </w:t>
      </w:r>
      <w:r>
        <w:fldChar w:fldCharType="begin"/>
      </w:r>
      <w:r>
        <w:instrText xml:space="preserve"> SEQ Figura_ \* ARABIC </w:instrText>
      </w:r>
      <w:r>
        <w:fldChar w:fldCharType="separate"/>
      </w:r>
      <w:r w:rsidR="00C91780">
        <w:rPr>
          <w:noProof/>
        </w:rPr>
        <w:t>21</w:t>
      </w:r>
      <w:r>
        <w:fldChar w:fldCharType="end"/>
      </w:r>
      <w:r>
        <w:t xml:space="preserve"> Lectura de archivos</w:t>
      </w:r>
      <w:bookmarkEnd w:id="144"/>
    </w:p>
    <w:p w14:paraId="46958103" w14:textId="332D45BC" w:rsidR="008535AF" w:rsidRDefault="008535AF" w:rsidP="00155C56">
      <w:pPr>
        <w:jc w:val="both"/>
        <w:rPr>
          <w:rFonts w:ascii="Arial" w:hAnsi="Arial" w:cs="Arial"/>
          <w:sz w:val="24"/>
          <w:szCs w:val="24"/>
        </w:rPr>
      </w:pPr>
      <w:r>
        <w:rPr>
          <w:rFonts w:ascii="Arial" w:hAnsi="Arial" w:cs="Arial"/>
          <w:sz w:val="24"/>
          <w:szCs w:val="24"/>
        </w:rPr>
        <w:t>Si el archivo que se quiere analizar con k-</w:t>
      </w:r>
      <w:proofErr w:type="spellStart"/>
      <w:r>
        <w:rPr>
          <w:rFonts w:ascii="Arial" w:hAnsi="Arial" w:cs="Arial"/>
          <w:sz w:val="24"/>
          <w:szCs w:val="24"/>
        </w:rPr>
        <w:t>prototype</w:t>
      </w:r>
      <w:proofErr w:type="spellEnd"/>
      <w:r>
        <w:rPr>
          <w:rFonts w:ascii="Arial" w:hAnsi="Arial" w:cs="Arial"/>
          <w:sz w:val="24"/>
          <w:szCs w:val="24"/>
        </w:rPr>
        <w:t xml:space="preserve"> no se ha leído anteriormente se agrega a la tabla de la bdd </w:t>
      </w:r>
      <w:proofErr w:type="spellStart"/>
      <w:r>
        <w:rPr>
          <w:rFonts w:ascii="Arial" w:hAnsi="Arial" w:cs="Arial"/>
          <w:sz w:val="24"/>
          <w:szCs w:val="24"/>
        </w:rPr>
        <w:t>tableCount</w:t>
      </w:r>
      <w:proofErr w:type="spellEnd"/>
      <w:r>
        <w:rPr>
          <w:rFonts w:ascii="Arial" w:hAnsi="Arial" w:cs="Arial"/>
          <w:sz w:val="24"/>
          <w:szCs w:val="24"/>
        </w:rPr>
        <w:t>, de esta forma podemos controlar la sintaxis de los archivos que se van a generar</w:t>
      </w:r>
    </w:p>
    <w:p w14:paraId="2CBB37B6" w14:textId="1A350BBE" w:rsidR="008535AF" w:rsidRDefault="008535AF" w:rsidP="00CF659C">
      <w:pPr>
        <w:rPr>
          <w:rFonts w:ascii="Arial" w:hAnsi="Arial" w:cs="Arial"/>
          <w:sz w:val="24"/>
          <w:szCs w:val="24"/>
        </w:rPr>
      </w:pPr>
      <w:r>
        <w:rPr>
          <w:noProof/>
        </w:rPr>
        <w:lastRenderedPageBreak/>
        <w:drawing>
          <wp:inline distT="0" distB="0" distL="0" distR="0" wp14:anchorId="62BBF0BA" wp14:editId="5EEAF3C0">
            <wp:extent cx="5791835" cy="2120265"/>
            <wp:effectExtent l="0" t="0" r="0" b="0"/>
            <wp:docPr id="1483547414"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47414" name="Imagen 19" descr="Texto&#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2120265"/>
                    </a:xfrm>
                    <a:prstGeom prst="rect">
                      <a:avLst/>
                    </a:prstGeom>
                    <a:noFill/>
                    <a:ln>
                      <a:noFill/>
                    </a:ln>
                  </pic:spPr>
                </pic:pic>
              </a:graphicData>
            </a:graphic>
          </wp:inline>
        </w:drawing>
      </w:r>
    </w:p>
    <w:p w14:paraId="71570E08" w14:textId="1FC07097" w:rsidR="008535AF" w:rsidRDefault="00DF0DA5" w:rsidP="00DF0DA5">
      <w:pPr>
        <w:pStyle w:val="Descripcin"/>
        <w:jc w:val="center"/>
        <w:rPr>
          <w:rFonts w:ascii="Arial" w:hAnsi="Arial" w:cs="Arial"/>
          <w:sz w:val="24"/>
          <w:szCs w:val="24"/>
        </w:rPr>
      </w:pPr>
      <w:bookmarkStart w:id="145" w:name="_Toc178529344"/>
      <w:r>
        <w:t xml:space="preserve">Figura  </w:t>
      </w:r>
      <w:r>
        <w:fldChar w:fldCharType="begin"/>
      </w:r>
      <w:r>
        <w:instrText xml:space="preserve"> SEQ Figura_ \* ARABIC </w:instrText>
      </w:r>
      <w:r>
        <w:fldChar w:fldCharType="separate"/>
      </w:r>
      <w:r w:rsidR="00C91780">
        <w:rPr>
          <w:noProof/>
        </w:rPr>
        <w:t>22</w:t>
      </w:r>
      <w:r>
        <w:fldChar w:fldCharType="end"/>
      </w:r>
      <w:r>
        <w:t xml:space="preserve"> Inserción de archivo</w:t>
      </w:r>
      <w:bookmarkEnd w:id="145"/>
    </w:p>
    <w:p w14:paraId="3D59617E" w14:textId="2565A56E" w:rsidR="008535AF" w:rsidRDefault="008535AF" w:rsidP="008535AF">
      <w:pPr>
        <w:rPr>
          <w:rFonts w:ascii="Arial" w:hAnsi="Arial" w:cs="Arial"/>
          <w:sz w:val="24"/>
          <w:szCs w:val="24"/>
        </w:rPr>
      </w:pPr>
      <w:r>
        <w:rPr>
          <w:rFonts w:ascii="Arial" w:hAnsi="Arial" w:cs="Arial"/>
          <w:sz w:val="24"/>
          <w:szCs w:val="24"/>
        </w:rPr>
        <w:t>Nos regresa el numero o id de la tabla que se está consultando, esto sirve para controlar l</w:t>
      </w:r>
      <w:r>
        <w:rPr>
          <w:rFonts w:ascii="Arial" w:hAnsi="Arial" w:cs="Arial"/>
          <w:sz w:val="24"/>
          <w:szCs w:val="24"/>
        </w:rPr>
        <w:t>a sintaxis de los archivos que se van a generar</w:t>
      </w:r>
      <w:r>
        <w:rPr>
          <w:rFonts w:ascii="Arial" w:hAnsi="Arial" w:cs="Arial"/>
          <w:sz w:val="24"/>
          <w:szCs w:val="24"/>
        </w:rPr>
        <w:t>.</w:t>
      </w:r>
    </w:p>
    <w:p w14:paraId="4EBE1E6D" w14:textId="2AEED82E" w:rsidR="008535AF" w:rsidRDefault="008535AF" w:rsidP="008535AF">
      <w:pPr>
        <w:rPr>
          <w:rFonts w:ascii="Arial" w:hAnsi="Arial" w:cs="Arial"/>
          <w:sz w:val="24"/>
          <w:szCs w:val="24"/>
        </w:rPr>
      </w:pPr>
      <w:r>
        <w:rPr>
          <w:noProof/>
        </w:rPr>
        <w:drawing>
          <wp:inline distT="0" distB="0" distL="0" distR="0" wp14:anchorId="209CB07C" wp14:editId="13F2D3F4">
            <wp:extent cx="5791835" cy="3274695"/>
            <wp:effectExtent l="0" t="0" r="0" b="0"/>
            <wp:docPr id="654172318"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2318" name="Imagen 22" descr="Text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3274695"/>
                    </a:xfrm>
                    <a:prstGeom prst="rect">
                      <a:avLst/>
                    </a:prstGeom>
                    <a:noFill/>
                    <a:ln>
                      <a:noFill/>
                    </a:ln>
                  </pic:spPr>
                </pic:pic>
              </a:graphicData>
            </a:graphic>
          </wp:inline>
        </w:drawing>
      </w:r>
    </w:p>
    <w:p w14:paraId="240AD0A4" w14:textId="7C5BAB86" w:rsidR="00625992" w:rsidRDefault="00DF0DA5" w:rsidP="00DF0DA5">
      <w:pPr>
        <w:pStyle w:val="Descripcin"/>
        <w:jc w:val="center"/>
        <w:rPr>
          <w:rFonts w:ascii="Arial" w:hAnsi="Arial" w:cs="Arial"/>
          <w:b/>
          <w:bCs/>
          <w:sz w:val="24"/>
          <w:szCs w:val="24"/>
        </w:rPr>
      </w:pPr>
      <w:bookmarkStart w:id="146" w:name="_Toc178529345"/>
      <w:r>
        <w:t xml:space="preserve">Figura  </w:t>
      </w:r>
      <w:r>
        <w:fldChar w:fldCharType="begin"/>
      </w:r>
      <w:r>
        <w:instrText xml:space="preserve"> SEQ Figura_ \* ARABIC </w:instrText>
      </w:r>
      <w:r>
        <w:fldChar w:fldCharType="separate"/>
      </w:r>
      <w:r w:rsidR="00C91780">
        <w:rPr>
          <w:noProof/>
        </w:rPr>
        <w:t>23</w:t>
      </w:r>
      <w:r>
        <w:fldChar w:fldCharType="end"/>
      </w:r>
      <w:r>
        <w:t xml:space="preserve"> Consulta de la tabla que se usa</w:t>
      </w:r>
      <w:bookmarkEnd w:id="146"/>
    </w:p>
    <w:p w14:paraId="276F7BBB" w14:textId="14AF4C32" w:rsidR="008535AF" w:rsidRPr="00631FA7" w:rsidRDefault="00631FA7" w:rsidP="008535AF">
      <w:pPr>
        <w:rPr>
          <w:rFonts w:ascii="Arial" w:hAnsi="Arial" w:cs="Arial"/>
          <w:b/>
          <w:bCs/>
          <w:sz w:val="24"/>
          <w:szCs w:val="24"/>
        </w:rPr>
      </w:pPr>
      <w:r w:rsidRPr="00631FA7">
        <w:rPr>
          <w:rFonts w:ascii="Arial" w:hAnsi="Arial" w:cs="Arial"/>
          <w:b/>
          <w:bCs/>
          <w:sz w:val="24"/>
          <w:szCs w:val="24"/>
        </w:rPr>
        <w:t>EL SIGUIENTE SCRIPT ES K_PROTOTYPE.PY</w:t>
      </w:r>
    </w:p>
    <w:p w14:paraId="2536E1C5" w14:textId="18667CD5" w:rsidR="00631FA7" w:rsidRDefault="00631FA7" w:rsidP="00625992">
      <w:pPr>
        <w:jc w:val="both"/>
        <w:rPr>
          <w:rFonts w:ascii="Arial" w:hAnsi="Arial" w:cs="Arial"/>
          <w:sz w:val="24"/>
          <w:szCs w:val="24"/>
        </w:rPr>
      </w:pPr>
      <w:r>
        <w:rPr>
          <w:rFonts w:ascii="Arial" w:hAnsi="Arial" w:cs="Arial"/>
          <w:sz w:val="24"/>
          <w:szCs w:val="24"/>
        </w:rPr>
        <w:t>Este script es el contiene toda la lógica del k-</w:t>
      </w:r>
      <w:proofErr w:type="spellStart"/>
      <w:r>
        <w:rPr>
          <w:rFonts w:ascii="Arial" w:hAnsi="Arial" w:cs="Arial"/>
          <w:sz w:val="24"/>
          <w:szCs w:val="24"/>
        </w:rPr>
        <w:t>prototype</w:t>
      </w:r>
      <w:proofErr w:type="spellEnd"/>
      <w:r>
        <w:rPr>
          <w:rFonts w:ascii="Arial" w:hAnsi="Arial" w:cs="Arial"/>
          <w:sz w:val="24"/>
          <w:szCs w:val="24"/>
        </w:rPr>
        <w:t xml:space="preserve">, tiene varias funciones, la primera es </w:t>
      </w:r>
      <w:proofErr w:type="spellStart"/>
      <w:r>
        <w:rPr>
          <w:rFonts w:ascii="Arial" w:hAnsi="Arial" w:cs="Arial"/>
          <w:sz w:val="24"/>
          <w:szCs w:val="24"/>
        </w:rPr>
        <w:t>controller_Kprototipe</w:t>
      </w:r>
      <w:proofErr w:type="spellEnd"/>
    </w:p>
    <w:p w14:paraId="1A319F91" w14:textId="55DE54E3" w:rsidR="00631FA7" w:rsidRDefault="00631FA7" w:rsidP="00DF0DA5">
      <w:pPr>
        <w:jc w:val="both"/>
        <w:rPr>
          <w:rFonts w:ascii="Arial" w:hAnsi="Arial" w:cs="Arial"/>
          <w:sz w:val="24"/>
          <w:szCs w:val="24"/>
        </w:rPr>
      </w:pPr>
      <w:r>
        <w:rPr>
          <w:rFonts w:ascii="Arial" w:hAnsi="Arial" w:cs="Arial"/>
          <w:sz w:val="24"/>
          <w:szCs w:val="24"/>
        </w:rPr>
        <w:t>Esta función es el orquestador de el k-</w:t>
      </w:r>
      <w:proofErr w:type="spellStart"/>
      <w:r>
        <w:rPr>
          <w:rFonts w:ascii="Arial" w:hAnsi="Arial" w:cs="Arial"/>
          <w:sz w:val="24"/>
          <w:szCs w:val="24"/>
        </w:rPr>
        <w:t>prototype</w:t>
      </w:r>
      <w:proofErr w:type="spellEnd"/>
      <w:r>
        <w:rPr>
          <w:rFonts w:ascii="Arial" w:hAnsi="Arial" w:cs="Arial"/>
          <w:sz w:val="24"/>
          <w:szCs w:val="24"/>
        </w:rPr>
        <w:t xml:space="preserve"> por lo tanto es el que decide si se hace una nueva iteración o no</w:t>
      </w:r>
    </w:p>
    <w:p w14:paraId="66921EBA" w14:textId="390D134D" w:rsidR="00631FA7" w:rsidRDefault="00631FA7" w:rsidP="00625992">
      <w:pPr>
        <w:jc w:val="both"/>
        <w:rPr>
          <w:rFonts w:ascii="Arial" w:hAnsi="Arial" w:cs="Arial"/>
          <w:sz w:val="24"/>
          <w:szCs w:val="24"/>
        </w:rPr>
      </w:pPr>
      <w:r w:rsidRPr="00631FA7">
        <w:rPr>
          <w:rFonts w:ascii="Arial" w:hAnsi="Arial" w:cs="Arial"/>
          <w:sz w:val="24"/>
          <w:szCs w:val="24"/>
        </w:rPr>
        <w:t xml:space="preserve">Este script es el que controla todo el flujo del </w:t>
      </w:r>
      <w:r>
        <w:rPr>
          <w:rFonts w:ascii="Arial" w:hAnsi="Arial" w:cs="Arial"/>
          <w:sz w:val="24"/>
          <w:szCs w:val="24"/>
        </w:rPr>
        <w:t>k</w:t>
      </w:r>
      <w:r w:rsidRPr="00631FA7">
        <w:rPr>
          <w:rFonts w:ascii="Arial" w:hAnsi="Arial" w:cs="Arial"/>
          <w:sz w:val="24"/>
          <w:szCs w:val="24"/>
        </w:rPr>
        <w:t xml:space="preserve"> </w:t>
      </w:r>
      <w:proofErr w:type="spellStart"/>
      <w:r w:rsidRPr="00631FA7">
        <w:rPr>
          <w:rFonts w:ascii="Arial" w:hAnsi="Arial" w:cs="Arial"/>
          <w:sz w:val="24"/>
          <w:szCs w:val="24"/>
        </w:rPr>
        <w:t>prototype</w:t>
      </w:r>
      <w:proofErr w:type="spellEnd"/>
      <w:r w:rsidRPr="00631FA7">
        <w:rPr>
          <w:rFonts w:ascii="Arial" w:hAnsi="Arial" w:cs="Arial"/>
          <w:sz w:val="24"/>
          <w:szCs w:val="24"/>
        </w:rPr>
        <w:t xml:space="preserve"> primero siempre hay una iteración que se ejecuta siempre sin importar nada después la segunda iteración se </w:t>
      </w:r>
      <w:r w:rsidRPr="00631FA7">
        <w:rPr>
          <w:rFonts w:ascii="Arial" w:hAnsi="Arial" w:cs="Arial"/>
          <w:sz w:val="24"/>
          <w:szCs w:val="24"/>
        </w:rPr>
        <w:lastRenderedPageBreak/>
        <w:t>compara con la primera iteración para ver si se tiene que seguir iterando o no sí las iteraciones son mayores a 5000 entonces separa el proceso</w:t>
      </w:r>
      <w:r>
        <w:rPr>
          <w:rFonts w:ascii="Arial" w:hAnsi="Arial" w:cs="Arial"/>
          <w:sz w:val="24"/>
          <w:szCs w:val="24"/>
        </w:rPr>
        <w:t xml:space="preserve">. </w:t>
      </w:r>
      <w:r w:rsidR="00625992">
        <w:rPr>
          <w:rFonts w:ascii="Arial" w:hAnsi="Arial" w:cs="Arial"/>
          <w:sz w:val="24"/>
          <w:szCs w:val="24"/>
        </w:rPr>
        <w:t xml:space="preserve">La variable </w:t>
      </w:r>
      <w:proofErr w:type="spellStart"/>
      <w:r w:rsidR="00625992">
        <w:rPr>
          <w:rFonts w:ascii="Arial" w:hAnsi="Arial" w:cs="Arial"/>
          <w:sz w:val="24"/>
          <w:szCs w:val="24"/>
        </w:rPr>
        <w:t>Total_result</w:t>
      </w:r>
      <w:proofErr w:type="spellEnd"/>
      <w:r w:rsidR="00625992">
        <w:rPr>
          <w:rFonts w:ascii="Arial" w:hAnsi="Arial" w:cs="Arial"/>
          <w:sz w:val="24"/>
          <w:szCs w:val="24"/>
        </w:rPr>
        <w:t xml:space="preserve"> guarda el resultado final de todas las iteraciones en un diccionario de Python donde este diccionario tiene las características ‘</w:t>
      </w:r>
      <w:proofErr w:type="spellStart"/>
      <w:r w:rsidR="00625992">
        <w:rPr>
          <w:rFonts w:ascii="Arial" w:hAnsi="Arial" w:cs="Arial"/>
          <w:sz w:val="24"/>
          <w:szCs w:val="24"/>
        </w:rPr>
        <w:t>prototypes</w:t>
      </w:r>
      <w:proofErr w:type="spellEnd"/>
      <w:r w:rsidR="00625992">
        <w:rPr>
          <w:rFonts w:ascii="Arial" w:hAnsi="Arial" w:cs="Arial"/>
          <w:sz w:val="24"/>
          <w:szCs w:val="24"/>
        </w:rPr>
        <w:t>’ y ‘</w:t>
      </w:r>
      <w:proofErr w:type="spellStart"/>
      <w:r w:rsidR="00625992">
        <w:rPr>
          <w:rFonts w:ascii="Arial" w:hAnsi="Arial" w:cs="Arial"/>
          <w:sz w:val="24"/>
          <w:szCs w:val="24"/>
        </w:rPr>
        <w:t>collections</w:t>
      </w:r>
      <w:proofErr w:type="spellEnd"/>
      <w:r w:rsidR="00625992">
        <w:rPr>
          <w:rFonts w:ascii="Arial" w:hAnsi="Arial" w:cs="Arial"/>
          <w:sz w:val="24"/>
          <w:szCs w:val="24"/>
        </w:rPr>
        <w:t xml:space="preserve">’ y se genera un nuevo diccionario por cada iteración y se agrega al arreglo </w:t>
      </w:r>
      <w:proofErr w:type="spellStart"/>
      <w:r w:rsidR="00625992">
        <w:rPr>
          <w:rFonts w:ascii="Arial" w:hAnsi="Arial" w:cs="Arial"/>
          <w:sz w:val="24"/>
          <w:szCs w:val="24"/>
        </w:rPr>
        <w:t>total_result</w:t>
      </w:r>
      <w:proofErr w:type="spellEnd"/>
      <w:r w:rsidR="00625992">
        <w:rPr>
          <w:rFonts w:ascii="Arial" w:hAnsi="Arial" w:cs="Arial"/>
          <w:sz w:val="24"/>
          <w:szCs w:val="24"/>
        </w:rPr>
        <w:t xml:space="preserve"> </w:t>
      </w:r>
    </w:p>
    <w:p w14:paraId="742A3391" w14:textId="372D095E" w:rsidR="00631FA7" w:rsidRDefault="00631FA7" w:rsidP="008535AF">
      <w:pPr>
        <w:rPr>
          <w:rFonts w:ascii="Arial" w:hAnsi="Arial" w:cs="Arial"/>
          <w:sz w:val="24"/>
          <w:szCs w:val="24"/>
        </w:rPr>
      </w:pPr>
      <w:r>
        <w:rPr>
          <w:noProof/>
        </w:rPr>
        <w:drawing>
          <wp:inline distT="0" distB="0" distL="0" distR="0" wp14:anchorId="789ABBB6" wp14:editId="7C3666D8">
            <wp:extent cx="5791835" cy="5598795"/>
            <wp:effectExtent l="0" t="0" r="0" b="0"/>
            <wp:docPr id="2031506008"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06008" name="Imagen 23" descr="Texto&#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5598795"/>
                    </a:xfrm>
                    <a:prstGeom prst="rect">
                      <a:avLst/>
                    </a:prstGeom>
                    <a:noFill/>
                    <a:ln>
                      <a:noFill/>
                    </a:ln>
                  </pic:spPr>
                </pic:pic>
              </a:graphicData>
            </a:graphic>
          </wp:inline>
        </w:drawing>
      </w:r>
    </w:p>
    <w:p w14:paraId="2D92A5E5" w14:textId="163BEB63" w:rsidR="00DF0DA5" w:rsidRDefault="00DF0DA5" w:rsidP="00DF0DA5">
      <w:pPr>
        <w:pStyle w:val="Descripcin"/>
        <w:jc w:val="center"/>
        <w:rPr>
          <w:rFonts w:ascii="Arial" w:hAnsi="Arial" w:cs="Arial"/>
          <w:sz w:val="24"/>
          <w:szCs w:val="24"/>
        </w:rPr>
      </w:pPr>
      <w:bookmarkStart w:id="147" w:name="_Toc178529346"/>
      <w:r>
        <w:t xml:space="preserve">Figura  </w:t>
      </w:r>
      <w:r>
        <w:fldChar w:fldCharType="begin"/>
      </w:r>
      <w:r>
        <w:instrText xml:space="preserve"> SEQ Figura_ \* ARABIC </w:instrText>
      </w:r>
      <w:r>
        <w:fldChar w:fldCharType="separate"/>
      </w:r>
      <w:r w:rsidR="00C91780">
        <w:rPr>
          <w:noProof/>
        </w:rPr>
        <w:t>24</w:t>
      </w:r>
      <w:r>
        <w:fldChar w:fldCharType="end"/>
      </w:r>
      <w:r>
        <w:t xml:space="preserve"> Iteraciones del K-</w:t>
      </w:r>
      <w:proofErr w:type="spellStart"/>
      <w:r>
        <w:t>Prototype</w:t>
      </w:r>
      <w:bookmarkEnd w:id="147"/>
      <w:proofErr w:type="spellEnd"/>
    </w:p>
    <w:p w14:paraId="20A815C7" w14:textId="0D063CB4" w:rsidR="00631FA7" w:rsidRDefault="00625992" w:rsidP="008535AF">
      <w:pPr>
        <w:rPr>
          <w:rFonts w:ascii="Arial" w:hAnsi="Arial" w:cs="Arial"/>
          <w:sz w:val="24"/>
          <w:szCs w:val="24"/>
        </w:rPr>
      </w:pPr>
      <w:r>
        <w:rPr>
          <w:rFonts w:ascii="Arial" w:hAnsi="Arial" w:cs="Arial"/>
          <w:sz w:val="24"/>
          <w:szCs w:val="24"/>
        </w:rPr>
        <w:t xml:space="preserve">El siguiente método es el algoritmo como tal, donde hacemos todas las operaciones referentes al algoritmo </w:t>
      </w:r>
    </w:p>
    <w:p w14:paraId="7675B59E" w14:textId="5870CC87" w:rsidR="00625992" w:rsidRPr="00C91780" w:rsidRDefault="00625992" w:rsidP="00C91780">
      <w:r>
        <w:rPr>
          <w:noProof/>
        </w:rPr>
        <w:lastRenderedPageBreak/>
        <w:drawing>
          <wp:inline distT="0" distB="0" distL="0" distR="0" wp14:anchorId="0795CDA9" wp14:editId="4882F248">
            <wp:extent cx="6119676" cy="4227615"/>
            <wp:effectExtent l="0" t="0" r="0" b="0"/>
            <wp:docPr id="707375823"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75823" name="Imagen 24" descr="Texto&#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1827" cy="4229101"/>
                    </a:xfrm>
                    <a:prstGeom prst="rect">
                      <a:avLst/>
                    </a:prstGeom>
                    <a:noFill/>
                    <a:ln>
                      <a:noFill/>
                    </a:ln>
                  </pic:spPr>
                </pic:pic>
              </a:graphicData>
            </a:graphic>
          </wp:inline>
        </w:drawing>
      </w:r>
    </w:p>
    <w:p w14:paraId="17DDE973" w14:textId="4FC36141" w:rsidR="00625992" w:rsidRDefault="00DF0DA5" w:rsidP="00DF0DA5">
      <w:pPr>
        <w:pStyle w:val="Descripcin"/>
        <w:jc w:val="center"/>
        <w:rPr>
          <w:rFonts w:ascii="Arial" w:hAnsi="Arial" w:cs="Arial"/>
          <w:sz w:val="24"/>
          <w:szCs w:val="24"/>
        </w:rPr>
      </w:pPr>
      <w:bookmarkStart w:id="148" w:name="_Toc178529347"/>
      <w:r>
        <w:t xml:space="preserve">Figura  </w:t>
      </w:r>
      <w:r>
        <w:fldChar w:fldCharType="begin"/>
      </w:r>
      <w:r>
        <w:instrText xml:space="preserve"> SEQ Figura_ \* ARABIC </w:instrText>
      </w:r>
      <w:r>
        <w:fldChar w:fldCharType="separate"/>
      </w:r>
      <w:r w:rsidR="00C91780">
        <w:rPr>
          <w:noProof/>
        </w:rPr>
        <w:t>25</w:t>
      </w:r>
      <w:r>
        <w:fldChar w:fldCharType="end"/>
      </w:r>
      <w:r>
        <w:t xml:space="preserve"> Operaciones del algoritmo K-</w:t>
      </w:r>
      <w:proofErr w:type="spellStart"/>
      <w:r>
        <w:t>Prototype</w:t>
      </w:r>
      <w:bookmarkEnd w:id="148"/>
      <w:proofErr w:type="spellEnd"/>
    </w:p>
    <w:p w14:paraId="23708ADF" w14:textId="51F27671" w:rsidR="00625992" w:rsidRDefault="00625992" w:rsidP="008535AF">
      <w:pPr>
        <w:rPr>
          <w:rFonts w:ascii="Arial" w:hAnsi="Arial" w:cs="Arial"/>
          <w:sz w:val="24"/>
          <w:szCs w:val="24"/>
        </w:rPr>
      </w:pPr>
      <w:r>
        <w:rPr>
          <w:rFonts w:ascii="Arial" w:hAnsi="Arial" w:cs="Arial"/>
          <w:sz w:val="24"/>
          <w:szCs w:val="24"/>
        </w:rPr>
        <w:t xml:space="preserve">Este método se usa en el método anterior </w:t>
      </w:r>
      <w:proofErr w:type="spellStart"/>
      <w:r>
        <w:rPr>
          <w:rFonts w:ascii="Arial" w:hAnsi="Arial" w:cs="Arial"/>
          <w:sz w:val="24"/>
          <w:szCs w:val="24"/>
        </w:rPr>
        <w:t>controller_kprototipes</w:t>
      </w:r>
      <w:proofErr w:type="spellEnd"/>
      <w:r>
        <w:rPr>
          <w:rFonts w:ascii="Arial" w:hAnsi="Arial" w:cs="Arial"/>
          <w:sz w:val="24"/>
          <w:szCs w:val="24"/>
        </w:rPr>
        <w:t xml:space="preserve"> el cual es un método de tipo </w:t>
      </w:r>
      <w:proofErr w:type="spellStart"/>
      <w:r>
        <w:rPr>
          <w:rFonts w:ascii="Arial" w:hAnsi="Arial" w:cs="Arial"/>
          <w:sz w:val="24"/>
          <w:szCs w:val="24"/>
        </w:rPr>
        <w:t>boleano</w:t>
      </w:r>
      <w:proofErr w:type="spellEnd"/>
      <w:r>
        <w:rPr>
          <w:rFonts w:ascii="Arial" w:hAnsi="Arial" w:cs="Arial"/>
          <w:sz w:val="24"/>
          <w:szCs w:val="24"/>
        </w:rPr>
        <w:t xml:space="preserve"> que identifica si hay movimientos, sino hay movimientos regresa un false, de lo contrario true</w:t>
      </w:r>
    </w:p>
    <w:p w14:paraId="2132A1C1" w14:textId="645454CE" w:rsidR="00625992" w:rsidRDefault="00625992" w:rsidP="00C91780">
      <w:pPr>
        <w:jc w:val="center"/>
      </w:pPr>
      <w:r>
        <w:rPr>
          <w:noProof/>
        </w:rPr>
        <w:drawing>
          <wp:inline distT="0" distB="0" distL="0" distR="0" wp14:anchorId="39E17340" wp14:editId="450F27EC">
            <wp:extent cx="4441190" cy="2576830"/>
            <wp:effectExtent l="0" t="0" r="0" b="0"/>
            <wp:docPr id="1781371639"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71639" name="Imagen 25" descr="Texto&#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1190" cy="2576830"/>
                    </a:xfrm>
                    <a:prstGeom prst="rect">
                      <a:avLst/>
                    </a:prstGeom>
                    <a:noFill/>
                    <a:ln>
                      <a:noFill/>
                    </a:ln>
                  </pic:spPr>
                </pic:pic>
              </a:graphicData>
            </a:graphic>
          </wp:inline>
        </w:drawing>
      </w:r>
      <w:r>
        <w:rPr>
          <w:rFonts w:ascii="Arial" w:hAnsi="Arial" w:cs="Arial"/>
          <w:sz w:val="24"/>
          <w:szCs w:val="24"/>
        </w:rPr>
        <w:br/>
      </w:r>
    </w:p>
    <w:p w14:paraId="31272A3F" w14:textId="2069E993" w:rsidR="00C91780" w:rsidRDefault="00C91780" w:rsidP="00C91780">
      <w:pPr>
        <w:pStyle w:val="Descripcin"/>
        <w:jc w:val="center"/>
        <w:rPr>
          <w:rFonts w:ascii="Arial" w:hAnsi="Arial" w:cs="Arial"/>
          <w:sz w:val="24"/>
          <w:szCs w:val="24"/>
        </w:rPr>
      </w:pPr>
      <w:bookmarkStart w:id="149" w:name="_Toc178529348"/>
      <w:r>
        <w:lastRenderedPageBreak/>
        <w:t xml:space="preserve">Figura  </w:t>
      </w:r>
      <w:r>
        <w:fldChar w:fldCharType="begin"/>
      </w:r>
      <w:r>
        <w:instrText xml:space="preserve"> SEQ Figura_ \* ARABIC </w:instrText>
      </w:r>
      <w:r>
        <w:fldChar w:fldCharType="separate"/>
      </w:r>
      <w:r>
        <w:rPr>
          <w:noProof/>
        </w:rPr>
        <w:t>26</w:t>
      </w:r>
      <w:r>
        <w:fldChar w:fldCharType="end"/>
      </w:r>
      <w:r>
        <w:t xml:space="preserve"> Checar e iterar</w:t>
      </w:r>
      <w:bookmarkEnd w:id="149"/>
    </w:p>
    <w:p w14:paraId="19D41D05" w14:textId="73564511" w:rsidR="00D272A1" w:rsidRDefault="00D272A1" w:rsidP="00625992">
      <w:pPr>
        <w:rPr>
          <w:rFonts w:ascii="Arial" w:hAnsi="Arial" w:cs="Arial"/>
          <w:sz w:val="24"/>
          <w:szCs w:val="24"/>
        </w:rPr>
      </w:pPr>
      <w:r>
        <w:rPr>
          <w:rFonts w:ascii="Arial" w:hAnsi="Arial" w:cs="Arial"/>
          <w:sz w:val="24"/>
          <w:szCs w:val="24"/>
        </w:rPr>
        <w:t xml:space="preserve">Este método genera los nuevos prototipos de cada iteración </w:t>
      </w:r>
    </w:p>
    <w:p w14:paraId="6E978DF0" w14:textId="714C5E8C" w:rsidR="00625992" w:rsidRDefault="00D272A1" w:rsidP="00810AF2">
      <w:pPr>
        <w:jc w:val="center"/>
        <w:rPr>
          <w:rFonts w:ascii="Arial" w:hAnsi="Arial" w:cs="Arial"/>
          <w:sz w:val="24"/>
          <w:szCs w:val="24"/>
        </w:rPr>
      </w:pPr>
      <w:r>
        <w:rPr>
          <w:noProof/>
        </w:rPr>
        <w:drawing>
          <wp:inline distT="0" distB="0" distL="0" distR="0" wp14:anchorId="3FABEC1E" wp14:editId="5D9AF68F">
            <wp:extent cx="5388970" cy="7262495"/>
            <wp:effectExtent l="0" t="0" r="0" b="0"/>
            <wp:docPr id="1954097769"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97769" name="Imagen 26" descr="Texto&#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0050" cy="7263951"/>
                    </a:xfrm>
                    <a:prstGeom prst="rect">
                      <a:avLst/>
                    </a:prstGeom>
                    <a:noFill/>
                    <a:ln>
                      <a:noFill/>
                    </a:ln>
                  </pic:spPr>
                </pic:pic>
              </a:graphicData>
            </a:graphic>
          </wp:inline>
        </w:drawing>
      </w:r>
    </w:p>
    <w:p w14:paraId="65CB0974" w14:textId="3A931200" w:rsidR="00810AF2" w:rsidRDefault="00810AF2" w:rsidP="00810AF2">
      <w:pPr>
        <w:pStyle w:val="Descripcin"/>
        <w:jc w:val="center"/>
        <w:rPr>
          <w:rFonts w:ascii="Arial" w:hAnsi="Arial" w:cs="Arial"/>
          <w:sz w:val="24"/>
          <w:szCs w:val="24"/>
        </w:rPr>
      </w:pPr>
      <w:bookmarkStart w:id="150" w:name="_Toc178529349"/>
      <w:r>
        <w:t xml:space="preserve">Figura  </w:t>
      </w:r>
      <w:r>
        <w:fldChar w:fldCharType="begin"/>
      </w:r>
      <w:r>
        <w:instrText xml:space="preserve"> SEQ Figura_ \* ARABIC </w:instrText>
      </w:r>
      <w:r>
        <w:fldChar w:fldCharType="separate"/>
      </w:r>
      <w:r w:rsidR="00C91780">
        <w:rPr>
          <w:noProof/>
        </w:rPr>
        <w:t>27</w:t>
      </w:r>
      <w:r>
        <w:fldChar w:fldCharType="end"/>
      </w:r>
      <w:r>
        <w:t xml:space="preserve"> N</w:t>
      </w:r>
      <w:r w:rsidRPr="00D1285F">
        <w:t>uevos prototipos de cada iteración</w:t>
      </w:r>
      <w:bookmarkEnd w:id="150"/>
    </w:p>
    <w:p w14:paraId="53B38541" w14:textId="77777777" w:rsidR="00DF0DA5" w:rsidRPr="00DF0DA5" w:rsidRDefault="00DF0DA5" w:rsidP="00625992">
      <w:pPr>
        <w:rPr>
          <w:rFonts w:ascii="Arial" w:hAnsi="Arial" w:cs="Arial"/>
          <w:sz w:val="24"/>
          <w:szCs w:val="24"/>
          <w:u w:val="single"/>
        </w:rPr>
      </w:pPr>
    </w:p>
    <w:p w14:paraId="7811312C" w14:textId="3914B4E6" w:rsidR="00D272A1" w:rsidRPr="00D272A1" w:rsidRDefault="00D272A1" w:rsidP="00625992">
      <w:pPr>
        <w:rPr>
          <w:rFonts w:ascii="Arial" w:hAnsi="Arial" w:cs="Arial"/>
          <w:b/>
          <w:bCs/>
          <w:sz w:val="24"/>
          <w:szCs w:val="24"/>
        </w:rPr>
      </w:pPr>
      <w:r w:rsidRPr="00D272A1">
        <w:rPr>
          <w:rFonts w:ascii="Arial" w:hAnsi="Arial" w:cs="Arial"/>
          <w:b/>
          <w:bCs/>
          <w:sz w:val="24"/>
          <w:szCs w:val="24"/>
        </w:rPr>
        <w:t>SCRIPT MANAGEDOCUMENTS.PY</w:t>
      </w:r>
    </w:p>
    <w:p w14:paraId="65444EB6" w14:textId="20EE186C" w:rsidR="00D272A1" w:rsidRDefault="00D272A1" w:rsidP="00625992">
      <w:pPr>
        <w:rPr>
          <w:rFonts w:ascii="Arial" w:hAnsi="Arial" w:cs="Arial"/>
          <w:sz w:val="24"/>
          <w:szCs w:val="24"/>
        </w:rPr>
      </w:pPr>
      <w:r>
        <w:rPr>
          <w:rFonts w:ascii="Arial" w:hAnsi="Arial" w:cs="Arial"/>
          <w:sz w:val="24"/>
          <w:szCs w:val="24"/>
        </w:rPr>
        <w:t>Este script tiene varias funciones, la primera:</w:t>
      </w:r>
    </w:p>
    <w:p w14:paraId="2A31217A" w14:textId="2B33393D" w:rsidR="00D272A1" w:rsidRDefault="00D272A1" w:rsidP="00625992">
      <w:pPr>
        <w:rPr>
          <w:rFonts w:ascii="Arial" w:hAnsi="Arial" w:cs="Arial"/>
          <w:sz w:val="24"/>
          <w:szCs w:val="24"/>
        </w:rPr>
      </w:pPr>
      <w:r>
        <w:rPr>
          <w:rFonts w:ascii="Arial" w:hAnsi="Arial" w:cs="Arial"/>
          <w:sz w:val="24"/>
          <w:szCs w:val="24"/>
        </w:rPr>
        <w:t xml:space="preserve">Este método se ocupa para eliminar los caracteres especiales de la cabecera de los documentos </w:t>
      </w:r>
    </w:p>
    <w:p w14:paraId="49AFC038" w14:textId="24AB643E" w:rsidR="00D272A1" w:rsidRDefault="00D272A1" w:rsidP="00625992">
      <w:pPr>
        <w:rPr>
          <w:rFonts w:ascii="Arial" w:hAnsi="Arial" w:cs="Arial"/>
          <w:sz w:val="24"/>
          <w:szCs w:val="24"/>
        </w:rPr>
      </w:pPr>
      <w:r>
        <w:rPr>
          <w:noProof/>
        </w:rPr>
        <w:drawing>
          <wp:inline distT="0" distB="0" distL="0" distR="0" wp14:anchorId="0BA0EE65" wp14:editId="39DE11AC">
            <wp:extent cx="5783580" cy="748030"/>
            <wp:effectExtent l="0" t="0" r="0" b="0"/>
            <wp:docPr id="1167285812" name="Imagen 2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85812" name="Imagen 27" descr="Interfaz de usuario gráfica&#10;&#10;Descripción generada automáticamente con confianza medi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3580" cy="748030"/>
                    </a:xfrm>
                    <a:prstGeom prst="rect">
                      <a:avLst/>
                    </a:prstGeom>
                    <a:noFill/>
                    <a:ln>
                      <a:noFill/>
                    </a:ln>
                  </pic:spPr>
                </pic:pic>
              </a:graphicData>
            </a:graphic>
          </wp:inline>
        </w:drawing>
      </w:r>
    </w:p>
    <w:p w14:paraId="758CE0E4" w14:textId="37B0762C" w:rsidR="00D272A1" w:rsidRDefault="00810AF2" w:rsidP="00810AF2">
      <w:pPr>
        <w:pStyle w:val="Descripcin"/>
        <w:jc w:val="center"/>
        <w:rPr>
          <w:rFonts w:ascii="Arial" w:hAnsi="Arial" w:cs="Arial"/>
          <w:sz w:val="24"/>
          <w:szCs w:val="24"/>
        </w:rPr>
      </w:pPr>
      <w:bookmarkStart w:id="151" w:name="_Toc178529350"/>
      <w:r>
        <w:t xml:space="preserve">Figura  </w:t>
      </w:r>
      <w:r>
        <w:fldChar w:fldCharType="begin"/>
      </w:r>
      <w:r>
        <w:instrText xml:space="preserve"> SEQ Figura_ \* ARABIC </w:instrText>
      </w:r>
      <w:r>
        <w:fldChar w:fldCharType="separate"/>
      </w:r>
      <w:r w:rsidR="00C91780">
        <w:rPr>
          <w:noProof/>
        </w:rPr>
        <w:t>28</w:t>
      </w:r>
      <w:r>
        <w:fldChar w:fldCharType="end"/>
      </w:r>
      <w:r>
        <w:t xml:space="preserve"> Método para eliminar caracteres especiales</w:t>
      </w:r>
      <w:bookmarkEnd w:id="151"/>
    </w:p>
    <w:p w14:paraId="65164BB0" w14:textId="5621CF12" w:rsidR="00D272A1" w:rsidRDefault="00D272A1" w:rsidP="00625992">
      <w:pPr>
        <w:rPr>
          <w:rFonts w:ascii="Arial" w:hAnsi="Arial" w:cs="Arial"/>
          <w:sz w:val="24"/>
          <w:szCs w:val="24"/>
        </w:rPr>
      </w:pPr>
      <w:proofErr w:type="spellStart"/>
      <w:r>
        <w:rPr>
          <w:rFonts w:ascii="Arial" w:hAnsi="Arial" w:cs="Arial"/>
          <w:sz w:val="24"/>
          <w:szCs w:val="24"/>
        </w:rPr>
        <w:t>Dsv_to_sqlite</w:t>
      </w:r>
      <w:proofErr w:type="spellEnd"/>
      <w:r>
        <w:rPr>
          <w:rFonts w:ascii="Arial" w:hAnsi="Arial" w:cs="Arial"/>
          <w:sz w:val="24"/>
          <w:szCs w:val="24"/>
        </w:rPr>
        <w:t xml:space="preserve"> esta función exporta las bases de datos de cualquier tipo de archivo (con estructura </w:t>
      </w:r>
      <w:proofErr w:type="spellStart"/>
      <w:r>
        <w:rPr>
          <w:rFonts w:ascii="Arial" w:hAnsi="Arial" w:cs="Arial"/>
          <w:sz w:val="24"/>
          <w:szCs w:val="24"/>
        </w:rPr>
        <w:t>csv</w:t>
      </w:r>
      <w:proofErr w:type="spellEnd"/>
      <w:r>
        <w:rPr>
          <w:rFonts w:ascii="Arial" w:hAnsi="Arial" w:cs="Arial"/>
          <w:sz w:val="24"/>
          <w:szCs w:val="24"/>
        </w:rPr>
        <w:t xml:space="preserve">) a una tabla en SQLite  </w:t>
      </w:r>
    </w:p>
    <w:p w14:paraId="5912435F" w14:textId="251A4C84" w:rsidR="00D272A1" w:rsidRDefault="00D272A1" w:rsidP="00625992">
      <w:pPr>
        <w:rPr>
          <w:rFonts w:ascii="Arial" w:hAnsi="Arial" w:cs="Arial"/>
          <w:sz w:val="24"/>
          <w:szCs w:val="24"/>
        </w:rPr>
      </w:pPr>
      <w:r>
        <w:rPr>
          <w:noProof/>
        </w:rPr>
        <w:drawing>
          <wp:inline distT="0" distB="0" distL="0" distR="0" wp14:anchorId="30758ED2" wp14:editId="0C31155D">
            <wp:extent cx="5791835" cy="3788229"/>
            <wp:effectExtent l="0" t="0" r="0" b="0"/>
            <wp:docPr id="9481397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39728" name="Imagen 28" descr="Texto&#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94786" cy="3790159"/>
                    </a:xfrm>
                    <a:prstGeom prst="rect">
                      <a:avLst/>
                    </a:prstGeom>
                    <a:noFill/>
                    <a:ln>
                      <a:noFill/>
                    </a:ln>
                  </pic:spPr>
                </pic:pic>
              </a:graphicData>
            </a:graphic>
          </wp:inline>
        </w:drawing>
      </w:r>
    </w:p>
    <w:p w14:paraId="360DC5D5" w14:textId="0860535A" w:rsidR="00D272A1" w:rsidRDefault="00810AF2" w:rsidP="00810AF2">
      <w:pPr>
        <w:pStyle w:val="Descripcin"/>
        <w:jc w:val="center"/>
        <w:rPr>
          <w:rFonts w:ascii="Arial" w:hAnsi="Arial" w:cs="Arial"/>
          <w:sz w:val="24"/>
          <w:szCs w:val="24"/>
        </w:rPr>
      </w:pPr>
      <w:bookmarkStart w:id="152" w:name="_Toc178529351"/>
      <w:r>
        <w:t xml:space="preserve">Figura  </w:t>
      </w:r>
      <w:r>
        <w:fldChar w:fldCharType="begin"/>
      </w:r>
      <w:r>
        <w:instrText xml:space="preserve"> SEQ Figura_ \* ARABIC </w:instrText>
      </w:r>
      <w:r>
        <w:fldChar w:fldCharType="separate"/>
      </w:r>
      <w:r w:rsidR="00C91780">
        <w:rPr>
          <w:noProof/>
        </w:rPr>
        <w:t>29</w:t>
      </w:r>
      <w:r>
        <w:fldChar w:fldCharType="end"/>
      </w:r>
      <w:r>
        <w:t xml:space="preserve"> E</w:t>
      </w:r>
      <w:r w:rsidRPr="006A5A45">
        <w:t>xporta las bases de datos de cualquier tipo de archivo</w:t>
      </w:r>
      <w:bookmarkEnd w:id="152"/>
    </w:p>
    <w:p w14:paraId="34D79F87" w14:textId="77777777" w:rsidR="00D272A1" w:rsidRDefault="00D272A1" w:rsidP="00625992">
      <w:pPr>
        <w:rPr>
          <w:rFonts w:ascii="Arial" w:hAnsi="Arial" w:cs="Arial"/>
          <w:sz w:val="24"/>
          <w:szCs w:val="24"/>
        </w:rPr>
      </w:pPr>
    </w:p>
    <w:p w14:paraId="2B41C8A6" w14:textId="77777777" w:rsidR="00D272A1" w:rsidRDefault="00D272A1" w:rsidP="00625992">
      <w:pPr>
        <w:rPr>
          <w:rFonts w:ascii="Arial" w:hAnsi="Arial" w:cs="Arial"/>
          <w:sz w:val="24"/>
          <w:szCs w:val="24"/>
        </w:rPr>
      </w:pPr>
    </w:p>
    <w:p w14:paraId="4F8EA42D" w14:textId="77777777" w:rsidR="00D272A1" w:rsidRDefault="00D272A1" w:rsidP="00625992">
      <w:pPr>
        <w:rPr>
          <w:rFonts w:ascii="Arial" w:hAnsi="Arial" w:cs="Arial"/>
          <w:sz w:val="24"/>
          <w:szCs w:val="24"/>
        </w:rPr>
      </w:pPr>
    </w:p>
    <w:p w14:paraId="7AE669D7" w14:textId="77777777" w:rsidR="00D272A1" w:rsidRDefault="00D272A1" w:rsidP="00625992">
      <w:pPr>
        <w:rPr>
          <w:rFonts w:ascii="Arial" w:hAnsi="Arial" w:cs="Arial"/>
          <w:sz w:val="24"/>
          <w:szCs w:val="24"/>
        </w:rPr>
      </w:pPr>
    </w:p>
    <w:p w14:paraId="21B697DC" w14:textId="77777777" w:rsidR="00D272A1" w:rsidRDefault="00D272A1" w:rsidP="00625992">
      <w:pPr>
        <w:rPr>
          <w:rFonts w:ascii="Arial" w:hAnsi="Arial" w:cs="Arial"/>
          <w:sz w:val="24"/>
          <w:szCs w:val="24"/>
        </w:rPr>
      </w:pPr>
    </w:p>
    <w:p w14:paraId="34791FDC" w14:textId="6FA4541A" w:rsidR="00D272A1" w:rsidRDefault="00D272A1" w:rsidP="00625992">
      <w:pPr>
        <w:rPr>
          <w:rFonts w:ascii="Arial" w:hAnsi="Arial" w:cs="Arial"/>
          <w:sz w:val="24"/>
          <w:szCs w:val="24"/>
        </w:rPr>
      </w:pPr>
      <w:r>
        <w:rPr>
          <w:rFonts w:ascii="Arial" w:hAnsi="Arial" w:cs="Arial"/>
          <w:sz w:val="24"/>
          <w:szCs w:val="24"/>
        </w:rPr>
        <w:t xml:space="preserve">Esta función se encarga de guardar cuantos tipos de documentos sean necesarios por iteración, tomando en cuenta el número de k dado desde el inicio el numero de base de datos y los datos finales de las iteraciones  </w:t>
      </w:r>
    </w:p>
    <w:p w14:paraId="467A5750" w14:textId="7F583CD0" w:rsidR="00D272A1" w:rsidRDefault="00D272A1" w:rsidP="00810AF2">
      <w:pPr>
        <w:jc w:val="center"/>
        <w:rPr>
          <w:rFonts w:ascii="Arial" w:hAnsi="Arial" w:cs="Arial"/>
          <w:sz w:val="24"/>
          <w:szCs w:val="24"/>
        </w:rPr>
      </w:pPr>
      <w:r>
        <w:rPr>
          <w:noProof/>
        </w:rPr>
        <w:drawing>
          <wp:inline distT="0" distB="0" distL="0" distR="0" wp14:anchorId="39E8217E" wp14:editId="4B6ED5AC">
            <wp:extent cx="5502219" cy="7105650"/>
            <wp:effectExtent l="0" t="0" r="0" b="0"/>
            <wp:docPr id="1331681813"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81813" name="Imagen 29" descr="Texto&#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3882" cy="7107798"/>
                    </a:xfrm>
                    <a:prstGeom prst="rect">
                      <a:avLst/>
                    </a:prstGeom>
                    <a:noFill/>
                    <a:ln>
                      <a:noFill/>
                    </a:ln>
                  </pic:spPr>
                </pic:pic>
              </a:graphicData>
            </a:graphic>
          </wp:inline>
        </w:drawing>
      </w:r>
    </w:p>
    <w:p w14:paraId="040A1449" w14:textId="41B83A7C" w:rsidR="00810AF2" w:rsidRDefault="00810AF2" w:rsidP="00810AF2">
      <w:pPr>
        <w:pStyle w:val="Descripcin"/>
        <w:jc w:val="center"/>
        <w:rPr>
          <w:rFonts w:ascii="Arial" w:hAnsi="Arial" w:cs="Arial"/>
          <w:sz w:val="24"/>
          <w:szCs w:val="24"/>
        </w:rPr>
      </w:pPr>
      <w:bookmarkStart w:id="153" w:name="_Toc178529352"/>
      <w:r>
        <w:lastRenderedPageBreak/>
        <w:t xml:space="preserve">Figura  </w:t>
      </w:r>
      <w:r>
        <w:fldChar w:fldCharType="begin"/>
      </w:r>
      <w:r>
        <w:instrText xml:space="preserve"> SEQ Figura_ \* ARABIC </w:instrText>
      </w:r>
      <w:r>
        <w:fldChar w:fldCharType="separate"/>
      </w:r>
      <w:r w:rsidR="00C91780">
        <w:rPr>
          <w:noProof/>
        </w:rPr>
        <w:t>30</w:t>
      </w:r>
      <w:r>
        <w:fldChar w:fldCharType="end"/>
      </w:r>
      <w:r>
        <w:t xml:space="preserve"> Documentos necesarios por iteración</w:t>
      </w:r>
      <w:bookmarkEnd w:id="153"/>
    </w:p>
    <w:p w14:paraId="14EF9E0E" w14:textId="5509DC41" w:rsidR="00D272A1" w:rsidRPr="00E70914" w:rsidRDefault="00D272A1" w:rsidP="00625992">
      <w:pPr>
        <w:rPr>
          <w:rFonts w:ascii="Arial" w:hAnsi="Arial" w:cs="Arial"/>
          <w:b/>
          <w:bCs/>
          <w:sz w:val="24"/>
          <w:szCs w:val="24"/>
        </w:rPr>
      </w:pPr>
      <w:r w:rsidRPr="00E70914">
        <w:rPr>
          <w:rFonts w:ascii="Arial" w:hAnsi="Arial" w:cs="Arial"/>
          <w:b/>
          <w:bCs/>
          <w:sz w:val="24"/>
          <w:szCs w:val="24"/>
        </w:rPr>
        <w:t xml:space="preserve">Archivo view.py </w:t>
      </w:r>
    </w:p>
    <w:p w14:paraId="22D65A6C" w14:textId="18A7A92E" w:rsidR="00D272A1" w:rsidRDefault="00E33FB3" w:rsidP="00625992">
      <w:pPr>
        <w:rPr>
          <w:rFonts w:ascii="Arial" w:hAnsi="Arial" w:cs="Arial"/>
          <w:sz w:val="24"/>
          <w:szCs w:val="24"/>
        </w:rPr>
      </w:pPr>
      <w:r>
        <w:rPr>
          <w:rFonts w:ascii="Arial" w:hAnsi="Arial" w:cs="Arial"/>
          <w:sz w:val="24"/>
          <w:szCs w:val="24"/>
        </w:rPr>
        <w:t xml:space="preserve">Esta función nos muestra los resultados de la ejecución </w:t>
      </w:r>
    </w:p>
    <w:p w14:paraId="7BCA379D" w14:textId="033AF968" w:rsidR="00D272A1" w:rsidRDefault="00D272A1" w:rsidP="00625992">
      <w:pPr>
        <w:rPr>
          <w:rFonts w:ascii="Arial" w:hAnsi="Arial" w:cs="Arial"/>
          <w:sz w:val="24"/>
          <w:szCs w:val="24"/>
        </w:rPr>
      </w:pPr>
      <w:r>
        <w:rPr>
          <w:noProof/>
        </w:rPr>
        <w:drawing>
          <wp:inline distT="0" distB="0" distL="0" distR="0" wp14:anchorId="7C14B1BF" wp14:editId="070BB5B9">
            <wp:extent cx="5791835" cy="1891665"/>
            <wp:effectExtent l="0" t="0" r="0" b="0"/>
            <wp:docPr id="1283300874"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00874" name="Imagen 30" descr="Texto&#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1835" cy="1891665"/>
                    </a:xfrm>
                    <a:prstGeom prst="rect">
                      <a:avLst/>
                    </a:prstGeom>
                    <a:noFill/>
                    <a:ln>
                      <a:noFill/>
                    </a:ln>
                  </pic:spPr>
                </pic:pic>
              </a:graphicData>
            </a:graphic>
          </wp:inline>
        </w:drawing>
      </w:r>
    </w:p>
    <w:p w14:paraId="2B196AFB" w14:textId="0B7F393D" w:rsidR="00810AF2" w:rsidRDefault="00810AF2" w:rsidP="00810AF2">
      <w:pPr>
        <w:pStyle w:val="Descripcin"/>
        <w:jc w:val="center"/>
        <w:rPr>
          <w:rFonts w:ascii="Arial" w:hAnsi="Arial" w:cs="Arial"/>
          <w:sz w:val="24"/>
          <w:szCs w:val="24"/>
        </w:rPr>
      </w:pPr>
      <w:bookmarkStart w:id="154" w:name="_Toc178529353"/>
      <w:r>
        <w:t xml:space="preserve">Figura  </w:t>
      </w:r>
      <w:r>
        <w:fldChar w:fldCharType="begin"/>
      </w:r>
      <w:r>
        <w:instrText xml:space="preserve"> SEQ Figura_ \* ARABIC </w:instrText>
      </w:r>
      <w:r>
        <w:fldChar w:fldCharType="separate"/>
      </w:r>
      <w:r w:rsidR="00C91780">
        <w:rPr>
          <w:noProof/>
        </w:rPr>
        <w:t>31</w:t>
      </w:r>
      <w:r>
        <w:fldChar w:fldCharType="end"/>
      </w:r>
      <w:r>
        <w:t xml:space="preserve"> Interfaz gráfica 1</w:t>
      </w:r>
      <w:bookmarkEnd w:id="154"/>
    </w:p>
    <w:p w14:paraId="0ADC3833" w14:textId="10F9B86F" w:rsidR="00E33FB3" w:rsidRDefault="00E33FB3" w:rsidP="00625992">
      <w:pPr>
        <w:rPr>
          <w:rFonts w:ascii="Arial" w:hAnsi="Arial" w:cs="Arial"/>
          <w:sz w:val="24"/>
          <w:szCs w:val="24"/>
        </w:rPr>
      </w:pPr>
      <w:r>
        <w:rPr>
          <w:noProof/>
        </w:rPr>
        <w:drawing>
          <wp:inline distT="0" distB="0" distL="0" distR="0" wp14:anchorId="572534FE" wp14:editId="19431465">
            <wp:extent cx="5791835" cy="4371340"/>
            <wp:effectExtent l="0" t="0" r="0" b="0"/>
            <wp:docPr id="1770824457"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24457" name="Imagen 31" descr="Texto&#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835" cy="4371340"/>
                    </a:xfrm>
                    <a:prstGeom prst="rect">
                      <a:avLst/>
                    </a:prstGeom>
                    <a:noFill/>
                    <a:ln>
                      <a:noFill/>
                    </a:ln>
                  </pic:spPr>
                </pic:pic>
              </a:graphicData>
            </a:graphic>
          </wp:inline>
        </w:drawing>
      </w:r>
    </w:p>
    <w:p w14:paraId="05134D0A" w14:textId="55D294C4" w:rsidR="00810AF2" w:rsidRDefault="00810AF2" w:rsidP="00810AF2">
      <w:pPr>
        <w:pStyle w:val="Descripcin"/>
        <w:jc w:val="center"/>
        <w:rPr>
          <w:rFonts w:ascii="Arial" w:hAnsi="Arial" w:cs="Arial"/>
          <w:sz w:val="24"/>
          <w:szCs w:val="24"/>
        </w:rPr>
      </w:pPr>
      <w:bookmarkStart w:id="155" w:name="_Toc178529354"/>
      <w:r>
        <w:t xml:space="preserve">Figura  </w:t>
      </w:r>
      <w:r>
        <w:fldChar w:fldCharType="begin"/>
      </w:r>
      <w:r>
        <w:instrText xml:space="preserve"> SEQ Figura_ \* ARABIC </w:instrText>
      </w:r>
      <w:r>
        <w:fldChar w:fldCharType="separate"/>
      </w:r>
      <w:r w:rsidR="00C91780">
        <w:rPr>
          <w:noProof/>
        </w:rPr>
        <w:t>32</w:t>
      </w:r>
      <w:r>
        <w:fldChar w:fldCharType="end"/>
      </w:r>
      <w:r>
        <w:t xml:space="preserve"> </w:t>
      </w:r>
      <w:r w:rsidRPr="00A70B2A">
        <w:t xml:space="preserve">Interfaz gráfica </w:t>
      </w:r>
      <w:r>
        <w:t>2</w:t>
      </w:r>
      <w:bookmarkEnd w:id="155"/>
    </w:p>
    <w:p w14:paraId="014CE71A" w14:textId="1025CFE8" w:rsidR="00E33FB3" w:rsidRDefault="00E33FB3" w:rsidP="00625992">
      <w:pPr>
        <w:rPr>
          <w:rFonts w:ascii="Arial" w:hAnsi="Arial" w:cs="Arial"/>
          <w:sz w:val="24"/>
          <w:szCs w:val="24"/>
        </w:rPr>
      </w:pPr>
      <w:r>
        <w:rPr>
          <w:noProof/>
        </w:rPr>
        <w:lastRenderedPageBreak/>
        <w:drawing>
          <wp:inline distT="0" distB="0" distL="0" distR="0" wp14:anchorId="15A5A092" wp14:editId="55CB28C0">
            <wp:extent cx="5791835" cy="2182495"/>
            <wp:effectExtent l="0" t="0" r="0" b="0"/>
            <wp:docPr id="185061911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19112" name="Imagen 32" descr="Text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1835" cy="2182495"/>
                    </a:xfrm>
                    <a:prstGeom prst="rect">
                      <a:avLst/>
                    </a:prstGeom>
                    <a:noFill/>
                    <a:ln>
                      <a:noFill/>
                    </a:ln>
                  </pic:spPr>
                </pic:pic>
              </a:graphicData>
            </a:graphic>
          </wp:inline>
        </w:drawing>
      </w:r>
    </w:p>
    <w:p w14:paraId="1B8BAB96" w14:textId="2FC2A7C1" w:rsidR="00810AF2" w:rsidRDefault="00810AF2" w:rsidP="00810AF2">
      <w:pPr>
        <w:pStyle w:val="Descripcin"/>
        <w:jc w:val="center"/>
        <w:rPr>
          <w:rFonts w:ascii="Arial" w:hAnsi="Arial" w:cs="Arial"/>
          <w:sz w:val="24"/>
          <w:szCs w:val="24"/>
        </w:rPr>
      </w:pPr>
      <w:bookmarkStart w:id="156" w:name="_Toc178529355"/>
      <w:r>
        <w:t xml:space="preserve">Figura  </w:t>
      </w:r>
      <w:r>
        <w:fldChar w:fldCharType="begin"/>
      </w:r>
      <w:r>
        <w:instrText xml:space="preserve"> SEQ Figura_ \* ARABIC </w:instrText>
      </w:r>
      <w:r>
        <w:fldChar w:fldCharType="separate"/>
      </w:r>
      <w:r w:rsidR="00C91780">
        <w:rPr>
          <w:noProof/>
        </w:rPr>
        <w:t>33</w:t>
      </w:r>
      <w:r>
        <w:fldChar w:fldCharType="end"/>
      </w:r>
      <w:r>
        <w:t xml:space="preserve"> </w:t>
      </w:r>
      <w:r w:rsidRPr="00C27602">
        <w:t xml:space="preserve">Interfaz gráfica </w:t>
      </w:r>
      <w:r>
        <w:t>3</w:t>
      </w:r>
      <w:bookmarkEnd w:id="156"/>
    </w:p>
    <w:p w14:paraId="658885D1" w14:textId="453E9FE0" w:rsidR="00E33FB3" w:rsidRDefault="00E33FB3" w:rsidP="00625992">
      <w:pPr>
        <w:rPr>
          <w:rFonts w:ascii="Arial" w:hAnsi="Arial" w:cs="Arial"/>
          <w:sz w:val="24"/>
          <w:szCs w:val="24"/>
        </w:rPr>
      </w:pPr>
      <w:r>
        <w:rPr>
          <w:noProof/>
        </w:rPr>
        <w:drawing>
          <wp:inline distT="0" distB="0" distL="0" distR="0" wp14:anchorId="0E882F1E" wp14:editId="7077A177">
            <wp:extent cx="5791835" cy="4559935"/>
            <wp:effectExtent l="0" t="0" r="0" b="0"/>
            <wp:docPr id="1609305112"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05112" name="Imagen 33" descr="Texto&#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4559935"/>
                    </a:xfrm>
                    <a:prstGeom prst="rect">
                      <a:avLst/>
                    </a:prstGeom>
                    <a:noFill/>
                    <a:ln>
                      <a:noFill/>
                    </a:ln>
                  </pic:spPr>
                </pic:pic>
              </a:graphicData>
            </a:graphic>
          </wp:inline>
        </w:drawing>
      </w:r>
    </w:p>
    <w:p w14:paraId="47DBBC85" w14:textId="63C9C25E" w:rsidR="00E33FB3" w:rsidRDefault="00810AF2" w:rsidP="00810AF2">
      <w:pPr>
        <w:pStyle w:val="Descripcin"/>
        <w:jc w:val="center"/>
        <w:rPr>
          <w:rFonts w:ascii="Arial" w:hAnsi="Arial" w:cs="Arial"/>
          <w:sz w:val="24"/>
          <w:szCs w:val="24"/>
        </w:rPr>
      </w:pPr>
      <w:bookmarkStart w:id="157" w:name="_Toc178529356"/>
      <w:r>
        <w:t xml:space="preserve">Figura  </w:t>
      </w:r>
      <w:r>
        <w:fldChar w:fldCharType="begin"/>
      </w:r>
      <w:r>
        <w:instrText xml:space="preserve"> SEQ Figura_ \* ARABIC </w:instrText>
      </w:r>
      <w:r>
        <w:fldChar w:fldCharType="separate"/>
      </w:r>
      <w:r w:rsidR="00C91780">
        <w:rPr>
          <w:noProof/>
        </w:rPr>
        <w:t>34</w:t>
      </w:r>
      <w:r>
        <w:fldChar w:fldCharType="end"/>
      </w:r>
      <w:r>
        <w:t xml:space="preserve"> </w:t>
      </w:r>
      <w:r w:rsidRPr="008B63A0">
        <w:t xml:space="preserve">Interfaz gráfica </w:t>
      </w:r>
      <w:r>
        <w:t>4</w:t>
      </w:r>
      <w:bookmarkEnd w:id="157"/>
    </w:p>
    <w:p w14:paraId="3C4EBC18" w14:textId="77777777" w:rsidR="00E33FB3" w:rsidRDefault="00E33FB3" w:rsidP="00625992">
      <w:pPr>
        <w:rPr>
          <w:rFonts w:ascii="Arial" w:hAnsi="Arial" w:cs="Arial"/>
          <w:sz w:val="24"/>
          <w:szCs w:val="24"/>
        </w:rPr>
      </w:pPr>
    </w:p>
    <w:p w14:paraId="1D01C404" w14:textId="77777777" w:rsidR="00E33FB3" w:rsidRDefault="00E33FB3" w:rsidP="00625992">
      <w:pPr>
        <w:rPr>
          <w:rFonts w:ascii="Arial" w:hAnsi="Arial" w:cs="Arial"/>
          <w:sz w:val="24"/>
          <w:szCs w:val="24"/>
        </w:rPr>
      </w:pPr>
    </w:p>
    <w:p w14:paraId="39BA0CBE" w14:textId="77777777" w:rsidR="00E33FB3" w:rsidRDefault="00E33FB3" w:rsidP="00625992">
      <w:pPr>
        <w:rPr>
          <w:rFonts w:ascii="Arial" w:hAnsi="Arial" w:cs="Arial"/>
          <w:sz w:val="24"/>
          <w:szCs w:val="24"/>
        </w:rPr>
      </w:pPr>
    </w:p>
    <w:p w14:paraId="78A9CF5E" w14:textId="67C989D8" w:rsidR="00D272A1" w:rsidRDefault="00E33FB3" w:rsidP="00625992">
      <w:pPr>
        <w:rPr>
          <w:rFonts w:ascii="Arial" w:hAnsi="Arial" w:cs="Arial"/>
          <w:sz w:val="24"/>
          <w:szCs w:val="24"/>
        </w:rPr>
      </w:pPr>
      <w:r>
        <w:rPr>
          <w:rFonts w:ascii="Arial" w:hAnsi="Arial" w:cs="Arial"/>
          <w:sz w:val="24"/>
          <w:szCs w:val="24"/>
        </w:rPr>
        <w:t xml:space="preserve">Y se mostrara la siguiente vista </w:t>
      </w:r>
    </w:p>
    <w:p w14:paraId="267621D3" w14:textId="08C8A134" w:rsidR="00E33FB3" w:rsidRDefault="00E33FB3" w:rsidP="00625992">
      <w:pPr>
        <w:rPr>
          <w:rFonts w:ascii="Arial" w:hAnsi="Arial" w:cs="Arial"/>
          <w:sz w:val="24"/>
          <w:szCs w:val="24"/>
        </w:rPr>
      </w:pPr>
      <w:r>
        <w:rPr>
          <w:noProof/>
        </w:rPr>
        <w:drawing>
          <wp:inline distT="0" distB="0" distL="0" distR="0" wp14:anchorId="4A9BF8A2" wp14:editId="775393A9">
            <wp:extent cx="5557962" cy="4078439"/>
            <wp:effectExtent l="0" t="0" r="0" b="0"/>
            <wp:docPr id="99296794"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6794" name="Imagen 39" descr="Interfaz de usuario gráfica, Aplicac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3419" cy="4089781"/>
                    </a:xfrm>
                    <a:prstGeom prst="rect">
                      <a:avLst/>
                    </a:prstGeom>
                    <a:noFill/>
                    <a:ln>
                      <a:noFill/>
                    </a:ln>
                  </pic:spPr>
                </pic:pic>
              </a:graphicData>
            </a:graphic>
          </wp:inline>
        </w:drawing>
      </w:r>
    </w:p>
    <w:p w14:paraId="01569A47" w14:textId="4DB31A0F" w:rsidR="00810AF2" w:rsidRDefault="00810AF2" w:rsidP="00810AF2">
      <w:pPr>
        <w:pStyle w:val="Descripcin"/>
        <w:jc w:val="center"/>
        <w:rPr>
          <w:rFonts w:ascii="Arial" w:hAnsi="Arial" w:cs="Arial"/>
          <w:sz w:val="24"/>
          <w:szCs w:val="24"/>
        </w:rPr>
      </w:pPr>
      <w:bookmarkStart w:id="158" w:name="_Toc178529357"/>
      <w:r>
        <w:t xml:space="preserve">Figura  </w:t>
      </w:r>
      <w:r>
        <w:fldChar w:fldCharType="begin"/>
      </w:r>
      <w:r>
        <w:instrText xml:space="preserve"> SEQ Figura_ \* ARABIC </w:instrText>
      </w:r>
      <w:r>
        <w:fldChar w:fldCharType="separate"/>
      </w:r>
      <w:r w:rsidR="00C91780">
        <w:rPr>
          <w:noProof/>
        </w:rPr>
        <w:t>35</w:t>
      </w:r>
      <w:r>
        <w:fldChar w:fldCharType="end"/>
      </w:r>
      <w:r>
        <w:t xml:space="preserve"> Vista total de iteraciones</w:t>
      </w:r>
      <w:bookmarkEnd w:id="158"/>
    </w:p>
    <w:p w14:paraId="56B281E9" w14:textId="77777777" w:rsidR="00E33FB3" w:rsidRDefault="00E33FB3" w:rsidP="00625992">
      <w:pPr>
        <w:rPr>
          <w:rFonts w:ascii="Arial" w:hAnsi="Arial" w:cs="Arial"/>
          <w:sz w:val="24"/>
          <w:szCs w:val="24"/>
        </w:rPr>
      </w:pPr>
    </w:p>
    <w:p w14:paraId="2CDC04E2" w14:textId="77777777" w:rsidR="00E33FB3" w:rsidRDefault="00E33FB3" w:rsidP="00625992">
      <w:pPr>
        <w:rPr>
          <w:rFonts w:ascii="Arial" w:hAnsi="Arial" w:cs="Arial"/>
          <w:sz w:val="24"/>
          <w:szCs w:val="24"/>
        </w:rPr>
      </w:pPr>
    </w:p>
    <w:p w14:paraId="0DC47133" w14:textId="77777777" w:rsidR="00E33FB3" w:rsidRDefault="00E33FB3" w:rsidP="00625992">
      <w:pPr>
        <w:rPr>
          <w:rFonts w:ascii="Arial" w:hAnsi="Arial" w:cs="Arial"/>
          <w:sz w:val="24"/>
          <w:szCs w:val="24"/>
        </w:rPr>
      </w:pPr>
    </w:p>
    <w:p w14:paraId="1ECE2AA5" w14:textId="77777777" w:rsidR="00E33FB3" w:rsidRDefault="00E33FB3" w:rsidP="00625992">
      <w:pPr>
        <w:rPr>
          <w:rFonts w:ascii="Arial" w:hAnsi="Arial" w:cs="Arial"/>
          <w:sz w:val="24"/>
          <w:szCs w:val="24"/>
        </w:rPr>
      </w:pPr>
    </w:p>
    <w:p w14:paraId="069AE52A" w14:textId="405584F8" w:rsidR="00D272A1" w:rsidRDefault="00D272A1" w:rsidP="00625992">
      <w:pPr>
        <w:rPr>
          <w:rFonts w:ascii="Arial" w:hAnsi="Arial" w:cs="Arial"/>
          <w:sz w:val="24"/>
          <w:szCs w:val="24"/>
        </w:rPr>
      </w:pPr>
    </w:p>
    <w:p w14:paraId="0228B619" w14:textId="77777777" w:rsidR="00D272A1" w:rsidRDefault="00D272A1" w:rsidP="00625992">
      <w:pPr>
        <w:rPr>
          <w:rFonts w:ascii="Arial" w:hAnsi="Arial" w:cs="Arial"/>
          <w:sz w:val="24"/>
          <w:szCs w:val="24"/>
        </w:rPr>
      </w:pPr>
    </w:p>
    <w:p w14:paraId="6A70DA3A" w14:textId="58E796B1" w:rsidR="00D272A1" w:rsidRDefault="00D272A1" w:rsidP="00625992">
      <w:pPr>
        <w:rPr>
          <w:rFonts w:ascii="Arial" w:hAnsi="Arial" w:cs="Arial"/>
          <w:sz w:val="24"/>
          <w:szCs w:val="24"/>
        </w:rPr>
      </w:pPr>
    </w:p>
    <w:p w14:paraId="2446E302" w14:textId="77777777" w:rsidR="00D272A1" w:rsidRDefault="00D272A1" w:rsidP="00625992">
      <w:pPr>
        <w:rPr>
          <w:rFonts w:ascii="Arial" w:hAnsi="Arial" w:cs="Arial"/>
          <w:sz w:val="24"/>
          <w:szCs w:val="24"/>
        </w:rPr>
      </w:pPr>
    </w:p>
    <w:p w14:paraId="0DDE571B" w14:textId="32B931F3" w:rsidR="00D272A1" w:rsidRDefault="00D272A1" w:rsidP="00625992">
      <w:pPr>
        <w:rPr>
          <w:rFonts w:ascii="Arial" w:hAnsi="Arial" w:cs="Arial"/>
          <w:sz w:val="24"/>
          <w:szCs w:val="24"/>
        </w:rPr>
      </w:pPr>
    </w:p>
    <w:p w14:paraId="683A6FE9" w14:textId="77777777" w:rsidR="00E33FB3" w:rsidRDefault="00E33FB3" w:rsidP="00625992">
      <w:pPr>
        <w:rPr>
          <w:rFonts w:ascii="Arial" w:hAnsi="Arial" w:cs="Arial"/>
          <w:sz w:val="24"/>
          <w:szCs w:val="24"/>
        </w:rPr>
      </w:pPr>
    </w:p>
    <w:p w14:paraId="2FCF9757" w14:textId="77777777" w:rsidR="00E33FB3" w:rsidRDefault="00E33FB3" w:rsidP="00625992">
      <w:pPr>
        <w:rPr>
          <w:rFonts w:ascii="Arial" w:hAnsi="Arial" w:cs="Arial"/>
          <w:sz w:val="24"/>
          <w:szCs w:val="24"/>
        </w:rPr>
      </w:pPr>
    </w:p>
    <w:p w14:paraId="3D2C3591" w14:textId="298749B5" w:rsidR="00E33FB3" w:rsidRDefault="00E33FB3" w:rsidP="00625992">
      <w:pPr>
        <w:rPr>
          <w:rFonts w:ascii="Arial" w:hAnsi="Arial" w:cs="Arial"/>
          <w:sz w:val="24"/>
          <w:szCs w:val="24"/>
        </w:rPr>
      </w:pPr>
      <w:r>
        <w:rPr>
          <w:rFonts w:ascii="Arial" w:hAnsi="Arial" w:cs="Arial"/>
          <w:sz w:val="24"/>
          <w:szCs w:val="24"/>
        </w:rPr>
        <w:lastRenderedPageBreak/>
        <w:t>Muestra la ventana de inicio para inicializar el valor de las k y enviar la ejecución de k-</w:t>
      </w:r>
      <w:proofErr w:type="spellStart"/>
      <w:r>
        <w:rPr>
          <w:rFonts w:ascii="Arial" w:hAnsi="Arial" w:cs="Arial"/>
          <w:sz w:val="24"/>
          <w:szCs w:val="24"/>
        </w:rPr>
        <w:t>prototype</w:t>
      </w:r>
      <w:proofErr w:type="spellEnd"/>
    </w:p>
    <w:p w14:paraId="227C1647" w14:textId="5C54A4B7" w:rsidR="00D272A1" w:rsidRDefault="00D272A1" w:rsidP="00E33FB3">
      <w:pPr>
        <w:jc w:val="center"/>
        <w:rPr>
          <w:rFonts w:ascii="Arial" w:hAnsi="Arial" w:cs="Arial"/>
          <w:sz w:val="24"/>
          <w:szCs w:val="24"/>
        </w:rPr>
      </w:pPr>
      <w:r>
        <w:rPr>
          <w:noProof/>
        </w:rPr>
        <w:drawing>
          <wp:inline distT="0" distB="0" distL="0" distR="0" wp14:anchorId="793152E3" wp14:editId="594EC957">
            <wp:extent cx="5753792" cy="4564049"/>
            <wp:effectExtent l="0" t="0" r="0" b="0"/>
            <wp:docPr id="1981534553"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34553" name="Imagen 34" descr="Text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5696" cy="4573492"/>
                    </a:xfrm>
                    <a:prstGeom prst="rect">
                      <a:avLst/>
                    </a:prstGeom>
                    <a:noFill/>
                    <a:ln>
                      <a:noFill/>
                    </a:ln>
                  </pic:spPr>
                </pic:pic>
              </a:graphicData>
            </a:graphic>
          </wp:inline>
        </w:drawing>
      </w:r>
    </w:p>
    <w:p w14:paraId="28980991" w14:textId="41E421C2" w:rsidR="00810AF2" w:rsidRDefault="00C91780" w:rsidP="00C91780">
      <w:pPr>
        <w:pStyle w:val="Descripcin"/>
        <w:jc w:val="center"/>
        <w:rPr>
          <w:rFonts w:ascii="Arial" w:hAnsi="Arial" w:cs="Arial"/>
          <w:sz w:val="24"/>
          <w:szCs w:val="24"/>
        </w:rPr>
      </w:pPr>
      <w:bookmarkStart w:id="159" w:name="_Toc178529358"/>
      <w:r>
        <w:t xml:space="preserve">Figura  </w:t>
      </w:r>
      <w:r>
        <w:fldChar w:fldCharType="begin"/>
      </w:r>
      <w:r>
        <w:instrText xml:space="preserve"> SEQ Figura_ \* ARABIC </w:instrText>
      </w:r>
      <w:r>
        <w:fldChar w:fldCharType="separate"/>
      </w:r>
      <w:r>
        <w:rPr>
          <w:noProof/>
        </w:rPr>
        <w:t>36</w:t>
      </w:r>
      <w:r>
        <w:fldChar w:fldCharType="end"/>
      </w:r>
      <w:r>
        <w:t xml:space="preserve"> Vista principal</w:t>
      </w:r>
      <w:bookmarkEnd w:id="159"/>
    </w:p>
    <w:p w14:paraId="65F22C8F" w14:textId="3F851257" w:rsidR="00E33FB3" w:rsidRDefault="00E33FB3" w:rsidP="00E33FB3">
      <w:pPr>
        <w:rPr>
          <w:rFonts w:ascii="Arial" w:hAnsi="Arial" w:cs="Arial"/>
          <w:sz w:val="24"/>
          <w:szCs w:val="24"/>
        </w:rPr>
      </w:pPr>
      <w:r>
        <w:rPr>
          <w:rFonts w:ascii="Arial" w:hAnsi="Arial" w:cs="Arial"/>
          <w:sz w:val="24"/>
          <w:szCs w:val="24"/>
        </w:rPr>
        <w:t xml:space="preserve">Se vera de la siguiente manera </w:t>
      </w:r>
    </w:p>
    <w:p w14:paraId="546A3DB3" w14:textId="799E0CF0" w:rsidR="00E33FB3" w:rsidRDefault="00E33FB3" w:rsidP="00E33FB3">
      <w:pPr>
        <w:rPr>
          <w:rFonts w:ascii="Arial" w:hAnsi="Arial" w:cs="Arial"/>
          <w:sz w:val="24"/>
          <w:szCs w:val="24"/>
        </w:rPr>
      </w:pPr>
      <w:r>
        <w:rPr>
          <w:noProof/>
        </w:rPr>
        <w:drawing>
          <wp:inline distT="0" distB="0" distL="0" distR="0" wp14:anchorId="46094929" wp14:editId="2C1E8066">
            <wp:extent cx="5791835" cy="1171575"/>
            <wp:effectExtent l="0" t="0" r="0" b="0"/>
            <wp:docPr id="283927591" name="Imagen 4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27591" name="Imagen 40" descr="Imagen que contiene Texto&#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835" cy="1171575"/>
                    </a:xfrm>
                    <a:prstGeom prst="rect">
                      <a:avLst/>
                    </a:prstGeom>
                    <a:noFill/>
                    <a:ln>
                      <a:noFill/>
                    </a:ln>
                  </pic:spPr>
                </pic:pic>
              </a:graphicData>
            </a:graphic>
          </wp:inline>
        </w:drawing>
      </w:r>
    </w:p>
    <w:p w14:paraId="3270E35E" w14:textId="7458C2E2" w:rsidR="00D272A1" w:rsidRDefault="00C91780" w:rsidP="00C91780">
      <w:pPr>
        <w:pStyle w:val="Descripcin"/>
        <w:jc w:val="center"/>
        <w:rPr>
          <w:rFonts w:ascii="Arial" w:hAnsi="Arial" w:cs="Arial"/>
          <w:sz w:val="24"/>
          <w:szCs w:val="24"/>
        </w:rPr>
      </w:pPr>
      <w:bookmarkStart w:id="160" w:name="_Toc178529359"/>
      <w:r>
        <w:t xml:space="preserve">Figura  </w:t>
      </w:r>
      <w:r>
        <w:fldChar w:fldCharType="begin"/>
      </w:r>
      <w:r>
        <w:instrText xml:space="preserve"> SEQ Figura_ \* ARABIC </w:instrText>
      </w:r>
      <w:r>
        <w:fldChar w:fldCharType="separate"/>
      </w:r>
      <w:r>
        <w:rPr>
          <w:noProof/>
        </w:rPr>
        <w:t>37</w:t>
      </w:r>
      <w:r>
        <w:fldChar w:fldCharType="end"/>
      </w:r>
      <w:r>
        <w:t xml:space="preserve"> Vista inicialización de ventana principal</w:t>
      </w:r>
      <w:bookmarkEnd w:id="160"/>
    </w:p>
    <w:p w14:paraId="4947E3FA" w14:textId="77777777" w:rsidR="00E33FB3" w:rsidRDefault="00E33FB3" w:rsidP="00625992">
      <w:pPr>
        <w:rPr>
          <w:rFonts w:ascii="Arial" w:hAnsi="Arial" w:cs="Arial"/>
          <w:sz w:val="24"/>
          <w:szCs w:val="24"/>
        </w:rPr>
      </w:pPr>
    </w:p>
    <w:p w14:paraId="6CBD16EB" w14:textId="77777777" w:rsidR="00E33FB3" w:rsidRDefault="00E33FB3" w:rsidP="00625992">
      <w:pPr>
        <w:rPr>
          <w:rFonts w:ascii="Arial" w:hAnsi="Arial" w:cs="Arial"/>
          <w:sz w:val="24"/>
          <w:szCs w:val="24"/>
        </w:rPr>
      </w:pPr>
    </w:p>
    <w:p w14:paraId="3C540E6C" w14:textId="77777777" w:rsidR="00E33FB3" w:rsidRDefault="00E33FB3" w:rsidP="00625992">
      <w:pPr>
        <w:rPr>
          <w:rFonts w:ascii="Arial" w:hAnsi="Arial" w:cs="Arial"/>
          <w:sz w:val="24"/>
          <w:szCs w:val="24"/>
        </w:rPr>
      </w:pPr>
    </w:p>
    <w:p w14:paraId="1FF3E859" w14:textId="2450D69F" w:rsidR="00E33FB3" w:rsidRDefault="00E33FB3" w:rsidP="00625992">
      <w:pPr>
        <w:rPr>
          <w:rFonts w:ascii="Arial" w:hAnsi="Arial" w:cs="Arial"/>
          <w:sz w:val="24"/>
          <w:szCs w:val="24"/>
        </w:rPr>
      </w:pPr>
      <w:r>
        <w:rPr>
          <w:rFonts w:ascii="Arial" w:hAnsi="Arial" w:cs="Arial"/>
          <w:sz w:val="24"/>
          <w:szCs w:val="24"/>
        </w:rPr>
        <w:lastRenderedPageBreak/>
        <w:t xml:space="preserve">Nos mostrara el aviso de máximas iteraciones </w:t>
      </w:r>
    </w:p>
    <w:p w14:paraId="3F30D1CD" w14:textId="29309EC6" w:rsidR="00D272A1" w:rsidRDefault="00D272A1" w:rsidP="00625992">
      <w:pPr>
        <w:rPr>
          <w:rFonts w:ascii="Arial" w:hAnsi="Arial" w:cs="Arial"/>
          <w:sz w:val="24"/>
          <w:szCs w:val="24"/>
        </w:rPr>
      </w:pPr>
      <w:r>
        <w:rPr>
          <w:noProof/>
        </w:rPr>
        <w:drawing>
          <wp:inline distT="0" distB="0" distL="0" distR="0" wp14:anchorId="38BAD153" wp14:editId="4172CFB0">
            <wp:extent cx="5791835" cy="3954145"/>
            <wp:effectExtent l="0" t="0" r="0" b="0"/>
            <wp:docPr id="1201816606"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16606" name="Imagen 35" descr="Texto&#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1835" cy="3954145"/>
                    </a:xfrm>
                    <a:prstGeom prst="rect">
                      <a:avLst/>
                    </a:prstGeom>
                    <a:noFill/>
                    <a:ln>
                      <a:noFill/>
                    </a:ln>
                  </pic:spPr>
                </pic:pic>
              </a:graphicData>
            </a:graphic>
          </wp:inline>
        </w:drawing>
      </w:r>
    </w:p>
    <w:p w14:paraId="4CA9A892" w14:textId="79515EE4" w:rsidR="00C91780" w:rsidRDefault="00C91780" w:rsidP="00C91780">
      <w:pPr>
        <w:pStyle w:val="Descripcin"/>
        <w:jc w:val="center"/>
        <w:rPr>
          <w:rFonts w:ascii="Arial" w:hAnsi="Arial" w:cs="Arial"/>
          <w:sz w:val="24"/>
          <w:szCs w:val="24"/>
        </w:rPr>
      </w:pPr>
      <w:bookmarkStart w:id="161" w:name="_Toc178529360"/>
      <w:r>
        <w:t xml:space="preserve">Figura  </w:t>
      </w:r>
      <w:r>
        <w:fldChar w:fldCharType="begin"/>
      </w:r>
      <w:r>
        <w:instrText xml:space="preserve"> SEQ Figura_ \* ARABIC </w:instrText>
      </w:r>
      <w:r>
        <w:fldChar w:fldCharType="separate"/>
      </w:r>
      <w:r>
        <w:rPr>
          <w:noProof/>
        </w:rPr>
        <w:t>38</w:t>
      </w:r>
      <w:r>
        <w:fldChar w:fldCharType="end"/>
      </w:r>
      <w:r>
        <w:t xml:space="preserve"> Error de la base de datos</w:t>
      </w:r>
      <w:bookmarkEnd w:id="161"/>
    </w:p>
    <w:p w14:paraId="42AF3ABB" w14:textId="6750CE5A" w:rsidR="00E33FB3" w:rsidRDefault="00E33FB3" w:rsidP="00625992">
      <w:pPr>
        <w:rPr>
          <w:rFonts w:ascii="Arial" w:hAnsi="Arial" w:cs="Arial"/>
          <w:sz w:val="24"/>
          <w:szCs w:val="24"/>
        </w:rPr>
      </w:pPr>
      <w:r>
        <w:rPr>
          <w:rFonts w:ascii="Arial" w:hAnsi="Arial" w:cs="Arial"/>
          <w:sz w:val="24"/>
          <w:szCs w:val="24"/>
        </w:rPr>
        <w:t xml:space="preserve">Se mostrará de la siguiente manera </w:t>
      </w:r>
    </w:p>
    <w:p w14:paraId="0E87BAA5" w14:textId="41D73AF7" w:rsidR="00E33FB3" w:rsidRDefault="00E33FB3" w:rsidP="00625992">
      <w:pPr>
        <w:rPr>
          <w:rFonts w:ascii="Arial" w:hAnsi="Arial" w:cs="Arial"/>
          <w:sz w:val="24"/>
          <w:szCs w:val="24"/>
        </w:rPr>
      </w:pPr>
      <w:r>
        <w:rPr>
          <w:noProof/>
        </w:rPr>
        <w:drawing>
          <wp:inline distT="0" distB="0" distL="0" distR="0" wp14:anchorId="158A053B" wp14:editId="78FDDDE2">
            <wp:extent cx="5422900" cy="1645920"/>
            <wp:effectExtent l="0" t="0" r="0" b="0"/>
            <wp:docPr id="717186335"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86335" name="Imagen 41" descr="Interfaz de usuario gráfica, Texto, Aplicación&#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22900" cy="1645920"/>
                    </a:xfrm>
                    <a:prstGeom prst="rect">
                      <a:avLst/>
                    </a:prstGeom>
                    <a:noFill/>
                    <a:ln>
                      <a:noFill/>
                    </a:ln>
                  </pic:spPr>
                </pic:pic>
              </a:graphicData>
            </a:graphic>
          </wp:inline>
        </w:drawing>
      </w:r>
    </w:p>
    <w:p w14:paraId="3E18D276" w14:textId="14472B47" w:rsidR="00E33FB3" w:rsidRDefault="00C91780" w:rsidP="00C91780">
      <w:pPr>
        <w:pStyle w:val="Descripcin"/>
        <w:jc w:val="center"/>
        <w:rPr>
          <w:rFonts w:ascii="Arial" w:hAnsi="Arial" w:cs="Arial"/>
          <w:sz w:val="24"/>
          <w:szCs w:val="24"/>
        </w:rPr>
      </w:pPr>
      <w:bookmarkStart w:id="162" w:name="_Toc178529361"/>
      <w:r>
        <w:t xml:space="preserve">Figura  </w:t>
      </w:r>
      <w:r>
        <w:fldChar w:fldCharType="begin"/>
      </w:r>
      <w:r>
        <w:instrText xml:space="preserve"> SEQ Figura_ \* ARABIC </w:instrText>
      </w:r>
      <w:r>
        <w:fldChar w:fldCharType="separate"/>
      </w:r>
      <w:r>
        <w:rPr>
          <w:noProof/>
        </w:rPr>
        <w:t>39</w:t>
      </w:r>
      <w:r>
        <w:fldChar w:fldCharType="end"/>
      </w:r>
      <w:r>
        <w:t xml:space="preserve"> Aviso repetir proceso</w:t>
      </w:r>
      <w:bookmarkEnd w:id="162"/>
    </w:p>
    <w:p w14:paraId="4972D92A" w14:textId="77777777" w:rsidR="00D272A1" w:rsidRPr="00CD520D" w:rsidRDefault="00D272A1" w:rsidP="00625992">
      <w:pPr>
        <w:rPr>
          <w:rFonts w:ascii="Arial" w:hAnsi="Arial" w:cs="Arial"/>
          <w:sz w:val="24"/>
          <w:szCs w:val="24"/>
        </w:rPr>
      </w:pPr>
    </w:p>
    <w:p w14:paraId="01857C67" w14:textId="44FF2FDF" w:rsidR="00136263" w:rsidRDefault="00136263" w:rsidP="00136263">
      <w:pPr>
        <w:pStyle w:val="Ttulo2"/>
      </w:pPr>
      <w:bookmarkStart w:id="163" w:name="_Toc178529011"/>
      <w:r>
        <w:t>Etapa de pruebas</w:t>
      </w:r>
      <w:bookmarkEnd w:id="163"/>
    </w:p>
    <w:p w14:paraId="2C9759F5" w14:textId="77777777" w:rsidR="00136263" w:rsidRDefault="00136263" w:rsidP="00136263"/>
    <w:p w14:paraId="5C249342" w14:textId="77777777" w:rsidR="00EB35EC" w:rsidRPr="005A1F2C" w:rsidRDefault="00EB35EC" w:rsidP="005A1F2C"/>
    <w:p w14:paraId="1FD48531" w14:textId="2CF9AABF" w:rsidR="00F87C0D" w:rsidRPr="00F87C0D" w:rsidRDefault="00F87C0D" w:rsidP="00372ECF">
      <w:pPr>
        <w:pStyle w:val="Ttulo1"/>
        <w:spacing w:line="360" w:lineRule="auto"/>
      </w:pPr>
      <w:bookmarkStart w:id="164" w:name="_Toc162863693"/>
      <w:bookmarkStart w:id="165" w:name="_Toc178529012"/>
      <w:r w:rsidRPr="00463F5B">
        <w:lastRenderedPageBreak/>
        <w:t>Resultados</w:t>
      </w:r>
      <w:bookmarkEnd w:id="164"/>
      <w:bookmarkEnd w:id="165"/>
    </w:p>
    <w:p w14:paraId="0D30DD63" w14:textId="1CE51A93" w:rsidR="00F87C0D" w:rsidRDefault="00136263" w:rsidP="00136263">
      <w:pPr>
        <w:pStyle w:val="Ttulo2"/>
      </w:pPr>
      <w:bookmarkStart w:id="166" w:name="_Toc178529013"/>
      <w:r>
        <w:t>Vista de usuario</w:t>
      </w:r>
      <w:bookmarkEnd w:id="166"/>
    </w:p>
    <w:p w14:paraId="673D73B1" w14:textId="2F79005A" w:rsidR="00EB776C" w:rsidRDefault="00EB776C" w:rsidP="00EB776C">
      <w:r>
        <w:t xml:space="preserve">Iniciamos subiendo los archivos a esta parte del programa: </w:t>
      </w:r>
    </w:p>
    <w:p w14:paraId="72F9CB2B" w14:textId="268123EF" w:rsidR="00EB776C" w:rsidRDefault="00EB776C" w:rsidP="00EB776C">
      <w:pPr>
        <w:jc w:val="center"/>
      </w:pPr>
      <w:r w:rsidRPr="00EB776C">
        <w:drawing>
          <wp:inline distT="0" distB="0" distL="0" distR="0" wp14:anchorId="434C49D6" wp14:editId="4C3CC171">
            <wp:extent cx="2009775" cy="747437"/>
            <wp:effectExtent l="0" t="0" r="0" b="0"/>
            <wp:docPr id="12313216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21647" name="Imagen 1" descr="Texto&#10;&#10;Descripción generada automáticamente"/>
                    <pic:cNvPicPr/>
                  </pic:nvPicPr>
                  <pic:blipFill>
                    <a:blip r:embed="rId58"/>
                    <a:stretch>
                      <a:fillRect/>
                    </a:stretch>
                  </pic:blipFill>
                  <pic:spPr>
                    <a:xfrm>
                      <a:off x="0" y="0"/>
                      <a:ext cx="2013827" cy="748944"/>
                    </a:xfrm>
                    <a:prstGeom prst="rect">
                      <a:avLst/>
                    </a:prstGeom>
                  </pic:spPr>
                </pic:pic>
              </a:graphicData>
            </a:graphic>
          </wp:inline>
        </w:drawing>
      </w:r>
    </w:p>
    <w:p w14:paraId="0916D7A4" w14:textId="2FEA3F77" w:rsidR="00C91780" w:rsidRDefault="00C91780" w:rsidP="00C91780">
      <w:pPr>
        <w:pStyle w:val="Descripcin"/>
        <w:jc w:val="center"/>
      </w:pPr>
      <w:bookmarkStart w:id="167" w:name="_Toc178529362"/>
      <w:r>
        <w:t xml:space="preserve">Figura  </w:t>
      </w:r>
      <w:r>
        <w:fldChar w:fldCharType="begin"/>
      </w:r>
      <w:r>
        <w:instrText xml:space="preserve"> SEQ Figura_ \* ARABIC </w:instrText>
      </w:r>
      <w:r>
        <w:fldChar w:fldCharType="separate"/>
      </w:r>
      <w:r>
        <w:rPr>
          <w:noProof/>
        </w:rPr>
        <w:t>40</w:t>
      </w:r>
      <w:r>
        <w:fldChar w:fldCharType="end"/>
      </w:r>
      <w:r>
        <w:t xml:space="preserve"> Carpetas de carga de archivos</w:t>
      </w:r>
      <w:bookmarkEnd w:id="167"/>
    </w:p>
    <w:p w14:paraId="0B6FE926" w14:textId="5B04587D" w:rsidR="00EB776C" w:rsidRDefault="001524D1" w:rsidP="00EB776C">
      <w:r>
        <w:t xml:space="preserve">Dentro de la carpeta </w:t>
      </w:r>
      <w:proofErr w:type="gramStart"/>
      <w:r>
        <w:t xml:space="preserve">‘ </w:t>
      </w:r>
      <w:proofErr w:type="spellStart"/>
      <w:r>
        <w:t>documents</w:t>
      </w:r>
      <w:proofErr w:type="spellEnd"/>
      <w:proofErr w:type="gramEnd"/>
      <w:r>
        <w:t xml:space="preserve"> ‘ tenemos otra carpeta en donde se sube el archivo con los datos que se usara para probar el algoritmo </w:t>
      </w:r>
    </w:p>
    <w:p w14:paraId="7CB7B7C2" w14:textId="506DE890" w:rsidR="001524D1" w:rsidRDefault="001524D1" w:rsidP="001524D1">
      <w:pPr>
        <w:jc w:val="center"/>
      </w:pPr>
      <w:r w:rsidRPr="001524D1">
        <w:drawing>
          <wp:inline distT="0" distB="0" distL="0" distR="0" wp14:anchorId="237FC045" wp14:editId="03C621F7">
            <wp:extent cx="1800225" cy="1043828"/>
            <wp:effectExtent l="0" t="0" r="0" b="0"/>
            <wp:docPr id="17047704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70496" name="Imagen 1" descr="Texto&#10;&#10;Descripción generada automáticamente"/>
                    <pic:cNvPicPr/>
                  </pic:nvPicPr>
                  <pic:blipFill>
                    <a:blip r:embed="rId59"/>
                    <a:stretch>
                      <a:fillRect/>
                    </a:stretch>
                  </pic:blipFill>
                  <pic:spPr>
                    <a:xfrm>
                      <a:off x="0" y="0"/>
                      <a:ext cx="1806275" cy="1047336"/>
                    </a:xfrm>
                    <a:prstGeom prst="rect">
                      <a:avLst/>
                    </a:prstGeom>
                  </pic:spPr>
                </pic:pic>
              </a:graphicData>
            </a:graphic>
          </wp:inline>
        </w:drawing>
      </w:r>
    </w:p>
    <w:p w14:paraId="7DD52BC8" w14:textId="7562A9FC" w:rsidR="00C91780" w:rsidRDefault="00C91780" w:rsidP="00C91780">
      <w:pPr>
        <w:pStyle w:val="Descripcin"/>
        <w:jc w:val="center"/>
      </w:pPr>
      <w:bookmarkStart w:id="168" w:name="_Toc178529363"/>
      <w:r>
        <w:t xml:space="preserve">Figura  </w:t>
      </w:r>
      <w:r>
        <w:fldChar w:fldCharType="begin"/>
      </w:r>
      <w:r>
        <w:instrText xml:space="preserve"> SEQ Figura_ \* ARABIC </w:instrText>
      </w:r>
      <w:r>
        <w:fldChar w:fldCharType="separate"/>
      </w:r>
      <w:r>
        <w:rPr>
          <w:noProof/>
        </w:rPr>
        <w:t>41</w:t>
      </w:r>
      <w:r>
        <w:fldChar w:fldCharType="end"/>
      </w:r>
      <w:r>
        <w:t xml:space="preserve"> Carga de archivos</w:t>
      </w:r>
      <w:bookmarkEnd w:id="168"/>
    </w:p>
    <w:p w14:paraId="7D134859" w14:textId="4E853901" w:rsidR="001524D1" w:rsidRDefault="001524D1" w:rsidP="001524D1">
      <w:r>
        <w:t xml:space="preserve">Una vez teniendo el archivo arriba podemos utilizar un motor de base de datos, en este caso se esta utilizando </w:t>
      </w:r>
      <w:proofErr w:type="spellStart"/>
      <w:r>
        <w:t>DBeaver</w:t>
      </w:r>
      <w:proofErr w:type="spellEnd"/>
      <w:r>
        <w:t xml:space="preserve"> para poder visualizar los datos del archivo.</w:t>
      </w:r>
    </w:p>
    <w:p w14:paraId="65F51821" w14:textId="23D51276" w:rsidR="001524D1" w:rsidRDefault="001524D1" w:rsidP="001524D1">
      <w:pPr>
        <w:pStyle w:val="Prrafodelista"/>
        <w:numPr>
          <w:ilvl w:val="0"/>
          <w:numId w:val="112"/>
        </w:numPr>
      </w:pPr>
      <w:r>
        <w:t xml:space="preserve">Para crear la conexión </w:t>
      </w:r>
      <w:r w:rsidR="0067209B">
        <w:t>damos clic en SQLite</w:t>
      </w:r>
    </w:p>
    <w:p w14:paraId="45F4122E" w14:textId="3F6A48A0" w:rsidR="00C91780" w:rsidRPr="00C91780" w:rsidRDefault="0067209B" w:rsidP="00CF659C">
      <w:pPr>
        <w:jc w:val="center"/>
      </w:pPr>
      <w:r>
        <w:rPr>
          <w:noProof/>
        </w:rPr>
        <mc:AlternateContent>
          <mc:Choice Requires="wpi">
            <w:drawing>
              <wp:anchor distT="0" distB="0" distL="114300" distR="114300" simplePos="0" relativeHeight="251660288" behindDoc="0" locked="0" layoutInCell="1" allowOverlap="1" wp14:anchorId="012052D0" wp14:editId="0E0C5CD8">
                <wp:simplePos x="0" y="0"/>
                <wp:positionH relativeFrom="column">
                  <wp:posOffset>1959150</wp:posOffset>
                </wp:positionH>
                <wp:positionV relativeFrom="paragraph">
                  <wp:posOffset>1164785</wp:posOffset>
                </wp:positionV>
                <wp:extent cx="1019520" cy="879120"/>
                <wp:effectExtent l="57150" t="57150" r="47625" b="54610"/>
                <wp:wrapNone/>
                <wp:docPr id="1682981605" name="Entrada de lápiz 43"/>
                <wp:cNvGraphicFramePr>
                  <a:graphicFrameLocks xmlns:a="http://schemas.openxmlformats.org/drawingml/2006/main"/>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w14:cNvContentPartPr>
                      </w14:nvContentPartPr>
                      <w14:xfrm>
                        <a:off x="0" y="0"/>
                        <a:ext cx="1019520" cy="879120"/>
                      </w14:xfrm>
                    </w14:contentPart>
                  </a:graphicData>
                </a:graphic>
              </wp:anchor>
            </w:drawing>
          </mc:Choice>
          <mc:Fallback>
            <w:pict>
              <v:shape w14:anchorId="001894D0" id="Entrada de lápiz 43" o:spid="_x0000_s1026" type="#_x0000_t75" style="position:absolute;margin-left:152.85pt;margin-top:90.3pt;width:83.15pt;height:72.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">
                <v:imagedata r:id="rId61" o:title=""/>
                <o:lock v:ext="edit" rotation="t" aspectratio="f"/>
              </v:shape>
            </w:pict>
          </mc:Fallback>
        </mc:AlternateContent>
      </w:r>
      <w:r w:rsidR="001524D1" w:rsidRPr="001524D1">
        <w:drawing>
          <wp:inline distT="0" distB="0" distL="0" distR="0" wp14:anchorId="43DC7FF9" wp14:editId="2105DB0D">
            <wp:extent cx="3221105" cy="2990850"/>
            <wp:effectExtent l="0" t="0" r="0" b="0"/>
            <wp:docPr id="16808084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08478" name="Imagen 1" descr="Interfaz de usuario gráfica, Aplicación&#10;&#10;Descripción generada automáticamente"/>
                    <pic:cNvPicPr/>
                  </pic:nvPicPr>
                  <pic:blipFill>
                    <a:blip r:embed="rId62"/>
                    <a:stretch>
                      <a:fillRect/>
                    </a:stretch>
                  </pic:blipFill>
                  <pic:spPr>
                    <a:xfrm>
                      <a:off x="0" y="0"/>
                      <a:ext cx="3227173" cy="2996484"/>
                    </a:xfrm>
                    <a:prstGeom prst="rect">
                      <a:avLst/>
                    </a:prstGeom>
                  </pic:spPr>
                </pic:pic>
              </a:graphicData>
            </a:graphic>
          </wp:inline>
        </w:drawing>
      </w:r>
    </w:p>
    <w:p w14:paraId="1B143794" w14:textId="5857DC6B" w:rsidR="001524D1" w:rsidRDefault="0067209B" w:rsidP="00C91780">
      <w:pPr>
        <w:pStyle w:val="Descripcin"/>
        <w:jc w:val="center"/>
      </w:pPr>
      <w:r>
        <w:br/>
      </w:r>
      <w:bookmarkStart w:id="169" w:name="_Toc178529364"/>
      <w:r w:rsidR="00C91780">
        <w:t xml:space="preserve">Figura  </w:t>
      </w:r>
      <w:r w:rsidR="00C91780">
        <w:fldChar w:fldCharType="begin"/>
      </w:r>
      <w:r w:rsidR="00C91780">
        <w:instrText xml:space="preserve"> SEQ Figura_ \* ARABIC </w:instrText>
      </w:r>
      <w:r w:rsidR="00C91780">
        <w:fldChar w:fldCharType="separate"/>
      </w:r>
      <w:r w:rsidR="00C91780">
        <w:rPr>
          <w:noProof/>
        </w:rPr>
        <w:t>42</w:t>
      </w:r>
      <w:r w:rsidR="00C91780">
        <w:fldChar w:fldCharType="end"/>
      </w:r>
      <w:r w:rsidR="00C91780">
        <w:t xml:space="preserve"> Conexión con la base de datos</w:t>
      </w:r>
      <w:bookmarkEnd w:id="169"/>
    </w:p>
    <w:p w14:paraId="11F00A43" w14:textId="5BA11FF0" w:rsidR="0067209B" w:rsidRDefault="0067209B" w:rsidP="0067209B">
      <w:pPr>
        <w:pStyle w:val="Prrafodelista"/>
        <w:numPr>
          <w:ilvl w:val="0"/>
          <w:numId w:val="112"/>
        </w:numPr>
      </w:pPr>
      <w:r>
        <w:lastRenderedPageBreak/>
        <w:t xml:space="preserve">Buscamos la base de datos, le damos en siguiente y ya tenemos lista la conexión </w:t>
      </w:r>
    </w:p>
    <w:p w14:paraId="0D193DA2" w14:textId="718CAB5F" w:rsidR="0067209B" w:rsidRDefault="0067209B" w:rsidP="0067209B">
      <w:r w:rsidRPr="0067209B">
        <w:drawing>
          <wp:inline distT="0" distB="0" distL="0" distR="0" wp14:anchorId="3C976023" wp14:editId="270B5BA4">
            <wp:extent cx="5791835" cy="5451475"/>
            <wp:effectExtent l="0" t="0" r="0" b="0"/>
            <wp:docPr id="239135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3580" name="Imagen 1" descr="Interfaz de usuario gráfica, Texto, Aplicación, Correo electrónico&#10;&#10;Descripción generada automáticamente"/>
                    <pic:cNvPicPr/>
                  </pic:nvPicPr>
                  <pic:blipFill>
                    <a:blip r:embed="rId63"/>
                    <a:stretch>
                      <a:fillRect/>
                    </a:stretch>
                  </pic:blipFill>
                  <pic:spPr>
                    <a:xfrm>
                      <a:off x="0" y="0"/>
                      <a:ext cx="5791835" cy="5451475"/>
                    </a:xfrm>
                    <a:prstGeom prst="rect">
                      <a:avLst/>
                    </a:prstGeom>
                  </pic:spPr>
                </pic:pic>
              </a:graphicData>
            </a:graphic>
          </wp:inline>
        </w:drawing>
      </w:r>
    </w:p>
    <w:p w14:paraId="74EE8730" w14:textId="06AEA83D" w:rsidR="0067209B" w:rsidRDefault="00C91780" w:rsidP="00C91780">
      <w:pPr>
        <w:pStyle w:val="Descripcin"/>
        <w:jc w:val="center"/>
      </w:pPr>
      <w:bookmarkStart w:id="170" w:name="_Toc178529365"/>
      <w:r>
        <w:t xml:space="preserve">Figura  </w:t>
      </w:r>
      <w:r>
        <w:fldChar w:fldCharType="begin"/>
      </w:r>
      <w:r>
        <w:instrText xml:space="preserve"> SEQ Figura_ \* ARABIC </w:instrText>
      </w:r>
      <w:r>
        <w:fldChar w:fldCharType="separate"/>
      </w:r>
      <w:r>
        <w:rPr>
          <w:noProof/>
        </w:rPr>
        <w:t>43</w:t>
      </w:r>
      <w:r>
        <w:fldChar w:fldCharType="end"/>
      </w:r>
      <w:r>
        <w:t xml:space="preserve"> </w:t>
      </w:r>
      <w:proofErr w:type="spellStart"/>
      <w:r>
        <w:t>Path</w:t>
      </w:r>
      <w:proofErr w:type="spellEnd"/>
      <w:r>
        <w:t xml:space="preserve"> de la base de datos</w:t>
      </w:r>
      <w:bookmarkEnd w:id="170"/>
    </w:p>
    <w:p w14:paraId="5B6E117C" w14:textId="23E96471" w:rsidR="001524D1" w:rsidRDefault="0067209B" w:rsidP="0067209B">
      <w:pPr>
        <w:pStyle w:val="Prrafodelista"/>
        <w:numPr>
          <w:ilvl w:val="0"/>
          <w:numId w:val="112"/>
        </w:numPr>
      </w:pPr>
      <w:r>
        <w:t xml:space="preserve">Tenemos lista nuestra conexión para poder visualizar los datos </w:t>
      </w:r>
    </w:p>
    <w:p w14:paraId="7D906AD3" w14:textId="67D7AD89" w:rsidR="0067209B" w:rsidRDefault="0067209B" w:rsidP="0067209B">
      <w:pPr>
        <w:jc w:val="center"/>
      </w:pPr>
      <w:r w:rsidRPr="0067209B">
        <w:drawing>
          <wp:inline distT="0" distB="0" distL="0" distR="0" wp14:anchorId="58294E8A" wp14:editId="5A06C446">
            <wp:extent cx="2248214" cy="1209844"/>
            <wp:effectExtent l="0" t="0" r="0" b="9525"/>
            <wp:docPr id="1641922180"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22180" name="Imagen 1" descr="Interfaz de usuario gráfica, Texto&#10;&#10;Descripción generada automáticamente con confianza media"/>
                    <pic:cNvPicPr/>
                  </pic:nvPicPr>
                  <pic:blipFill>
                    <a:blip r:embed="rId64"/>
                    <a:stretch>
                      <a:fillRect/>
                    </a:stretch>
                  </pic:blipFill>
                  <pic:spPr>
                    <a:xfrm>
                      <a:off x="0" y="0"/>
                      <a:ext cx="2248214" cy="1209844"/>
                    </a:xfrm>
                    <a:prstGeom prst="rect">
                      <a:avLst/>
                    </a:prstGeom>
                  </pic:spPr>
                </pic:pic>
              </a:graphicData>
            </a:graphic>
          </wp:inline>
        </w:drawing>
      </w:r>
    </w:p>
    <w:p w14:paraId="5531B436" w14:textId="64C107E7" w:rsidR="0067209B" w:rsidRDefault="00C91780" w:rsidP="00C91780">
      <w:pPr>
        <w:pStyle w:val="Descripcin"/>
        <w:jc w:val="center"/>
      </w:pPr>
      <w:bookmarkStart w:id="171" w:name="_Toc178529366"/>
      <w:r>
        <w:t xml:space="preserve">Figura  </w:t>
      </w:r>
      <w:r>
        <w:fldChar w:fldCharType="begin"/>
      </w:r>
      <w:r>
        <w:instrText xml:space="preserve"> SEQ Figura_ \* ARABIC </w:instrText>
      </w:r>
      <w:r>
        <w:fldChar w:fldCharType="separate"/>
      </w:r>
      <w:r>
        <w:rPr>
          <w:noProof/>
        </w:rPr>
        <w:t>44</w:t>
      </w:r>
      <w:r>
        <w:fldChar w:fldCharType="end"/>
      </w:r>
      <w:r>
        <w:t xml:space="preserve"> Base de datos cargada a </w:t>
      </w:r>
      <w:proofErr w:type="spellStart"/>
      <w:r>
        <w:t>DBeaver</w:t>
      </w:r>
      <w:bookmarkEnd w:id="171"/>
      <w:proofErr w:type="spellEnd"/>
    </w:p>
    <w:p w14:paraId="6E142A90" w14:textId="77777777" w:rsidR="0067209B" w:rsidRDefault="0067209B" w:rsidP="0067209B"/>
    <w:p w14:paraId="3E31E6B4" w14:textId="52F6EFA3" w:rsidR="0067209B" w:rsidRDefault="0067209B" w:rsidP="0067209B">
      <w:r>
        <w:lastRenderedPageBreak/>
        <w:t xml:space="preserve">Una vez hecha la conexión podemos visualizar la tabla desde </w:t>
      </w:r>
      <w:proofErr w:type="spellStart"/>
      <w:r>
        <w:t>DBeaver</w:t>
      </w:r>
      <w:proofErr w:type="spellEnd"/>
      <w:r>
        <w:t>, esta tabla se carga en automático una vez que agregamos el archivo desde el programa</w:t>
      </w:r>
    </w:p>
    <w:p w14:paraId="470D5381" w14:textId="7D293BEC" w:rsidR="0067209B" w:rsidRDefault="0067209B" w:rsidP="0067209B">
      <w:r w:rsidRPr="0067209B">
        <w:drawing>
          <wp:inline distT="0" distB="0" distL="0" distR="0" wp14:anchorId="31ECBCC1" wp14:editId="1A0A2D3B">
            <wp:extent cx="5791835" cy="2342515"/>
            <wp:effectExtent l="0" t="0" r="0" b="0"/>
            <wp:docPr id="1194609187"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09187" name="Imagen 1" descr="Captura de pantalla de computadora&#10;&#10;Descripción generada automáticamente con confianza media"/>
                    <pic:cNvPicPr/>
                  </pic:nvPicPr>
                  <pic:blipFill>
                    <a:blip r:embed="rId65"/>
                    <a:stretch>
                      <a:fillRect/>
                    </a:stretch>
                  </pic:blipFill>
                  <pic:spPr>
                    <a:xfrm>
                      <a:off x="0" y="0"/>
                      <a:ext cx="5791835" cy="2342515"/>
                    </a:xfrm>
                    <a:prstGeom prst="rect">
                      <a:avLst/>
                    </a:prstGeom>
                  </pic:spPr>
                </pic:pic>
              </a:graphicData>
            </a:graphic>
          </wp:inline>
        </w:drawing>
      </w:r>
    </w:p>
    <w:p w14:paraId="63F47BDA" w14:textId="41FD4C73" w:rsidR="0067209B" w:rsidRDefault="00C91780" w:rsidP="00C91780">
      <w:pPr>
        <w:pStyle w:val="Descripcin"/>
        <w:jc w:val="center"/>
      </w:pPr>
      <w:bookmarkStart w:id="172" w:name="_Toc178529367"/>
      <w:r>
        <w:t xml:space="preserve">Figura  </w:t>
      </w:r>
      <w:r>
        <w:fldChar w:fldCharType="begin"/>
      </w:r>
      <w:r>
        <w:instrText xml:space="preserve"> SEQ Figura_ \* ARABIC </w:instrText>
      </w:r>
      <w:r>
        <w:fldChar w:fldCharType="separate"/>
      </w:r>
      <w:r>
        <w:rPr>
          <w:noProof/>
        </w:rPr>
        <w:t>45</w:t>
      </w:r>
      <w:r>
        <w:fldChar w:fldCharType="end"/>
      </w:r>
      <w:r>
        <w:t xml:space="preserve"> Archivo cargado en </w:t>
      </w:r>
      <w:proofErr w:type="spellStart"/>
      <w:r>
        <w:t>DBeaver</w:t>
      </w:r>
      <w:bookmarkEnd w:id="172"/>
      <w:proofErr w:type="spellEnd"/>
    </w:p>
    <w:p w14:paraId="0F8C0ACA" w14:textId="0EEEB9FC" w:rsidR="00EB776C" w:rsidRDefault="00EB776C" w:rsidP="00EB776C">
      <w:r>
        <w:t xml:space="preserve">Para correr el programa ejecutamos en consola la siguiente instrucción </w:t>
      </w:r>
      <w:proofErr w:type="gramStart"/>
      <w:r>
        <w:t>‘ Python</w:t>
      </w:r>
      <w:proofErr w:type="gramEnd"/>
      <w:r>
        <w:t xml:space="preserve"> .app.py ’ </w:t>
      </w:r>
    </w:p>
    <w:p w14:paraId="7AAC415B" w14:textId="53182417" w:rsidR="00EB776C" w:rsidRDefault="00EB776C" w:rsidP="00EB776C">
      <w:pPr>
        <w:jc w:val="center"/>
      </w:pPr>
      <w:r w:rsidRPr="00EB776C">
        <w:drawing>
          <wp:inline distT="0" distB="0" distL="0" distR="0" wp14:anchorId="602D5C99" wp14:editId="3AD22FC9">
            <wp:extent cx="5791835" cy="1295400"/>
            <wp:effectExtent l="0" t="0" r="0" b="0"/>
            <wp:docPr id="1921977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77527" name="Imagen 1" descr="Texto&#10;&#10;Descripción generada automáticamente"/>
                    <pic:cNvPicPr/>
                  </pic:nvPicPr>
                  <pic:blipFill>
                    <a:blip r:embed="rId66"/>
                    <a:stretch>
                      <a:fillRect/>
                    </a:stretch>
                  </pic:blipFill>
                  <pic:spPr>
                    <a:xfrm>
                      <a:off x="0" y="0"/>
                      <a:ext cx="5791835" cy="1295400"/>
                    </a:xfrm>
                    <a:prstGeom prst="rect">
                      <a:avLst/>
                    </a:prstGeom>
                  </pic:spPr>
                </pic:pic>
              </a:graphicData>
            </a:graphic>
          </wp:inline>
        </w:drawing>
      </w:r>
    </w:p>
    <w:p w14:paraId="4BF8D39D" w14:textId="67D8C42A" w:rsidR="00C91780" w:rsidRDefault="00C91780" w:rsidP="00C91780">
      <w:pPr>
        <w:pStyle w:val="Descripcin"/>
        <w:jc w:val="center"/>
      </w:pPr>
      <w:bookmarkStart w:id="173" w:name="_Toc178529368"/>
      <w:r>
        <w:t xml:space="preserve">Figura  </w:t>
      </w:r>
      <w:r>
        <w:fldChar w:fldCharType="begin"/>
      </w:r>
      <w:r>
        <w:instrText xml:space="preserve"> SEQ Figura_ \* ARABIC </w:instrText>
      </w:r>
      <w:r>
        <w:fldChar w:fldCharType="separate"/>
      </w:r>
      <w:r>
        <w:rPr>
          <w:noProof/>
        </w:rPr>
        <w:t>46</w:t>
      </w:r>
      <w:r>
        <w:fldChar w:fldCharType="end"/>
      </w:r>
      <w:r>
        <w:t xml:space="preserve"> Ejecución en consola del sistema</w:t>
      </w:r>
      <w:bookmarkEnd w:id="173"/>
    </w:p>
    <w:p w14:paraId="466DD2F1" w14:textId="1B24F362" w:rsidR="00EB776C" w:rsidRDefault="00EB776C" w:rsidP="00EB776C">
      <w:r>
        <w:t>Posteriormente en el navegador entrar a la siguiente ruta</w:t>
      </w:r>
    </w:p>
    <w:p w14:paraId="699FED1E" w14:textId="198CC010" w:rsidR="00EB776C" w:rsidRDefault="00EB776C" w:rsidP="00EB776C">
      <w:pPr>
        <w:jc w:val="center"/>
      </w:pPr>
      <w:r w:rsidRPr="00EB776C">
        <w:drawing>
          <wp:inline distT="0" distB="0" distL="0" distR="0" wp14:anchorId="47B0DED5" wp14:editId="676173FC">
            <wp:extent cx="2191056" cy="323895"/>
            <wp:effectExtent l="0" t="0" r="0" b="0"/>
            <wp:docPr id="296011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11809" name=""/>
                    <pic:cNvPicPr/>
                  </pic:nvPicPr>
                  <pic:blipFill>
                    <a:blip r:embed="rId67"/>
                    <a:stretch>
                      <a:fillRect/>
                    </a:stretch>
                  </pic:blipFill>
                  <pic:spPr>
                    <a:xfrm>
                      <a:off x="0" y="0"/>
                      <a:ext cx="2191056" cy="323895"/>
                    </a:xfrm>
                    <a:prstGeom prst="rect">
                      <a:avLst/>
                    </a:prstGeom>
                  </pic:spPr>
                </pic:pic>
              </a:graphicData>
            </a:graphic>
          </wp:inline>
        </w:drawing>
      </w:r>
    </w:p>
    <w:p w14:paraId="2C66708F" w14:textId="45C56A91" w:rsidR="00C91780" w:rsidRDefault="00C91780" w:rsidP="00C91780">
      <w:pPr>
        <w:pStyle w:val="Descripcin"/>
        <w:jc w:val="center"/>
      </w:pPr>
      <w:bookmarkStart w:id="174" w:name="_Toc178529369"/>
      <w:r>
        <w:t xml:space="preserve">Figura  </w:t>
      </w:r>
      <w:r>
        <w:fldChar w:fldCharType="begin"/>
      </w:r>
      <w:r>
        <w:instrText xml:space="preserve"> SEQ Figura_ \* ARABIC </w:instrText>
      </w:r>
      <w:r>
        <w:fldChar w:fldCharType="separate"/>
      </w:r>
      <w:r>
        <w:rPr>
          <w:noProof/>
        </w:rPr>
        <w:t>47</w:t>
      </w:r>
      <w:r>
        <w:fldChar w:fldCharType="end"/>
      </w:r>
      <w:r>
        <w:t xml:space="preserve"> Ruta para </w:t>
      </w:r>
      <w:r w:rsidR="00031507">
        <w:t>entrar</w:t>
      </w:r>
      <w:r>
        <w:t xml:space="preserve"> </w:t>
      </w:r>
      <w:r w:rsidR="00031507">
        <w:t>al</w:t>
      </w:r>
      <w:r>
        <w:t xml:space="preserve"> proceso</w:t>
      </w:r>
      <w:bookmarkEnd w:id="174"/>
    </w:p>
    <w:p w14:paraId="6A70790C" w14:textId="037BE1E1" w:rsidR="00EB776C" w:rsidRPr="00EB776C" w:rsidRDefault="00EB776C" w:rsidP="00EB776C">
      <w:r>
        <w:t xml:space="preserve">Una vez ahí se nos mostrara la siguiente vista en donde se podrá elegir el numero de K-Centros que se deseen usar </w:t>
      </w:r>
    </w:p>
    <w:p w14:paraId="3C5CF27D" w14:textId="77777777" w:rsidR="00D272A1" w:rsidRDefault="00D272A1" w:rsidP="00136263"/>
    <w:p w14:paraId="33D67404" w14:textId="274ADBDE" w:rsidR="00D272A1" w:rsidRDefault="00D272A1" w:rsidP="00136263">
      <w:r>
        <w:rPr>
          <w:noProof/>
        </w:rPr>
        <w:drawing>
          <wp:inline distT="0" distB="0" distL="0" distR="0" wp14:anchorId="57F5D68D" wp14:editId="23A91B35">
            <wp:extent cx="5791835" cy="1149350"/>
            <wp:effectExtent l="0" t="0" r="0" b="0"/>
            <wp:docPr id="103844792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7928" name="Imagen 38" descr="Interfaz de usuario gráfica, Aplicación&#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1149350"/>
                    </a:xfrm>
                    <a:prstGeom prst="rect">
                      <a:avLst/>
                    </a:prstGeom>
                    <a:noFill/>
                    <a:ln>
                      <a:noFill/>
                    </a:ln>
                  </pic:spPr>
                </pic:pic>
              </a:graphicData>
            </a:graphic>
          </wp:inline>
        </w:drawing>
      </w:r>
    </w:p>
    <w:p w14:paraId="21615496" w14:textId="77777777" w:rsidR="00C91780" w:rsidRDefault="00C91780" w:rsidP="00136263"/>
    <w:p w14:paraId="05419EB9" w14:textId="3900EAD1" w:rsidR="00D272A1" w:rsidRDefault="00EB776C" w:rsidP="00136263">
      <w:r>
        <w:t xml:space="preserve">Le damos clic en el botón enviar y </w:t>
      </w:r>
      <w:r w:rsidR="0067209B">
        <w:t xml:space="preserve">podemos visualizar el numero de iteraciones que se hicieron durante el proceso del algoritmo </w:t>
      </w:r>
    </w:p>
    <w:p w14:paraId="3CC0FAEE" w14:textId="69EF500C" w:rsidR="00D272A1" w:rsidRDefault="00D272A1" w:rsidP="00CF659C">
      <w:pPr>
        <w:jc w:val="center"/>
      </w:pPr>
      <w:r>
        <w:rPr>
          <w:noProof/>
        </w:rPr>
        <w:drawing>
          <wp:inline distT="0" distB="0" distL="0" distR="0" wp14:anchorId="05BF0647" wp14:editId="0C26C4E4">
            <wp:extent cx="5438775" cy="3676137"/>
            <wp:effectExtent l="0" t="0" r="0" b="0"/>
            <wp:docPr id="2034328701" name="Imagen 36"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28701" name="Imagen 36" descr="Interfaz de usuario gráfica, Aplicación, Correo electrónico&#10;&#10;Descripción generada automáticamente"/>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1790"/>
                    <a:stretch/>
                  </pic:blipFill>
                  <pic:spPr bwMode="auto">
                    <a:xfrm>
                      <a:off x="0" y="0"/>
                      <a:ext cx="5442472" cy="3678636"/>
                    </a:xfrm>
                    <a:prstGeom prst="rect">
                      <a:avLst/>
                    </a:prstGeom>
                    <a:noFill/>
                    <a:ln>
                      <a:noFill/>
                    </a:ln>
                    <a:extLst>
                      <a:ext uri="{53640926-AAD7-44D8-BBD7-CCE9431645EC}">
                        <a14:shadowObscured xmlns:a14="http://schemas.microsoft.com/office/drawing/2010/main"/>
                      </a:ext>
                    </a:extLst>
                  </pic:spPr>
                </pic:pic>
              </a:graphicData>
            </a:graphic>
          </wp:inline>
        </w:drawing>
      </w:r>
    </w:p>
    <w:p w14:paraId="0E3C7C6E" w14:textId="65D9F2CA" w:rsidR="0067209B" w:rsidRDefault="0067209B" w:rsidP="00136263">
      <w:r>
        <w:t>Podemos visualizar los datos dando clic en cada uno de los botones</w:t>
      </w:r>
    </w:p>
    <w:p w14:paraId="22670A7C" w14:textId="0C4004A6" w:rsidR="0067209B" w:rsidRDefault="0067209B" w:rsidP="0067209B">
      <w:pPr>
        <w:pStyle w:val="Prrafodelista"/>
        <w:numPr>
          <w:ilvl w:val="0"/>
          <w:numId w:val="112"/>
        </w:numPr>
      </w:pPr>
      <w:r>
        <w:t xml:space="preserve">Damos clic en </w:t>
      </w:r>
      <w:proofErr w:type="spellStart"/>
      <w:r>
        <w:t>Iteracion</w:t>
      </w:r>
      <w:proofErr w:type="spellEnd"/>
      <w:r>
        <w:t xml:space="preserve"> #0</w:t>
      </w:r>
    </w:p>
    <w:p w14:paraId="4F33B518" w14:textId="7416B3E4" w:rsidR="0067209B" w:rsidRDefault="0067209B" w:rsidP="00136263">
      <w:r w:rsidRPr="0067209B">
        <w:drawing>
          <wp:inline distT="0" distB="0" distL="0" distR="0" wp14:anchorId="26001808" wp14:editId="73A849A8">
            <wp:extent cx="5791835" cy="3017520"/>
            <wp:effectExtent l="0" t="0" r="0" b="0"/>
            <wp:docPr id="51061242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12427" name="Imagen 1" descr="Escala de tiempo&#10;&#10;Descripción generada automáticamente"/>
                    <pic:cNvPicPr/>
                  </pic:nvPicPr>
                  <pic:blipFill>
                    <a:blip r:embed="rId70"/>
                    <a:stretch>
                      <a:fillRect/>
                    </a:stretch>
                  </pic:blipFill>
                  <pic:spPr>
                    <a:xfrm>
                      <a:off x="0" y="0"/>
                      <a:ext cx="5791835" cy="3017520"/>
                    </a:xfrm>
                    <a:prstGeom prst="rect">
                      <a:avLst/>
                    </a:prstGeom>
                  </pic:spPr>
                </pic:pic>
              </a:graphicData>
            </a:graphic>
          </wp:inline>
        </w:drawing>
      </w:r>
    </w:p>
    <w:p w14:paraId="6793382F" w14:textId="224B33BD" w:rsidR="0067209B" w:rsidRDefault="0067209B" w:rsidP="0067209B">
      <w:pPr>
        <w:pStyle w:val="Prrafodelista"/>
        <w:numPr>
          <w:ilvl w:val="0"/>
          <w:numId w:val="112"/>
        </w:numPr>
      </w:pPr>
      <w:r>
        <w:lastRenderedPageBreak/>
        <w:t>Para ver a que prototipo se fueron cada uno de los datos</w:t>
      </w:r>
    </w:p>
    <w:p w14:paraId="7A632ECD" w14:textId="77777777" w:rsidR="0067209B" w:rsidRDefault="0067209B" w:rsidP="0067209B">
      <w:pPr>
        <w:pStyle w:val="Prrafodelista"/>
      </w:pPr>
    </w:p>
    <w:p w14:paraId="18991013" w14:textId="4EED22F7" w:rsidR="0067209B" w:rsidRDefault="0067209B" w:rsidP="0067209B">
      <w:pPr>
        <w:pStyle w:val="Prrafodelista"/>
      </w:pPr>
      <w:r>
        <w:t>Agrupamiento k0</w:t>
      </w:r>
    </w:p>
    <w:p w14:paraId="0F5E4014" w14:textId="2FF9892E" w:rsidR="0067209B" w:rsidRDefault="0067209B" w:rsidP="0067209B">
      <w:r w:rsidRPr="0067209B">
        <w:drawing>
          <wp:inline distT="0" distB="0" distL="0" distR="0" wp14:anchorId="13106522" wp14:editId="772FAF6A">
            <wp:extent cx="5791835" cy="3028950"/>
            <wp:effectExtent l="0" t="0" r="0" b="0"/>
            <wp:docPr id="865626776" name="Imagen 1"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26776" name="Imagen 1" descr="Calendario&#10;&#10;Descripción generada automáticamente con confianza media"/>
                    <pic:cNvPicPr/>
                  </pic:nvPicPr>
                  <pic:blipFill>
                    <a:blip r:embed="rId71"/>
                    <a:stretch>
                      <a:fillRect/>
                    </a:stretch>
                  </pic:blipFill>
                  <pic:spPr>
                    <a:xfrm>
                      <a:off x="0" y="0"/>
                      <a:ext cx="5791835" cy="3028950"/>
                    </a:xfrm>
                    <a:prstGeom prst="rect">
                      <a:avLst/>
                    </a:prstGeom>
                  </pic:spPr>
                </pic:pic>
              </a:graphicData>
            </a:graphic>
          </wp:inline>
        </w:drawing>
      </w:r>
    </w:p>
    <w:p w14:paraId="39A91ACD" w14:textId="58E6ECA2" w:rsidR="0067209B" w:rsidRDefault="0067209B" w:rsidP="0067209B">
      <w:pPr>
        <w:pStyle w:val="Prrafodelista"/>
      </w:pPr>
      <w:r>
        <w:t>Agrupamiento k</w:t>
      </w:r>
      <w:r>
        <w:t>1</w:t>
      </w:r>
    </w:p>
    <w:p w14:paraId="5700AEB5" w14:textId="4209439A" w:rsidR="0067209B" w:rsidRDefault="0067209B" w:rsidP="0067209B">
      <w:r w:rsidRPr="0067209B">
        <w:drawing>
          <wp:inline distT="0" distB="0" distL="0" distR="0" wp14:anchorId="78733CB0" wp14:editId="39EF0FA3">
            <wp:extent cx="5791835" cy="3056255"/>
            <wp:effectExtent l="0" t="0" r="0" b="0"/>
            <wp:docPr id="510457220"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57220" name="Imagen 1" descr="Tabla&#10;&#10;Descripción generada automáticamente con confianza media"/>
                    <pic:cNvPicPr/>
                  </pic:nvPicPr>
                  <pic:blipFill>
                    <a:blip r:embed="rId72"/>
                    <a:stretch>
                      <a:fillRect/>
                    </a:stretch>
                  </pic:blipFill>
                  <pic:spPr>
                    <a:xfrm>
                      <a:off x="0" y="0"/>
                      <a:ext cx="5791835" cy="3056255"/>
                    </a:xfrm>
                    <a:prstGeom prst="rect">
                      <a:avLst/>
                    </a:prstGeom>
                  </pic:spPr>
                </pic:pic>
              </a:graphicData>
            </a:graphic>
          </wp:inline>
        </w:drawing>
      </w:r>
    </w:p>
    <w:p w14:paraId="2C7C162A" w14:textId="3C3C3F4F" w:rsidR="0067209B" w:rsidRDefault="0067209B" w:rsidP="0067209B">
      <w:r>
        <w:tab/>
        <w:t>Agrupamiento k2</w:t>
      </w:r>
    </w:p>
    <w:p w14:paraId="63E7685B" w14:textId="7DC11332" w:rsidR="0067209B" w:rsidRDefault="0067209B" w:rsidP="0067209B">
      <w:r w:rsidRPr="0067209B">
        <w:lastRenderedPageBreak/>
        <w:drawing>
          <wp:inline distT="0" distB="0" distL="0" distR="0" wp14:anchorId="730A6BF5" wp14:editId="1FAB6642">
            <wp:extent cx="5791835" cy="2863215"/>
            <wp:effectExtent l="0" t="0" r="0" b="0"/>
            <wp:docPr id="2053027925"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27925" name="Imagen 1" descr="Calendario&#10;&#10;Descripción generada automáticamente"/>
                    <pic:cNvPicPr/>
                  </pic:nvPicPr>
                  <pic:blipFill>
                    <a:blip r:embed="rId73"/>
                    <a:stretch>
                      <a:fillRect/>
                    </a:stretch>
                  </pic:blipFill>
                  <pic:spPr>
                    <a:xfrm>
                      <a:off x="0" y="0"/>
                      <a:ext cx="5791835" cy="2863215"/>
                    </a:xfrm>
                    <a:prstGeom prst="rect">
                      <a:avLst/>
                    </a:prstGeom>
                  </pic:spPr>
                </pic:pic>
              </a:graphicData>
            </a:graphic>
          </wp:inline>
        </w:drawing>
      </w:r>
    </w:p>
    <w:p w14:paraId="01A8C274" w14:textId="77777777" w:rsidR="0067209B" w:rsidRDefault="0067209B" w:rsidP="0067209B"/>
    <w:p w14:paraId="5391CBC7" w14:textId="6BDAF217" w:rsidR="0067209B" w:rsidRDefault="0067209B" w:rsidP="0067209B">
      <w:r>
        <w:t xml:space="preserve">Esto se hace para visualizar las iteraciones obtenidas, posteriormente los datos serán almacenados en las carpetas que se encuentran dentro del sistema </w:t>
      </w:r>
      <w:r w:rsidR="00D97796">
        <w:t xml:space="preserve">de forma automática </w:t>
      </w:r>
    </w:p>
    <w:p w14:paraId="158FA99D" w14:textId="15CF91A3" w:rsidR="00D97796" w:rsidRDefault="00D97796" w:rsidP="00D97796">
      <w:r>
        <w:t xml:space="preserve">Para un mejor entendimiento los datos se guardan con la siguiente nomenclatura </w:t>
      </w:r>
      <w:proofErr w:type="gramStart"/>
      <w:r>
        <w:t>‘ DATOS</w:t>
      </w:r>
      <w:proofErr w:type="gramEnd"/>
      <w:r>
        <w:t xml:space="preserve">_1_NO.KPROTOTIPOS_DIA_FECHA ’ (se </w:t>
      </w:r>
      <w:proofErr w:type="spellStart"/>
      <w:r>
        <w:t>utilizo</w:t>
      </w:r>
      <w:proofErr w:type="spellEnd"/>
      <w:r>
        <w:t xml:space="preserve"> esa nomenclatura en caso de que se volviera a usar el archivo varias veces)</w:t>
      </w:r>
    </w:p>
    <w:p w14:paraId="251C594A" w14:textId="287BBBCB" w:rsidR="00D97796" w:rsidRDefault="00D97796" w:rsidP="00D97796">
      <w:pPr>
        <w:jc w:val="center"/>
      </w:pPr>
      <w:r w:rsidRPr="00D97796">
        <w:drawing>
          <wp:inline distT="0" distB="0" distL="0" distR="0" wp14:anchorId="2DE01B30" wp14:editId="097FBC02">
            <wp:extent cx="1838325" cy="3043279"/>
            <wp:effectExtent l="0" t="0" r="0" b="0"/>
            <wp:docPr id="1287330856" name="Imagen 1" descr="Texto,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30856" name="Imagen 1" descr="Texto, Calendario&#10;&#10;Descripción generada automáticamente"/>
                    <pic:cNvPicPr/>
                  </pic:nvPicPr>
                  <pic:blipFill>
                    <a:blip r:embed="rId74"/>
                    <a:stretch>
                      <a:fillRect/>
                    </a:stretch>
                  </pic:blipFill>
                  <pic:spPr>
                    <a:xfrm>
                      <a:off x="0" y="0"/>
                      <a:ext cx="1841190" cy="3048022"/>
                    </a:xfrm>
                    <a:prstGeom prst="rect">
                      <a:avLst/>
                    </a:prstGeom>
                  </pic:spPr>
                </pic:pic>
              </a:graphicData>
            </a:graphic>
          </wp:inline>
        </w:drawing>
      </w:r>
    </w:p>
    <w:p w14:paraId="29A3B6EE" w14:textId="27877FFD" w:rsidR="00D97796" w:rsidRDefault="00D97796" w:rsidP="00D97796">
      <w:r>
        <w:t>Donde:</w:t>
      </w:r>
    </w:p>
    <w:p w14:paraId="0EC3583E" w14:textId="6082D69B" w:rsidR="00D97796" w:rsidRDefault="00D97796" w:rsidP="00D97796">
      <w:pPr>
        <w:pStyle w:val="Prrafodelista"/>
        <w:numPr>
          <w:ilvl w:val="0"/>
          <w:numId w:val="112"/>
        </w:numPr>
      </w:pPr>
      <w:r>
        <w:t>DATOS_1</w:t>
      </w:r>
      <w:proofErr w:type="gramStart"/>
      <w:r>
        <w:t>_ :</w:t>
      </w:r>
      <w:proofErr w:type="gramEnd"/>
      <w:r>
        <w:t xml:space="preserve"> El “1” es el numero de id que se le da al archivo una vez que se suba a la base de datos</w:t>
      </w:r>
    </w:p>
    <w:p w14:paraId="37F368A1" w14:textId="2297E4BE" w:rsidR="00D97796" w:rsidRDefault="00D97796" w:rsidP="00D97796">
      <w:pPr>
        <w:pStyle w:val="Prrafodelista"/>
        <w:numPr>
          <w:ilvl w:val="0"/>
          <w:numId w:val="112"/>
        </w:numPr>
      </w:pPr>
      <w:proofErr w:type="gramStart"/>
      <w:r>
        <w:lastRenderedPageBreak/>
        <w:t>NO.KPROTOTIPOS</w:t>
      </w:r>
      <w:proofErr w:type="gramEnd"/>
      <w:r>
        <w:t xml:space="preserve">: es el numero de prototipos resultantes, cada carpeta contendrá archivos con extension </w:t>
      </w:r>
      <w:proofErr w:type="spellStart"/>
      <w:r>
        <w:t>txt</w:t>
      </w:r>
      <w:proofErr w:type="spellEnd"/>
      <w:r>
        <w:t xml:space="preserve"> que son los resultados finales del algoritmo al momento de converger</w:t>
      </w:r>
    </w:p>
    <w:p w14:paraId="4FB624C8" w14:textId="186C96FE" w:rsidR="00D97796" w:rsidRDefault="00D97796" w:rsidP="00D97796">
      <w:pPr>
        <w:jc w:val="center"/>
      </w:pPr>
      <w:r w:rsidRPr="00D97796">
        <w:drawing>
          <wp:inline distT="0" distB="0" distL="0" distR="0" wp14:anchorId="18E950ED" wp14:editId="2376AF7C">
            <wp:extent cx="2448267" cy="4401164"/>
            <wp:effectExtent l="0" t="0" r="9525" b="0"/>
            <wp:docPr id="213377142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71420" name="Imagen 1" descr="Pantalla de computadora con letras&#10;&#10;Descripción generada automáticamente con confianza media"/>
                    <pic:cNvPicPr/>
                  </pic:nvPicPr>
                  <pic:blipFill>
                    <a:blip r:embed="rId75"/>
                    <a:stretch>
                      <a:fillRect/>
                    </a:stretch>
                  </pic:blipFill>
                  <pic:spPr>
                    <a:xfrm>
                      <a:off x="0" y="0"/>
                      <a:ext cx="2448267" cy="4401164"/>
                    </a:xfrm>
                    <a:prstGeom prst="rect">
                      <a:avLst/>
                    </a:prstGeom>
                  </pic:spPr>
                </pic:pic>
              </a:graphicData>
            </a:graphic>
          </wp:inline>
        </w:drawing>
      </w:r>
    </w:p>
    <w:p w14:paraId="401B8868" w14:textId="5808F817" w:rsidR="00D97796" w:rsidRDefault="00D97796" w:rsidP="00D97796">
      <w:pPr>
        <w:jc w:val="center"/>
      </w:pPr>
    </w:p>
    <w:p w14:paraId="53055BFE" w14:textId="7FC5E485" w:rsidR="00D97796" w:rsidRDefault="00D97796" w:rsidP="00D97796">
      <w:r>
        <w:t>Dichos archivos los visualizamos al darle clic sobre ellos y se pueden visualizar de la siguiente manera</w:t>
      </w:r>
    </w:p>
    <w:p w14:paraId="5FBDA9E5" w14:textId="437075C0" w:rsidR="00D97796" w:rsidRDefault="00416ABF" w:rsidP="00D97796">
      <w:r w:rsidRPr="00416ABF">
        <w:lastRenderedPageBreak/>
        <w:drawing>
          <wp:inline distT="0" distB="0" distL="0" distR="0" wp14:anchorId="4C6226E2" wp14:editId="519962D5">
            <wp:extent cx="5791835" cy="3208020"/>
            <wp:effectExtent l="0" t="0" r="0" b="0"/>
            <wp:docPr id="2134598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98067" name="Imagen 1" descr="Texto&#10;&#10;Descripción generada automáticamente"/>
                    <pic:cNvPicPr/>
                  </pic:nvPicPr>
                  <pic:blipFill>
                    <a:blip r:embed="rId76"/>
                    <a:stretch>
                      <a:fillRect/>
                    </a:stretch>
                  </pic:blipFill>
                  <pic:spPr>
                    <a:xfrm>
                      <a:off x="0" y="0"/>
                      <a:ext cx="5791835" cy="3208020"/>
                    </a:xfrm>
                    <a:prstGeom prst="rect">
                      <a:avLst/>
                    </a:prstGeom>
                  </pic:spPr>
                </pic:pic>
              </a:graphicData>
            </a:graphic>
          </wp:inline>
        </w:drawing>
      </w:r>
    </w:p>
    <w:p w14:paraId="0BC38001" w14:textId="09E2690F" w:rsidR="00416ABF" w:rsidRDefault="00416ABF" w:rsidP="00D97796"/>
    <w:p w14:paraId="20FE39DF" w14:textId="77777777" w:rsidR="0067209B" w:rsidRDefault="0067209B" w:rsidP="0067209B"/>
    <w:p w14:paraId="70BCE990" w14:textId="77777777" w:rsidR="00CF659C" w:rsidRDefault="00CF659C" w:rsidP="0067209B"/>
    <w:p w14:paraId="6959ED38" w14:textId="77777777" w:rsidR="00CF659C" w:rsidRDefault="00CF659C" w:rsidP="0067209B"/>
    <w:p w14:paraId="0A92F538" w14:textId="77777777" w:rsidR="00CF659C" w:rsidRDefault="00CF659C" w:rsidP="0067209B"/>
    <w:p w14:paraId="2C464DA9" w14:textId="77777777" w:rsidR="00CF659C" w:rsidRDefault="00CF659C" w:rsidP="0067209B"/>
    <w:p w14:paraId="3AA2F789" w14:textId="77777777" w:rsidR="00CF659C" w:rsidRDefault="00CF659C" w:rsidP="0067209B"/>
    <w:p w14:paraId="0F3E2FBC" w14:textId="77777777" w:rsidR="00CF659C" w:rsidRDefault="00CF659C" w:rsidP="0067209B"/>
    <w:p w14:paraId="7AC6118E" w14:textId="77777777" w:rsidR="00CF659C" w:rsidRDefault="00CF659C" w:rsidP="0067209B"/>
    <w:p w14:paraId="5DB789DA" w14:textId="77777777" w:rsidR="00CF659C" w:rsidRDefault="00CF659C" w:rsidP="0067209B"/>
    <w:p w14:paraId="0C9CFE84" w14:textId="77777777" w:rsidR="00CF659C" w:rsidRDefault="00CF659C" w:rsidP="0067209B"/>
    <w:p w14:paraId="1B652E92" w14:textId="77777777" w:rsidR="00CF659C" w:rsidRDefault="00CF659C" w:rsidP="0067209B"/>
    <w:p w14:paraId="23F7CE9F" w14:textId="77777777" w:rsidR="00CF659C" w:rsidRDefault="00CF659C" w:rsidP="0067209B"/>
    <w:p w14:paraId="4986D6BE" w14:textId="77777777" w:rsidR="00CF659C" w:rsidRDefault="00CF659C" w:rsidP="0067209B"/>
    <w:p w14:paraId="0A6CD4A7" w14:textId="77777777" w:rsidR="00CF659C" w:rsidRDefault="00CF659C" w:rsidP="0067209B"/>
    <w:p w14:paraId="48B4669C" w14:textId="2776054A" w:rsidR="0067209B" w:rsidRPr="00136263" w:rsidRDefault="0067209B" w:rsidP="0067209B"/>
    <w:p w14:paraId="26A9D31E" w14:textId="77777777" w:rsidR="00F87C0D" w:rsidRPr="00463F5B" w:rsidRDefault="00F87C0D" w:rsidP="006F2A33">
      <w:pPr>
        <w:pStyle w:val="Ttulo1"/>
        <w:spacing w:line="360" w:lineRule="auto"/>
      </w:pPr>
      <w:bookmarkStart w:id="175" w:name="_Toc162863694"/>
      <w:bookmarkStart w:id="176" w:name="_Toc178529014"/>
      <w:r w:rsidRPr="00463F5B">
        <w:lastRenderedPageBreak/>
        <w:t>Conclusiones de Proyecto</w:t>
      </w:r>
      <w:bookmarkEnd w:id="175"/>
      <w:bookmarkEnd w:id="176"/>
    </w:p>
    <w:p w14:paraId="5C14E98F" w14:textId="77777777" w:rsidR="00F87C0D" w:rsidRPr="00F87C0D" w:rsidRDefault="00F87C0D" w:rsidP="006F2A33">
      <w:pPr>
        <w:pStyle w:val="Default"/>
        <w:spacing w:line="360" w:lineRule="auto"/>
        <w:ind w:left="720"/>
        <w:jc w:val="both"/>
      </w:pPr>
    </w:p>
    <w:p w14:paraId="2950ED9D" w14:textId="13B652BB" w:rsidR="00F87C0D" w:rsidRPr="00A00B86" w:rsidRDefault="00F87C0D" w:rsidP="006F2A33">
      <w:pPr>
        <w:pStyle w:val="Default"/>
        <w:spacing w:line="360" w:lineRule="auto"/>
        <w:jc w:val="both"/>
        <w:rPr>
          <w:highlight w:val="yellow"/>
        </w:rPr>
      </w:pPr>
      <w:r w:rsidRPr="00A00B86">
        <w:rPr>
          <w:highlight w:val="yellow"/>
        </w:rPr>
        <w:t xml:space="preserve">Las Conclusiones deben iniciar con los objetivos y los alcances planteados en el anteproyecto para conocer lo que se logró. Se desprenden directamente de los Resultados. Describen las limitaciones encontradas durante el desarrollo del proyecto. </w:t>
      </w:r>
    </w:p>
    <w:p w14:paraId="20B871A2" w14:textId="0EB89AB9" w:rsidR="00F87C0D" w:rsidRPr="00F87C0D" w:rsidRDefault="00F87C0D" w:rsidP="006F2A33">
      <w:pPr>
        <w:pStyle w:val="Default"/>
        <w:spacing w:line="360" w:lineRule="auto"/>
        <w:jc w:val="both"/>
      </w:pPr>
    </w:p>
    <w:p w14:paraId="5EEC2645" w14:textId="77777777" w:rsidR="00F87C0D" w:rsidRPr="00463F5B" w:rsidRDefault="00F87C0D" w:rsidP="006F2A33">
      <w:pPr>
        <w:pStyle w:val="Ttulo1"/>
        <w:spacing w:line="360" w:lineRule="auto"/>
      </w:pPr>
      <w:bookmarkStart w:id="177" w:name="_Toc162863695"/>
      <w:bookmarkStart w:id="178" w:name="_Toc178529015"/>
      <w:r w:rsidRPr="00463F5B">
        <w:t>Recomendaciones</w:t>
      </w:r>
      <w:bookmarkEnd w:id="177"/>
      <w:bookmarkEnd w:id="178"/>
    </w:p>
    <w:p w14:paraId="24851DC7" w14:textId="77777777" w:rsidR="00F87C0D" w:rsidRPr="00F87C0D" w:rsidRDefault="00F87C0D" w:rsidP="006F2A33">
      <w:pPr>
        <w:pStyle w:val="Default"/>
        <w:spacing w:line="360" w:lineRule="auto"/>
        <w:jc w:val="both"/>
      </w:pPr>
    </w:p>
    <w:p w14:paraId="21D426AC" w14:textId="77777777" w:rsidR="00F87C0D" w:rsidRPr="00A00B86" w:rsidRDefault="00F87C0D" w:rsidP="006F2A33">
      <w:pPr>
        <w:pStyle w:val="Default"/>
        <w:spacing w:line="360" w:lineRule="auto"/>
        <w:jc w:val="both"/>
        <w:rPr>
          <w:highlight w:val="yellow"/>
        </w:rPr>
      </w:pPr>
      <w:r w:rsidRPr="00A00B86">
        <w:rPr>
          <w:highlight w:val="yellow"/>
        </w:rPr>
        <w:t>Incluye todos los aspectos de mejora, alcances futuros para seguir desarrollando sobre lo que se ha detectado como necesario. Las acciones que se deben hacer con los resultados.</w:t>
      </w:r>
    </w:p>
    <w:p w14:paraId="62DC63FB" w14:textId="77777777" w:rsidR="00F87C0D" w:rsidRPr="00F87C0D" w:rsidRDefault="00F87C0D" w:rsidP="006F2A33">
      <w:pPr>
        <w:pStyle w:val="Default"/>
        <w:spacing w:line="360" w:lineRule="auto"/>
        <w:jc w:val="both"/>
      </w:pPr>
    </w:p>
    <w:p w14:paraId="3BF489AC" w14:textId="77777777" w:rsidR="00F87C0D" w:rsidRPr="00463F5B" w:rsidRDefault="00F87C0D" w:rsidP="006F2A33">
      <w:pPr>
        <w:pStyle w:val="Ttulo1"/>
        <w:spacing w:line="360" w:lineRule="auto"/>
      </w:pPr>
      <w:bookmarkStart w:id="179" w:name="_Toc162863696"/>
      <w:bookmarkStart w:id="180" w:name="_Toc178529016"/>
      <w:r w:rsidRPr="00463F5B">
        <w:t>Competencias desarrolladas y/o aplicadas</w:t>
      </w:r>
      <w:bookmarkEnd w:id="179"/>
      <w:bookmarkEnd w:id="180"/>
    </w:p>
    <w:p w14:paraId="2F525E22" w14:textId="77777777" w:rsidR="00F87C0D" w:rsidRPr="00F87C0D" w:rsidRDefault="00F87C0D" w:rsidP="006F2A33">
      <w:pPr>
        <w:pStyle w:val="Default"/>
        <w:spacing w:line="360" w:lineRule="auto"/>
        <w:jc w:val="both"/>
      </w:pPr>
    </w:p>
    <w:p w14:paraId="05F1FF3E" w14:textId="6CFF5DDE" w:rsidR="00F87C0D" w:rsidRPr="00A00B86" w:rsidRDefault="00F87C0D" w:rsidP="006F2A33">
      <w:pPr>
        <w:pStyle w:val="Default"/>
        <w:spacing w:line="360" w:lineRule="auto"/>
        <w:jc w:val="both"/>
        <w:rPr>
          <w:highlight w:val="yellow"/>
        </w:rPr>
      </w:pPr>
      <w:r w:rsidRPr="00A00B86">
        <w:rPr>
          <w:highlight w:val="yellow"/>
        </w:rPr>
        <w:t>Son los conocimientos y habilidades adquiridas y aplicadas durante el desarrollo del proyecto (Trabajo en equipo, comunicación, aplicación de una metodología y/o plataformas).</w:t>
      </w:r>
    </w:p>
    <w:p w14:paraId="1BC0FB6C" w14:textId="557A15C1" w:rsidR="00F87C0D" w:rsidRPr="00F87C0D" w:rsidRDefault="00F87C0D" w:rsidP="006F2A33">
      <w:pPr>
        <w:pStyle w:val="Default"/>
        <w:spacing w:line="360" w:lineRule="auto"/>
        <w:jc w:val="both"/>
      </w:pPr>
    </w:p>
    <w:p w14:paraId="5EB9452E" w14:textId="022FF70B" w:rsidR="00F87C0D" w:rsidRPr="00F87C0D" w:rsidRDefault="00F87C0D" w:rsidP="006F2A33">
      <w:pPr>
        <w:spacing w:line="360" w:lineRule="auto"/>
        <w:jc w:val="center"/>
        <w:rPr>
          <w:rFonts w:ascii="Arial" w:hAnsi="Arial" w:cs="Arial"/>
          <w:b/>
          <w:bCs/>
          <w:sz w:val="24"/>
          <w:szCs w:val="24"/>
        </w:rPr>
      </w:pPr>
      <w:r w:rsidRPr="00F87C0D">
        <w:rPr>
          <w:rFonts w:ascii="Arial" w:hAnsi="Arial" w:cs="Arial"/>
          <w:b/>
          <w:bCs/>
          <w:sz w:val="24"/>
          <w:szCs w:val="24"/>
        </w:rPr>
        <w:t>COMPETENCIAS DESARROLLADAS Y/O APLICADAS</w:t>
      </w:r>
    </w:p>
    <w:p w14:paraId="2D6916D1" w14:textId="4FB48267" w:rsidR="00F87C0D" w:rsidRPr="00A00B86" w:rsidRDefault="00F87C0D" w:rsidP="006F2A33">
      <w:pPr>
        <w:pStyle w:val="Default"/>
        <w:spacing w:line="360" w:lineRule="auto"/>
        <w:jc w:val="both"/>
        <w:rPr>
          <w:highlight w:val="yellow"/>
        </w:rPr>
      </w:pPr>
      <w:r w:rsidRPr="00A00B86">
        <w:rPr>
          <w:highlight w:val="yellow"/>
        </w:rPr>
        <w:t xml:space="preserve">En esta sección se deberán mencionar, tanto las competencias genéricas como las específicas que el estudiante ha desarrollado durante la realización de la residencia profesional, así como las competencias adquiridas durante su estancia en el Instituto Tecnológico de Toluca que le permitieron llevar a cabo su proyecto de residencia profesional. </w:t>
      </w:r>
    </w:p>
    <w:p w14:paraId="5AFB771E" w14:textId="77777777" w:rsidR="00463F5B" w:rsidRPr="00F87C0D" w:rsidRDefault="00463F5B" w:rsidP="006F2A33">
      <w:pPr>
        <w:pStyle w:val="Default"/>
        <w:spacing w:line="360" w:lineRule="auto"/>
        <w:jc w:val="both"/>
      </w:pPr>
    </w:p>
    <w:p w14:paraId="2FA5B262" w14:textId="7C15A199" w:rsidR="00F87C0D" w:rsidRPr="00463F5B" w:rsidRDefault="00F87C0D" w:rsidP="006F2A33">
      <w:pPr>
        <w:pStyle w:val="Ttulo2"/>
        <w:spacing w:line="360" w:lineRule="auto"/>
      </w:pPr>
      <w:bookmarkStart w:id="181" w:name="_Toc162863697"/>
      <w:bookmarkStart w:id="182" w:name="_Toc178529017"/>
      <w:r w:rsidRPr="00F87C0D">
        <w:lastRenderedPageBreak/>
        <w:t>Competencias Específicas</w:t>
      </w:r>
      <w:bookmarkEnd w:id="181"/>
      <w:bookmarkEnd w:id="182"/>
    </w:p>
    <w:p w14:paraId="02B936D1"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Son aquellas que en su desarrollo definen, una cualificación profesional concreta, al sujeto en formación; es decir: saberes, quehaceres y manejo de tecnologías propias de un campo profesional específico. </w:t>
      </w:r>
    </w:p>
    <w:p w14:paraId="2CE7FAAE" w14:textId="5A86D89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El dominio de estas competencias específicas aportaría, a los sujetos en formación, los conocimientos teóricos y las aplicaciones tecnológicas, propios de cada profesión ya que están vinculados a lo que se denomina “el saber hacer profesional”. (Tobón, 2008) </w:t>
      </w:r>
    </w:p>
    <w:p w14:paraId="5A88B4EF"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Manejo de Conocimientos relativos a la ciencia, la tecnología y las humanidades en un campo profesional específico. </w:t>
      </w:r>
    </w:p>
    <w:p w14:paraId="499218DA"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Conocimiento de las prácticas profesionales que se desarrollan y la evolución y trascendencia de la profesión. </w:t>
      </w:r>
    </w:p>
    <w:p w14:paraId="04D04FD8"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Utilización con precisión terminología, simbología e instrumentos; así como el uso de lenguajes, algoritmos, heurísticos. </w:t>
      </w:r>
    </w:p>
    <w:p w14:paraId="58CB7F8F" w14:textId="77777777" w:rsidR="00463F5B"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Creación y diseño de aparatos, m</w:t>
      </w:r>
      <w:r w:rsidR="00463F5B" w:rsidRPr="00A00B86">
        <w:rPr>
          <w:rFonts w:ascii="Arial" w:hAnsi="Arial" w:cs="Arial"/>
          <w:sz w:val="24"/>
          <w:szCs w:val="24"/>
          <w:highlight w:val="yellow"/>
        </w:rPr>
        <w:t>á</w:t>
      </w:r>
      <w:r w:rsidRPr="00A00B86">
        <w:rPr>
          <w:rFonts w:ascii="Arial" w:hAnsi="Arial" w:cs="Arial"/>
          <w:sz w:val="24"/>
          <w:szCs w:val="24"/>
          <w:highlight w:val="yellow"/>
        </w:rPr>
        <w:t xml:space="preserve">quinas y de objetos tecnológicos en general. </w:t>
      </w:r>
    </w:p>
    <w:p w14:paraId="3024F07F" w14:textId="1741F7C8"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Planificación, establecimiento, organización y desarrollo de procesos de distinta índole. </w:t>
      </w:r>
    </w:p>
    <w:p w14:paraId="142B17AC" w14:textId="527D30DF"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Selección y uso de materiales, m</w:t>
      </w:r>
      <w:r w:rsidR="00463F5B" w:rsidRPr="00A00B86">
        <w:rPr>
          <w:rFonts w:ascii="Arial" w:hAnsi="Arial" w:cs="Arial"/>
          <w:sz w:val="24"/>
          <w:szCs w:val="24"/>
          <w:highlight w:val="yellow"/>
        </w:rPr>
        <w:t>á</w:t>
      </w:r>
      <w:r w:rsidRPr="00A00B86">
        <w:rPr>
          <w:rFonts w:ascii="Arial" w:hAnsi="Arial" w:cs="Arial"/>
          <w:sz w:val="24"/>
          <w:szCs w:val="24"/>
          <w:highlight w:val="yellow"/>
        </w:rPr>
        <w:t xml:space="preserve">quinas y herramientas. </w:t>
      </w:r>
    </w:p>
    <w:p w14:paraId="5437EBAA"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Montaje de aparatos e instalaciones; así como, dar solución a problemas productivos y tecnológicos. </w:t>
      </w:r>
    </w:p>
    <w:p w14:paraId="64C5B4E4" w14:textId="27C8B9A6" w:rsidR="00F87C0D" w:rsidRPr="00F87C0D" w:rsidRDefault="00F87C0D" w:rsidP="006F2A33">
      <w:pPr>
        <w:spacing w:line="360" w:lineRule="auto"/>
        <w:jc w:val="both"/>
        <w:rPr>
          <w:rFonts w:ascii="Arial" w:hAnsi="Arial" w:cs="Arial"/>
          <w:sz w:val="24"/>
          <w:szCs w:val="24"/>
        </w:rPr>
      </w:pPr>
      <w:r w:rsidRPr="00A00B86">
        <w:rPr>
          <w:rFonts w:ascii="Arial" w:hAnsi="Arial" w:cs="Arial"/>
          <w:sz w:val="24"/>
          <w:szCs w:val="24"/>
          <w:highlight w:val="yellow"/>
        </w:rPr>
        <w:t>Actuación profesional, trabajar en equipo, apreciar el conocimiento y los hábitos del trabajo, cultivar la precisión y la curiosidad; así como, el entusiasmo y el interés en su quehacer profesional.</w:t>
      </w:r>
      <w:r w:rsidRPr="00F87C0D">
        <w:rPr>
          <w:rFonts w:ascii="Arial" w:hAnsi="Arial" w:cs="Arial"/>
          <w:sz w:val="24"/>
          <w:szCs w:val="24"/>
        </w:rPr>
        <w:t xml:space="preserve"> </w:t>
      </w:r>
    </w:p>
    <w:p w14:paraId="0FB981D9" w14:textId="77777777" w:rsidR="00F87C0D" w:rsidRPr="00F87C0D" w:rsidRDefault="00F87C0D" w:rsidP="006F2A33">
      <w:pPr>
        <w:pStyle w:val="Ttulo2"/>
        <w:spacing w:line="360" w:lineRule="auto"/>
      </w:pPr>
      <w:bookmarkStart w:id="183" w:name="_Toc162863698"/>
      <w:bookmarkStart w:id="184" w:name="_Toc178529018"/>
      <w:r w:rsidRPr="00F87C0D">
        <w:t>Competencias genéricas</w:t>
      </w:r>
      <w:bookmarkEnd w:id="183"/>
      <w:bookmarkEnd w:id="184"/>
    </w:p>
    <w:p w14:paraId="507B8E13" w14:textId="64E55368"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Son aquellas que se pueden aplicar en un amplio campo de ocupaciones, condiciones y situaciones profesionales dado que aportan las herramientas intelectuales y procedimentales básicas que necesitan los sujetos para analizar los </w:t>
      </w:r>
      <w:r w:rsidRPr="00A00B86">
        <w:rPr>
          <w:rFonts w:ascii="Arial" w:hAnsi="Arial" w:cs="Arial"/>
          <w:sz w:val="24"/>
          <w:szCs w:val="24"/>
          <w:highlight w:val="yellow"/>
        </w:rPr>
        <w:lastRenderedPageBreak/>
        <w:t>problemas, evaluar las estrategias, aplicar conocimientos a casos distintos y aportar soluciones adecuadas. (Tobón 2008)</w:t>
      </w:r>
    </w:p>
    <w:tbl>
      <w:tblPr>
        <w:tblStyle w:val="Tablaconcuadrcula"/>
        <w:tblW w:w="0" w:type="auto"/>
        <w:jc w:val="center"/>
        <w:tblLook w:val="04A0" w:firstRow="1" w:lastRow="0" w:firstColumn="1" w:lastColumn="0" w:noHBand="0" w:noVBand="1"/>
      </w:tblPr>
      <w:tblGrid>
        <w:gridCol w:w="2842"/>
        <w:gridCol w:w="3647"/>
        <w:gridCol w:w="2848"/>
      </w:tblGrid>
      <w:tr w:rsidR="00F87C0D" w:rsidRPr="00A00B86" w14:paraId="68159C40" w14:textId="77777777" w:rsidTr="00F94424">
        <w:trPr>
          <w:jc w:val="center"/>
        </w:trPr>
        <w:tc>
          <w:tcPr>
            <w:tcW w:w="2929" w:type="dxa"/>
          </w:tcPr>
          <w:p w14:paraId="2F066238" w14:textId="77777777" w:rsidR="00F87C0D" w:rsidRPr="00A00B86" w:rsidRDefault="00F87C0D" w:rsidP="006F2A33">
            <w:pPr>
              <w:spacing w:line="360" w:lineRule="auto"/>
              <w:jc w:val="both"/>
              <w:rPr>
                <w:rFonts w:ascii="Arial" w:hAnsi="Arial" w:cs="Arial"/>
                <w:b/>
                <w:sz w:val="24"/>
                <w:szCs w:val="24"/>
                <w:highlight w:val="yellow"/>
              </w:rPr>
            </w:pPr>
            <w:r w:rsidRPr="00A00B86">
              <w:rPr>
                <w:rFonts w:ascii="Arial" w:hAnsi="Arial" w:cs="Arial"/>
                <w:b/>
                <w:sz w:val="24"/>
                <w:szCs w:val="24"/>
                <w:highlight w:val="yellow"/>
              </w:rPr>
              <w:t>Instrumentales</w:t>
            </w:r>
          </w:p>
        </w:tc>
        <w:tc>
          <w:tcPr>
            <w:tcW w:w="3803" w:type="dxa"/>
          </w:tcPr>
          <w:p w14:paraId="22F2C6BA" w14:textId="77777777" w:rsidR="00F87C0D" w:rsidRPr="00A00B86" w:rsidRDefault="00F87C0D" w:rsidP="006F2A33">
            <w:pPr>
              <w:spacing w:line="360" w:lineRule="auto"/>
              <w:jc w:val="both"/>
              <w:rPr>
                <w:rFonts w:ascii="Arial" w:hAnsi="Arial" w:cs="Arial"/>
                <w:b/>
                <w:sz w:val="24"/>
                <w:szCs w:val="24"/>
                <w:highlight w:val="yellow"/>
              </w:rPr>
            </w:pPr>
            <w:r w:rsidRPr="00A00B86">
              <w:rPr>
                <w:rFonts w:ascii="Arial" w:hAnsi="Arial" w:cs="Arial"/>
                <w:b/>
                <w:sz w:val="24"/>
                <w:szCs w:val="24"/>
                <w:highlight w:val="yellow"/>
              </w:rPr>
              <w:t>Interpersonales</w:t>
            </w:r>
          </w:p>
        </w:tc>
        <w:tc>
          <w:tcPr>
            <w:tcW w:w="2953" w:type="dxa"/>
          </w:tcPr>
          <w:p w14:paraId="56BE92E1" w14:textId="77777777" w:rsidR="00F87C0D" w:rsidRPr="00A00B86" w:rsidRDefault="00F87C0D" w:rsidP="006F2A33">
            <w:pPr>
              <w:spacing w:line="360" w:lineRule="auto"/>
              <w:jc w:val="both"/>
              <w:rPr>
                <w:rFonts w:ascii="Arial" w:hAnsi="Arial" w:cs="Arial"/>
                <w:b/>
                <w:sz w:val="24"/>
                <w:szCs w:val="24"/>
                <w:highlight w:val="yellow"/>
              </w:rPr>
            </w:pPr>
            <w:r w:rsidRPr="00A00B86">
              <w:rPr>
                <w:rFonts w:ascii="Arial" w:hAnsi="Arial" w:cs="Arial"/>
                <w:b/>
                <w:sz w:val="24"/>
                <w:szCs w:val="24"/>
                <w:highlight w:val="yellow"/>
              </w:rPr>
              <w:t>Sistémicas</w:t>
            </w:r>
          </w:p>
        </w:tc>
      </w:tr>
      <w:tr w:rsidR="00F87C0D" w:rsidRPr="00F87C0D" w14:paraId="5C3ECE1D" w14:textId="77777777" w:rsidTr="00F94424">
        <w:trPr>
          <w:jc w:val="center"/>
        </w:trPr>
        <w:tc>
          <w:tcPr>
            <w:tcW w:w="2929" w:type="dxa"/>
          </w:tcPr>
          <w:p w14:paraId="20182D47"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Capacidad de análisis y síntesis. </w:t>
            </w:r>
          </w:p>
          <w:p w14:paraId="5A8DB117"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Capacidad de organizar y planificar. </w:t>
            </w:r>
          </w:p>
          <w:p w14:paraId="08CFB752"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Conocimientos generales básicos. </w:t>
            </w:r>
          </w:p>
          <w:p w14:paraId="23B870D9"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Conocimientos básicos de la carrera. </w:t>
            </w:r>
          </w:p>
          <w:p w14:paraId="75CE072D"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Comunicación oral y escrita en su propia lengua. </w:t>
            </w:r>
          </w:p>
          <w:p w14:paraId="7BF63B16"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Conocimiento de una segunda lengua. </w:t>
            </w:r>
          </w:p>
          <w:p w14:paraId="3045B101"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Habilidades básicas de manejo de la computadora. </w:t>
            </w:r>
          </w:p>
          <w:p w14:paraId="7CA4507F"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Habilidades de gestión de información (habilidad para buscar y analizar información proveniente de fuentes diversas. </w:t>
            </w:r>
          </w:p>
          <w:p w14:paraId="46B10FDF"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Solución de problemas. </w:t>
            </w:r>
          </w:p>
          <w:p w14:paraId="11BAC20B"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Toma de decisiones. </w:t>
            </w:r>
          </w:p>
          <w:p w14:paraId="44B2E647"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 </w:t>
            </w:r>
          </w:p>
          <w:p w14:paraId="1E391A2C" w14:textId="77777777" w:rsidR="00F87C0D" w:rsidRPr="00A00B86" w:rsidRDefault="00F87C0D" w:rsidP="006F2A33">
            <w:pPr>
              <w:spacing w:line="360" w:lineRule="auto"/>
              <w:jc w:val="both"/>
              <w:rPr>
                <w:rFonts w:ascii="Arial" w:hAnsi="Arial" w:cs="Arial"/>
                <w:sz w:val="24"/>
                <w:szCs w:val="24"/>
                <w:highlight w:val="yellow"/>
              </w:rPr>
            </w:pPr>
          </w:p>
          <w:p w14:paraId="0FADBE70" w14:textId="77777777" w:rsidR="00F87C0D" w:rsidRPr="00A00B86" w:rsidRDefault="00F87C0D" w:rsidP="006F2A33">
            <w:pPr>
              <w:spacing w:line="360" w:lineRule="auto"/>
              <w:jc w:val="both"/>
              <w:rPr>
                <w:rFonts w:ascii="Arial" w:hAnsi="Arial" w:cs="Arial"/>
                <w:sz w:val="24"/>
                <w:szCs w:val="24"/>
                <w:highlight w:val="yellow"/>
              </w:rPr>
            </w:pPr>
          </w:p>
        </w:tc>
        <w:tc>
          <w:tcPr>
            <w:tcW w:w="3803" w:type="dxa"/>
          </w:tcPr>
          <w:p w14:paraId="176F87DC"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Capacidad crítica y autocrítica. </w:t>
            </w:r>
          </w:p>
          <w:p w14:paraId="2CBBCD1A"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Trabajo en equipo. </w:t>
            </w:r>
          </w:p>
          <w:p w14:paraId="3BB8318B"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Habilidades interpersonales. </w:t>
            </w:r>
          </w:p>
          <w:p w14:paraId="245165D5"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Capacidad de trabajar en equipo interdisciplinario</w:t>
            </w:r>
          </w:p>
          <w:p w14:paraId="61BC6907"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Capacidad de comunicarse con profesionales de otras áreas. </w:t>
            </w:r>
          </w:p>
          <w:p w14:paraId="14162AC8"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Apreciación de la diversidad y multiculturalidad. </w:t>
            </w:r>
          </w:p>
          <w:p w14:paraId="3173EA16"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Habilidad para trabajar en un ambiente laboral. </w:t>
            </w:r>
          </w:p>
          <w:p w14:paraId="46E82702"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Compromiso ético. </w:t>
            </w:r>
          </w:p>
          <w:p w14:paraId="532D4979" w14:textId="77777777" w:rsidR="00F87C0D" w:rsidRPr="00A00B86" w:rsidRDefault="00F87C0D" w:rsidP="006F2A33">
            <w:pPr>
              <w:spacing w:line="360" w:lineRule="auto"/>
              <w:jc w:val="both"/>
              <w:rPr>
                <w:rFonts w:ascii="Arial" w:hAnsi="Arial" w:cs="Arial"/>
                <w:sz w:val="24"/>
                <w:szCs w:val="24"/>
                <w:highlight w:val="yellow"/>
              </w:rPr>
            </w:pPr>
          </w:p>
        </w:tc>
        <w:tc>
          <w:tcPr>
            <w:tcW w:w="2953" w:type="dxa"/>
          </w:tcPr>
          <w:p w14:paraId="0B688751"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Capacidad de aplicar los conocimientos en la práctica. </w:t>
            </w:r>
          </w:p>
          <w:p w14:paraId="441BF888"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Habilidades de investigación. </w:t>
            </w:r>
          </w:p>
          <w:p w14:paraId="001A458A"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Capacidad de aprender. </w:t>
            </w:r>
          </w:p>
          <w:p w14:paraId="0AEA613B"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Capacidad de adaptarse a nuevas situaciones. </w:t>
            </w:r>
          </w:p>
          <w:p w14:paraId="5CA0BA59"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Capacidad de generar nuevas ideas (creatividad). </w:t>
            </w:r>
          </w:p>
          <w:p w14:paraId="1D19CD1B"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Liderazgo. </w:t>
            </w:r>
          </w:p>
          <w:p w14:paraId="01DE34C4"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Conocimiento de culturas y</w:t>
            </w:r>
          </w:p>
          <w:p w14:paraId="449B0045"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costumbres de otros países. </w:t>
            </w:r>
          </w:p>
          <w:p w14:paraId="09663256"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Habilidad para trabajar en forma autónoma. </w:t>
            </w:r>
          </w:p>
          <w:p w14:paraId="30A5BA80"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Capacidad para diseñar y gestionar proyectos. </w:t>
            </w:r>
          </w:p>
          <w:p w14:paraId="60F08F3F"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Iniciativa y espíritu emprendedor. </w:t>
            </w:r>
          </w:p>
          <w:p w14:paraId="07B4606C" w14:textId="77777777" w:rsidR="00F87C0D" w:rsidRPr="00A00B86" w:rsidRDefault="00F87C0D" w:rsidP="006F2A33">
            <w:p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Preocupación por la calidad. </w:t>
            </w:r>
          </w:p>
          <w:p w14:paraId="2DE3BE5E" w14:textId="77777777" w:rsidR="00F87C0D" w:rsidRPr="00F87C0D" w:rsidRDefault="00F87C0D" w:rsidP="006F2A33">
            <w:pPr>
              <w:spacing w:line="360" w:lineRule="auto"/>
              <w:jc w:val="both"/>
              <w:rPr>
                <w:rFonts w:ascii="Arial" w:hAnsi="Arial" w:cs="Arial"/>
                <w:sz w:val="24"/>
                <w:szCs w:val="24"/>
              </w:rPr>
            </w:pPr>
            <w:r w:rsidRPr="00A00B86">
              <w:rPr>
                <w:rFonts w:ascii="Arial" w:hAnsi="Arial" w:cs="Arial"/>
                <w:sz w:val="24"/>
                <w:szCs w:val="24"/>
                <w:highlight w:val="yellow"/>
              </w:rPr>
              <w:t>Búsqueda del logro.</w:t>
            </w:r>
            <w:r w:rsidRPr="00F87C0D">
              <w:rPr>
                <w:rFonts w:ascii="Arial" w:hAnsi="Arial" w:cs="Arial"/>
                <w:sz w:val="24"/>
                <w:szCs w:val="24"/>
              </w:rPr>
              <w:t xml:space="preserve"> </w:t>
            </w:r>
          </w:p>
          <w:p w14:paraId="150AD94B" w14:textId="77777777" w:rsidR="00F87C0D" w:rsidRPr="00F87C0D" w:rsidRDefault="00F87C0D" w:rsidP="006F2A33">
            <w:pPr>
              <w:spacing w:line="360" w:lineRule="auto"/>
              <w:jc w:val="both"/>
              <w:rPr>
                <w:rFonts w:ascii="Arial" w:hAnsi="Arial" w:cs="Arial"/>
                <w:sz w:val="24"/>
                <w:szCs w:val="24"/>
              </w:rPr>
            </w:pPr>
          </w:p>
        </w:tc>
      </w:tr>
    </w:tbl>
    <w:p w14:paraId="3F737730" w14:textId="77777777" w:rsidR="00550FD1" w:rsidRPr="00F87C0D" w:rsidRDefault="00550FD1" w:rsidP="006F2A33">
      <w:pPr>
        <w:pStyle w:val="Default"/>
        <w:spacing w:line="360" w:lineRule="auto"/>
        <w:jc w:val="both"/>
      </w:pPr>
    </w:p>
    <w:p w14:paraId="4CBCFAC1" w14:textId="60E190FA" w:rsidR="00F87C0D" w:rsidRDefault="00840FF7" w:rsidP="006F2A33">
      <w:pPr>
        <w:pStyle w:val="Ttulo1"/>
        <w:spacing w:line="360" w:lineRule="auto"/>
      </w:pPr>
      <w:bookmarkStart w:id="185" w:name="_Toc162863699"/>
      <w:r>
        <w:lastRenderedPageBreak/>
        <w:t xml:space="preserve"> </w:t>
      </w:r>
      <w:bookmarkStart w:id="186" w:name="_Toc178529019"/>
      <w:r w:rsidR="00F87C0D" w:rsidRPr="00463F5B">
        <w:t>Fuentes de información</w:t>
      </w:r>
      <w:bookmarkEnd w:id="185"/>
      <w:bookmarkEnd w:id="186"/>
    </w:p>
    <w:p w14:paraId="61FAE538" w14:textId="77777777" w:rsidR="00FA0388" w:rsidRPr="00FA0388" w:rsidRDefault="00FA0388" w:rsidP="00FA0388">
      <w:pPr>
        <w:jc w:val="both"/>
        <w:rPr>
          <w:rFonts w:ascii="Arial" w:hAnsi="Arial" w:cs="Arial"/>
          <w:sz w:val="24"/>
          <w:szCs w:val="24"/>
        </w:rPr>
      </w:pPr>
    </w:p>
    <w:p w14:paraId="621790FA" w14:textId="20BCE614"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López, E. S. (2006). Algoritmos de Agrupamiento en la Minería de Datos. Instituto Nacional de Astrofísica, Óptica y Electrónica. Recuperado de </w:t>
      </w:r>
      <w:hyperlink r:id="rId77" w:tgtFrame="_new" w:history="1">
        <w:r w:rsidRPr="00FA0388">
          <w:rPr>
            <w:rStyle w:val="Hipervnculo"/>
            <w:rFonts w:ascii="Arial" w:hAnsi="Arial" w:cs="Arial"/>
            <w:color w:val="auto"/>
            <w:sz w:val="24"/>
            <w:szCs w:val="24"/>
            <w:u w:val="none"/>
          </w:rPr>
          <w:t>https://inaoe.repositorioinstitucional.mx/jspui/bitstream/1009/628/1/LopezES.pdf</w:t>
        </w:r>
      </w:hyperlink>
    </w:p>
    <w:p w14:paraId="3D21AE26" w14:textId="56B76FAD"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Hernández, E. (2006). Tesis de Algoritmos de </w:t>
      </w:r>
      <w:proofErr w:type="spellStart"/>
      <w:r w:rsidRPr="00FA0388">
        <w:rPr>
          <w:rFonts w:ascii="Arial" w:hAnsi="Arial" w:cs="Arial"/>
          <w:sz w:val="24"/>
          <w:szCs w:val="24"/>
        </w:rPr>
        <w:t>Clustering</w:t>
      </w:r>
      <w:proofErr w:type="spellEnd"/>
      <w:r w:rsidRPr="00FA0388">
        <w:rPr>
          <w:rFonts w:ascii="Arial" w:hAnsi="Arial" w:cs="Arial"/>
          <w:sz w:val="24"/>
          <w:szCs w:val="24"/>
        </w:rPr>
        <w:t xml:space="preserve">. Centro de Investigación y de Estudios Avanzados del Instituto Politécnico Nacional. Recuperado de </w:t>
      </w:r>
      <w:hyperlink r:id="rId78" w:tgtFrame="_new" w:history="1">
        <w:r w:rsidRPr="00FA0388">
          <w:rPr>
            <w:rStyle w:val="Hipervnculo"/>
            <w:rFonts w:ascii="Arial" w:hAnsi="Arial" w:cs="Arial"/>
            <w:color w:val="auto"/>
            <w:sz w:val="24"/>
            <w:szCs w:val="24"/>
            <w:u w:val="none"/>
          </w:rPr>
          <w:t>https://www.cs.cinvestav.mx/TesisGraduados/2006/tesisEdnaHernandez.pdf</w:t>
        </w:r>
      </w:hyperlink>
    </w:p>
    <w:p w14:paraId="5022ADC9" w14:textId="69FF2EF3"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Amazon Web </w:t>
      </w:r>
      <w:proofErr w:type="spellStart"/>
      <w:r w:rsidRPr="00FA0388">
        <w:rPr>
          <w:rFonts w:ascii="Arial" w:hAnsi="Arial" w:cs="Arial"/>
          <w:sz w:val="24"/>
          <w:szCs w:val="24"/>
        </w:rPr>
        <w:t>Services</w:t>
      </w:r>
      <w:proofErr w:type="spellEnd"/>
      <w:r w:rsidRPr="00FA0388">
        <w:rPr>
          <w:rFonts w:ascii="Arial" w:hAnsi="Arial" w:cs="Arial"/>
          <w:sz w:val="24"/>
          <w:szCs w:val="24"/>
        </w:rPr>
        <w:t>. (</w:t>
      </w:r>
      <w:proofErr w:type="spellStart"/>
      <w:r w:rsidRPr="00FA0388">
        <w:rPr>
          <w:rFonts w:ascii="Arial" w:hAnsi="Arial" w:cs="Arial"/>
          <w:sz w:val="24"/>
          <w:szCs w:val="24"/>
        </w:rPr>
        <w:t>n.d</w:t>
      </w:r>
      <w:proofErr w:type="spellEnd"/>
      <w:r w:rsidRPr="00FA0388">
        <w:rPr>
          <w:rFonts w:ascii="Arial" w:hAnsi="Arial" w:cs="Arial"/>
          <w:sz w:val="24"/>
          <w:szCs w:val="24"/>
        </w:rPr>
        <w:t xml:space="preserve">.). </w:t>
      </w:r>
      <w:proofErr w:type="spellStart"/>
      <w:r w:rsidRPr="00FA0388">
        <w:rPr>
          <w:rFonts w:ascii="Arial" w:hAnsi="Arial" w:cs="Arial"/>
          <w:sz w:val="24"/>
          <w:szCs w:val="24"/>
        </w:rPr>
        <w:t>What</w:t>
      </w:r>
      <w:proofErr w:type="spellEnd"/>
      <w:r w:rsidRPr="00FA0388">
        <w:rPr>
          <w:rFonts w:ascii="Arial" w:hAnsi="Arial" w:cs="Arial"/>
          <w:sz w:val="24"/>
          <w:szCs w:val="24"/>
        </w:rPr>
        <w:t xml:space="preserve"> is Python? Recuperado de </w:t>
      </w:r>
      <w:hyperlink r:id="rId79" w:tgtFrame="_new" w:history="1">
        <w:r w:rsidRPr="00FA0388">
          <w:rPr>
            <w:rStyle w:val="Hipervnculo"/>
            <w:rFonts w:ascii="Arial" w:hAnsi="Arial" w:cs="Arial"/>
            <w:color w:val="auto"/>
            <w:sz w:val="24"/>
            <w:szCs w:val="24"/>
            <w:u w:val="none"/>
          </w:rPr>
          <w:t>https://aws.amazon.com/es/what-is/python/</w:t>
        </w:r>
      </w:hyperlink>
    </w:p>
    <w:p w14:paraId="5D71EAE2" w14:textId="391741D7"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Jain, A. K. (2010). Data </w:t>
      </w:r>
      <w:proofErr w:type="spellStart"/>
      <w:r w:rsidRPr="00FA0388">
        <w:rPr>
          <w:rFonts w:ascii="Arial" w:hAnsi="Arial" w:cs="Arial"/>
          <w:sz w:val="24"/>
          <w:szCs w:val="24"/>
        </w:rPr>
        <w:t>clustering</w:t>
      </w:r>
      <w:proofErr w:type="spellEnd"/>
      <w:r w:rsidRPr="00FA0388">
        <w:rPr>
          <w:rFonts w:ascii="Arial" w:hAnsi="Arial" w:cs="Arial"/>
          <w:sz w:val="24"/>
          <w:szCs w:val="24"/>
        </w:rPr>
        <w:t xml:space="preserve">: 50 </w:t>
      </w:r>
      <w:proofErr w:type="spellStart"/>
      <w:r w:rsidRPr="00FA0388">
        <w:rPr>
          <w:rFonts w:ascii="Arial" w:hAnsi="Arial" w:cs="Arial"/>
          <w:sz w:val="24"/>
          <w:szCs w:val="24"/>
        </w:rPr>
        <w:t>years</w:t>
      </w:r>
      <w:proofErr w:type="spellEnd"/>
      <w:r w:rsidRPr="00FA0388">
        <w:rPr>
          <w:rFonts w:ascii="Arial" w:hAnsi="Arial" w:cs="Arial"/>
          <w:sz w:val="24"/>
          <w:szCs w:val="24"/>
        </w:rPr>
        <w:t xml:space="preserve"> </w:t>
      </w:r>
      <w:proofErr w:type="spellStart"/>
      <w:r w:rsidRPr="00FA0388">
        <w:rPr>
          <w:rFonts w:ascii="Arial" w:hAnsi="Arial" w:cs="Arial"/>
          <w:sz w:val="24"/>
          <w:szCs w:val="24"/>
        </w:rPr>
        <w:t>beyond</w:t>
      </w:r>
      <w:proofErr w:type="spellEnd"/>
      <w:r w:rsidRPr="00FA0388">
        <w:rPr>
          <w:rFonts w:ascii="Arial" w:hAnsi="Arial" w:cs="Arial"/>
          <w:sz w:val="24"/>
          <w:szCs w:val="24"/>
        </w:rPr>
        <w:t xml:space="preserve"> K-</w:t>
      </w:r>
      <w:proofErr w:type="spellStart"/>
      <w:r w:rsidRPr="00FA0388">
        <w:rPr>
          <w:rFonts w:ascii="Arial" w:hAnsi="Arial" w:cs="Arial"/>
          <w:sz w:val="24"/>
          <w:szCs w:val="24"/>
        </w:rPr>
        <w:t>means</w:t>
      </w:r>
      <w:proofErr w:type="spellEnd"/>
      <w:r w:rsidRPr="00FA0388">
        <w:rPr>
          <w:rFonts w:ascii="Arial" w:hAnsi="Arial" w:cs="Arial"/>
          <w:sz w:val="24"/>
          <w:szCs w:val="24"/>
        </w:rPr>
        <w:t xml:space="preserve">. </w:t>
      </w:r>
      <w:proofErr w:type="spellStart"/>
      <w:r w:rsidRPr="00FA0388">
        <w:rPr>
          <w:rFonts w:ascii="Arial" w:hAnsi="Arial" w:cs="Arial"/>
          <w:sz w:val="24"/>
          <w:szCs w:val="24"/>
        </w:rPr>
        <w:t>Pattern</w:t>
      </w:r>
      <w:proofErr w:type="spellEnd"/>
      <w:r w:rsidRPr="00FA0388">
        <w:rPr>
          <w:rFonts w:ascii="Arial" w:hAnsi="Arial" w:cs="Arial"/>
          <w:sz w:val="24"/>
          <w:szCs w:val="24"/>
        </w:rPr>
        <w:t xml:space="preserve"> </w:t>
      </w:r>
      <w:proofErr w:type="spellStart"/>
      <w:r w:rsidRPr="00FA0388">
        <w:rPr>
          <w:rFonts w:ascii="Arial" w:hAnsi="Arial" w:cs="Arial"/>
          <w:sz w:val="24"/>
          <w:szCs w:val="24"/>
        </w:rPr>
        <w:t>Recognition</w:t>
      </w:r>
      <w:proofErr w:type="spellEnd"/>
      <w:r w:rsidRPr="00FA0388">
        <w:rPr>
          <w:rFonts w:ascii="Arial" w:hAnsi="Arial" w:cs="Arial"/>
          <w:sz w:val="24"/>
          <w:szCs w:val="24"/>
        </w:rPr>
        <w:t xml:space="preserve"> </w:t>
      </w:r>
      <w:proofErr w:type="spellStart"/>
      <w:r w:rsidRPr="00FA0388">
        <w:rPr>
          <w:rFonts w:ascii="Arial" w:hAnsi="Arial" w:cs="Arial"/>
          <w:sz w:val="24"/>
          <w:szCs w:val="24"/>
        </w:rPr>
        <w:t>Letters</w:t>
      </w:r>
      <w:proofErr w:type="spellEnd"/>
      <w:r w:rsidRPr="00FA0388">
        <w:rPr>
          <w:rFonts w:ascii="Arial" w:hAnsi="Arial" w:cs="Arial"/>
          <w:sz w:val="24"/>
          <w:szCs w:val="24"/>
        </w:rPr>
        <w:t>, 31(8), 651-666.</w:t>
      </w:r>
    </w:p>
    <w:p w14:paraId="764CCB65" w14:textId="2E79404D" w:rsidR="00FA0388" w:rsidRPr="00FA0388" w:rsidRDefault="00FA0388" w:rsidP="00FA0388">
      <w:pPr>
        <w:spacing w:line="360" w:lineRule="auto"/>
        <w:jc w:val="both"/>
        <w:rPr>
          <w:rFonts w:ascii="Arial" w:hAnsi="Arial" w:cs="Arial"/>
          <w:sz w:val="24"/>
          <w:szCs w:val="24"/>
        </w:rPr>
      </w:pPr>
      <w:proofErr w:type="spellStart"/>
      <w:r w:rsidRPr="00FA0388">
        <w:rPr>
          <w:rFonts w:ascii="Arial" w:hAnsi="Arial" w:cs="Arial"/>
          <w:sz w:val="24"/>
          <w:szCs w:val="24"/>
        </w:rPr>
        <w:t>Xu</w:t>
      </w:r>
      <w:proofErr w:type="spellEnd"/>
      <w:r w:rsidRPr="00FA0388">
        <w:rPr>
          <w:rFonts w:ascii="Arial" w:hAnsi="Arial" w:cs="Arial"/>
          <w:sz w:val="24"/>
          <w:szCs w:val="24"/>
        </w:rPr>
        <w:t xml:space="preserve">, R., &amp; </w:t>
      </w:r>
      <w:proofErr w:type="spellStart"/>
      <w:r w:rsidRPr="00FA0388">
        <w:rPr>
          <w:rFonts w:ascii="Arial" w:hAnsi="Arial" w:cs="Arial"/>
          <w:sz w:val="24"/>
          <w:szCs w:val="24"/>
        </w:rPr>
        <w:t>Wunsch</w:t>
      </w:r>
      <w:proofErr w:type="spellEnd"/>
      <w:r w:rsidRPr="00FA0388">
        <w:rPr>
          <w:rFonts w:ascii="Arial" w:hAnsi="Arial" w:cs="Arial"/>
          <w:sz w:val="24"/>
          <w:szCs w:val="24"/>
        </w:rPr>
        <w:t xml:space="preserve">, D. (2005). </w:t>
      </w:r>
      <w:proofErr w:type="spellStart"/>
      <w:r w:rsidRPr="00FA0388">
        <w:rPr>
          <w:rFonts w:ascii="Arial" w:hAnsi="Arial" w:cs="Arial"/>
          <w:sz w:val="24"/>
          <w:szCs w:val="24"/>
        </w:rPr>
        <w:t>Survey</w:t>
      </w:r>
      <w:proofErr w:type="spellEnd"/>
      <w:r w:rsidRPr="00FA0388">
        <w:rPr>
          <w:rFonts w:ascii="Arial" w:hAnsi="Arial" w:cs="Arial"/>
          <w:sz w:val="24"/>
          <w:szCs w:val="24"/>
        </w:rPr>
        <w:t xml:space="preserve"> </w:t>
      </w:r>
      <w:proofErr w:type="spellStart"/>
      <w:r w:rsidRPr="00FA0388">
        <w:rPr>
          <w:rFonts w:ascii="Arial" w:hAnsi="Arial" w:cs="Arial"/>
          <w:sz w:val="24"/>
          <w:szCs w:val="24"/>
        </w:rPr>
        <w:t>of</w:t>
      </w:r>
      <w:proofErr w:type="spellEnd"/>
      <w:r w:rsidRPr="00FA0388">
        <w:rPr>
          <w:rFonts w:ascii="Arial" w:hAnsi="Arial" w:cs="Arial"/>
          <w:sz w:val="24"/>
          <w:szCs w:val="24"/>
        </w:rPr>
        <w:t xml:space="preserve"> </w:t>
      </w:r>
      <w:proofErr w:type="spellStart"/>
      <w:r w:rsidRPr="00FA0388">
        <w:rPr>
          <w:rFonts w:ascii="Arial" w:hAnsi="Arial" w:cs="Arial"/>
          <w:sz w:val="24"/>
          <w:szCs w:val="24"/>
        </w:rPr>
        <w:t>clustering</w:t>
      </w:r>
      <w:proofErr w:type="spellEnd"/>
      <w:r w:rsidRPr="00FA0388">
        <w:rPr>
          <w:rFonts w:ascii="Arial" w:hAnsi="Arial" w:cs="Arial"/>
          <w:sz w:val="24"/>
          <w:szCs w:val="24"/>
        </w:rPr>
        <w:t xml:space="preserve"> </w:t>
      </w:r>
      <w:proofErr w:type="spellStart"/>
      <w:r w:rsidRPr="00FA0388">
        <w:rPr>
          <w:rFonts w:ascii="Arial" w:hAnsi="Arial" w:cs="Arial"/>
          <w:sz w:val="24"/>
          <w:szCs w:val="24"/>
        </w:rPr>
        <w:t>algorithms</w:t>
      </w:r>
      <w:proofErr w:type="spellEnd"/>
      <w:r w:rsidRPr="00FA0388">
        <w:rPr>
          <w:rFonts w:ascii="Arial" w:hAnsi="Arial" w:cs="Arial"/>
          <w:sz w:val="24"/>
          <w:szCs w:val="24"/>
        </w:rPr>
        <w:t xml:space="preserve">. IEEE </w:t>
      </w:r>
      <w:proofErr w:type="spellStart"/>
      <w:r w:rsidRPr="00FA0388">
        <w:rPr>
          <w:rFonts w:ascii="Arial" w:hAnsi="Arial" w:cs="Arial"/>
          <w:sz w:val="24"/>
          <w:szCs w:val="24"/>
        </w:rPr>
        <w:t>Transactions</w:t>
      </w:r>
      <w:proofErr w:type="spellEnd"/>
      <w:r w:rsidRPr="00FA0388">
        <w:rPr>
          <w:rFonts w:ascii="Arial" w:hAnsi="Arial" w:cs="Arial"/>
          <w:sz w:val="24"/>
          <w:szCs w:val="24"/>
        </w:rPr>
        <w:t xml:space="preserve"> </w:t>
      </w:r>
      <w:proofErr w:type="spellStart"/>
      <w:r w:rsidRPr="00FA0388">
        <w:rPr>
          <w:rFonts w:ascii="Arial" w:hAnsi="Arial" w:cs="Arial"/>
          <w:sz w:val="24"/>
          <w:szCs w:val="24"/>
        </w:rPr>
        <w:t>on</w:t>
      </w:r>
      <w:proofErr w:type="spellEnd"/>
      <w:r w:rsidRPr="00FA0388">
        <w:rPr>
          <w:rFonts w:ascii="Arial" w:hAnsi="Arial" w:cs="Arial"/>
          <w:sz w:val="24"/>
          <w:szCs w:val="24"/>
        </w:rPr>
        <w:t xml:space="preserve"> Neural Networks, 16(3), 645-678.</w:t>
      </w:r>
    </w:p>
    <w:p w14:paraId="7B23E616" w14:textId="2081C963" w:rsidR="00FA0388" w:rsidRPr="00FA0388" w:rsidRDefault="00FA0388" w:rsidP="00FA0388">
      <w:pPr>
        <w:spacing w:line="360" w:lineRule="auto"/>
        <w:jc w:val="both"/>
        <w:rPr>
          <w:rFonts w:ascii="Arial" w:hAnsi="Arial" w:cs="Arial"/>
          <w:sz w:val="24"/>
          <w:szCs w:val="24"/>
        </w:rPr>
      </w:pPr>
      <w:proofErr w:type="spellStart"/>
      <w:r w:rsidRPr="00FA0388">
        <w:rPr>
          <w:rFonts w:ascii="Arial" w:hAnsi="Arial" w:cs="Arial"/>
          <w:sz w:val="24"/>
          <w:szCs w:val="24"/>
        </w:rPr>
        <w:t>Everitt</w:t>
      </w:r>
      <w:proofErr w:type="spellEnd"/>
      <w:r w:rsidRPr="00FA0388">
        <w:rPr>
          <w:rFonts w:ascii="Arial" w:hAnsi="Arial" w:cs="Arial"/>
          <w:sz w:val="24"/>
          <w:szCs w:val="24"/>
        </w:rPr>
        <w:t xml:space="preserve">, B. S., Landau, S., </w:t>
      </w:r>
      <w:proofErr w:type="spellStart"/>
      <w:r w:rsidRPr="00FA0388">
        <w:rPr>
          <w:rFonts w:ascii="Arial" w:hAnsi="Arial" w:cs="Arial"/>
          <w:sz w:val="24"/>
          <w:szCs w:val="24"/>
        </w:rPr>
        <w:t>Leese</w:t>
      </w:r>
      <w:proofErr w:type="spellEnd"/>
      <w:r w:rsidRPr="00FA0388">
        <w:rPr>
          <w:rFonts w:ascii="Arial" w:hAnsi="Arial" w:cs="Arial"/>
          <w:sz w:val="24"/>
          <w:szCs w:val="24"/>
        </w:rPr>
        <w:t xml:space="preserve">, M., &amp; Stahl, D. (2011). </w:t>
      </w:r>
      <w:proofErr w:type="spellStart"/>
      <w:proofErr w:type="gramStart"/>
      <w:r w:rsidRPr="00FA0388">
        <w:rPr>
          <w:rFonts w:ascii="Arial" w:hAnsi="Arial" w:cs="Arial"/>
          <w:sz w:val="24"/>
          <w:szCs w:val="24"/>
        </w:rPr>
        <w:t>Cluster</w:t>
      </w:r>
      <w:proofErr w:type="spellEnd"/>
      <w:proofErr w:type="gramEnd"/>
      <w:r w:rsidRPr="00FA0388">
        <w:rPr>
          <w:rFonts w:ascii="Arial" w:hAnsi="Arial" w:cs="Arial"/>
          <w:sz w:val="24"/>
          <w:szCs w:val="24"/>
        </w:rPr>
        <w:t xml:space="preserve"> </w:t>
      </w:r>
      <w:proofErr w:type="spellStart"/>
      <w:r w:rsidRPr="00FA0388">
        <w:rPr>
          <w:rFonts w:ascii="Arial" w:hAnsi="Arial" w:cs="Arial"/>
          <w:sz w:val="24"/>
          <w:szCs w:val="24"/>
        </w:rPr>
        <w:t>Analysis</w:t>
      </w:r>
      <w:proofErr w:type="spellEnd"/>
      <w:r w:rsidRPr="00FA0388">
        <w:rPr>
          <w:rFonts w:ascii="Arial" w:hAnsi="Arial" w:cs="Arial"/>
          <w:sz w:val="24"/>
          <w:szCs w:val="24"/>
        </w:rPr>
        <w:t xml:space="preserve">. John Wiley &amp; </w:t>
      </w:r>
      <w:proofErr w:type="spellStart"/>
      <w:r w:rsidRPr="00FA0388">
        <w:rPr>
          <w:rFonts w:ascii="Arial" w:hAnsi="Arial" w:cs="Arial"/>
          <w:sz w:val="24"/>
          <w:szCs w:val="24"/>
        </w:rPr>
        <w:t>Sons</w:t>
      </w:r>
      <w:proofErr w:type="spellEnd"/>
      <w:r w:rsidRPr="00FA0388">
        <w:rPr>
          <w:rFonts w:ascii="Arial" w:hAnsi="Arial" w:cs="Arial"/>
          <w:sz w:val="24"/>
          <w:szCs w:val="24"/>
        </w:rPr>
        <w:t>.</w:t>
      </w:r>
    </w:p>
    <w:p w14:paraId="2B3ED8B3" w14:textId="6D0A0987"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Harris, C. R., Millman, K. J., van </w:t>
      </w:r>
      <w:proofErr w:type="spellStart"/>
      <w:r w:rsidRPr="00FA0388">
        <w:rPr>
          <w:rFonts w:ascii="Arial" w:hAnsi="Arial" w:cs="Arial"/>
          <w:sz w:val="24"/>
          <w:szCs w:val="24"/>
        </w:rPr>
        <w:t>der</w:t>
      </w:r>
      <w:proofErr w:type="spellEnd"/>
      <w:r w:rsidRPr="00FA0388">
        <w:rPr>
          <w:rFonts w:ascii="Arial" w:hAnsi="Arial" w:cs="Arial"/>
          <w:sz w:val="24"/>
          <w:szCs w:val="24"/>
        </w:rPr>
        <w:t xml:space="preserve"> Walt, S. J., </w:t>
      </w:r>
      <w:proofErr w:type="spellStart"/>
      <w:r w:rsidRPr="00FA0388">
        <w:rPr>
          <w:rFonts w:ascii="Arial" w:hAnsi="Arial" w:cs="Arial"/>
          <w:sz w:val="24"/>
          <w:szCs w:val="24"/>
        </w:rPr>
        <w:t>Gommers</w:t>
      </w:r>
      <w:proofErr w:type="spellEnd"/>
      <w:r w:rsidRPr="00FA0388">
        <w:rPr>
          <w:rFonts w:ascii="Arial" w:hAnsi="Arial" w:cs="Arial"/>
          <w:sz w:val="24"/>
          <w:szCs w:val="24"/>
        </w:rPr>
        <w:t xml:space="preserve">, R., </w:t>
      </w:r>
      <w:proofErr w:type="spellStart"/>
      <w:r w:rsidRPr="00FA0388">
        <w:rPr>
          <w:rFonts w:ascii="Arial" w:hAnsi="Arial" w:cs="Arial"/>
          <w:sz w:val="24"/>
          <w:szCs w:val="24"/>
        </w:rPr>
        <w:t>Virtanen</w:t>
      </w:r>
      <w:proofErr w:type="spellEnd"/>
      <w:r w:rsidRPr="00FA0388">
        <w:rPr>
          <w:rFonts w:ascii="Arial" w:hAnsi="Arial" w:cs="Arial"/>
          <w:sz w:val="24"/>
          <w:szCs w:val="24"/>
        </w:rPr>
        <w:t xml:space="preserve">, P., </w:t>
      </w:r>
      <w:proofErr w:type="spellStart"/>
      <w:r w:rsidRPr="00FA0388">
        <w:rPr>
          <w:rFonts w:ascii="Arial" w:hAnsi="Arial" w:cs="Arial"/>
          <w:sz w:val="24"/>
          <w:szCs w:val="24"/>
        </w:rPr>
        <w:t>Cournapeau</w:t>
      </w:r>
      <w:proofErr w:type="spellEnd"/>
      <w:r w:rsidRPr="00FA0388">
        <w:rPr>
          <w:rFonts w:ascii="Arial" w:hAnsi="Arial" w:cs="Arial"/>
          <w:sz w:val="24"/>
          <w:szCs w:val="24"/>
        </w:rPr>
        <w:t xml:space="preserve">, D., ... &amp; </w:t>
      </w:r>
      <w:proofErr w:type="spellStart"/>
      <w:r w:rsidRPr="00FA0388">
        <w:rPr>
          <w:rFonts w:ascii="Arial" w:hAnsi="Arial" w:cs="Arial"/>
          <w:sz w:val="24"/>
          <w:szCs w:val="24"/>
        </w:rPr>
        <w:t>Oliphant</w:t>
      </w:r>
      <w:proofErr w:type="spellEnd"/>
      <w:r w:rsidRPr="00FA0388">
        <w:rPr>
          <w:rFonts w:ascii="Arial" w:hAnsi="Arial" w:cs="Arial"/>
          <w:sz w:val="24"/>
          <w:szCs w:val="24"/>
        </w:rPr>
        <w:t xml:space="preserve">, T. E. (2020). Array </w:t>
      </w:r>
      <w:proofErr w:type="spellStart"/>
      <w:r w:rsidRPr="00FA0388">
        <w:rPr>
          <w:rFonts w:ascii="Arial" w:hAnsi="Arial" w:cs="Arial"/>
          <w:sz w:val="24"/>
          <w:szCs w:val="24"/>
        </w:rPr>
        <w:t>programming</w:t>
      </w:r>
      <w:proofErr w:type="spellEnd"/>
      <w:r w:rsidRPr="00FA0388">
        <w:rPr>
          <w:rFonts w:ascii="Arial" w:hAnsi="Arial" w:cs="Arial"/>
          <w:sz w:val="24"/>
          <w:szCs w:val="24"/>
        </w:rPr>
        <w:t xml:space="preserve"> with </w:t>
      </w:r>
      <w:proofErr w:type="spellStart"/>
      <w:r w:rsidRPr="00FA0388">
        <w:rPr>
          <w:rFonts w:ascii="Arial" w:hAnsi="Arial" w:cs="Arial"/>
          <w:sz w:val="24"/>
          <w:szCs w:val="24"/>
        </w:rPr>
        <w:t>NumPy</w:t>
      </w:r>
      <w:proofErr w:type="spellEnd"/>
      <w:r w:rsidRPr="00FA0388">
        <w:rPr>
          <w:rFonts w:ascii="Arial" w:hAnsi="Arial" w:cs="Arial"/>
          <w:sz w:val="24"/>
          <w:szCs w:val="24"/>
        </w:rPr>
        <w:t xml:space="preserve">. </w:t>
      </w:r>
      <w:proofErr w:type="spellStart"/>
      <w:r w:rsidRPr="00FA0388">
        <w:rPr>
          <w:rFonts w:ascii="Arial" w:hAnsi="Arial" w:cs="Arial"/>
          <w:sz w:val="24"/>
          <w:szCs w:val="24"/>
        </w:rPr>
        <w:t>Nature</w:t>
      </w:r>
      <w:proofErr w:type="spellEnd"/>
      <w:r w:rsidRPr="00FA0388">
        <w:rPr>
          <w:rFonts w:ascii="Arial" w:hAnsi="Arial" w:cs="Arial"/>
          <w:sz w:val="24"/>
          <w:szCs w:val="24"/>
        </w:rPr>
        <w:t xml:space="preserve">, 585(7825), 357-362. Recuperado de </w:t>
      </w:r>
      <w:hyperlink r:id="rId80" w:tgtFrame="_new" w:history="1">
        <w:r w:rsidRPr="00FA0388">
          <w:rPr>
            <w:rStyle w:val="Hipervnculo"/>
            <w:rFonts w:ascii="Arial" w:hAnsi="Arial" w:cs="Arial"/>
            <w:color w:val="auto"/>
            <w:sz w:val="24"/>
            <w:szCs w:val="24"/>
            <w:u w:val="none"/>
          </w:rPr>
          <w:t>https://numpy.org/</w:t>
        </w:r>
      </w:hyperlink>
    </w:p>
    <w:p w14:paraId="4496D829" w14:textId="77777777" w:rsidR="00FA0388" w:rsidRPr="00FA0388" w:rsidRDefault="00FA0388" w:rsidP="00FA0388">
      <w:pPr>
        <w:spacing w:line="360" w:lineRule="auto"/>
        <w:jc w:val="both"/>
        <w:rPr>
          <w:rFonts w:ascii="Arial" w:hAnsi="Arial" w:cs="Arial"/>
          <w:sz w:val="24"/>
          <w:szCs w:val="24"/>
        </w:rPr>
      </w:pPr>
      <w:proofErr w:type="spellStart"/>
      <w:r w:rsidRPr="00FA0388">
        <w:rPr>
          <w:rFonts w:ascii="Arial" w:hAnsi="Arial" w:cs="Arial"/>
          <w:sz w:val="24"/>
          <w:szCs w:val="24"/>
        </w:rPr>
        <w:t>McKinney</w:t>
      </w:r>
      <w:proofErr w:type="spellEnd"/>
      <w:r w:rsidRPr="00FA0388">
        <w:rPr>
          <w:rFonts w:ascii="Arial" w:hAnsi="Arial" w:cs="Arial"/>
          <w:sz w:val="24"/>
          <w:szCs w:val="24"/>
        </w:rPr>
        <w:t xml:space="preserve">, W. (2010). Data </w:t>
      </w:r>
      <w:proofErr w:type="spellStart"/>
      <w:r w:rsidRPr="00FA0388">
        <w:rPr>
          <w:rFonts w:ascii="Arial" w:hAnsi="Arial" w:cs="Arial"/>
          <w:sz w:val="24"/>
          <w:szCs w:val="24"/>
        </w:rPr>
        <w:t>Structures</w:t>
      </w:r>
      <w:proofErr w:type="spellEnd"/>
      <w:r w:rsidRPr="00FA0388">
        <w:rPr>
          <w:rFonts w:ascii="Arial" w:hAnsi="Arial" w:cs="Arial"/>
          <w:sz w:val="24"/>
          <w:szCs w:val="24"/>
        </w:rPr>
        <w:t xml:space="preserve"> </w:t>
      </w:r>
      <w:proofErr w:type="spellStart"/>
      <w:r w:rsidRPr="00FA0388">
        <w:rPr>
          <w:rFonts w:ascii="Arial" w:hAnsi="Arial" w:cs="Arial"/>
          <w:sz w:val="24"/>
          <w:szCs w:val="24"/>
        </w:rPr>
        <w:t>for</w:t>
      </w:r>
      <w:proofErr w:type="spellEnd"/>
      <w:r w:rsidRPr="00FA0388">
        <w:rPr>
          <w:rFonts w:ascii="Arial" w:hAnsi="Arial" w:cs="Arial"/>
          <w:sz w:val="24"/>
          <w:szCs w:val="24"/>
        </w:rPr>
        <w:t xml:space="preserve"> </w:t>
      </w:r>
      <w:proofErr w:type="spellStart"/>
      <w:r w:rsidRPr="00FA0388">
        <w:rPr>
          <w:rFonts w:ascii="Arial" w:hAnsi="Arial" w:cs="Arial"/>
          <w:sz w:val="24"/>
          <w:szCs w:val="24"/>
        </w:rPr>
        <w:t>Statistical</w:t>
      </w:r>
      <w:proofErr w:type="spellEnd"/>
      <w:r w:rsidRPr="00FA0388">
        <w:rPr>
          <w:rFonts w:ascii="Arial" w:hAnsi="Arial" w:cs="Arial"/>
          <w:sz w:val="24"/>
          <w:szCs w:val="24"/>
        </w:rPr>
        <w:t xml:space="preserve"> Computing in Python. </w:t>
      </w:r>
      <w:proofErr w:type="spellStart"/>
      <w:r w:rsidRPr="00FA0388">
        <w:rPr>
          <w:rFonts w:ascii="Arial" w:hAnsi="Arial" w:cs="Arial"/>
          <w:sz w:val="24"/>
          <w:szCs w:val="24"/>
        </w:rPr>
        <w:t>Proceedings</w:t>
      </w:r>
      <w:proofErr w:type="spellEnd"/>
      <w:r w:rsidRPr="00FA0388">
        <w:rPr>
          <w:rFonts w:ascii="Arial" w:hAnsi="Arial" w:cs="Arial"/>
          <w:sz w:val="24"/>
          <w:szCs w:val="24"/>
        </w:rPr>
        <w:t xml:space="preserve"> </w:t>
      </w:r>
      <w:proofErr w:type="spellStart"/>
      <w:r w:rsidRPr="00FA0388">
        <w:rPr>
          <w:rFonts w:ascii="Arial" w:hAnsi="Arial" w:cs="Arial"/>
          <w:sz w:val="24"/>
          <w:szCs w:val="24"/>
        </w:rPr>
        <w:t>of</w:t>
      </w:r>
      <w:proofErr w:type="spellEnd"/>
      <w:r w:rsidRPr="00FA0388">
        <w:rPr>
          <w:rFonts w:ascii="Arial" w:hAnsi="Arial" w:cs="Arial"/>
          <w:sz w:val="24"/>
          <w:szCs w:val="24"/>
        </w:rPr>
        <w:t xml:space="preserve"> </w:t>
      </w:r>
      <w:proofErr w:type="spellStart"/>
      <w:r w:rsidRPr="00FA0388">
        <w:rPr>
          <w:rFonts w:ascii="Arial" w:hAnsi="Arial" w:cs="Arial"/>
          <w:sz w:val="24"/>
          <w:szCs w:val="24"/>
        </w:rPr>
        <w:t>the</w:t>
      </w:r>
      <w:proofErr w:type="spellEnd"/>
      <w:r w:rsidRPr="00FA0388">
        <w:rPr>
          <w:rFonts w:ascii="Arial" w:hAnsi="Arial" w:cs="Arial"/>
          <w:sz w:val="24"/>
          <w:szCs w:val="24"/>
        </w:rPr>
        <w:t xml:space="preserve"> 9th Python in </w:t>
      </w:r>
      <w:proofErr w:type="spellStart"/>
      <w:r w:rsidRPr="00FA0388">
        <w:rPr>
          <w:rFonts w:ascii="Arial" w:hAnsi="Arial" w:cs="Arial"/>
          <w:sz w:val="24"/>
          <w:szCs w:val="24"/>
        </w:rPr>
        <w:t>Science</w:t>
      </w:r>
      <w:proofErr w:type="spellEnd"/>
      <w:r w:rsidRPr="00FA0388">
        <w:rPr>
          <w:rFonts w:ascii="Arial" w:hAnsi="Arial" w:cs="Arial"/>
          <w:sz w:val="24"/>
          <w:szCs w:val="24"/>
        </w:rPr>
        <w:t xml:space="preserve"> </w:t>
      </w:r>
      <w:proofErr w:type="spellStart"/>
      <w:r w:rsidRPr="00FA0388">
        <w:rPr>
          <w:rFonts w:ascii="Arial" w:hAnsi="Arial" w:cs="Arial"/>
          <w:sz w:val="24"/>
          <w:szCs w:val="24"/>
        </w:rPr>
        <w:t>Conference</w:t>
      </w:r>
      <w:proofErr w:type="spellEnd"/>
      <w:r w:rsidRPr="00FA0388">
        <w:rPr>
          <w:rFonts w:ascii="Arial" w:hAnsi="Arial" w:cs="Arial"/>
          <w:sz w:val="24"/>
          <w:szCs w:val="24"/>
        </w:rPr>
        <w:t xml:space="preserve">, 51-56. Recuperado de </w:t>
      </w:r>
      <w:hyperlink r:id="rId81" w:tgtFrame="_new" w:history="1">
        <w:r w:rsidRPr="00FA0388">
          <w:rPr>
            <w:rStyle w:val="Hipervnculo"/>
            <w:rFonts w:ascii="Arial" w:hAnsi="Arial" w:cs="Arial"/>
            <w:color w:val="auto"/>
            <w:sz w:val="24"/>
            <w:szCs w:val="24"/>
            <w:u w:val="none"/>
          </w:rPr>
          <w:t>https://pandas.pydata.org/</w:t>
        </w:r>
      </w:hyperlink>
    </w:p>
    <w:p w14:paraId="59156230" w14:textId="5EAD976B"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Pedregosa, F., </w:t>
      </w:r>
      <w:proofErr w:type="spellStart"/>
      <w:r w:rsidRPr="00FA0388">
        <w:rPr>
          <w:rFonts w:ascii="Arial" w:hAnsi="Arial" w:cs="Arial"/>
          <w:sz w:val="24"/>
          <w:szCs w:val="24"/>
        </w:rPr>
        <w:t>Varoquaux</w:t>
      </w:r>
      <w:proofErr w:type="spellEnd"/>
      <w:r w:rsidRPr="00FA0388">
        <w:rPr>
          <w:rFonts w:ascii="Arial" w:hAnsi="Arial" w:cs="Arial"/>
          <w:sz w:val="24"/>
          <w:szCs w:val="24"/>
        </w:rPr>
        <w:t xml:space="preserve">, G., </w:t>
      </w:r>
      <w:proofErr w:type="spellStart"/>
      <w:r w:rsidRPr="00FA0388">
        <w:rPr>
          <w:rFonts w:ascii="Arial" w:hAnsi="Arial" w:cs="Arial"/>
          <w:sz w:val="24"/>
          <w:szCs w:val="24"/>
        </w:rPr>
        <w:t>Gramfort</w:t>
      </w:r>
      <w:proofErr w:type="spellEnd"/>
      <w:r w:rsidRPr="00FA0388">
        <w:rPr>
          <w:rFonts w:ascii="Arial" w:hAnsi="Arial" w:cs="Arial"/>
          <w:sz w:val="24"/>
          <w:szCs w:val="24"/>
        </w:rPr>
        <w:t xml:space="preserve">, A., Michel, V., </w:t>
      </w:r>
      <w:proofErr w:type="spellStart"/>
      <w:r w:rsidRPr="00FA0388">
        <w:rPr>
          <w:rFonts w:ascii="Arial" w:hAnsi="Arial" w:cs="Arial"/>
          <w:sz w:val="24"/>
          <w:szCs w:val="24"/>
        </w:rPr>
        <w:t>Thirion</w:t>
      </w:r>
      <w:proofErr w:type="spellEnd"/>
      <w:r w:rsidRPr="00FA0388">
        <w:rPr>
          <w:rFonts w:ascii="Arial" w:hAnsi="Arial" w:cs="Arial"/>
          <w:sz w:val="24"/>
          <w:szCs w:val="24"/>
        </w:rPr>
        <w:t xml:space="preserve">, B., Grisel, O., ... &amp; </w:t>
      </w:r>
      <w:proofErr w:type="spellStart"/>
      <w:r w:rsidRPr="00FA0388">
        <w:rPr>
          <w:rFonts w:ascii="Arial" w:hAnsi="Arial" w:cs="Arial"/>
          <w:sz w:val="24"/>
          <w:szCs w:val="24"/>
        </w:rPr>
        <w:t>Duchesnay</w:t>
      </w:r>
      <w:proofErr w:type="spellEnd"/>
      <w:r w:rsidRPr="00FA0388">
        <w:rPr>
          <w:rFonts w:ascii="Arial" w:hAnsi="Arial" w:cs="Arial"/>
          <w:sz w:val="24"/>
          <w:szCs w:val="24"/>
        </w:rPr>
        <w:t xml:space="preserve">, É. (2011). </w:t>
      </w:r>
      <w:proofErr w:type="spellStart"/>
      <w:r w:rsidRPr="00FA0388">
        <w:rPr>
          <w:rFonts w:ascii="Arial" w:hAnsi="Arial" w:cs="Arial"/>
          <w:sz w:val="24"/>
          <w:szCs w:val="24"/>
        </w:rPr>
        <w:t>Scikit-learn</w:t>
      </w:r>
      <w:proofErr w:type="spellEnd"/>
      <w:r w:rsidRPr="00FA0388">
        <w:rPr>
          <w:rFonts w:ascii="Arial" w:hAnsi="Arial" w:cs="Arial"/>
          <w:sz w:val="24"/>
          <w:szCs w:val="24"/>
        </w:rPr>
        <w:t xml:space="preserve">: Machine Learning in Python. </w:t>
      </w:r>
      <w:proofErr w:type="spellStart"/>
      <w:r w:rsidRPr="00FA0388">
        <w:rPr>
          <w:rFonts w:ascii="Arial" w:hAnsi="Arial" w:cs="Arial"/>
          <w:sz w:val="24"/>
          <w:szCs w:val="24"/>
        </w:rPr>
        <w:t>Journal</w:t>
      </w:r>
      <w:proofErr w:type="spellEnd"/>
      <w:r w:rsidRPr="00FA0388">
        <w:rPr>
          <w:rFonts w:ascii="Arial" w:hAnsi="Arial" w:cs="Arial"/>
          <w:sz w:val="24"/>
          <w:szCs w:val="24"/>
        </w:rPr>
        <w:t xml:space="preserve"> </w:t>
      </w:r>
      <w:proofErr w:type="spellStart"/>
      <w:r w:rsidRPr="00FA0388">
        <w:rPr>
          <w:rFonts w:ascii="Arial" w:hAnsi="Arial" w:cs="Arial"/>
          <w:sz w:val="24"/>
          <w:szCs w:val="24"/>
        </w:rPr>
        <w:t>of</w:t>
      </w:r>
      <w:proofErr w:type="spellEnd"/>
      <w:r w:rsidRPr="00FA0388">
        <w:rPr>
          <w:rFonts w:ascii="Arial" w:hAnsi="Arial" w:cs="Arial"/>
          <w:sz w:val="24"/>
          <w:szCs w:val="24"/>
        </w:rPr>
        <w:t xml:space="preserve"> Machine Learning </w:t>
      </w:r>
      <w:proofErr w:type="spellStart"/>
      <w:r w:rsidRPr="00FA0388">
        <w:rPr>
          <w:rFonts w:ascii="Arial" w:hAnsi="Arial" w:cs="Arial"/>
          <w:sz w:val="24"/>
          <w:szCs w:val="24"/>
        </w:rPr>
        <w:t>Research</w:t>
      </w:r>
      <w:proofErr w:type="spellEnd"/>
      <w:r w:rsidRPr="00FA0388">
        <w:rPr>
          <w:rFonts w:ascii="Arial" w:hAnsi="Arial" w:cs="Arial"/>
          <w:sz w:val="24"/>
          <w:szCs w:val="24"/>
        </w:rPr>
        <w:t xml:space="preserve">, 12, 2825-2830. Recuperado de </w:t>
      </w:r>
      <w:hyperlink r:id="rId82" w:tgtFrame="_new" w:history="1">
        <w:r w:rsidRPr="00FA0388">
          <w:rPr>
            <w:rStyle w:val="Hipervnculo"/>
            <w:rFonts w:ascii="Arial" w:hAnsi="Arial" w:cs="Arial"/>
            <w:color w:val="auto"/>
            <w:sz w:val="24"/>
            <w:szCs w:val="24"/>
            <w:u w:val="none"/>
          </w:rPr>
          <w:t>https://scikit-learn.org/</w:t>
        </w:r>
      </w:hyperlink>
    </w:p>
    <w:p w14:paraId="2464B46A" w14:textId="6291B7BB"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Hunter, J. D. (2007). </w:t>
      </w:r>
      <w:proofErr w:type="spellStart"/>
      <w:r w:rsidRPr="00FA0388">
        <w:rPr>
          <w:rFonts w:ascii="Arial" w:hAnsi="Arial" w:cs="Arial"/>
          <w:sz w:val="24"/>
          <w:szCs w:val="24"/>
        </w:rPr>
        <w:t>Matplotlib</w:t>
      </w:r>
      <w:proofErr w:type="spellEnd"/>
      <w:r w:rsidRPr="00FA0388">
        <w:rPr>
          <w:rFonts w:ascii="Arial" w:hAnsi="Arial" w:cs="Arial"/>
          <w:sz w:val="24"/>
          <w:szCs w:val="24"/>
        </w:rPr>
        <w:t xml:space="preserve">: A 2D </w:t>
      </w:r>
      <w:proofErr w:type="spellStart"/>
      <w:r w:rsidRPr="00FA0388">
        <w:rPr>
          <w:rFonts w:ascii="Arial" w:hAnsi="Arial" w:cs="Arial"/>
          <w:sz w:val="24"/>
          <w:szCs w:val="24"/>
        </w:rPr>
        <w:t>graphics</w:t>
      </w:r>
      <w:proofErr w:type="spellEnd"/>
      <w:r w:rsidRPr="00FA0388">
        <w:rPr>
          <w:rFonts w:ascii="Arial" w:hAnsi="Arial" w:cs="Arial"/>
          <w:sz w:val="24"/>
          <w:szCs w:val="24"/>
        </w:rPr>
        <w:t xml:space="preserve"> </w:t>
      </w:r>
      <w:proofErr w:type="spellStart"/>
      <w:r w:rsidRPr="00FA0388">
        <w:rPr>
          <w:rFonts w:ascii="Arial" w:hAnsi="Arial" w:cs="Arial"/>
          <w:sz w:val="24"/>
          <w:szCs w:val="24"/>
        </w:rPr>
        <w:t>environment</w:t>
      </w:r>
      <w:proofErr w:type="spellEnd"/>
      <w:r w:rsidRPr="00FA0388">
        <w:rPr>
          <w:rFonts w:ascii="Arial" w:hAnsi="Arial" w:cs="Arial"/>
          <w:sz w:val="24"/>
          <w:szCs w:val="24"/>
        </w:rPr>
        <w:t xml:space="preserve">. Computing in </w:t>
      </w:r>
      <w:proofErr w:type="spellStart"/>
      <w:r w:rsidRPr="00FA0388">
        <w:rPr>
          <w:rFonts w:ascii="Arial" w:hAnsi="Arial" w:cs="Arial"/>
          <w:sz w:val="24"/>
          <w:szCs w:val="24"/>
        </w:rPr>
        <w:t>Science</w:t>
      </w:r>
      <w:proofErr w:type="spellEnd"/>
      <w:r w:rsidRPr="00FA0388">
        <w:rPr>
          <w:rFonts w:ascii="Arial" w:hAnsi="Arial" w:cs="Arial"/>
          <w:sz w:val="24"/>
          <w:szCs w:val="24"/>
        </w:rPr>
        <w:t xml:space="preserve"> &amp; </w:t>
      </w:r>
      <w:proofErr w:type="spellStart"/>
      <w:r w:rsidRPr="00FA0388">
        <w:rPr>
          <w:rFonts w:ascii="Arial" w:hAnsi="Arial" w:cs="Arial"/>
          <w:sz w:val="24"/>
          <w:szCs w:val="24"/>
        </w:rPr>
        <w:t>Engineering</w:t>
      </w:r>
      <w:proofErr w:type="spellEnd"/>
      <w:r w:rsidRPr="00FA0388">
        <w:rPr>
          <w:rFonts w:ascii="Arial" w:hAnsi="Arial" w:cs="Arial"/>
          <w:sz w:val="24"/>
          <w:szCs w:val="24"/>
        </w:rPr>
        <w:t xml:space="preserve">, 9(3), 90-95. Recuperado de </w:t>
      </w:r>
      <w:hyperlink r:id="rId83" w:tgtFrame="_new" w:history="1">
        <w:r w:rsidRPr="00FA0388">
          <w:rPr>
            <w:rStyle w:val="Hipervnculo"/>
            <w:rFonts w:ascii="Arial" w:hAnsi="Arial" w:cs="Arial"/>
            <w:color w:val="auto"/>
            <w:sz w:val="24"/>
            <w:szCs w:val="24"/>
            <w:u w:val="none"/>
          </w:rPr>
          <w:t>https://matplotlib.org/</w:t>
        </w:r>
      </w:hyperlink>
    </w:p>
    <w:p w14:paraId="466A0C57" w14:textId="27DA658B" w:rsidR="00FA0388" w:rsidRPr="00FA0388" w:rsidRDefault="00FA0388" w:rsidP="00FA0388">
      <w:pPr>
        <w:spacing w:line="360" w:lineRule="auto"/>
        <w:jc w:val="both"/>
        <w:rPr>
          <w:rFonts w:ascii="Arial" w:hAnsi="Arial" w:cs="Arial"/>
          <w:sz w:val="24"/>
          <w:szCs w:val="24"/>
        </w:rPr>
      </w:pPr>
      <w:proofErr w:type="spellStart"/>
      <w:r w:rsidRPr="00FA0388">
        <w:rPr>
          <w:rFonts w:ascii="Arial" w:hAnsi="Arial" w:cs="Arial"/>
          <w:sz w:val="24"/>
          <w:szCs w:val="24"/>
        </w:rPr>
        <w:lastRenderedPageBreak/>
        <w:t>Waskom</w:t>
      </w:r>
      <w:proofErr w:type="spellEnd"/>
      <w:r w:rsidRPr="00FA0388">
        <w:rPr>
          <w:rFonts w:ascii="Arial" w:hAnsi="Arial" w:cs="Arial"/>
          <w:sz w:val="24"/>
          <w:szCs w:val="24"/>
        </w:rPr>
        <w:t xml:space="preserve">, M. (2021). </w:t>
      </w:r>
      <w:proofErr w:type="spellStart"/>
      <w:r w:rsidRPr="00FA0388">
        <w:rPr>
          <w:rFonts w:ascii="Arial" w:hAnsi="Arial" w:cs="Arial"/>
          <w:sz w:val="24"/>
          <w:szCs w:val="24"/>
        </w:rPr>
        <w:t>seaborn</w:t>
      </w:r>
      <w:proofErr w:type="spellEnd"/>
      <w:r w:rsidRPr="00FA0388">
        <w:rPr>
          <w:rFonts w:ascii="Arial" w:hAnsi="Arial" w:cs="Arial"/>
          <w:sz w:val="24"/>
          <w:szCs w:val="24"/>
        </w:rPr>
        <w:t xml:space="preserve">: </w:t>
      </w:r>
      <w:proofErr w:type="spellStart"/>
      <w:r w:rsidRPr="00FA0388">
        <w:rPr>
          <w:rFonts w:ascii="Arial" w:hAnsi="Arial" w:cs="Arial"/>
          <w:sz w:val="24"/>
          <w:szCs w:val="24"/>
        </w:rPr>
        <w:t>statistical</w:t>
      </w:r>
      <w:proofErr w:type="spellEnd"/>
      <w:r w:rsidRPr="00FA0388">
        <w:rPr>
          <w:rFonts w:ascii="Arial" w:hAnsi="Arial" w:cs="Arial"/>
          <w:sz w:val="24"/>
          <w:szCs w:val="24"/>
        </w:rPr>
        <w:t xml:space="preserve"> data </w:t>
      </w:r>
      <w:proofErr w:type="spellStart"/>
      <w:r w:rsidRPr="00FA0388">
        <w:rPr>
          <w:rFonts w:ascii="Arial" w:hAnsi="Arial" w:cs="Arial"/>
          <w:sz w:val="24"/>
          <w:szCs w:val="24"/>
        </w:rPr>
        <w:t>visualization</w:t>
      </w:r>
      <w:proofErr w:type="spellEnd"/>
      <w:r w:rsidRPr="00FA0388">
        <w:rPr>
          <w:rFonts w:ascii="Arial" w:hAnsi="Arial" w:cs="Arial"/>
          <w:sz w:val="24"/>
          <w:szCs w:val="24"/>
        </w:rPr>
        <w:t xml:space="preserve">. </w:t>
      </w:r>
      <w:proofErr w:type="spellStart"/>
      <w:r w:rsidRPr="00FA0388">
        <w:rPr>
          <w:rFonts w:ascii="Arial" w:hAnsi="Arial" w:cs="Arial"/>
          <w:sz w:val="24"/>
          <w:szCs w:val="24"/>
        </w:rPr>
        <w:t>Journal</w:t>
      </w:r>
      <w:proofErr w:type="spellEnd"/>
      <w:r w:rsidRPr="00FA0388">
        <w:rPr>
          <w:rFonts w:ascii="Arial" w:hAnsi="Arial" w:cs="Arial"/>
          <w:sz w:val="24"/>
          <w:szCs w:val="24"/>
        </w:rPr>
        <w:t xml:space="preserve"> </w:t>
      </w:r>
      <w:proofErr w:type="spellStart"/>
      <w:r w:rsidRPr="00FA0388">
        <w:rPr>
          <w:rFonts w:ascii="Arial" w:hAnsi="Arial" w:cs="Arial"/>
          <w:sz w:val="24"/>
          <w:szCs w:val="24"/>
        </w:rPr>
        <w:t>of</w:t>
      </w:r>
      <w:proofErr w:type="spellEnd"/>
      <w:r w:rsidRPr="00FA0388">
        <w:rPr>
          <w:rFonts w:ascii="Arial" w:hAnsi="Arial" w:cs="Arial"/>
          <w:sz w:val="24"/>
          <w:szCs w:val="24"/>
        </w:rPr>
        <w:t xml:space="preserve"> Open </w:t>
      </w:r>
      <w:proofErr w:type="spellStart"/>
      <w:r w:rsidRPr="00FA0388">
        <w:rPr>
          <w:rFonts w:ascii="Arial" w:hAnsi="Arial" w:cs="Arial"/>
          <w:sz w:val="24"/>
          <w:szCs w:val="24"/>
        </w:rPr>
        <w:t>Source</w:t>
      </w:r>
      <w:proofErr w:type="spellEnd"/>
      <w:r w:rsidRPr="00FA0388">
        <w:rPr>
          <w:rFonts w:ascii="Arial" w:hAnsi="Arial" w:cs="Arial"/>
          <w:sz w:val="24"/>
          <w:szCs w:val="24"/>
        </w:rPr>
        <w:t xml:space="preserve"> Software, 6(60), 3021. Recuperado de </w:t>
      </w:r>
      <w:hyperlink r:id="rId84" w:tgtFrame="_new" w:history="1">
        <w:r w:rsidRPr="00FA0388">
          <w:rPr>
            <w:rStyle w:val="Hipervnculo"/>
            <w:rFonts w:ascii="Arial" w:hAnsi="Arial" w:cs="Arial"/>
            <w:color w:val="auto"/>
            <w:sz w:val="24"/>
            <w:szCs w:val="24"/>
            <w:u w:val="none"/>
          </w:rPr>
          <w:t>https://seaborn.pydata.org/</w:t>
        </w:r>
      </w:hyperlink>
    </w:p>
    <w:p w14:paraId="6D684A88" w14:textId="13C3FA5E" w:rsidR="00FA0388" w:rsidRPr="00FA0388" w:rsidRDefault="00FA0388" w:rsidP="00FA0388">
      <w:pPr>
        <w:spacing w:line="360" w:lineRule="auto"/>
        <w:jc w:val="both"/>
        <w:rPr>
          <w:rFonts w:ascii="Arial" w:hAnsi="Arial" w:cs="Arial"/>
          <w:sz w:val="24"/>
          <w:szCs w:val="24"/>
        </w:rPr>
      </w:pPr>
      <w:proofErr w:type="spellStart"/>
      <w:r w:rsidRPr="00FA0388">
        <w:rPr>
          <w:rFonts w:ascii="Arial" w:hAnsi="Arial" w:cs="Arial"/>
          <w:sz w:val="24"/>
          <w:szCs w:val="24"/>
        </w:rPr>
        <w:t>Virtanen</w:t>
      </w:r>
      <w:proofErr w:type="spellEnd"/>
      <w:r w:rsidRPr="00FA0388">
        <w:rPr>
          <w:rFonts w:ascii="Arial" w:hAnsi="Arial" w:cs="Arial"/>
          <w:sz w:val="24"/>
          <w:szCs w:val="24"/>
        </w:rPr>
        <w:t xml:space="preserve">, P., </w:t>
      </w:r>
      <w:proofErr w:type="spellStart"/>
      <w:r w:rsidRPr="00FA0388">
        <w:rPr>
          <w:rFonts w:ascii="Arial" w:hAnsi="Arial" w:cs="Arial"/>
          <w:sz w:val="24"/>
          <w:szCs w:val="24"/>
        </w:rPr>
        <w:t>Gommers</w:t>
      </w:r>
      <w:proofErr w:type="spellEnd"/>
      <w:r w:rsidRPr="00FA0388">
        <w:rPr>
          <w:rFonts w:ascii="Arial" w:hAnsi="Arial" w:cs="Arial"/>
          <w:sz w:val="24"/>
          <w:szCs w:val="24"/>
        </w:rPr>
        <w:t xml:space="preserve">, R., </w:t>
      </w:r>
      <w:proofErr w:type="spellStart"/>
      <w:r w:rsidRPr="00FA0388">
        <w:rPr>
          <w:rFonts w:ascii="Arial" w:hAnsi="Arial" w:cs="Arial"/>
          <w:sz w:val="24"/>
          <w:szCs w:val="24"/>
        </w:rPr>
        <w:t>Oliphant</w:t>
      </w:r>
      <w:proofErr w:type="spellEnd"/>
      <w:r w:rsidRPr="00FA0388">
        <w:rPr>
          <w:rFonts w:ascii="Arial" w:hAnsi="Arial" w:cs="Arial"/>
          <w:sz w:val="24"/>
          <w:szCs w:val="24"/>
        </w:rPr>
        <w:t xml:space="preserve">, T. E., </w:t>
      </w:r>
      <w:proofErr w:type="spellStart"/>
      <w:r w:rsidRPr="00FA0388">
        <w:rPr>
          <w:rFonts w:ascii="Arial" w:hAnsi="Arial" w:cs="Arial"/>
          <w:sz w:val="24"/>
          <w:szCs w:val="24"/>
        </w:rPr>
        <w:t>Haberland</w:t>
      </w:r>
      <w:proofErr w:type="spellEnd"/>
      <w:r w:rsidRPr="00FA0388">
        <w:rPr>
          <w:rFonts w:ascii="Arial" w:hAnsi="Arial" w:cs="Arial"/>
          <w:sz w:val="24"/>
          <w:szCs w:val="24"/>
        </w:rPr>
        <w:t xml:space="preserve">, M., Reddy, T., </w:t>
      </w:r>
      <w:proofErr w:type="spellStart"/>
      <w:r w:rsidRPr="00FA0388">
        <w:rPr>
          <w:rFonts w:ascii="Arial" w:hAnsi="Arial" w:cs="Arial"/>
          <w:sz w:val="24"/>
          <w:szCs w:val="24"/>
        </w:rPr>
        <w:t>Cournapeau</w:t>
      </w:r>
      <w:proofErr w:type="spellEnd"/>
      <w:r w:rsidRPr="00FA0388">
        <w:rPr>
          <w:rFonts w:ascii="Arial" w:hAnsi="Arial" w:cs="Arial"/>
          <w:sz w:val="24"/>
          <w:szCs w:val="24"/>
        </w:rPr>
        <w:t xml:space="preserve">, D., ... &amp; van </w:t>
      </w:r>
      <w:proofErr w:type="spellStart"/>
      <w:r w:rsidRPr="00FA0388">
        <w:rPr>
          <w:rFonts w:ascii="Arial" w:hAnsi="Arial" w:cs="Arial"/>
          <w:sz w:val="24"/>
          <w:szCs w:val="24"/>
        </w:rPr>
        <w:t>der</w:t>
      </w:r>
      <w:proofErr w:type="spellEnd"/>
      <w:r w:rsidRPr="00FA0388">
        <w:rPr>
          <w:rFonts w:ascii="Arial" w:hAnsi="Arial" w:cs="Arial"/>
          <w:sz w:val="24"/>
          <w:szCs w:val="24"/>
        </w:rPr>
        <w:t xml:space="preserve"> Walt, S. J. (2020). </w:t>
      </w:r>
      <w:proofErr w:type="spellStart"/>
      <w:r w:rsidRPr="00FA0388">
        <w:rPr>
          <w:rFonts w:ascii="Arial" w:hAnsi="Arial" w:cs="Arial"/>
          <w:sz w:val="24"/>
          <w:szCs w:val="24"/>
        </w:rPr>
        <w:t>SciPy</w:t>
      </w:r>
      <w:proofErr w:type="spellEnd"/>
      <w:r w:rsidRPr="00FA0388">
        <w:rPr>
          <w:rFonts w:ascii="Arial" w:hAnsi="Arial" w:cs="Arial"/>
          <w:sz w:val="24"/>
          <w:szCs w:val="24"/>
        </w:rPr>
        <w:t xml:space="preserve"> 1.0: fundamental </w:t>
      </w:r>
      <w:proofErr w:type="spellStart"/>
      <w:r w:rsidRPr="00FA0388">
        <w:rPr>
          <w:rFonts w:ascii="Arial" w:hAnsi="Arial" w:cs="Arial"/>
          <w:sz w:val="24"/>
          <w:szCs w:val="24"/>
        </w:rPr>
        <w:t>algorithms</w:t>
      </w:r>
      <w:proofErr w:type="spellEnd"/>
      <w:r w:rsidRPr="00FA0388">
        <w:rPr>
          <w:rFonts w:ascii="Arial" w:hAnsi="Arial" w:cs="Arial"/>
          <w:sz w:val="24"/>
          <w:szCs w:val="24"/>
        </w:rPr>
        <w:t xml:space="preserve"> </w:t>
      </w:r>
      <w:proofErr w:type="spellStart"/>
      <w:r w:rsidRPr="00FA0388">
        <w:rPr>
          <w:rFonts w:ascii="Arial" w:hAnsi="Arial" w:cs="Arial"/>
          <w:sz w:val="24"/>
          <w:szCs w:val="24"/>
        </w:rPr>
        <w:t>for</w:t>
      </w:r>
      <w:proofErr w:type="spellEnd"/>
      <w:r w:rsidRPr="00FA0388">
        <w:rPr>
          <w:rFonts w:ascii="Arial" w:hAnsi="Arial" w:cs="Arial"/>
          <w:sz w:val="24"/>
          <w:szCs w:val="24"/>
        </w:rPr>
        <w:t xml:space="preserve"> </w:t>
      </w:r>
      <w:proofErr w:type="spellStart"/>
      <w:r w:rsidRPr="00FA0388">
        <w:rPr>
          <w:rFonts w:ascii="Arial" w:hAnsi="Arial" w:cs="Arial"/>
          <w:sz w:val="24"/>
          <w:szCs w:val="24"/>
        </w:rPr>
        <w:t>scientific</w:t>
      </w:r>
      <w:proofErr w:type="spellEnd"/>
      <w:r w:rsidRPr="00FA0388">
        <w:rPr>
          <w:rFonts w:ascii="Arial" w:hAnsi="Arial" w:cs="Arial"/>
          <w:sz w:val="24"/>
          <w:szCs w:val="24"/>
        </w:rPr>
        <w:t xml:space="preserve"> </w:t>
      </w:r>
      <w:proofErr w:type="spellStart"/>
      <w:r w:rsidRPr="00FA0388">
        <w:rPr>
          <w:rFonts w:ascii="Arial" w:hAnsi="Arial" w:cs="Arial"/>
          <w:sz w:val="24"/>
          <w:szCs w:val="24"/>
        </w:rPr>
        <w:t>computing</w:t>
      </w:r>
      <w:proofErr w:type="spellEnd"/>
      <w:r w:rsidRPr="00FA0388">
        <w:rPr>
          <w:rFonts w:ascii="Arial" w:hAnsi="Arial" w:cs="Arial"/>
          <w:sz w:val="24"/>
          <w:szCs w:val="24"/>
        </w:rPr>
        <w:t xml:space="preserve"> in Python. </w:t>
      </w:r>
      <w:proofErr w:type="spellStart"/>
      <w:r w:rsidRPr="00FA0388">
        <w:rPr>
          <w:rFonts w:ascii="Arial" w:hAnsi="Arial" w:cs="Arial"/>
          <w:sz w:val="24"/>
          <w:szCs w:val="24"/>
        </w:rPr>
        <w:t>Nature</w:t>
      </w:r>
      <w:proofErr w:type="spellEnd"/>
      <w:r w:rsidRPr="00FA0388">
        <w:rPr>
          <w:rFonts w:ascii="Arial" w:hAnsi="Arial" w:cs="Arial"/>
          <w:sz w:val="24"/>
          <w:szCs w:val="24"/>
        </w:rPr>
        <w:t xml:space="preserve"> </w:t>
      </w:r>
      <w:proofErr w:type="spellStart"/>
      <w:r w:rsidRPr="00FA0388">
        <w:rPr>
          <w:rFonts w:ascii="Arial" w:hAnsi="Arial" w:cs="Arial"/>
          <w:sz w:val="24"/>
          <w:szCs w:val="24"/>
        </w:rPr>
        <w:t>Methods</w:t>
      </w:r>
      <w:proofErr w:type="spellEnd"/>
      <w:r w:rsidRPr="00FA0388">
        <w:rPr>
          <w:rFonts w:ascii="Arial" w:hAnsi="Arial" w:cs="Arial"/>
          <w:sz w:val="24"/>
          <w:szCs w:val="24"/>
        </w:rPr>
        <w:t xml:space="preserve">, 17(3), 261-272. Recuperado de </w:t>
      </w:r>
      <w:hyperlink r:id="rId85" w:tgtFrame="_new" w:history="1">
        <w:r w:rsidRPr="00FA0388">
          <w:rPr>
            <w:rStyle w:val="Hipervnculo"/>
            <w:rFonts w:ascii="Arial" w:hAnsi="Arial" w:cs="Arial"/>
            <w:color w:val="auto"/>
            <w:sz w:val="24"/>
            <w:szCs w:val="24"/>
            <w:u w:val="none"/>
          </w:rPr>
          <w:t>https://scipy.org/</w:t>
        </w:r>
      </w:hyperlink>
    </w:p>
    <w:p w14:paraId="550036F2" w14:textId="12BD3A91"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Ali, M., </w:t>
      </w:r>
      <w:proofErr w:type="spellStart"/>
      <w:r w:rsidRPr="00FA0388">
        <w:rPr>
          <w:rFonts w:ascii="Arial" w:hAnsi="Arial" w:cs="Arial"/>
          <w:sz w:val="24"/>
          <w:szCs w:val="24"/>
        </w:rPr>
        <w:t>Jankowski</w:t>
      </w:r>
      <w:proofErr w:type="spellEnd"/>
      <w:r w:rsidRPr="00FA0388">
        <w:rPr>
          <w:rFonts w:ascii="Arial" w:hAnsi="Arial" w:cs="Arial"/>
          <w:sz w:val="24"/>
          <w:szCs w:val="24"/>
        </w:rPr>
        <w:t xml:space="preserve">, A., &amp; Roy, A. (2020). </w:t>
      </w:r>
      <w:proofErr w:type="spellStart"/>
      <w:r w:rsidRPr="00FA0388">
        <w:rPr>
          <w:rFonts w:ascii="Arial" w:hAnsi="Arial" w:cs="Arial"/>
          <w:sz w:val="24"/>
          <w:szCs w:val="24"/>
        </w:rPr>
        <w:t>PyCaret</w:t>
      </w:r>
      <w:proofErr w:type="spellEnd"/>
      <w:r w:rsidRPr="00FA0388">
        <w:rPr>
          <w:rFonts w:ascii="Arial" w:hAnsi="Arial" w:cs="Arial"/>
          <w:sz w:val="24"/>
          <w:szCs w:val="24"/>
        </w:rPr>
        <w:t xml:space="preserve">: </w:t>
      </w:r>
      <w:proofErr w:type="spellStart"/>
      <w:r w:rsidRPr="00FA0388">
        <w:rPr>
          <w:rFonts w:ascii="Arial" w:hAnsi="Arial" w:cs="Arial"/>
          <w:sz w:val="24"/>
          <w:szCs w:val="24"/>
        </w:rPr>
        <w:t>An</w:t>
      </w:r>
      <w:proofErr w:type="spellEnd"/>
      <w:r w:rsidRPr="00FA0388">
        <w:rPr>
          <w:rFonts w:ascii="Arial" w:hAnsi="Arial" w:cs="Arial"/>
          <w:sz w:val="24"/>
          <w:szCs w:val="24"/>
        </w:rPr>
        <w:t xml:space="preserve"> open </w:t>
      </w:r>
      <w:proofErr w:type="spellStart"/>
      <w:r w:rsidRPr="00FA0388">
        <w:rPr>
          <w:rFonts w:ascii="Arial" w:hAnsi="Arial" w:cs="Arial"/>
          <w:sz w:val="24"/>
          <w:szCs w:val="24"/>
        </w:rPr>
        <w:t>source</w:t>
      </w:r>
      <w:proofErr w:type="spellEnd"/>
      <w:r w:rsidRPr="00FA0388">
        <w:rPr>
          <w:rFonts w:ascii="Arial" w:hAnsi="Arial" w:cs="Arial"/>
          <w:sz w:val="24"/>
          <w:szCs w:val="24"/>
        </w:rPr>
        <w:t xml:space="preserve">, </w:t>
      </w:r>
      <w:proofErr w:type="spellStart"/>
      <w:r w:rsidRPr="00FA0388">
        <w:rPr>
          <w:rFonts w:ascii="Arial" w:hAnsi="Arial" w:cs="Arial"/>
          <w:sz w:val="24"/>
          <w:szCs w:val="24"/>
        </w:rPr>
        <w:t>low-code</w:t>
      </w:r>
      <w:proofErr w:type="spellEnd"/>
      <w:r w:rsidRPr="00FA0388">
        <w:rPr>
          <w:rFonts w:ascii="Arial" w:hAnsi="Arial" w:cs="Arial"/>
          <w:sz w:val="24"/>
          <w:szCs w:val="24"/>
        </w:rPr>
        <w:t xml:space="preserve"> machine learning </w:t>
      </w:r>
      <w:proofErr w:type="spellStart"/>
      <w:r w:rsidRPr="00FA0388">
        <w:rPr>
          <w:rFonts w:ascii="Arial" w:hAnsi="Arial" w:cs="Arial"/>
          <w:sz w:val="24"/>
          <w:szCs w:val="24"/>
        </w:rPr>
        <w:t>library</w:t>
      </w:r>
      <w:proofErr w:type="spellEnd"/>
      <w:r w:rsidRPr="00FA0388">
        <w:rPr>
          <w:rFonts w:ascii="Arial" w:hAnsi="Arial" w:cs="Arial"/>
          <w:sz w:val="24"/>
          <w:szCs w:val="24"/>
        </w:rPr>
        <w:t xml:space="preserve"> in Python. </w:t>
      </w:r>
      <w:proofErr w:type="spellStart"/>
      <w:r w:rsidRPr="00FA0388">
        <w:rPr>
          <w:rFonts w:ascii="Arial" w:hAnsi="Arial" w:cs="Arial"/>
          <w:sz w:val="24"/>
          <w:szCs w:val="24"/>
        </w:rPr>
        <w:t>arXiv</w:t>
      </w:r>
      <w:proofErr w:type="spellEnd"/>
      <w:r w:rsidRPr="00FA0388">
        <w:rPr>
          <w:rFonts w:ascii="Arial" w:hAnsi="Arial" w:cs="Arial"/>
          <w:sz w:val="24"/>
          <w:szCs w:val="24"/>
        </w:rPr>
        <w:t xml:space="preserve"> </w:t>
      </w:r>
      <w:proofErr w:type="spellStart"/>
      <w:r w:rsidRPr="00FA0388">
        <w:rPr>
          <w:rFonts w:ascii="Arial" w:hAnsi="Arial" w:cs="Arial"/>
          <w:sz w:val="24"/>
          <w:szCs w:val="24"/>
        </w:rPr>
        <w:t>preprint</w:t>
      </w:r>
      <w:proofErr w:type="spellEnd"/>
      <w:r w:rsidRPr="00FA0388">
        <w:rPr>
          <w:rFonts w:ascii="Arial" w:hAnsi="Arial" w:cs="Arial"/>
          <w:sz w:val="24"/>
          <w:szCs w:val="24"/>
        </w:rPr>
        <w:t xml:space="preserve"> arXiv:2005.13547. Recuperado de </w:t>
      </w:r>
      <w:hyperlink r:id="rId86" w:tgtFrame="_new" w:history="1">
        <w:r w:rsidRPr="00FA0388">
          <w:rPr>
            <w:rStyle w:val="Hipervnculo"/>
            <w:rFonts w:ascii="Arial" w:hAnsi="Arial" w:cs="Arial"/>
            <w:color w:val="auto"/>
            <w:sz w:val="24"/>
            <w:szCs w:val="24"/>
            <w:u w:val="none"/>
          </w:rPr>
          <w:t>https://www.pycaret.org/</w:t>
        </w:r>
      </w:hyperlink>
    </w:p>
    <w:p w14:paraId="0448BF5B" w14:textId="1F2FAAC7"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Huang, Z. (1998). </w:t>
      </w:r>
      <w:proofErr w:type="spellStart"/>
      <w:r w:rsidRPr="00FA0388">
        <w:rPr>
          <w:rFonts w:ascii="Arial" w:hAnsi="Arial" w:cs="Arial"/>
          <w:sz w:val="24"/>
          <w:szCs w:val="24"/>
        </w:rPr>
        <w:t>Extensions</w:t>
      </w:r>
      <w:proofErr w:type="spellEnd"/>
      <w:r w:rsidRPr="00FA0388">
        <w:rPr>
          <w:rFonts w:ascii="Arial" w:hAnsi="Arial" w:cs="Arial"/>
          <w:sz w:val="24"/>
          <w:szCs w:val="24"/>
        </w:rPr>
        <w:t xml:space="preserve"> to </w:t>
      </w:r>
      <w:proofErr w:type="spellStart"/>
      <w:r w:rsidRPr="00FA0388">
        <w:rPr>
          <w:rFonts w:ascii="Arial" w:hAnsi="Arial" w:cs="Arial"/>
          <w:sz w:val="24"/>
          <w:szCs w:val="24"/>
        </w:rPr>
        <w:t>the</w:t>
      </w:r>
      <w:proofErr w:type="spellEnd"/>
      <w:r w:rsidRPr="00FA0388">
        <w:rPr>
          <w:rFonts w:ascii="Arial" w:hAnsi="Arial" w:cs="Arial"/>
          <w:sz w:val="24"/>
          <w:szCs w:val="24"/>
        </w:rPr>
        <w:t xml:space="preserve"> k-</w:t>
      </w:r>
      <w:proofErr w:type="spellStart"/>
      <w:r w:rsidRPr="00FA0388">
        <w:rPr>
          <w:rFonts w:ascii="Arial" w:hAnsi="Arial" w:cs="Arial"/>
          <w:sz w:val="24"/>
          <w:szCs w:val="24"/>
        </w:rPr>
        <w:t>Means</w:t>
      </w:r>
      <w:proofErr w:type="spellEnd"/>
      <w:r w:rsidRPr="00FA0388">
        <w:rPr>
          <w:rFonts w:ascii="Arial" w:hAnsi="Arial" w:cs="Arial"/>
          <w:sz w:val="24"/>
          <w:szCs w:val="24"/>
        </w:rPr>
        <w:t xml:space="preserve"> </w:t>
      </w:r>
      <w:proofErr w:type="spellStart"/>
      <w:r w:rsidRPr="00FA0388">
        <w:rPr>
          <w:rFonts w:ascii="Arial" w:hAnsi="Arial" w:cs="Arial"/>
          <w:sz w:val="24"/>
          <w:szCs w:val="24"/>
        </w:rPr>
        <w:t>Algorithm</w:t>
      </w:r>
      <w:proofErr w:type="spellEnd"/>
      <w:r w:rsidRPr="00FA0388">
        <w:rPr>
          <w:rFonts w:ascii="Arial" w:hAnsi="Arial" w:cs="Arial"/>
          <w:sz w:val="24"/>
          <w:szCs w:val="24"/>
        </w:rPr>
        <w:t xml:space="preserve"> </w:t>
      </w:r>
      <w:proofErr w:type="spellStart"/>
      <w:r w:rsidRPr="00FA0388">
        <w:rPr>
          <w:rFonts w:ascii="Arial" w:hAnsi="Arial" w:cs="Arial"/>
          <w:sz w:val="24"/>
          <w:szCs w:val="24"/>
        </w:rPr>
        <w:t>for</w:t>
      </w:r>
      <w:proofErr w:type="spellEnd"/>
      <w:r w:rsidRPr="00FA0388">
        <w:rPr>
          <w:rFonts w:ascii="Arial" w:hAnsi="Arial" w:cs="Arial"/>
          <w:sz w:val="24"/>
          <w:szCs w:val="24"/>
        </w:rPr>
        <w:t xml:space="preserve"> </w:t>
      </w:r>
      <w:proofErr w:type="spellStart"/>
      <w:r w:rsidRPr="00FA0388">
        <w:rPr>
          <w:rFonts w:ascii="Arial" w:hAnsi="Arial" w:cs="Arial"/>
          <w:sz w:val="24"/>
          <w:szCs w:val="24"/>
        </w:rPr>
        <w:t>Clustering</w:t>
      </w:r>
      <w:proofErr w:type="spellEnd"/>
      <w:r w:rsidRPr="00FA0388">
        <w:rPr>
          <w:rFonts w:ascii="Arial" w:hAnsi="Arial" w:cs="Arial"/>
          <w:sz w:val="24"/>
          <w:szCs w:val="24"/>
        </w:rPr>
        <w:t xml:space="preserve"> </w:t>
      </w:r>
      <w:proofErr w:type="spellStart"/>
      <w:r w:rsidRPr="00FA0388">
        <w:rPr>
          <w:rFonts w:ascii="Arial" w:hAnsi="Arial" w:cs="Arial"/>
          <w:sz w:val="24"/>
          <w:szCs w:val="24"/>
        </w:rPr>
        <w:t>Large</w:t>
      </w:r>
      <w:proofErr w:type="spellEnd"/>
      <w:r w:rsidRPr="00FA0388">
        <w:rPr>
          <w:rFonts w:ascii="Arial" w:hAnsi="Arial" w:cs="Arial"/>
          <w:sz w:val="24"/>
          <w:szCs w:val="24"/>
        </w:rPr>
        <w:t xml:space="preserve"> Data Sets with </w:t>
      </w:r>
      <w:proofErr w:type="spellStart"/>
      <w:r w:rsidRPr="00FA0388">
        <w:rPr>
          <w:rFonts w:ascii="Arial" w:hAnsi="Arial" w:cs="Arial"/>
          <w:sz w:val="24"/>
          <w:szCs w:val="24"/>
        </w:rPr>
        <w:t>Categorical</w:t>
      </w:r>
      <w:proofErr w:type="spellEnd"/>
      <w:r w:rsidRPr="00FA0388">
        <w:rPr>
          <w:rFonts w:ascii="Arial" w:hAnsi="Arial" w:cs="Arial"/>
          <w:sz w:val="24"/>
          <w:szCs w:val="24"/>
        </w:rPr>
        <w:t xml:space="preserve"> </w:t>
      </w:r>
      <w:proofErr w:type="spellStart"/>
      <w:r w:rsidRPr="00FA0388">
        <w:rPr>
          <w:rFonts w:ascii="Arial" w:hAnsi="Arial" w:cs="Arial"/>
          <w:sz w:val="24"/>
          <w:szCs w:val="24"/>
        </w:rPr>
        <w:t>Values</w:t>
      </w:r>
      <w:proofErr w:type="spellEnd"/>
      <w:r w:rsidRPr="00FA0388">
        <w:rPr>
          <w:rFonts w:ascii="Arial" w:hAnsi="Arial" w:cs="Arial"/>
          <w:sz w:val="24"/>
          <w:szCs w:val="24"/>
        </w:rPr>
        <w:t xml:space="preserve">. Data </w:t>
      </w:r>
      <w:proofErr w:type="spellStart"/>
      <w:r w:rsidRPr="00FA0388">
        <w:rPr>
          <w:rFonts w:ascii="Arial" w:hAnsi="Arial" w:cs="Arial"/>
          <w:sz w:val="24"/>
          <w:szCs w:val="24"/>
        </w:rPr>
        <w:t>Mining</w:t>
      </w:r>
      <w:proofErr w:type="spellEnd"/>
      <w:r w:rsidRPr="00FA0388">
        <w:rPr>
          <w:rFonts w:ascii="Arial" w:hAnsi="Arial" w:cs="Arial"/>
          <w:sz w:val="24"/>
          <w:szCs w:val="24"/>
        </w:rPr>
        <w:t xml:space="preserve"> and </w:t>
      </w:r>
      <w:proofErr w:type="spellStart"/>
      <w:r w:rsidRPr="00FA0388">
        <w:rPr>
          <w:rFonts w:ascii="Arial" w:hAnsi="Arial" w:cs="Arial"/>
          <w:sz w:val="24"/>
          <w:szCs w:val="24"/>
        </w:rPr>
        <w:t>Knowledge</w:t>
      </w:r>
      <w:proofErr w:type="spellEnd"/>
      <w:r w:rsidRPr="00FA0388">
        <w:rPr>
          <w:rFonts w:ascii="Arial" w:hAnsi="Arial" w:cs="Arial"/>
          <w:sz w:val="24"/>
          <w:szCs w:val="24"/>
        </w:rPr>
        <w:t xml:space="preserve"> Discovery, 2(3), 283-304.</w:t>
      </w:r>
    </w:p>
    <w:p w14:paraId="75E1A693" w14:textId="3A22B11B"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Huang, Z. (1997). </w:t>
      </w:r>
      <w:proofErr w:type="spellStart"/>
      <w:r w:rsidRPr="00FA0388">
        <w:rPr>
          <w:rFonts w:ascii="Arial" w:hAnsi="Arial" w:cs="Arial"/>
          <w:sz w:val="24"/>
          <w:szCs w:val="24"/>
        </w:rPr>
        <w:t>Clustering</w:t>
      </w:r>
      <w:proofErr w:type="spellEnd"/>
      <w:r w:rsidRPr="00FA0388">
        <w:rPr>
          <w:rFonts w:ascii="Arial" w:hAnsi="Arial" w:cs="Arial"/>
          <w:sz w:val="24"/>
          <w:szCs w:val="24"/>
        </w:rPr>
        <w:t xml:space="preserve"> </w:t>
      </w:r>
      <w:proofErr w:type="spellStart"/>
      <w:r w:rsidRPr="00FA0388">
        <w:rPr>
          <w:rFonts w:ascii="Arial" w:hAnsi="Arial" w:cs="Arial"/>
          <w:sz w:val="24"/>
          <w:szCs w:val="24"/>
        </w:rPr>
        <w:t>Large</w:t>
      </w:r>
      <w:proofErr w:type="spellEnd"/>
      <w:r w:rsidRPr="00FA0388">
        <w:rPr>
          <w:rFonts w:ascii="Arial" w:hAnsi="Arial" w:cs="Arial"/>
          <w:sz w:val="24"/>
          <w:szCs w:val="24"/>
        </w:rPr>
        <w:t xml:space="preserve"> Data Sets with </w:t>
      </w:r>
      <w:proofErr w:type="spellStart"/>
      <w:r w:rsidRPr="00FA0388">
        <w:rPr>
          <w:rFonts w:ascii="Arial" w:hAnsi="Arial" w:cs="Arial"/>
          <w:sz w:val="24"/>
          <w:szCs w:val="24"/>
        </w:rPr>
        <w:t>Mixed</w:t>
      </w:r>
      <w:proofErr w:type="spellEnd"/>
      <w:r w:rsidRPr="00FA0388">
        <w:rPr>
          <w:rFonts w:ascii="Arial" w:hAnsi="Arial" w:cs="Arial"/>
          <w:sz w:val="24"/>
          <w:szCs w:val="24"/>
        </w:rPr>
        <w:t xml:space="preserve"> </w:t>
      </w:r>
      <w:proofErr w:type="spellStart"/>
      <w:r w:rsidRPr="00FA0388">
        <w:rPr>
          <w:rFonts w:ascii="Arial" w:hAnsi="Arial" w:cs="Arial"/>
          <w:sz w:val="24"/>
          <w:szCs w:val="24"/>
        </w:rPr>
        <w:t>Numeric</w:t>
      </w:r>
      <w:proofErr w:type="spellEnd"/>
      <w:r w:rsidRPr="00FA0388">
        <w:rPr>
          <w:rFonts w:ascii="Arial" w:hAnsi="Arial" w:cs="Arial"/>
          <w:sz w:val="24"/>
          <w:szCs w:val="24"/>
        </w:rPr>
        <w:t xml:space="preserve"> and </w:t>
      </w:r>
      <w:proofErr w:type="spellStart"/>
      <w:r w:rsidRPr="00FA0388">
        <w:rPr>
          <w:rFonts w:ascii="Arial" w:hAnsi="Arial" w:cs="Arial"/>
          <w:sz w:val="24"/>
          <w:szCs w:val="24"/>
        </w:rPr>
        <w:t>Categorical</w:t>
      </w:r>
      <w:proofErr w:type="spellEnd"/>
      <w:r w:rsidRPr="00FA0388">
        <w:rPr>
          <w:rFonts w:ascii="Arial" w:hAnsi="Arial" w:cs="Arial"/>
          <w:sz w:val="24"/>
          <w:szCs w:val="24"/>
        </w:rPr>
        <w:t xml:space="preserve"> </w:t>
      </w:r>
      <w:proofErr w:type="spellStart"/>
      <w:r w:rsidRPr="00FA0388">
        <w:rPr>
          <w:rFonts w:ascii="Arial" w:hAnsi="Arial" w:cs="Arial"/>
          <w:sz w:val="24"/>
          <w:szCs w:val="24"/>
        </w:rPr>
        <w:t>Values</w:t>
      </w:r>
      <w:proofErr w:type="spellEnd"/>
      <w:r w:rsidRPr="00FA0388">
        <w:rPr>
          <w:rFonts w:ascii="Arial" w:hAnsi="Arial" w:cs="Arial"/>
          <w:sz w:val="24"/>
          <w:szCs w:val="24"/>
        </w:rPr>
        <w:t xml:space="preserve">. </w:t>
      </w:r>
      <w:proofErr w:type="spellStart"/>
      <w:r w:rsidRPr="00FA0388">
        <w:rPr>
          <w:rFonts w:ascii="Arial" w:hAnsi="Arial" w:cs="Arial"/>
          <w:sz w:val="24"/>
          <w:szCs w:val="24"/>
        </w:rPr>
        <w:t>Proceedings</w:t>
      </w:r>
      <w:proofErr w:type="spellEnd"/>
      <w:r w:rsidRPr="00FA0388">
        <w:rPr>
          <w:rFonts w:ascii="Arial" w:hAnsi="Arial" w:cs="Arial"/>
          <w:sz w:val="24"/>
          <w:szCs w:val="24"/>
        </w:rPr>
        <w:t xml:space="preserve"> </w:t>
      </w:r>
      <w:proofErr w:type="spellStart"/>
      <w:r w:rsidRPr="00FA0388">
        <w:rPr>
          <w:rFonts w:ascii="Arial" w:hAnsi="Arial" w:cs="Arial"/>
          <w:sz w:val="24"/>
          <w:szCs w:val="24"/>
        </w:rPr>
        <w:t>of</w:t>
      </w:r>
      <w:proofErr w:type="spellEnd"/>
      <w:r w:rsidRPr="00FA0388">
        <w:rPr>
          <w:rFonts w:ascii="Arial" w:hAnsi="Arial" w:cs="Arial"/>
          <w:sz w:val="24"/>
          <w:szCs w:val="24"/>
        </w:rPr>
        <w:t xml:space="preserve"> </w:t>
      </w:r>
      <w:proofErr w:type="spellStart"/>
      <w:r w:rsidRPr="00FA0388">
        <w:rPr>
          <w:rFonts w:ascii="Arial" w:hAnsi="Arial" w:cs="Arial"/>
          <w:sz w:val="24"/>
          <w:szCs w:val="24"/>
        </w:rPr>
        <w:t>the</w:t>
      </w:r>
      <w:proofErr w:type="spellEnd"/>
      <w:r w:rsidRPr="00FA0388">
        <w:rPr>
          <w:rFonts w:ascii="Arial" w:hAnsi="Arial" w:cs="Arial"/>
          <w:sz w:val="24"/>
          <w:szCs w:val="24"/>
        </w:rPr>
        <w:t xml:space="preserve"> </w:t>
      </w:r>
      <w:proofErr w:type="spellStart"/>
      <w:r w:rsidRPr="00FA0388">
        <w:rPr>
          <w:rFonts w:ascii="Arial" w:hAnsi="Arial" w:cs="Arial"/>
          <w:sz w:val="24"/>
          <w:szCs w:val="24"/>
        </w:rPr>
        <w:t>First</w:t>
      </w:r>
      <w:proofErr w:type="spellEnd"/>
      <w:r w:rsidRPr="00FA0388">
        <w:rPr>
          <w:rFonts w:ascii="Arial" w:hAnsi="Arial" w:cs="Arial"/>
          <w:sz w:val="24"/>
          <w:szCs w:val="24"/>
        </w:rPr>
        <w:t xml:space="preserve"> </w:t>
      </w:r>
      <w:proofErr w:type="spellStart"/>
      <w:r w:rsidRPr="00FA0388">
        <w:rPr>
          <w:rFonts w:ascii="Arial" w:hAnsi="Arial" w:cs="Arial"/>
          <w:sz w:val="24"/>
          <w:szCs w:val="24"/>
        </w:rPr>
        <w:t>Pacific</w:t>
      </w:r>
      <w:proofErr w:type="spellEnd"/>
      <w:r w:rsidRPr="00FA0388">
        <w:rPr>
          <w:rFonts w:ascii="Arial" w:hAnsi="Arial" w:cs="Arial"/>
          <w:sz w:val="24"/>
          <w:szCs w:val="24"/>
        </w:rPr>
        <w:t xml:space="preserve">-Asia </w:t>
      </w:r>
      <w:proofErr w:type="spellStart"/>
      <w:r w:rsidRPr="00FA0388">
        <w:rPr>
          <w:rFonts w:ascii="Arial" w:hAnsi="Arial" w:cs="Arial"/>
          <w:sz w:val="24"/>
          <w:szCs w:val="24"/>
        </w:rPr>
        <w:t>Conference</w:t>
      </w:r>
      <w:proofErr w:type="spellEnd"/>
      <w:r w:rsidRPr="00FA0388">
        <w:rPr>
          <w:rFonts w:ascii="Arial" w:hAnsi="Arial" w:cs="Arial"/>
          <w:sz w:val="24"/>
          <w:szCs w:val="24"/>
        </w:rPr>
        <w:t xml:space="preserve"> </w:t>
      </w:r>
      <w:proofErr w:type="spellStart"/>
      <w:r w:rsidRPr="00FA0388">
        <w:rPr>
          <w:rFonts w:ascii="Arial" w:hAnsi="Arial" w:cs="Arial"/>
          <w:sz w:val="24"/>
          <w:szCs w:val="24"/>
        </w:rPr>
        <w:t>on</w:t>
      </w:r>
      <w:proofErr w:type="spellEnd"/>
      <w:r w:rsidRPr="00FA0388">
        <w:rPr>
          <w:rFonts w:ascii="Arial" w:hAnsi="Arial" w:cs="Arial"/>
          <w:sz w:val="24"/>
          <w:szCs w:val="24"/>
        </w:rPr>
        <w:t xml:space="preserve"> </w:t>
      </w:r>
      <w:proofErr w:type="spellStart"/>
      <w:r w:rsidRPr="00FA0388">
        <w:rPr>
          <w:rFonts w:ascii="Arial" w:hAnsi="Arial" w:cs="Arial"/>
          <w:sz w:val="24"/>
          <w:szCs w:val="24"/>
        </w:rPr>
        <w:t>Knowledge</w:t>
      </w:r>
      <w:proofErr w:type="spellEnd"/>
      <w:r w:rsidRPr="00FA0388">
        <w:rPr>
          <w:rFonts w:ascii="Arial" w:hAnsi="Arial" w:cs="Arial"/>
          <w:sz w:val="24"/>
          <w:szCs w:val="24"/>
        </w:rPr>
        <w:t xml:space="preserve"> Discovery and Data </w:t>
      </w:r>
      <w:proofErr w:type="spellStart"/>
      <w:r w:rsidRPr="00FA0388">
        <w:rPr>
          <w:rFonts w:ascii="Arial" w:hAnsi="Arial" w:cs="Arial"/>
          <w:sz w:val="24"/>
          <w:szCs w:val="24"/>
        </w:rPr>
        <w:t>Mining</w:t>
      </w:r>
      <w:proofErr w:type="spellEnd"/>
      <w:r w:rsidRPr="00FA0388">
        <w:rPr>
          <w:rFonts w:ascii="Arial" w:hAnsi="Arial" w:cs="Arial"/>
          <w:sz w:val="24"/>
          <w:szCs w:val="24"/>
        </w:rPr>
        <w:t>, 21-34.</w:t>
      </w:r>
    </w:p>
    <w:p w14:paraId="6CC04F29" w14:textId="67C7EE52" w:rsidR="00FA0388" w:rsidRPr="00FA0388" w:rsidRDefault="00FA0388" w:rsidP="00FA0388">
      <w:pPr>
        <w:spacing w:line="360" w:lineRule="auto"/>
        <w:jc w:val="both"/>
        <w:rPr>
          <w:rFonts w:ascii="Arial" w:hAnsi="Arial" w:cs="Arial"/>
          <w:sz w:val="24"/>
          <w:szCs w:val="24"/>
        </w:rPr>
      </w:pPr>
      <w:proofErr w:type="spellStart"/>
      <w:r w:rsidRPr="00FA0388">
        <w:rPr>
          <w:rFonts w:ascii="Arial" w:hAnsi="Arial" w:cs="Arial"/>
          <w:sz w:val="24"/>
          <w:szCs w:val="24"/>
        </w:rPr>
        <w:t>Siers</w:t>
      </w:r>
      <w:proofErr w:type="spellEnd"/>
      <w:r w:rsidRPr="00FA0388">
        <w:rPr>
          <w:rFonts w:ascii="Arial" w:hAnsi="Arial" w:cs="Arial"/>
          <w:sz w:val="24"/>
          <w:szCs w:val="24"/>
        </w:rPr>
        <w:t xml:space="preserve">, M. J., &amp; Soria, E. M. (2017). </w:t>
      </w:r>
      <w:proofErr w:type="spellStart"/>
      <w:r w:rsidRPr="00FA0388">
        <w:rPr>
          <w:rFonts w:ascii="Arial" w:hAnsi="Arial" w:cs="Arial"/>
          <w:sz w:val="24"/>
          <w:szCs w:val="24"/>
        </w:rPr>
        <w:t>Optimizing</w:t>
      </w:r>
      <w:proofErr w:type="spellEnd"/>
      <w:r w:rsidRPr="00FA0388">
        <w:rPr>
          <w:rFonts w:ascii="Arial" w:hAnsi="Arial" w:cs="Arial"/>
          <w:sz w:val="24"/>
          <w:szCs w:val="24"/>
        </w:rPr>
        <w:t xml:space="preserve"> </w:t>
      </w:r>
      <w:proofErr w:type="spellStart"/>
      <w:r w:rsidRPr="00FA0388">
        <w:rPr>
          <w:rFonts w:ascii="Arial" w:hAnsi="Arial" w:cs="Arial"/>
          <w:sz w:val="24"/>
          <w:szCs w:val="24"/>
        </w:rPr>
        <w:t>the</w:t>
      </w:r>
      <w:proofErr w:type="spellEnd"/>
      <w:r w:rsidRPr="00FA0388">
        <w:rPr>
          <w:rFonts w:ascii="Arial" w:hAnsi="Arial" w:cs="Arial"/>
          <w:sz w:val="24"/>
          <w:szCs w:val="24"/>
        </w:rPr>
        <w:t xml:space="preserve"> K-</w:t>
      </w:r>
      <w:proofErr w:type="spellStart"/>
      <w:r w:rsidRPr="00FA0388">
        <w:rPr>
          <w:rFonts w:ascii="Arial" w:hAnsi="Arial" w:cs="Arial"/>
          <w:sz w:val="24"/>
          <w:szCs w:val="24"/>
        </w:rPr>
        <w:t>Prototypes</w:t>
      </w:r>
      <w:proofErr w:type="spellEnd"/>
      <w:r w:rsidRPr="00FA0388">
        <w:rPr>
          <w:rFonts w:ascii="Arial" w:hAnsi="Arial" w:cs="Arial"/>
          <w:sz w:val="24"/>
          <w:szCs w:val="24"/>
        </w:rPr>
        <w:t xml:space="preserve"> </w:t>
      </w:r>
      <w:proofErr w:type="spellStart"/>
      <w:r w:rsidRPr="00FA0388">
        <w:rPr>
          <w:rFonts w:ascii="Arial" w:hAnsi="Arial" w:cs="Arial"/>
          <w:sz w:val="24"/>
          <w:szCs w:val="24"/>
        </w:rPr>
        <w:t>Clustering</w:t>
      </w:r>
      <w:proofErr w:type="spellEnd"/>
      <w:r w:rsidRPr="00FA0388">
        <w:rPr>
          <w:rFonts w:ascii="Arial" w:hAnsi="Arial" w:cs="Arial"/>
          <w:sz w:val="24"/>
          <w:szCs w:val="24"/>
        </w:rPr>
        <w:t xml:space="preserve"> </w:t>
      </w:r>
      <w:proofErr w:type="spellStart"/>
      <w:r w:rsidRPr="00FA0388">
        <w:rPr>
          <w:rFonts w:ascii="Arial" w:hAnsi="Arial" w:cs="Arial"/>
          <w:sz w:val="24"/>
          <w:szCs w:val="24"/>
        </w:rPr>
        <w:t>Algorithm</w:t>
      </w:r>
      <w:proofErr w:type="spellEnd"/>
      <w:r w:rsidRPr="00FA0388">
        <w:rPr>
          <w:rFonts w:ascii="Arial" w:hAnsi="Arial" w:cs="Arial"/>
          <w:sz w:val="24"/>
          <w:szCs w:val="24"/>
        </w:rPr>
        <w:t xml:space="preserve"> </w:t>
      </w:r>
      <w:proofErr w:type="spellStart"/>
      <w:r w:rsidRPr="00FA0388">
        <w:rPr>
          <w:rFonts w:ascii="Arial" w:hAnsi="Arial" w:cs="Arial"/>
          <w:sz w:val="24"/>
          <w:szCs w:val="24"/>
        </w:rPr>
        <w:t>Using</w:t>
      </w:r>
      <w:proofErr w:type="spellEnd"/>
      <w:r w:rsidRPr="00FA0388">
        <w:rPr>
          <w:rFonts w:ascii="Arial" w:hAnsi="Arial" w:cs="Arial"/>
          <w:sz w:val="24"/>
          <w:szCs w:val="24"/>
        </w:rPr>
        <w:t xml:space="preserve"> </w:t>
      </w:r>
      <w:proofErr w:type="spellStart"/>
      <w:r w:rsidRPr="00FA0388">
        <w:rPr>
          <w:rFonts w:ascii="Arial" w:hAnsi="Arial" w:cs="Arial"/>
          <w:sz w:val="24"/>
          <w:szCs w:val="24"/>
        </w:rPr>
        <w:t>Genetic</w:t>
      </w:r>
      <w:proofErr w:type="spellEnd"/>
      <w:r w:rsidRPr="00FA0388">
        <w:rPr>
          <w:rFonts w:ascii="Arial" w:hAnsi="Arial" w:cs="Arial"/>
          <w:sz w:val="24"/>
          <w:szCs w:val="24"/>
        </w:rPr>
        <w:t xml:space="preserve"> </w:t>
      </w:r>
      <w:proofErr w:type="spellStart"/>
      <w:r w:rsidRPr="00FA0388">
        <w:rPr>
          <w:rFonts w:ascii="Arial" w:hAnsi="Arial" w:cs="Arial"/>
          <w:sz w:val="24"/>
          <w:szCs w:val="24"/>
        </w:rPr>
        <w:t>Algorithms</w:t>
      </w:r>
      <w:proofErr w:type="spellEnd"/>
      <w:r w:rsidRPr="00FA0388">
        <w:rPr>
          <w:rFonts w:ascii="Arial" w:hAnsi="Arial" w:cs="Arial"/>
          <w:sz w:val="24"/>
          <w:szCs w:val="24"/>
        </w:rPr>
        <w:t xml:space="preserve">. </w:t>
      </w:r>
      <w:proofErr w:type="spellStart"/>
      <w:r w:rsidRPr="00FA0388">
        <w:rPr>
          <w:rFonts w:ascii="Arial" w:hAnsi="Arial" w:cs="Arial"/>
          <w:sz w:val="24"/>
          <w:szCs w:val="24"/>
        </w:rPr>
        <w:t>Applied</w:t>
      </w:r>
      <w:proofErr w:type="spellEnd"/>
      <w:r w:rsidRPr="00FA0388">
        <w:rPr>
          <w:rFonts w:ascii="Arial" w:hAnsi="Arial" w:cs="Arial"/>
          <w:sz w:val="24"/>
          <w:szCs w:val="24"/>
        </w:rPr>
        <w:t xml:space="preserve"> </w:t>
      </w:r>
      <w:proofErr w:type="spellStart"/>
      <w:r w:rsidRPr="00FA0388">
        <w:rPr>
          <w:rFonts w:ascii="Arial" w:hAnsi="Arial" w:cs="Arial"/>
          <w:sz w:val="24"/>
          <w:szCs w:val="24"/>
        </w:rPr>
        <w:t>Soft</w:t>
      </w:r>
      <w:proofErr w:type="spellEnd"/>
      <w:r w:rsidRPr="00FA0388">
        <w:rPr>
          <w:rFonts w:ascii="Arial" w:hAnsi="Arial" w:cs="Arial"/>
          <w:sz w:val="24"/>
          <w:szCs w:val="24"/>
        </w:rPr>
        <w:t xml:space="preserve"> Computing, 55, 196-207.</w:t>
      </w:r>
    </w:p>
    <w:p w14:paraId="28A9B82E" w14:textId="34D837F1"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Wang, H., &amp; Luan, Y. (2015). </w:t>
      </w:r>
      <w:proofErr w:type="spellStart"/>
      <w:r w:rsidRPr="00FA0388">
        <w:rPr>
          <w:rFonts w:ascii="Arial" w:hAnsi="Arial" w:cs="Arial"/>
          <w:sz w:val="24"/>
          <w:szCs w:val="24"/>
        </w:rPr>
        <w:t>Clustering</w:t>
      </w:r>
      <w:proofErr w:type="spellEnd"/>
      <w:r w:rsidRPr="00FA0388">
        <w:rPr>
          <w:rFonts w:ascii="Arial" w:hAnsi="Arial" w:cs="Arial"/>
          <w:sz w:val="24"/>
          <w:szCs w:val="24"/>
        </w:rPr>
        <w:t xml:space="preserve"> </w:t>
      </w:r>
      <w:proofErr w:type="spellStart"/>
      <w:r w:rsidRPr="00FA0388">
        <w:rPr>
          <w:rFonts w:ascii="Arial" w:hAnsi="Arial" w:cs="Arial"/>
          <w:sz w:val="24"/>
          <w:szCs w:val="24"/>
        </w:rPr>
        <w:t>Mixed</w:t>
      </w:r>
      <w:proofErr w:type="spellEnd"/>
      <w:r w:rsidRPr="00FA0388">
        <w:rPr>
          <w:rFonts w:ascii="Arial" w:hAnsi="Arial" w:cs="Arial"/>
          <w:sz w:val="24"/>
          <w:szCs w:val="24"/>
        </w:rPr>
        <w:t xml:space="preserve">-Type Data </w:t>
      </w:r>
      <w:proofErr w:type="spellStart"/>
      <w:r w:rsidRPr="00FA0388">
        <w:rPr>
          <w:rFonts w:ascii="Arial" w:hAnsi="Arial" w:cs="Arial"/>
          <w:sz w:val="24"/>
          <w:szCs w:val="24"/>
        </w:rPr>
        <w:t>Using</w:t>
      </w:r>
      <w:proofErr w:type="spellEnd"/>
      <w:r w:rsidRPr="00FA0388">
        <w:rPr>
          <w:rFonts w:ascii="Arial" w:hAnsi="Arial" w:cs="Arial"/>
          <w:sz w:val="24"/>
          <w:szCs w:val="24"/>
        </w:rPr>
        <w:t xml:space="preserve"> K-</w:t>
      </w:r>
      <w:proofErr w:type="spellStart"/>
      <w:r w:rsidRPr="00FA0388">
        <w:rPr>
          <w:rFonts w:ascii="Arial" w:hAnsi="Arial" w:cs="Arial"/>
          <w:sz w:val="24"/>
          <w:szCs w:val="24"/>
        </w:rPr>
        <w:t>Prototypes</w:t>
      </w:r>
      <w:proofErr w:type="spellEnd"/>
      <w:r w:rsidRPr="00FA0388">
        <w:rPr>
          <w:rFonts w:ascii="Arial" w:hAnsi="Arial" w:cs="Arial"/>
          <w:sz w:val="24"/>
          <w:szCs w:val="24"/>
        </w:rPr>
        <w:t xml:space="preserve"> </w:t>
      </w:r>
      <w:proofErr w:type="spellStart"/>
      <w:r w:rsidRPr="00FA0388">
        <w:rPr>
          <w:rFonts w:ascii="Arial" w:hAnsi="Arial" w:cs="Arial"/>
          <w:sz w:val="24"/>
          <w:szCs w:val="24"/>
        </w:rPr>
        <w:t>Algorithm</w:t>
      </w:r>
      <w:proofErr w:type="spellEnd"/>
      <w:r w:rsidRPr="00FA0388">
        <w:rPr>
          <w:rFonts w:ascii="Arial" w:hAnsi="Arial" w:cs="Arial"/>
          <w:sz w:val="24"/>
          <w:szCs w:val="24"/>
        </w:rPr>
        <w:t xml:space="preserve">. </w:t>
      </w:r>
      <w:proofErr w:type="spellStart"/>
      <w:r w:rsidRPr="00FA0388">
        <w:rPr>
          <w:rFonts w:ascii="Arial" w:hAnsi="Arial" w:cs="Arial"/>
          <w:sz w:val="24"/>
          <w:szCs w:val="24"/>
        </w:rPr>
        <w:t>Journal</w:t>
      </w:r>
      <w:proofErr w:type="spellEnd"/>
      <w:r w:rsidRPr="00FA0388">
        <w:rPr>
          <w:rFonts w:ascii="Arial" w:hAnsi="Arial" w:cs="Arial"/>
          <w:sz w:val="24"/>
          <w:szCs w:val="24"/>
        </w:rPr>
        <w:t xml:space="preserve"> </w:t>
      </w:r>
      <w:proofErr w:type="spellStart"/>
      <w:r w:rsidRPr="00FA0388">
        <w:rPr>
          <w:rFonts w:ascii="Arial" w:hAnsi="Arial" w:cs="Arial"/>
          <w:sz w:val="24"/>
          <w:szCs w:val="24"/>
        </w:rPr>
        <w:t>of</w:t>
      </w:r>
      <w:proofErr w:type="spellEnd"/>
      <w:r w:rsidRPr="00FA0388">
        <w:rPr>
          <w:rFonts w:ascii="Arial" w:hAnsi="Arial" w:cs="Arial"/>
          <w:sz w:val="24"/>
          <w:szCs w:val="24"/>
        </w:rPr>
        <w:t xml:space="preserve"> </w:t>
      </w:r>
      <w:proofErr w:type="spellStart"/>
      <w:r w:rsidRPr="00FA0388">
        <w:rPr>
          <w:rFonts w:ascii="Arial" w:hAnsi="Arial" w:cs="Arial"/>
          <w:sz w:val="24"/>
          <w:szCs w:val="24"/>
        </w:rPr>
        <w:t>Bioinformatics</w:t>
      </w:r>
      <w:proofErr w:type="spellEnd"/>
      <w:r w:rsidRPr="00FA0388">
        <w:rPr>
          <w:rFonts w:ascii="Arial" w:hAnsi="Arial" w:cs="Arial"/>
          <w:sz w:val="24"/>
          <w:szCs w:val="24"/>
        </w:rPr>
        <w:t xml:space="preserve"> and </w:t>
      </w:r>
      <w:proofErr w:type="spellStart"/>
      <w:r w:rsidRPr="00FA0388">
        <w:rPr>
          <w:rFonts w:ascii="Arial" w:hAnsi="Arial" w:cs="Arial"/>
          <w:sz w:val="24"/>
          <w:szCs w:val="24"/>
        </w:rPr>
        <w:t>Computational</w:t>
      </w:r>
      <w:proofErr w:type="spellEnd"/>
      <w:r w:rsidRPr="00FA0388">
        <w:rPr>
          <w:rFonts w:ascii="Arial" w:hAnsi="Arial" w:cs="Arial"/>
          <w:sz w:val="24"/>
          <w:szCs w:val="24"/>
        </w:rPr>
        <w:t xml:space="preserve"> </w:t>
      </w:r>
      <w:proofErr w:type="spellStart"/>
      <w:r w:rsidRPr="00FA0388">
        <w:rPr>
          <w:rFonts w:ascii="Arial" w:hAnsi="Arial" w:cs="Arial"/>
          <w:sz w:val="24"/>
          <w:szCs w:val="24"/>
        </w:rPr>
        <w:t>Biology</w:t>
      </w:r>
      <w:proofErr w:type="spellEnd"/>
      <w:r w:rsidRPr="00FA0388">
        <w:rPr>
          <w:rFonts w:ascii="Arial" w:hAnsi="Arial" w:cs="Arial"/>
          <w:sz w:val="24"/>
          <w:szCs w:val="24"/>
        </w:rPr>
        <w:t>, 13(1), 1550004.</w:t>
      </w:r>
    </w:p>
    <w:p w14:paraId="120B7FED" w14:textId="02A2DC7F" w:rsidR="00FA0388" w:rsidRPr="00FA0388" w:rsidRDefault="00FA0388" w:rsidP="00FA0388">
      <w:pPr>
        <w:spacing w:line="360" w:lineRule="auto"/>
        <w:jc w:val="both"/>
        <w:rPr>
          <w:rFonts w:ascii="Arial" w:hAnsi="Arial" w:cs="Arial"/>
          <w:sz w:val="24"/>
          <w:szCs w:val="24"/>
        </w:rPr>
      </w:pPr>
      <w:r w:rsidRPr="00FA0388">
        <w:rPr>
          <w:rFonts w:ascii="Arial" w:hAnsi="Arial" w:cs="Arial"/>
          <w:sz w:val="24"/>
          <w:szCs w:val="24"/>
        </w:rPr>
        <w:t xml:space="preserve">Hastie, T., </w:t>
      </w:r>
      <w:proofErr w:type="spellStart"/>
      <w:r w:rsidRPr="00FA0388">
        <w:rPr>
          <w:rFonts w:ascii="Arial" w:hAnsi="Arial" w:cs="Arial"/>
          <w:sz w:val="24"/>
          <w:szCs w:val="24"/>
        </w:rPr>
        <w:t>Tibshirani</w:t>
      </w:r>
      <w:proofErr w:type="spellEnd"/>
      <w:r w:rsidRPr="00FA0388">
        <w:rPr>
          <w:rFonts w:ascii="Arial" w:hAnsi="Arial" w:cs="Arial"/>
          <w:sz w:val="24"/>
          <w:szCs w:val="24"/>
        </w:rPr>
        <w:t xml:space="preserve">, R., &amp; Friedman, J. (2009). </w:t>
      </w:r>
      <w:proofErr w:type="spellStart"/>
      <w:r w:rsidRPr="00FA0388">
        <w:rPr>
          <w:rFonts w:ascii="Arial" w:hAnsi="Arial" w:cs="Arial"/>
          <w:sz w:val="24"/>
          <w:szCs w:val="24"/>
        </w:rPr>
        <w:t>The</w:t>
      </w:r>
      <w:proofErr w:type="spellEnd"/>
      <w:r w:rsidRPr="00FA0388">
        <w:rPr>
          <w:rFonts w:ascii="Arial" w:hAnsi="Arial" w:cs="Arial"/>
          <w:sz w:val="24"/>
          <w:szCs w:val="24"/>
        </w:rPr>
        <w:t xml:space="preserve"> </w:t>
      </w:r>
      <w:proofErr w:type="spellStart"/>
      <w:r w:rsidRPr="00FA0388">
        <w:rPr>
          <w:rFonts w:ascii="Arial" w:hAnsi="Arial" w:cs="Arial"/>
          <w:sz w:val="24"/>
          <w:szCs w:val="24"/>
        </w:rPr>
        <w:t>elements</w:t>
      </w:r>
      <w:proofErr w:type="spellEnd"/>
      <w:r w:rsidRPr="00FA0388">
        <w:rPr>
          <w:rFonts w:ascii="Arial" w:hAnsi="Arial" w:cs="Arial"/>
          <w:sz w:val="24"/>
          <w:szCs w:val="24"/>
        </w:rPr>
        <w:t xml:space="preserve"> </w:t>
      </w:r>
      <w:proofErr w:type="spellStart"/>
      <w:r w:rsidRPr="00FA0388">
        <w:rPr>
          <w:rFonts w:ascii="Arial" w:hAnsi="Arial" w:cs="Arial"/>
          <w:sz w:val="24"/>
          <w:szCs w:val="24"/>
        </w:rPr>
        <w:t>of</w:t>
      </w:r>
      <w:proofErr w:type="spellEnd"/>
      <w:r w:rsidRPr="00FA0388">
        <w:rPr>
          <w:rFonts w:ascii="Arial" w:hAnsi="Arial" w:cs="Arial"/>
          <w:sz w:val="24"/>
          <w:szCs w:val="24"/>
        </w:rPr>
        <w:t xml:space="preserve"> </w:t>
      </w:r>
      <w:proofErr w:type="spellStart"/>
      <w:r w:rsidRPr="00FA0388">
        <w:rPr>
          <w:rFonts w:ascii="Arial" w:hAnsi="Arial" w:cs="Arial"/>
          <w:sz w:val="24"/>
          <w:szCs w:val="24"/>
        </w:rPr>
        <w:t>statistical</w:t>
      </w:r>
      <w:proofErr w:type="spellEnd"/>
      <w:r w:rsidRPr="00FA0388">
        <w:rPr>
          <w:rFonts w:ascii="Arial" w:hAnsi="Arial" w:cs="Arial"/>
          <w:sz w:val="24"/>
          <w:szCs w:val="24"/>
        </w:rPr>
        <w:t xml:space="preserve"> learning: Data </w:t>
      </w:r>
      <w:proofErr w:type="spellStart"/>
      <w:r w:rsidRPr="00FA0388">
        <w:rPr>
          <w:rFonts w:ascii="Arial" w:hAnsi="Arial" w:cs="Arial"/>
          <w:sz w:val="24"/>
          <w:szCs w:val="24"/>
        </w:rPr>
        <w:t>mining</w:t>
      </w:r>
      <w:proofErr w:type="spellEnd"/>
      <w:r w:rsidRPr="00FA0388">
        <w:rPr>
          <w:rFonts w:ascii="Arial" w:hAnsi="Arial" w:cs="Arial"/>
          <w:sz w:val="24"/>
          <w:szCs w:val="24"/>
        </w:rPr>
        <w:t xml:space="preserve">, </w:t>
      </w:r>
      <w:proofErr w:type="spellStart"/>
      <w:r w:rsidRPr="00FA0388">
        <w:rPr>
          <w:rFonts w:ascii="Arial" w:hAnsi="Arial" w:cs="Arial"/>
          <w:sz w:val="24"/>
          <w:szCs w:val="24"/>
        </w:rPr>
        <w:t>inference</w:t>
      </w:r>
      <w:proofErr w:type="spellEnd"/>
      <w:r w:rsidRPr="00FA0388">
        <w:rPr>
          <w:rFonts w:ascii="Arial" w:hAnsi="Arial" w:cs="Arial"/>
          <w:sz w:val="24"/>
          <w:szCs w:val="24"/>
        </w:rPr>
        <w:t xml:space="preserve">, and </w:t>
      </w:r>
      <w:proofErr w:type="spellStart"/>
      <w:r w:rsidRPr="00FA0388">
        <w:rPr>
          <w:rFonts w:ascii="Arial" w:hAnsi="Arial" w:cs="Arial"/>
          <w:sz w:val="24"/>
          <w:szCs w:val="24"/>
        </w:rPr>
        <w:t>prediction</w:t>
      </w:r>
      <w:proofErr w:type="spellEnd"/>
      <w:r w:rsidRPr="00FA0388">
        <w:rPr>
          <w:rFonts w:ascii="Arial" w:hAnsi="Arial" w:cs="Arial"/>
          <w:sz w:val="24"/>
          <w:szCs w:val="24"/>
        </w:rPr>
        <w:t xml:space="preserve">. Springer </w:t>
      </w:r>
      <w:proofErr w:type="spellStart"/>
      <w:r w:rsidRPr="00FA0388">
        <w:rPr>
          <w:rFonts w:ascii="Arial" w:hAnsi="Arial" w:cs="Arial"/>
          <w:sz w:val="24"/>
          <w:szCs w:val="24"/>
        </w:rPr>
        <w:t>Science</w:t>
      </w:r>
      <w:proofErr w:type="spellEnd"/>
      <w:r w:rsidRPr="00FA0388">
        <w:rPr>
          <w:rFonts w:ascii="Arial" w:hAnsi="Arial" w:cs="Arial"/>
          <w:sz w:val="24"/>
          <w:szCs w:val="24"/>
        </w:rPr>
        <w:t xml:space="preserve"> &amp; Business Media.</w:t>
      </w:r>
    </w:p>
    <w:p w14:paraId="5E3757F3" w14:textId="5D0B71A4" w:rsidR="00FA0388" w:rsidRPr="00FA0388" w:rsidRDefault="00FA0388" w:rsidP="00FA0388">
      <w:pPr>
        <w:spacing w:line="360" w:lineRule="auto"/>
        <w:jc w:val="both"/>
        <w:rPr>
          <w:rFonts w:ascii="Arial" w:hAnsi="Arial" w:cs="Arial"/>
          <w:sz w:val="24"/>
          <w:szCs w:val="24"/>
        </w:rPr>
      </w:pPr>
      <w:proofErr w:type="spellStart"/>
      <w:r w:rsidRPr="00FA0388">
        <w:rPr>
          <w:rFonts w:ascii="Arial" w:hAnsi="Arial" w:cs="Arial"/>
          <w:sz w:val="24"/>
          <w:szCs w:val="24"/>
        </w:rPr>
        <w:t>Zaki</w:t>
      </w:r>
      <w:proofErr w:type="spellEnd"/>
      <w:r w:rsidRPr="00FA0388">
        <w:rPr>
          <w:rFonts w:ascii="Arial" w:hAnsi="Arial" w:cs="Arial"/>
          <w:sz w:val="24"/>
          <w:szCs w:val="24"/>
        </w:rPr>
        <w:t xml:space="preserve">, M. J., &amp; Meira </w:t>
      </w:r>
      <w:proofErr w:type="spellStart"/>
      <w:r w:rsidRPr="00FA0388">
        <w:rPr>
          <w:rFonts w:ascii="Arial" w:hAnsi="Arial" w:cs="Arial"/>
          <w:sz w:val="24"/>
          <w:szCs w:val="24"/>
        </w:rPr>
        <w:t>Jr</w:t>
      </w:r>
      <w:proofErr w:type="spellEnd"/>
      <w:r w:rsidRPr="00FA0388">
        <w:rPr>
          <w:rFonts w:ascii="Arial" w:hAnsi="Arial" w:cs="Arial"/>
          <w:sz w:val="24"/>
          <w:szCs w:val="24"/>
        </w:rPr>
        <w:t xml:space="preserve">, W. (2014). Data </w:t>
      </w:r>
      <w:proofErr w:type="spellStart"/>
      <w:r w:rsidRPr="00FA0388">
        <w:rPr>
          <w:rFonts w:ascii="Arial" w:hAnsi="Arial" w:cs="Arial"/>
          <w:sz w:val="24"/>
          <w:szCs w:val="24"/>
        </w:rPr>
        <w:t>mining</w:t>
      </w:r>
      <w:proofErr w:type="spellEnd"/>
      <w:r w:rsidRPr="00FA0388">
        <w:rPr>
          <w:rFonts w:ascii="Arial" w:hAnsi="Arial" w:cs="Arial"/>
          <w:sz w:val="24"/>
          <w:szCs w:val="24"/>
        </w:rPr>
        <w:t xml:space="preserve"> and </w:t>
      </w:r>
      <w:proofErr w:type="spellStart"/>
      <w:r w:rsidRPr="00FA0388">
        <w:rPr>
          <w:rFonts w:ascii="Arial" w:hAnsi="Arial" w:cs="Arial"/>
          <w:sz w:val="24"/>
          <w:szCs w:val="24"/>
        </w:rPr>
        <w:t>analysis</w:t>
      </w:r>
      <w:proofErr w:type="spellEnd"/>
      <w:r w:rsidRPr="00FA0388">
        <w:rPr>
          <w:rFonts w:ascii="Arial" w:hAnsi="Arial" w:cs="Arial"/>
          <w:sz w:val="24"/>
          <w:szCs w:val="24"/>
        </w:rPr>
        <w:t xml:space="preserve">: Fundamental </w:t>
      </w:r>
      <w:proofErr w:type="spellStart"/>
      <w:r w:rsidRPr="00FA0388">
        <w:rPr>
          <w:rFonts w:ascii="Arial" w:hAnsi="Arial" w:cs="Arial"/>
          <w:sz w:val="24"/>
          <w:szCs w:val="24"/>
        </w:rPr>
        <w:t>concepts</w:t>
      </w:r>
      <w:proofErr w:type="spellEnd"/>
      <w:r w:rsidRPr="00FA0388">
        <w:rPr>
          <w:rFonts w:ascii="Arial" w:hAnsi="Arial" w:cs="Arial"/>
          <w:sz w:val="24"/>
          <w:szCs w:val="24"/>
        </w:rPr>
        <w:t xml:space="preserve"> and </w:t>
      </w:r>
      <w:proofErr w:type="spellStart"/>
      <w:r w:rsidRPr="00FA0388">
        <w:rPr>
          <w:rFonts w:ascii="Arial" w:hAnsi="Arial" w:cs="Arial"/>
          <w:sz w:val="24"/>
          <w:szCs w:val="24"/>
        </w:rPr>
        <w:t>algorithms</w:t>
      </w:r>
      <w:proofErr w:type="spellEnd"/>
      <w:r w:rsidRPr="00FA0388">
        <w:rPr>
          <w:rFonts w:ascii="Arial" w:hAnsi="Arial" w:cs="Arial"/>
          <w:sz w:val="24"/>
          <w:szCs w:val="24"/>
        </w:rPr>
        <w:t xml:space="preserve">. Cambridge </w:t>
      </w:r>
      <w:proofErr w:type="spellStart"/>
      <w:r w:rsidRPr="00FA0388">
        <w:rPr>
          <w:rFonts w:ascii="Arial" w:hAnsi="Arial" w:cs="Arial"/>
          <w:sz w:val="24"/>
          <w:szCs w:val="24"/>
        </w:rPr>
        <w:t>University</w:t>
      </w:r>
      <w:proofErr w:type="spellEnd"/>
      <w:r w:rsidRPr="00FA0388">
        <w:rPr>
          <w:rFonts w:ascii="Arial" w:hAnsi="Arial" w:cs="Arial"/>
          <w:sz w:val="24"/>
          <w:szCs w:val="24"/>
        </w:rPr>
        <w:t xml:space="preserve"> </w:t>
      </w:r>
      <w:proofErr w:type="spellStart"/>
      <w:r w:rsidRPr="00FA0388">
        <w:rPr>
          <w:rFonts w:ascii="Arial" w:hAnsi="Arial" w:cs="Arial"/>
          <w:sz w:val="24"/>
          <w:szCs w:val="24"/>
        </w:rPr>
        <w:t>Press</w:t>
      </w:r>
      <w:proofErr w:type="spellEnd"/>
      <w:r w:rsidRPr="00FA0388">
        <w:rPr>
          <w:rFonts w:ascii="Arial" w:hAnsi="Arial" w:cs="Arial"/>
          <w:sz w:val="24"/>
          <w:szCs w:val="24"/>
        </w:rPr>
        <w:t>.</w:t>
      </w:r>
    </w:p>
    <w:p w14:paraId="2274D18B" w14:textId="77777777" w:rsidR="00FA0388" w:rsidRPr="00FA0388" w:rsidRDefault="00FA0388" w:rsidP="00FA0388">
      <w:pPr>
        <w:jc w:val="both"/>
        <w:rPr>
          <w:rFonts w:ascii="Arial" w:hAnsi="Arial" w:cs="Arial"/>
          <w:sz w:val="24"/>
          <w:szCs w:val="24"/>
        </w:rPr>
      </w:pPr>
    </w:p>
    <w:p w14:paraId="779641AB" w14:textId="77777777" w:rsidR="00F87C0D" w:rsidRPr="00463F5B" w:rsidRDefault="00F87C0D" w:rsidP="006F2A33">
      <w:pPr>
        <w:pStyle w:val="Ttulo1"/>
        <w:spacing w:line="360" w:lineRule="auto"/>
      </w:pPr>
      <w:bookmarkStart w:id="187" w:name="_Toc162863700"/>
      <w:bookmarkStart w:id="188" w:name="_Toc178529020"/>
      <w:r w:rsidRPr="00463F5B">
        <w:t>Anexos</w:t>
      </w:r>
      <w:bookmarkEnd w:id="187"/>
      <w:bookmarkEnd w:id="188"/>
    </w:p>
    <w:p w14:paraId="5A6238E7" w14:textId="77777777" w:rsidR="00F87C0D" w:rsidRPr="00F87C0D" w:rsidRDefault="00F87C0D" w:rsidP="006F2A33">
      <w:pPr>
        <w:pStyle w:val="Default"/>
        <w:spacing w:line="360" w:lineRule="auto"/>
        <w:ind w:left="720"/>
        <w:jc w:val="both"/>
        <w:rPr>
          <w:b/>
          <w:bCs/>
        </w:rPr>
      </w:pPr>
    </w:p>
    <w:p w14:paraId="052DD275" w14:textId="63BA5DC0" w:rsidR="00F87C0D" w:rsidRDefault="00F87C0D" w:rsidP="006F2A33">
      <w:pPr>
        <w:pStyle w:val="Default"/>
        <w:spacing w:line="360" w:lineRule="auto"/>
        <w:jc w:val="both"/>
        <w:rPr>
          <w:highlight w:val="yellow"/>
        </w:rPr>
      </w:pPr>
      <w:r w:rsidRPr="00A00B86">
        <w:rPr>
          <w:highlight w:val="yellow"/>
        </w:rPr>
        <w:t xml:space="preserve">Carta de autorización por parte de la empresa u organización para la titulación y otros si son necesarios. </w:t>
      </w:r>
    </w:p>
    <w:p w14:paraId="7FAB746D" w14:textId="77777777" w:rsidR="00F94FE6" w:rsidRPr="00A00B86" w:rsidRDefault="00F94FE6" w:rsidP="006F2A33">
      <w:pPr>
        <w:pStyle w:val="Default"/>
        <w:spacing w:line="360" w:lineRule="auto"/>
        <w:jc w:val="both"/>
        <w:rPr>
          <w:highlight w:val="yellow"/>
        </w:rPr>
      </w:pPr>
    </w:p>
    <w:p w14:paraId="0D622E32" w14:textId="188E37ED" w:rsidR="00232EFC" w:rsidRDefault="00232EFC" w:rsidP="006F2A33">
      <w:pPr>
        <w:spacing w:line="360" w:lineRule="auto"/>
        <w:jc w:val="both"/>
      </w:pPr>
    </w:p>
    <w:p w14:paraId="060321B1" w14:textId="6D450F20" w:rsidR="00F87C0D" w:rsidRPr="00A00B86" w:rsidRDefault="00F87C0D" w:rsidP="006F2A33">
      <w:pPr>
        <w:spacing w:line="360" w:lineRule="auto"/>
        <w:jc w:val="center"/>
        <w:rPr>
          <w:rFonts w:ascii="Arial" w:hAnsi="Arial" w:cs="Arial"/>
          <w:b/>
          <w:bCs/>
          <w:sz w:val="24"/>
          <w:szCs w:val="24"/>
          <w:highlight w:val="yellow"/>
        </w:rPr>
      </w:pPr>
      <w:r w:rsidRPr="00A00B86">
        <w:rPr>
          <w:rFonts w:ascii="Arial" w:hAnsi="Arial" w:cs="Arial"/>
          <w:b/>
          <w:bCs/>
          <w:sz w:val="24"/>
          <w:szCs w:val="24"/>
          <w:highlight w:val="yellow"/>
        </w:rPr>
        <w:t>FORMATO GENERAL</w:t>
      </w:r>
    </w:p>
    <w:p w14:paraId="4130435D"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Tipo de fuentes: Arial </w:t>
      </w:r>
    </w:p>
    <w:p w14:paraId="73952C3C"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Tamaño: 12 texto, 13 subtítulos y 14 títulos.</w:t>
      </w:r>
    </w:p>
    <w:p w14:paraId="3CCEF7C0"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Alineación: Justificada (Referencias alineadas a la izquierda)</w:t>
      </w:r>
    </w:p>
    <w:p w14:paraId="6B0367A0"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Márgenes: superior 2.5 </w:t>
      </w:r>
      <w:proofErr w:type="gramStart"/>
      <w:r w:rsidRPr="00A00B86">
        <w:rPr>
          <w:rFonts w:ascii="Arial" w:hAnsi="Arial" w:cs="Arial"/>
          <w:sz w:val="24"/>
          <w:szCs w:val="24"/>
          <w:highlight w:val="yellow"/>
        </w:rPr>
        <w:t>cm. ,</w:t>
      </w:r>
      <w:proofErr w:type="gramEnd"/>
      <w:r w:rsidRPr="00A00B86">
        <w:rPr>
          <w:rFonts w:ascii="Arial" w:hAnsi="Arial" w:cs="Arial"/>
          <w:sz w:val="24"/>
          <w:szCs w:val="24"/>
          <w:highlight w:val="yellow"/>
        </w:rPr>
        <w:t xml:space="preserve"> inferior 2.5 cm., izq. 3.0 cm y </w:t>
      </w:r>
      <w:proofErr w:type="spellStart"/>
      <w:r w:rsidRPr="00A00B86">
        <w:rPr>
          <w:rFonts w:ascii="Arial" w:hAnsi="Arial" w:cs="Arial"/>
          <w:sz w:val="24"/>
          <w:szCs w:val="24"/>
          <w:highlight w:val="yellow"/>
        </w:rPr>
        <w:t>der</w:t>
      </w:r>
      <w:proofErr w:type="spellEnd"/>
      <w:r w:rsidRPr="00A00B86">
        <w:rPr>
          <w:rFonts w:ascii="Arial" w:hAnsi="Arial" w:cs="Arial"/>
          <w:sz w:val="24"/>
          <w:szCs w:val="24"/>
          <w:highlight w:val="yellow"/>
        </w:rPr>
        <w:t>. 2.5 cm.</w:t>
      </w:r>
    </w:p>
    <w:p w14:paraId="7CAB4E05"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Paginación: abajo a la derecha a partir de la Introducción</w:t>
      </w:r>
    </w:p>
    <w:p w14:paraId="52DD2168"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Interlineado: 1.5 </w:t>
      </w:r>
    </w:p>
    <w:p w14:paraId="08577BE9"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Las citas textuales si tienen cinco o más renglones, utilizar sangría</w:t>
      </w:r>
    </w:p>
    <w:p w14:paraId="1F39470E"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Títulos, subtítulos y encabezados no llevan puntuación</w:t>
      </w:r>
    </w:p>
    <w:p w14:paraId="73679A68"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Utilizar esquema de numerado decimal, máximo tres niveles. Ejem.</w:t>
      </w:r>
    </w:p>
    <w:p w14:paraId="689B7C11" w14:textId="77777777" w:rsidR="00F87C0D" w:rsidRPr="00A00B86" w:rsidRDefault="00F87C0D" w:rsidP="006F2A33">
      <w:pPr>
        <w:spacing w:line="360" w:lineRule="auto"/>
        <w:ind w:left="2124"/>
        <w:jc w:val="both"/>
        <w:rPr>
          <w:rFonts w:ascii="Arial" w:hAnsi="Arial" w:cs="Arial"/>
          <w:b/>
          <w:bCs/>
          <w:sz w:val="24"/>
          <w:szCs w:val="24"/>
          <w:highlight w:val="yellow"/>
        </w:rPr>
      </w:pPr>
      <w:r w:rsidRPr="00A00B86">
        <w:rPr>
          <w:rFonts w:ascii="Arial" w:hAnsi="Arial" w:cs="Arial"/>
          <w:b/>
          <w:bCs/>
          <w:sz w:val="24"/>
          <w:szCs w:val="24"/>
          <w:highlight w:val="yellow"/>
        </w:rPr>
        <w:t>3 Marco Teórico</w:t>
      </w:r>
    </w:p>
    <w:p w14:paraId="2FF394C8" w14:textId="77777777" w:rsidR="00F87C0D" w:rsidRPr="00A00B86" w:rsidRDefault="00F87C0D" w:rsidP="006F2A33">
      <w:pPr>
        <w:spacing w:line="360" w:lineRule="auto"/>
        <w:ind w:left="2124"/>
        <w:jc w:val="both"/>
        <w:rPr>
          <w:rFonts w:ascii="Arial" w:hAnsi="Arial" w:cs="Arial"/>
          <w:b/>
          <w:bCs/>
          <w:sz w:val="24"/>
          <w:szCs w:val="24"/>
          <w:highlight w:val="yellow"/>
        </w:rPr>
      </w:pPr>
      <w:r w:rsidRPr="00A00B86">
        <w:rPr>
          <w:rFonts w:ascii="Arial" w:hAnsi="Arial" w:cs="Arial"/>
          <w:b/>
          <w:bCs/>
          <w:sz w:val="24"/>
          <w:szCs w:val="24"/>
          <w:highlight w:val="yellow"/>
        </w:rPr>
        <w:t>3.1 Bases de datos</w:t>
      </w:r>
    </w:p>
    <w:p w14:paraId="2E9F991F" w14:textId="77777777" w:rsidR="00F87C0D" w:rsidRPr="00A00B86" w:rsidRDefault="00F87C0D" w:rsidP="006F2A33">
      <w:pPr>
        <w:spacing w:line="360" w:lineRule="auto"/>
        <w:ind w:left="2124"/>
        <w:jc w:val="both"/>
        <w:rPr>
          <w:rFonts w:ascii="Arial" w:hAnsi="Arial" w:cs="Arial"/>
          <w:sz w:val="24"/>
          <w:szCs w:val="24"/>
          <w:highlight w:val="yellow"/>
        </w:rPr>
      </w:pPr>
      <w:r w:rsidRPr="00A00B86">
        <w:rPr>
          <w:rFonts w:ascii="Arial" w:hAnsi="Arial" w:cs="Arial"/>
          <w:b/>
          <w:bCs/>
          <w:sz w:val="24"/>
          <w:szCs w:val="24"/>
          <w:highlight w:val="yellow"/>
        </w:rPr>
        <w:t>3.1.1 Oracle</w:t>
      </w:r>
    </w:p>
    <w:p w14:paraId="3BC1F348"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 xml:space="preserve">Los Anexos se ordenan con letras mayúsculas de la A </w:t>
      </w:r>
      <w:proofErr w:type="spellStart"/>
      <w:r w:rsidRPr="00A00B86">
        <w:rPr>
          <w:rFonts w:ascii="Arial" w:hAnsi="Arial" w:cs="Arial"/>
          <w:sz w:val="24"/>
          <w:szCs w:val="24"/>
          <w:highlight w:val="yellow"/>
        </w:rPr>
        <w:t>a</w:t>
      </w:r>
      <w:proofErr w:type="spellEnd"/>
      <w:r w:rsidRPr="00A00B86">
        <w:rPr>
          <w:rFonts w:ascii="Arial" w:hAnsi="Arial" w:cs="Arial"/>
          <w:sz w:val="24"/>
          <w:szCs w:val="24"/>
          <w:highlight w:val="yellow"/>
        </w:rPr>
        <w:t xml:space="preserve"> la Z.</w:t>
      </w:r>
    </w:p>
    <w:p w14:paraId="1A9EF3C4"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Encabezados: Los títulos y subtítulos en negritas.</w:t>
      </w:r>
    </w:p>
    <w:p w14:paraId="5EFA5B2D" w14:textId="77777777" w:rsidR="00F87C0D" w:rsidRPr="00A00B86" w:rsidRDefault="00F87C0D" w:rsidP="006F2A33">
      <w:pPr>
        <w:pStyle w:val="Prrafodelista"/>
        <w:numPr>
          <w:ilvl w:val="0"/>
          <w:numId w:val="2"/>
        </w:numPr>
        <w:spacing w:line="360" w:lineRule="auto"/>
        <w:jc w:val="both"/>
        <w:rPr>
          <w:rFonts w:ascii="Arial" w:hAnsi="Arial" w:cs="Arial"/>
          <w:sz w:val="24"/>
          <w:szCs w:val="24"/>
          <w:highlight w:val="yellow"/>
        </w:rPr>
      </w:pPr>
      <w:r w:rsidRPr="00A00B86">
        <w:rPr>
          <w:rFonts w:ascii="Arial" w:hAnsi="Arial" w:cs="Arial"/>
          <w:sz w:val="24"/>
          <w:szCs w:val="24"/>
          <w:highlight w:val="yellow"/>
        </w:rPr>
        <w:t>Los títulos inician en una nueva hoja</w:t>
      </w:r>
    </w:p>
    <w:p w14:paraId="7B63F486" w14:textId="44A8AB65" w:rsidR="00F87C0D" w:rsidRPr="00F87C0D" w:rsidRDefault="00F87C0D" w:rsidP="006F2A33">
      <w:pPr>
        <w:spacing w:line="360" w:lineRule="auto"/>
        <w:jc w:val="both"/>
        <w:rPr>
          <w:rFonts w:ascii="Arial" w:hAnsi="Arial" w:cs="Arial"/>
          <w:sz w:val="24"/>
          <w:szCs w:val="24"/>
        </w:rPr>
      </w:pPr>
    </w:p>
    <w:p w14:paraId="15C41F21" w14:textId="1FEAFBDF" w:rsidR="00F87C0D" w:rsidRPr="00F87C0D" w:rsidRDefault="00F87C0D" w:rsidP="006F2A33">
      <w:pPr>
        <w:spacing w:line="360" w:lineRule="auto"/>
        <w:jc w:val="both"/>
        <w:rPr>
          <w:rFonts w:ascii="Arial" w:hAnsi="Arial" w:cs="Arial"/>
          <w:sz w:val="24"/>
          <w:szCs w:val="24"/>
        </w:rPr>
      </w:pPr>
    </w:p>
    <w:p w14:paraId="14CD6D69" w14:textId="27EB0EFE" w:rsidR="00F87C0D" w:rsidRPr="00F87C0D" w:rsidRDefault="00F87C0D" w:rsidP="006F2A33">
      <w:pPr>
        <w:spacing w:line="360" w:lineRule="auto"/>
        <w:jc w:val="both"/>
        <w:rPr>
          <w:rFonts w:ascii="Arial" w:hAnsi="Arial" w:cs="Arial"/>
          <w:sz w:val="24"/>
          <w:szCs w:val="24"/>
        </w:rPr>
      </w:pPr>
    </w:p>
    <w:p w14:paraId="7FAAE270" w14:textId="466742C0" w:rsidR="00F87C0D" w:rsidRPr="00F87C0D" w:rsidRDefault="00F87C0D" w:rsidP="006F2A33">
      <w:pPr>
        <w:spacing w:line="360" w:lineRule="auto"/>
        <w:jc w:val="both"/>
        <w:rPr>
          <w:rFonts w:ascii="Arial" w:hAnsi="Arial" w:cs="Arial"/>
          <w:sz w:val="24"/>
          <w:szCs w:val="24"/>
        </w:rPr>
      </w:pPr>
    </w:p>
    <w:sectPr w:rsidR="00F87C0D" w:rsidRPr="00F87C0D" w:rsidSect="001E5B97">
      <w:footerReference w:type="default" r:id="rId87"/>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4732F7" w14:textId="77777777" w:rsidR="00DB09B0" w:rsidRDefault="00DB09B0" w:rsidP="00700ECD">
      <w:pPr>
        <w:spacing w:after="0" w:line="240" w:lineRule="auto"/>
      </w:pPr>
      <w:r>
        <w:separator/>
      </w:r>
    </w:p>
  </w:endnote>
  <w:endnote w:type="continuationSeparator" w:id="0">
    <w:p w14:paraId="1320DD45" w14:textId="77777777" w:rsidR="00DB09B0" w:rsidRDefault="00DB09B0" w:rsidP="00700E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1627513"/>
      <w:docPartObj>
        <w:docPartGallery w:val="Page Numbers (Bottom of Page)"/>
        <w:docPartUnique/>
      </w:docPartObj>
    </w:sdtPr>
    <w:sdtContent>
      <w:p w14:paraId="5DC12D66" w14:textId="03B880C3" w:rsidR="008E18C8" w:rsidRDefault="008E18C8">
        <w:pPr>
          <w:pStyle w:val="Piedepgina"/>
          <w:jc w:val="right"/>
        </w:pPr>
        <w:r>
          <w:fldChar w:fldCharType="begin"/>
        </w:r>
        <w:r>
          <w:instrText>PAGE   \* MERGEFORMAT</w:instrText>
        </w:r>
        <w:r>
          <w:fldChar w:fldCharType="separate"/>
        </w:r>
        <w:r w:rsidRPr="00995792">
          <w:rPr>
            <w:noProof/>
            <w:lang w:val="es-ES"/>
          </w:rPr>
          <w:t>5</w:t>
        </w:r>
        <w:r>
          <w:fldChar w:fldCharType="end"/>
        </w:r>
      </w:p>
    </w:sdtContent>
  </w:sdt>
  <w:p w14:paraId="7A96A4D6" w14:textId="77777777" w:rsidR="008E18C8" w:rsidRDefault="008E18C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59FDB" w14:textId="45ECDDDD" w:rsidR="008E18C8" w:rsidRDefault="008E18C8">
    <w:pPr>
      <w:pStyle w:val="Piedepgina"/>
      <w:jc w:val="right"/>
    </w:pPr>
  </w:p>
  <w:p w14:paraId="50D29609" w14:textId="77777777" w:rsidR="008E18C8" w:rsidRDefault="008E18C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0031398"/>
      <w:docPartObj>
        <w:docPartGallery w:val="Page Numbers (Bottom of Page)"/>
        <w:docPartUnique/>
      </w:docPartObj>
    </w:sdtPr>
    <w:sdtContent>
      <w:p w14:paraId="08012B72" w14:textId="25991E53" w:rsidR="008E18C8" w:rsidRDefault="008E18C8">
        <w:pPr>
          <w:pStyle w:val="Piedepgina"/>
          <w:jc w:val="right"/>
        </w:pPr>
        <w:r>
          <w:fldChar w:fldCharType="begin"/>
        </w:r>
        <w:r>
          <w:instrText>PAGE   \* MERGEFORMAT</w:instrText>
        </w:r>
        <w:r>
          <w:fldChar w:fldCharType="separate"/>
        </w:r>
        <w:r w:rsidR="00B7389D" w:rsidRPr="00B7389D">
          <w:rPr>
            <w:noProof/>
            <w:lang w:val="es-ES"/>
          </w:rPr>
          <w:t>25</w:t>
        </w:r>
        <w:r>
          <w:fldChar w:fldCharType="end"/>
        </w:r>
      </w:p>
    </w:sdtContent>
  </w:sdt>
  <w:p w14:paraId="2FEC74A1" w14:textId="77777777" w:rsidR="008E18C8" w:rsidRDefault="008E18C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E55329" w14:textId="77777777" w:rsidR="00DB09B0" w:rsidRDefault="00DB09B0" w:rsidP="00700ECD">
      <w:pPr>
        <w:spacing w:after="0" w:line="240" w:lineRule="auto"/>
      </w:pPr>
      <w:r>
        <w:separator/>
      </w:r>
    </w:p>
  </w:footnote>
  <w:footnote w:type="continuationSeparator" w:id="0">
    <w:p w14:paraId="130786C5" w14:textId="77777777" w:rsidR="00DB09B0" w:rsidRDefault="00DB09B0" w:rsidP="00700E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00BA8" w14:textId="63795F56" w:rsidR="008E18C8" w:rsidRDefault="008E18C8">
    <w:pPr>
      <w:pStyle w:val="Encabezado"/>
    </w:pPr>
    <w:r>
      <w:rPr>
        <w:noProof/>
        <w:lang w:eastAsia="es-MX"/>
      </w:rPr>
      <w:drawing>
        <wp:anchor distT="0" distB="0" distL="114300" distR="114300" simplePos="0" relativeHeight="251657216" behindDoc="0" locked="0" layoutInCell="1" allowOverlap="1" wp14:anchorId="3B09542B" wp14:editId="6FEED41A">
          <wp:simplePos x="0" y="0"/>
          <wp:positionH relativeFrom="column">
            <wp:posOffset>4037668</wp:posOffset>
          </wp:positionH>
          <wp:positionV relativeFrom="paragraph">
            <wp:posOffset>7810</wp:posOffset>
          </wp:positionV>
          <wp:extent cx="2339439" cy="1032915"/>
          <wp:effectExtent l="0" t="0" r="381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339439" cy="103291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2336" behindDoc="1" locked="0" layoutInCell="1" allowOverlap="1" wp14:anchorId="384BEB86" wp14:editId="539733BE">
          <wp:simplePos x="0" y="0"/>
          <wp:positionH relativeFrom="margin">
            <wp:posOffset>-236987</wp:posOffset>
          </wp:positionH>
          <wp:positionV relativeFrom="paragraph">
            <wp:posOffset>-63162</wp:posOffset>
          </wp:positionV>
          <wp:extent cx="3138170" cy="1246909"/>
          <wp:effectExtent l="0" t="0" r="508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3172120" cy="1260398"/>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158CF" w14:textId="69DFBB96" w:rsidR="008E18C8" w:rsidRDefault="008E18C8">
    <w:pPr>
      <w:pStyle w:val="Encabezado"/>
    </w:pPr>
    <w:r>
      <w:rPr>
        <w:noProof/>
        <w:lang w:eastAsia="es-MX"/>
      </w:rPr>
      <w:drawing>
        <wp:anchor distT="0" distB="0" distL="114300" distR="114300" simplePos="0" relativeHeight="251681280" behindDoc="0" locked="0" layoutInCell="1" allowOverlap="1" wp14:anchorId="7D3710A6" wp14:editId="4486B035">
          <wp:simplePos x="0" y="0"/>
          <wp:positionH relativeFrom="column">
            <wp:posOffset>4037668</wp:posOffset>
          </wp:positionH>
          <wp:positionV relativeFrom="paragraph">
            <wp:posOffset>7810</wp:posOffset>
          </wp:positionV>
          <wp:extent cx="2339439" cy="1032915"/>
          <wp:effectExtent l="0" t="0" r="381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339439" cy="103291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700736" behindDoc="1" locked="0" layoutInCell="1" allowOverlap="1" wp14:anchorId="7E22BD7D" wp14:editId="15CC5541">
          <wp:simplePos x="0" y="0"/>
          <wp:positionH relativeFrom="margin">
            <wp:posOffset>-236987</wp:posOffset>
          </wp:positionH>
          <wp:positionV relativeFrom="paragraph">
            <wp:posOffset>-63162</wp:posOffset>
          </wp:positionV>
          <wp:extent cx="3138170" cy="1246909"/>
          <wp:effectExtent l="0" t="0" r="508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3172120" cy="1260398"/>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46551" w14:textId="72A43517" w:rsidR="008E18C8" w:rsidRDefault="008E18C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3B5407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5" type="#_x0000_t75" style="width:11.25pt;height:11.25pt" o:bullet="t">
        <v:imagedata r:id="rId1" o:title="msoAA50"/>
      </v:shape>
    </w:pict>
  </w:numPicBullet>
  <w:abstractNum w:abstractNumId="0" w15:restartNumberingAfterBreak="0">
    <w:nsid w:val="0070723A"/>
    <w:multiLevelType w:val="hybridMultilevel"/>
    <w:tmpl w:val="EE3634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2F6F91"/>
    <w:multiLevelType w:val="hybridMultilevel"/>
    <w:tmpl w:val="44D044B0"/>
    <w:lvl w:ilvl="0" w:tplc="FFFFFFFF">
      <w:start w:val="7"/>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52106C"/>
    <w:multiLevelType w:val="hybridMultilevel"/>
    <w:tmpl w:val="71BA468E"/>
    <w:lvl w:ilvl="0" w:tplc="EE1E748C">
      <w:start w:val="3"/>
      <w:numFmt w:val="decimal"/>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40D11C2"/>
    <w:multiLevelType w:val="hybridMultilevel"/>
    <w:tmpl w:val="42B8E36E"/>
    <w:lvl w:ilvl="0" w:tplc="3D20605C">
      <w:start w:val="1"/>
      <w:numFmt w:val="decimal"/>
      <w:lvlText w:val="%1."/>
      <w:lvlJc w:val="left"/>
      <w:pPr>
        <w:ind w:left="644"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47B1128"/>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9863C8"/>
    <w:multiLevelType w:val="hybridMultilevel"/>
    <w:tmpl w:val="71C63752"/>
    <w:lvl w:ilvl="0" w:tplc="C764D1F2">
      <w:start w:val="7"/>
      <w:numFmt w:val="decimal"/>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49921B4"/>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8A0236"/>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894944"/>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973F16"/>
    <w:multiLevelType w:val="hybridMultilevel"/>
    <w:tmpl w:val="F4E48ACE"/>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0BE0478E"/>
    <w:multiLevelType w:val="hybridMultilevel"/>
    <w:tmpl w:val="71C63752"/>
    <w:lvl w:ilvl="0" w:tplc="FFFFFFFF">
      <w:start w:val="7"/>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D411DCE"/>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536146"/>
    <w:multiLevelType w:val="hybridMultilevel"/>
    <w:tmpl w:val="F05CB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0ED40D74"/>
    <w:multiLevelType w:val="hybridMultilevel"/>
    <w:tmpl w:val="44D044B0"/>
    <w:lvl w:ilvl="0" w:tplc="FFFFFFFF">
      <w:start w:val="7"/>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EE804A5"/>
    <w:multiLevelType w:val="hybridMultilevel"/>
    <w:tmpl w:val="E0B667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0204D01"/>
    <w:multiLevelType w:val="hybridMultilevel"/>
    <w:tmpl w:val="D01669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1027669E"/>
    <w:multiLevelType w:val="hybridMultilevel"/>
    <w:tmpl w:val="1F02D54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10D57067"/>
    <w:multiLevelType w:val="multilevel"/>
    <w:tmpl w:val="042E92C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8" w15:restartNumberingAfterBreak="0">
    <w:nsid w:val="155045F7"/>
    <w:multiLevelType w:val="multilevel"/>
    <w:tmpl w:val="A96E4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BC150C"/>
    <w:multiLevelType w:val="hybridMultilevel"/>
    <w:tmpl w:val="4B1CE9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1633520B"/>
    <w:multiLevelType w:val="hybridMultilevel"/>
    <w:tmpl w:val="7A7453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1" w15:restartNumberingAfterBreak="0">
    <w:nsid w:val="165E3B75"/>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FC6398"/>
    <w:multiLevelType w:val="hybridMultilevel"/>
    <w:tmpl w:val="72082F5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1875769D"/>
    <w:multiLevelType w:val="hybridMultilevel"/>
    <w:tmpl w:val="55700DD6"/>
    <w:lvl w:ilvl="0" w:tplc="3D20605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1A125AD0"/>
    <w:multiLevelType w:val="hybridMultilevel"/>
    <w:tmpl w:val="892CBE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1A8F166C"/>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A5558A"/>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C4119C"/>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CF3619"/>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7035FE"/>
    <w:multiLevelType w:val="multilevel"/>
    <w:tmpl w:val="06C28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A34592"/>
    <w:multiLevelType w:val="multilevel"/>
    <w:tmpl w:val="F5EE406E"/>
    <w:styleLink w:val="Nuevoestilo1"/>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22A41BA4"/>
    <w:multiLevelType w:val="hybridMultilevel"/>
    <w:tmpl w:val="CFB606EC"/>
    <w:lvl w:ilvl="0" w:tplc="FFFFFFFF">
      <w:start w:val="3"/>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4465051"/>
    <w:multiLevelType w:val="multilevel"/>
    <w:tmpl w:val="042E92C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3" w15:restartNumberingAfterBreak="0">
    <w:nsid w:val="28394546"/>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4A5B45"/>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3A55A3"/>
    <w:multiLevelType w:val="hybridMultilevel"/>
    <w:tmpl w:val="1446421E"/>
    <w:lvl w:ilvl="0" w:tplc="A88A1F6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2C597F52"/>
    <w:multiLevelType w:val="hybridMultilevel"/>
    <w:tmpl w:val="A63268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2DBA7BE6"/>
    <w:multiLevelType w:val="hybridMultilevel"/>
    <w:tmpl w:val="D47C29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300F7284"/>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A705EC"/>
    <w:multiLevelType w:val="multilevel"/>
    <w:tmpl w:val="AE242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737506"/>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422300C"/>
    <w:multiLevelType w:val="hybridMultilevel"/>
    <w:tmpl w:val="F496B3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353A2D0D"/>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1D54B1"/>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356FDA"/>
    <w:multiLevelType w:val="hybridMultilevel"/>
    <w:tmpl w:val="9676B1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39B06515"/>
    <w:multiLevelType w:val="multilevel"/>
    <w:tmpl w:val="54B63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AE068A8"/>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C12A79"/>
    <w:multiLevelType w:val="hybridMultilevel"/>
    <w:tmpl w:val="4F224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3E337B9A"/>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C54D82"/>
    <w:multiLevelType w:val="hybridMultilevel"/>
    <w:tmpl w:val="7AF813F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15:restartNumberingAfterBreak="0">
    <w:nsid w:val="3FE44BC7"/>
    <w:multiLevelType w:val="hybridMultilevel"/>
    <w:tmpl w:val="44D044B0"/>
    <w:lvl w:ilvl="0" w:tplc="FFFFFFFF">
      <w:start w:val="7"/>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32828B0"/>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7343EE"/>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5F239D"/>
    <w:multiLevelType w:val="hybridMultilevel"/>
    <w:tmpl w:val="CC4AB1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466B3383"/>
    <w:multiLevelType w:val="hybridMultilevel"/>
    <w:tmpl w:val="7D406186"/>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480A6A07"/>
    <w:multiLevelType w:val="hybridMultilevel"/>
    <w:tmpl w:val="9C0E2B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15:restartNumberingAfterBreak="0">
    <w:nsid w:val="48EE0F87"/>
    <w:multiLevelType w:val="multilevel"/>
    <w:tmpl w:val="BC98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0176DC"/>
    <w:multiLevelType w:val="hybridMultilevel"/>
    <w:tmpl w:val="C6D4265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4A7F1CA0"/>
    <w:multiLevelType w:val="hybridMultilevel"/>
    <w:tmpl w:val="DC24CA00"/>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4B1954AE"/>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400D5C"/>
    <w:multiLevelType w:val="hybridMultilevel"/>
    <w:tmpl w:val="44D044B0"/>
    <w:lvl w:ilvl="0" w:tplc="FFFFFFFF">
      <w:start w:val="7"/>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C701A08"/>
    <w:multiLevelType w:val="hybridMultilevel"/>
    <w:tmpl w:val="CFB606EC"/>
    <w:lvl w:ilvl="0" w:tplc="97FC247E">
      <w:start w:val="3"/>
      <w:numFmt w:val="decimal"/>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4CFD466D"/>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D463C1A"/>
    <w:multiLevelType w:val="hybridMultilevel"/>
    <w:tmpl w:val="3710E536"/>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D6905D6"/>
    <w:multiLevelType w:val="multilevel"/>
    <w:tmpl w:val="9E605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18269F"/>
    <w:multiLevelType w:val="hybridMultilevel"/>
    <w:tmpl w:val="D27C9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6" w15:restartNumberingAfterBreak="0">
    <w:nsid w:val="4E54361C"/>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F263D01"/>
    <w:multiLevelType w:val="hybridMultilevel"/>
    <w:tmpl w:val="44D044B0"/>
    <w:lvl w:ilvl="0" w:tplc="5532BF9A">
      <w:start w:val="7"/>
      <w:numFmt w:val="decimal"/>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8" w15:restartNumberingAfterBreak="0">
    <w:nsid w:val="4FB62CB7"/>
    <w:multiLevelType w:val="hybridMultilevel"/>
    <w:tmpl w:val="5EDEC5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50AA574E"/>
    <w:multiLevelType w:val="hybridMultilevel"/>
    <w:tmpl w:val="11F652E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0" w15:restartNumberingAfterBreak="0">
    <w:nsid w:val="51A147AF"/>
    <w:multiLevelType w:val="hybridMultilevel"/>
    <w:tmpl w:val="CFB606EC"/>
    <w:lvl w:ilvl="0" w:tplc="FFFFFFFF">
      <w:start w:val="3"/>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3C02B38"/>
    <w:multiLevelType w:val="hybridMultilevel"/>
    <w:tmpl w:val="B7D631DE"/>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54034829"/>
    <w:multiLevelType w:val="hybridMultilevel"/>
    <w:tmpl w:val="281C0A4A"/>
    <w:lvl w:ilvl="0" w:tplc="080A0005">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73" w15:restartNumberingAfterBreak="0">
    <w:nsid w:val="54E760EE"/>
    <w:multiLevelType w:val="hybridMultilevel"/>
    <w:tmpl w:val="B01CD1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4" w15:restartNumberingAfterBreak="0">
    <w:nsid w:val="557F3CBF"/>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CB676B"/>
    <w:multiLevelType w:val="hybridMultilevel"/>
    <w:tmpl w:val="429E3118"/>
    <w:lvl w:ilvl="0" w:tplc="6EE4AB86">
      <w:start w:val="1"/>
      <w:numFmt w:val="decimal"/>
      <w:lvlText w:val="%1."/>
      <w:lvlJc w:val="lef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6" w15:restartNumberingAfterBreak="0">
    <w:nsid w:val="5BA20D85"/>
    <w:multiLevelType w:val="hybridMultilevel"/>
    <w:tmpl w:val="D1E6F96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7" w15:restartNumberingAfterBreak="0">
    <w:nsid w:val="5D6B16E0"/>
    <w:multiLevelType w:val="hybridMultilevel"/>
    <w:tmpl w:val="6F80F6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8" w15:restartNumberingAfterBreak="0">
    <w:nsid w:val="5F102866"/>
    <w:multiLevelType w:val="multilevel"/>
    <w:tmpl w:val="9E605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0C95398"/>
    <w:multiLevelType w:val="hybridMultilevel"/>
    <w:tmpl w:val="B27A6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0" w15:restartNumberingAfterBreak="0">
    <w:nsid w:val="62994DAF"/>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2E40777"/>
    <w:multiLevelType w:val="hybridMultilevel"/>
    <w:tmpl w:val="29BC58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2" w15:restartNumberingAfterBreak="0">
    <w:nsid w:val="63B03037"/>
    <w:multiLevelType w:val="hybridMultilevel"/>
    <w:tmpl w:val="E3EEE0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3" w15:restartNumberingAfterBreak="0">
    <w:nsid w:val="65D158FB"/>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6CD1A28"/>
    <w:multiLevelType w:val="hybridMultilevel"/>
    <w:tmpl w:val="080AD5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5" w15:restartNumberingAfterBreak="0">
    <w:nsid w:val="6716035C"/>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7B71480"/>
    <w:multiLevelType w:val="hybridMultilevel"/>
    <w:tmpl w:val="57AA7A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7" w15:restartNumberingAfterBreak="0">
    <w:nsid w:val="6A1E47AD"/>
    <w:multiLevelType w:val="hybridMultilevel"/>
    <w:tmpl w:val="8EDC284E"/>
    <w:lvl w:ilvl="0" w:tplc="FFFFFFFF">
      <w:start w:val="7"/>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A603EAF"/>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F832C3"/>
    <w:multiLevelType w:val="hybridMultilevel"/>
    <w:tmpl w:val="5AF868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0" w15:restartNumberingAfterBreak="0">
    <w:nsid w:val="6E243485"/>
    <w:multiLevelType w:val="hybridMultilevel"/>
    <w:tmpl w:val="3C1085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70791A48"/>
    <w:multiLevelType w:val="hybridMultilevel"/>
    <w:tmpl w:val="276CBE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0AC4874"/>
    <w:multiLevelType w:val="hybridMultilevel"/>
    <w:tmpl w:val="8FA40C3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3" w15:restartNumberingAfterBreak="0">
    <w:nsid w:val="72F733FB"/>
    <w:multiLevelType w:val="hybridMultilevel"/>
    <w:tmpl w:val="CFB606EC"/>
    <w:lvl w:ilvl="0" w:tplc="FFFFFFFF">
      <w:start w:val="3"/>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734A1EAC"/>
    <w:multiLevelType w:val="hybridMultilevel"/>
    <w:tmpl w:val="DD1ADE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5" w15:restartNumberingAfterBreak="0">
    <w:nsid w:val="73775A88"/>
    <w:multiLevelType w:val="hybridMultilevel"/>
    <w:tmpl w:val="D78C96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6" w15:restartNumberingAfterBreak="0">
    <w:nsid w:val="7379365D"/>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3F26628"/>
    <w:multiLevelType w:val="hybridMultilevel"/>
    <w:tmpl w:val="44D044B0"/>
    <w:lvl w:ilvl="0" w:tplc="FFFFFFFF">
      <w:start w:val="7"/>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7625424F"/>
    <w:multiLevelType w:val="hybridMultilevel"/>
    <w:tmpl w:val="038A17C2"/>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9" w15:restartNumberingAfterBreak="0">
    <w:nsid w:val="784B3A4C"/>
    <w:multiLevelType w:val="hybridMultilevel"/>
    <w:tmpl w:val="A22AB320"/>
    <w:lvl w:ilvl="0" w:tplc="6D06DD92">
      <w:start w:val="1"/>
      <w:numFmt w:val="decimal"/>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0" w15:restartNumberingAfterBreak="0">
    <w:nsid w:val="78923858"/>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9DD6054"/>
    <w:multiLevelType w:val="hybridMultilevel"/>
    <w:tmpl w:val="23D2751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2" w15:restartNumberingAfterBreak="0">
    <w:nsid w:val="7B8035EA"/>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BE26615"/>
    <w:multiLevelType w:val="hybridMultilevel"/>
    <w:tmpl w:val="0E6C99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4" w15:restartNumberingAfterBreak="0">
    <w:nsid w:val="7C0A529C"/>
    <w:multiLevelType w:val="hybridMultilevel"/>
    <w:tmpl w:val="E0A810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5" w15:restartNumberingAfterBreak="0">
    <w:nsid w:val="7DC66AA1"/>
    <w:multiLevelType w:val="hybridMultilevel"/>
    <w:tmpl w:val="C178D0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6" w15:restartNumberingAfterBreak="0">
    <w:nsid w:val="7E46119E"/>
    <w:multiLevelType w:val="hybridMultilevel"/>
    <w:tmpl w:val="3DAEB5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7" w15:restartNumberingAfterBreak="0">
    <w:nsid w:val="7EB24F7E"/>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8988861">
    <w:abstractNumId w:val="99"/>
  </w:num>
  <w:num w:numId="2" w16cid:durableId="1314872535">
    <w:abstractNumId w:val="3"/>
  </w:num>
  <w:num w:numId="3" w16cid:durableId="1003049284">
    <w:abstractNumId w:val="30"/>
  </w:num>
  <w:num w:numId="4" w16cid:durableId="149842125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95788981">
    <w:abstractNumId w:val="49"/>
  </w:num>
  <w:num w:numId="6" w16cid:durableId="80327944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82881660">
    <w:abstractNumId w:val="68"/>
  </w:num>
  <w:num w:numId="8" w16cid:durableId="854155720">
    <w:abstractNumId w:val="18"/>
  </w:num>
  <w:num w:numId="9" w16cid:durableId="182966545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97347611">
    <w:abstractNumId w:val="19"/>
  </w:num>
  <w:num w:numId="11" w16cid:durableId="1004818316">
    <w:abstractNumId w:val="41"/>
  </w:num>
  <w:num w:numId="12" w16cid:durableId="997031768">
    <w:abstractNumId w:val="36"/>
  </w:num>
  <w:num w:numId="13" w16cid:durableId="388847512">
    <w:abstractNumId w:val="24"/>
  </w:num>
  <w:num w:numId="14" w16cid:durableId="298537581">
    <w:abstractNumId w:val="47"/>
  </w:num>
  <w:num w:numId="15" w16cid:durableId="712583709">
    <w:abstractNumId w:val="95"/>
  </w:num>
  <w:num w:numId="16" w16cid:durableId="2083991531">
    <w:abstractNumId w:val="37"/>
  </w:num>
  <w:num w:numId="17" w16cid:durableId="733043818">
    <w:abstractNumId w:val="65"/>
  </w:num>
  <w:num w:numId="18" w16cid:durableId="1371880129">
    <w:abstractNumId w:val="105"/>
  </w:num>
  <w:num w:numId="19" w16cid:durableId="1067996806">
    <w:abstractNumId w:val="73"/>
  </w:num>
  <w:num w:numId="20" w16cid:durableId="2040160819">
    <w:abstractNumId w:val="77"/>
  </w:num>
  <w:num w:numId="21" w16cid:durableId="4109658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072237892">
    <w:abstractNumId w:val="44"/>
  </w:num>
  <w:num w:numId="23" w16cid:durableId="1371296550">
    <w:abstractNumId w:val="69"/>
  </w:num>
  <w:num w:numId="24" w16cid:durableId="595015578">
    <w:abstractNumId w:val="16"/>
  </w:num>
  <w:num w:numId="25" w16cid:durableId="544176995">
    <w:abstractNumId w:val="81"/>
  </w:num>
  <w:num w:numId="26" w16cid:durableId="841509352">
    <w:abstractNumId w:val="71"/>
  </w:num>
  <w:num w:numId="27" w16cid:durableId="770930455">
    <w:abstractNumId w:val="101"/>
  </w:num>
  <w:num w:numId="28" w16cid:durableId="1258950752">
    <w:abstractNumId w:val="35"/>
  </w:num>
  <w:num w:numId="29" w16cid:durableId="1449659858">
    <w:abstractNumId w:val="84"/>
  </w:num>
  <w:num w:numId="30" w16cid:durableId="1004015406">
    <w:abstractNumId w:val="22"/>
  </w:num>
  <w:num w:numId="31" w16cid:durableId="88813326">
    <w:abstractNumId w:val="89"/>
  </w:num>
  <w:num w:numId="32" w16cid:durableId="897013749">
    <w:abstractNumId w:val="23"/>
  </w:num>
  <w:num w:numId="33" w16cid:durableId="705063650">
    <w:abstractNumId w:val="32"/>
  </w:num>
  <w:num w:numId="34" w16cid:durableId="593901953">
    <w:abstractNumId w:val="53"/>
  </w:num>
  <w:num w:numId="35" w16cid:durableId="1324970234">
    <w:abstractNumId w:val="0"/>
  </w:num>
  <w:num w:numId="36" w16cid:durableId="2111046808">
    <w:abstractNumId w:val="86"/>
  </w:num>
  <w:num w:numId="37" w16cid:durableId="92750114">
    <w:abstractNumId w:val="90"/>
  </w:num>
  <w:num w:numId="38" w16cid:durableId="1443838712">
    <w:abstractNumId w:val="104"/>
  </w:num>
  <w:num w:numId="39" w16cid:durableId="1546521463">
    <w:abstractNumId w:val="15"/>
  </w:num>
  <w:num w:numId="40" w16cid:durableId="1074274745">
    <w:abstractNumId w:val="82"/>
  </w:num>
  <w:num w:numId="41" w16cid:durableId="897016201">
    <w:abstractNumId w:val="14"/>
  </w:num>
  <w:num w:numId="42" w16cid:durableId="63993409">
    <w:abstractNumId w:val="76"/>
  </w:num>
  <w:num w:numId="43" w16cid:durableId="742531749">
    <w:abstractNumId w:val="75"/>
  </w:num>
  <w:num w:numId="44" w16cid:durableId="1529374472">
    <w:abstractNumId w:val="103"/>
  </w:num>
  <w:num w:numId="45" w16cid:durableId="76829731">
    <w:abstractNumId w:val="106"/>
  </w:num>
  <w:num w:numId="46" w16cid:durableId="24796016">
    <w:abstractNumId w:val="39"/>
  </w:num>
  <w:num w:numId="47" w16cid:durableId="1000617905">
    <w:abstractNumId w:val="57"/>
  </w:num>
  <w:num w:numId="48" w16cid:durableId="1475946524">
    <w:abstractNumId w:val="64"/>
  </w:num>
  <w:num w:numId="49" w16cid:durableId="609708302">
    <w:abstractNumId w:val="20"/>
  </w:num>
  <w:num w:numId="50" w16cid:durableId="322509392">
    <w:abstractNumId w:val="85"/>
  </w:num>
  <w:num w:numId="51" w16cid:durableId="968776797">
    <w:abstractNumId w:val="100"/>
  </w:num>
  <w:num w:numId="52" w16cid:durableId="569265892">
    <w:abstractNumId w:val="11"/>
  </w:num>
  <w:num w:numId="53" w16cid:durableId="1667979410">
    <w:abstractNumId w:val="43"/>
  </w:num>
  <w:num w:numId="54" w16cid:durableId="1376152643">
    <w:abstractNumId w:val="59"/>
  </w:num>
  <w:num w:numId="55" w16cid:durableId="1388870660">
    <w:abstractNumId w:val="4"/>
  </w:num>
  <w:num w:numId="56" w16cid:durableId="880560005">
    <w:abstractNumId w:val="6"/>
  </w:num>
  <w:num w:numId="57" w16cid:durableId="458300346">
    <w:abstractNumId w:val="102"/>
  </w:num>
  <w:num w:numId="58" w16cid:durableId="1757747688">
    <w:abstractNumId w:val="83"/>
  </w:num>
  <w:num w:numId="59" w16cid:durableId="1440419207">
    <w:abstractNumId w:val="26"/>
  </w:num>
  <w:num w:numId="60" w16cid:durableId="198517938">
    <w:abstractNumId w:val="38"/>
  </w:num>
  <w:num w:numId="61" w16cid:durableId="1013800997">
    <w:abstractNumId w:val="34"/>
  </w:num>
  <w:num w:numId="62" w16cid:durableId="762070701">
    <w:abstractNumId w:val="74"/>
  </w:num>
  <w:num w:numId="63" w16cid:durableId="637220433">
    <w:abstractNumId w:val="28"/>
  </w:num>
  <w:num w:numId="64" w16cid:durableId="1805854222">
    <w:abstractNumId w:val="107"/>
  </w:num>
  <w:num w:numId="65" w16cid:durableId="1237283898">
    <w:abstractNumId w:val="21"/>
  </w:num>
  <w:num w:numId="66" w16cid:durableId="1056515933">
    <w:abstractNumId w:val="33"/>
  </w:num>
  <w:num w:numId="67" w16cid:durableId="393479134">
    <w:abstractNumId w:val="66"/>
  </w:num>
  <w:num w:numId="68" w16cid:durableId="449472600">
    <w:abstractNumId w:val="51"/>
  </w:num>
  <w:num w:numId="69" w16cid:durableId="866719636">
    <w:abstractNumId w:val="52"/>
  </w:num>
  <w:num w:numId="70" w16cid:durableId="85271413">
    <w:abstractNumId w:val="42"/>
  </w:num>
  <w:num w:numId="71" w16cid:durableId="797994242">
    <w:abstractNumId w:val="27"/>
  </w:num>
  <w:num w:numId="72" w16cid:durableId="399252282">
    <w:abstractNumId w:val="48"/>
  </w:num>
  <w:num w:numId="73" w16cid:durableId="1056125544">
    <w:abstractNumId w:val="46"/>
  </w:num>
  <w:num w:numId="74" w16cid:durableId="152263869">
    <w:abstractNumId w:val="62"/>
  </w:num>
  <w:num w:numId="75" w16cid:durableId="2125343221">
    <w:abstractNumId w:val="88"/>
  </w:num>
  <w:num w:numId="76" w16cid:durableId="124087542">
    <w:abstractNumId w:val="80"/>
  </w:num>
  <w:num w:numId="77" w16cid:durableId="1240170441">
    <w:abstractNumId w:val="40"/>
  </w:num>
  <w:num w:numId="78" w16cid:durableId="206841998">
    <w:abstractNumId w:val="7"/>
  </w:num>
  <w:num w:numId="79" w16cid:durableId="1725325598">
    <w:abstractNumId w:val="8"/>
  </w:num>
  <w:num w:numId="80" w16cid:durableId="1742868810">
    <w:abstractNumId w:val="17"/>
  </w:num>
  <w:num w:numId="81" w16cid:durableId="1450199121">
    <w:abstractNumId w:val="96"/>
  </w:num>
  <w:num w:numId="82" w16cid:durableId="1330864647">
    <w:abstractNumId w:val="25"/>
  </w:num>
  <w:num w:numId="83" w16cid:durableId="352611957">
    <w:abstractNumId w:val="78"/>
  </w:num>
  <w:num w:numId="84" w16cid:durableId="1672638273">
    <w:abstractNumId w:val="91"/>
  </w:num>
  <w:num w:numId="85" w16cid:durableId="896010169">
    <w:abstractNumId w:val="94"/>
  </w:num>
  <w:num w:numId="86" w16cid:durableId="645622430">
    <w:abstractNumId w:val="92"/>
  </w:num>
  <w:num w:numId="87" w16cid:durableId="1840582306">
    <w:abstractNumId w:val="63"/>
  </w:num>
  <w:num w:numId="88" w16cid:durableId="620264361">
    <w:abstractNumId w:val="29"/>
  </w:num>
  <w:num w:numId="89" w16cid:durableId="2141415068">
    <w:abstractNumId w:val="56"/>
  </w:num>
  <w:num w:numId="90" w16cid:durableId="281226853">
    <w:abstractNumId w:val="45"/>
  </w:num>
  <w:num w:numId="91" w16cid:durableId="934706411">
    <w:abstractNumId w:val="12"/>
  </w:num>
  <w:num w:numId="92" w16cid:durableId="1516845739">
    <w:abstractNumId w:val="79"/>
  </w:num>
  <w:num w:numId="93" w16cid:durableId="336269708">
    <w:abstractNumId w:val="72"/>
  </w:num>
  <w:num w:numId="94" w16cid:durableId="519860490">
    <w:abstractNumId w:val="61"/>
  </w:num>
  <w:num w:numId="95" w16cid:durableId="660700892">
    <w:abstractNumId w:val="2"/>
  </w:num>
  <w:num w:numId="96" w16cid:durableId="298847475">
    <w:abstractNumId w:val="31"/>
  </w:num>
  <w:num w:numId="97" w16cid:durableId="1637178749">
    <w:abstractNumId w:val="93"/>
  </w:num>
  <w:num w:numId="98" w16cid:durableId="8534294">
    <w:abstractNumId w:val="67"/>
  </w:num>
  <w:num w:numId="99" w16cid:durableId="1286884561">
    <w:abstractNumId w:val="50"/>
  </w:num>
  <w:num w:numId="100" w16cid:durableId="644820309">
    <w:abstractNumId w:val="60"/>
  </w:num>
  <w:num w:numId="101" w16cid:durableId="17658921">
    <w:abstractNumId w:val="87"/>
  </w:num>
  <w:num w:numId="102" w16cid:durableId="2016612195">
    <w:abstractNumId w:val="5"/>
  </w:num>
  <w:num w:numId="103" w16cid:durableId="1387875108">
    <w:abstractNumId w:val="13"/>
  </w:num>
  <w:num w:numId="104" w16cid:durableId="1782262896">
    <w:abstractNumId w:val="97"/>
  </w:num>
  <w:num w:numId="105" w16cid:durableId="1444155502">
    <w:abstractNumId w:val="1"/>
  </w:num>
  <w:num w:numId="106" w16cid:durableId="1325010201">
    <w:abstractNumId w:val="10"/>
  </w:num>
  <w:num w:numId="107" w16cid:durableId="1305961975">
    <w:abstractNumId w:val="70"/>
  </w:num>
  <w:num w:numId="108" w16cid:durableId="1066416006">
    <w:abstractNumId w:val="55"/>
  </w:num>
  <w:num w:numId="109" w16cid:durableId="2136175011">
    <w:abstractNumId w:val="58"/>
  </w:num>
  <w:num w:numId="110" w16cid:durableId="2144421091">
    <w:abstractNumId w:val="9"/>
  </w:num>
  <w:num w:numId="111" w16cid:durableId="1824349910">
    <w:abstractNumId w:val="98"/>
  </w:num>
  <w:num w:numId="112" w16cid:durableId="1380783603">
    <w:abstractNumId w:val="5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abiola Ramírez  Guerrero">
    <w15:presenceInfo w15:providerId="AD" w15:userId="S::LC18280980@toluca.tecnm.mx::42077254-3ef0-412f-ac17-4c953a97f8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84A67"/>
    <w:rsid w:val="0001248D"/>
    <w:rsid w:val="00013853"/>
    <w:rsid w:val="00031507"/>
    <w:rsid w:val="0005596E"/>
    <w:rsid w:val="000652BC"/>
    <w:rsid w:val="000840BA"/>
    <w:rsid w:val="00090328"/>
    <w:rsid w:val="00093576"/>
    <w:rsid w:val="000D0594"/>
    <w:rsid w:val="000F3E4E"/>
    <w:rsid w:val="000F77BB"/>
    <w:rsid w:val="001044BF"/>
    <w:rsid w:val="00105AE3"/>
    <w:rsid w:val="001150AB"/>
    <w:rsid w:val="001351AC"/>
    <w:rsid w:val="00136263"/>
    <w:rsid w:val="00150345"/>
    <w:rsid w:val="001524D1"/>
    <w:rsid w:val="00155C56"/>
    <w:rsid w:val="001904F6"/>
    <w:rsid w:val="001A7D54"/>
    <w:rsid w:val="001B2404"/>
    <w:rsid w:val="001B6C42"/>
    <w:rsid w:val="001B6E47"/>
    <w:rsid w:val="001C3B1C"/>
    <w:rsid w:val="001C69CF"/>
    <w:rsid w:val="001D0C26"/>
    <w:rsid w:val="001E5B97"/>
    <w:rsid w:val="001F2589"/>
    <w:rsid w:val="001F25D2"/>
    <w:rsid w:val="00203B84"/>
    <w:rsid w:val="00210716"/>
    <w:rsid w:val="00232EFC"/>
    <w:rsid w:val="00235BE6"/>
    <w:rsid w:val="0023655B"/>
    <w:rsid w:val="00272EDE"/>
    <w:rsid w:val="0027403D"/>
    <w:rsid w:val="0028133A"/>
    <w:rsid w:val="00293798"/>
    <w:rsid w:val="00295246"/>
    <w:rsid w:val="002B680F"/>
    <w:rsid w:val="002C1A1C"/>
    <w:rsid w:val="002E69D5"/>
    <w:rsid w:val="002F0212"/>
    <w:rsid w:val="003204BF"/>
    <w:rsid w:val="00372ECF"/>
    <w:rsid w:val="003A1720"/>
    <w:rsid w:val="003B1419"/>
    <w:rsid w:val="003B1741"/>
    <w:rsid w:val="003B2D97"/>
    <w:rsid w:val="003C3FEC"/>
    <w:rsid w:val="003C64ED"/>
    <w:rsid w:val="003D1AFC"/>
    <w:rsid w:val="003D3886"/>
    <w:rsid w:val="003E77E3"/>
    <w:rsid w:val="003F6C46"/>
    <w:rsid w:val="00416ABF"/>
    <w:rsid w:val="00422B45"/>
    <w:rsid w:val="00430B77"/>
    <w:rsid w:val="00450335"/>
    <w:rsid w:val="00455527"/>
    <w:rsid w:val="00463F5B"/>
    <w:rsid w:val="00470C7A"/>
    <w:rsid w:val="00495A69"/>
    <w:rsid w:val="004A1EC7"/>
    <w:rsid w:val="004A2AB1"/>
    <w:rsid w:val="004B1535"/>
    <w:rsid w:val="004C4151"/>
    <w:rsid w:val="004D2AD0"/>
    <w:rsid w:val="004F41B2"/>
    <w:rsid w:val="00500101"/>
    <w:rsid w:val="005113C0"/>
    <w:rsid w:val="00533B35"/>
    <w:rsid w:val="005359C4"/>
    <w:rsid w:val="0054192C"/>
    <w:rsid w:val="00545830"/>
    <w:rsid w:val="00550FD1"/>
    <w:rsid w:val="00552B83"/>
    <w:rsid w:val="00564E65"/>
    <w:rsid w:val="00575EAE"/>
    <w:rsid w:val="005919F9"/>
    <w:rsid w:val="00593351"/>
    <w:rsid w:val="005A01C9"/>
    <w:rsid w:val="005A1F2C"/>
    <w:rsid w:val="005A2E9F"/>
    <w:rsid w:val="005A653F"/>
    <w:rsid w:val="005E2411"/>
    <w:rsid w:val="005F06EF"/>
    <w:rsid w:val="005F7038"/>
    <w:rsid w:val="006239C8"/>
    <w:rsid w:val="00625992"/>
    <w:rsid w:val="00630B79"/>
    <w:rsid w:val="00631FA7"/>
    <w:rsid w:val="00651D27"/>
    <w:rsid w:val="00655276"/>
    <w:rsid w:val="0065653E"/>
    <w:rsid w:val="0065762F"/>
    <w:rsid w:val="0067209B"/>
    <w:rsid w:val="00675557"/>
    <w:rsid w:val="00684A67"/>
    <w:rsid w:val="0069488C"/>
    <w:rsid w:val="006A052E"/>
    <w:rsid w:val="006A222B"/>
    <w:rsid w:val="006A76FA"/>
    <w:rsid w:val="006B1DD0"/>
    <w:rsid w:val="006B50FF"/>
    <w:rsid w:val="006B6E7E"/>
    <w:rsid w:val="006C56A6"/>
    <w:rsid w:val="006C7A1E"/>
    <w:rsid w:val="006E1F23"/>
    <w:rsid w:val="006F2A33"/>
    <w:rsid w:val="00700604"/>
    <w:rsid w:val="00700ECD"/>
    <w:rsid w:val="0070654D"/>
    <w:rsid w:val="00715ADE"/>
    <w:rsid w:val="00722DF0"/>
    <w:rsid w:val="0073315C"/>
    <w:rsid w:val="0074422F"/>
    <w:rsid w:val="00746B0D"/>
    <w:rsid w:val="00746F67"/>
    <w:rsid w:val="00747763"/>
    <w:rsid w:val="00773CDF"/>
    <w:rsid w:val="007803CD"/>
    <w:rsid w:val="007A2223"/>
    <w:rsid w:val="007C3739"/>
    <w:rsid w:val="007D6BFA"/>
    <w:rsid w:val="008070A6"/>
    <w:rsid w:val="00810AF2"/>
    <w:rsid w:val="0081768F"/>
    <w:rsid w:val="00831FE6"/>
    <w:rsid w:val="0083513F"/>
    <w:rsid w:val="00840FF7"/>
    <w:rsid w:val="008410CF"/>
    <w:rsid w:val="00845065"/>
    <w:rsid w:val="008463AA"/>
    <w:rsid w:val="008515CD"/>
    <w:rsid w:val="00852BC8"/>
    <w:rsid w:val="008535AF"/>
    <w:rsid w:val="0087551B"/>
    <w:rsid w:val="00887F1D"/>
    <w:rsid w:val="0089277A"/>
    <w:rsid w:val="008A49AD"/>
    <w:rsid w:val="008B52B0"/>
    <w:rsid w:val="008D1599"/>
    <w:rsid w:val="008E18C8"/>
    <w:rsid w:val="008E64FB"/>
    <w:rsid w:val="00915D93"/>
    <w:rsid w:val="00936247"/>
    <w:rsid w:val="00945763"/>
    <w:rsid w:val="009643D2"/>
    <w:rsid w:val="00995792"/>
    <w:rsid w:val="009A0631"/>
    <w:rsid w:val="009A3545"/>
    <w:rsid w:val="009A54D9"/>
    <w:rsid w:val="009B3451"/>
    <w:rsid w:val="009D09B8"/>
    <w:rsid w:val="009D1495"/>
    <w:rsid w:val="00A00B86"/>
    <w:rsid w:val="00A27707"/>
    <w:rsid w:val="00A44E83"/>
    <w:rsid w:val="00A52445"/>
    <w:rsid w:val="00A5597A"/>
    <w:rsid w:val="00A56CFF"/>
    <w:rsid w:val="00A60250"/>
    <w:rsid w:val="00A61D70"/>
    <w:rsid w:val="00A62198"/>
    <w:rsid w:val="00A81C1A"/>
    <w:rsid w:val="00AB4DE0"/>
    <w:rsid w:val="00AB61C1"/>
    <w:rsid w:val="00AD1937"/>
    <w:rsid w:val="00AD258E"/>
    <w:rsid w:val="00AE1B30"/>
    <w:rsid w:val="00AE2C51"/>
    <w:rsid w:val="00AF1384"/>
    <w:rsid w:val="00AF7832"/>
    <w:rsid w:val="00B10A7F"/>
    <w:rsid w:val="00B31DBB"/>
    <w:rsid w:val="00B40542"/>
    <w:rsid w:val="00B53589"/>
    <w:rsid w:val="00B55C96"/>
    <w:rsid w:val="00B578A4"/>
    <w:rsid w:val="00B72EFC"/>
    <w:rsid w:val="00B7389D"/>
    <w:rsid w:val="00B74CC6"/>
    <w:rsid w:val="00B81696"/>
    <w:rsid w:val="00B82F41"/>
    <w:rsid w:val="00B96851"/>
    <w:rsid w:val="00B96CF4"/>
    <w:rsid w:val="00BA41E7"/>
    <w:rsid w:val="00BD0639"/>
    <w:rsid w:val="00BD0D52"/>
    <w:rsid w:val="00BE0FF3"/>
    <w:rsid w:val="00BE1F1F"/>
    <w:rsid w:val="00BE2E31"/>
    <w:rsid w:val="00BE7CFD"/>
    <w:rsid w:val="00C21FB5"/>
    <w:rsid w:val="00C22D20"/>
    <w:rsid w:val="00C24235"/>
    <w:rsid w:val="00C56FFA"/>
    <w:rsid w:val="00C663E4"/>
    <w:rsid w:val="00C84071"/>
    <w:rsid w:val="00C91780"/>
    <w:rsid w:val="00C95E0E"/>
    <w:rsid w:val="00CC705E"/>
    <w:rsid w:val="00CD520D"/>
    <w:rsid w:val="00CE5EB0"/>
    <w:rsid w:val="00CF659C"/>
    <w:rsid w:val="00D272A1"/>
    <w:rsid w:val="00D325CB"/>
    <w:rsid w:val="00D42088"/>
    <w:rsid w:val="00D43BB2"/>
    <w:rsid w:val="00D5527C"/>
    <w:rsid w:val="00D74E4A"/>
    <w:rsid w:val="00D76CC9"/>
    <w:rsid w:val="00D770C5"/>
    <w:rsid w:val="00D875C3"/>
    <w:rsid w:val="00D97796"/>
    <w:rsid w:val="00DA128E"/>
    <w:rsid w:val="00DB09B0"/>
    <w:rsid w:val="00DB65FB"/>
    <w:rsid w:val="00DC65F8"/>
    <w:rsid w:val="00DF0DA5"/>
    <w:rsid w:val="00E32345"/>
    <w:rsid w:val="00E33FB3"/>
    <w:rsid w:val="00E34FEA"/>
    <w:rsid w:val="00E4454A"/>
    <w:rsid w:val="00E57656"/>
    <w:rsid w:val="00E70914"/>
    <w:rsid w:val="00E83A56"/>
    <w:rsid w:val="00E8602F"/>
    <w:rsid w:val="00E93C3A"/>
    <w:rsid w:val="00EB1D46"/>
    <w:rsid w:val="00EB35EC"/>
    <w:rsid w:val="00EB573F"/>
    <w:rsid w:val="00EB776C"/>
    <w:rsid w:val="00ED1C68"/>
    <w:rsid w:val="00EE3116"/>
    <w:rsid w:val="00F021BE"/>
    <w:rsid w:val="00F227DE"/>
    <w:rsid w:val="00F41CF7"/>
    <w:rsid w:val="00F66339"/>
    <w:rsid w:val="00F87C0D"/>
    <w:rsid w:val="00F94424"/>
    <w:rsid w:val="00F94FE6"/>
    <w:rsid w:val="00FA0388"/>
    <w:rsid w:val="00FA2703"/>
    <w:rsid w:val="00FB4A81"/>
    <w:rsid w:val="00FB7CD3"/>
    <w:rsid w:val="00FD4A8F"/>
    <w:rsid w:val="00FD4E8F"/>
    <w:rsid w:val="00FE5682"/>
    <w:rsid w:val="01C5AF30"/>
    <w:rsid w:val="1097B0EE"/>
    <w:rsid w:val="11DE073E"/>
    <w:rsid w:val="24A52D21"/>
    <w:rsid w:val="291665AC"/>
    <w:rsid w:val="337601DB"/>
    <w:rsid w:val="47A9EEAB"/>
    <w:rsid w:val="48320667"/>
    <w:rsid w:val="5ADA09BD"/>
    <w:rsid w:val="5CA9D697"/>
    <w:rsid w:val="64A67F31"/>
    <w:rsid w:val="76BF64AA"/>
    <w:rsid w:val="77577E5E"/>
    <w:rsid w:val="7852E3AC"/>
    <w:rsid w:val="7A119C9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5F0AD713"/>
  <w15:docId w15:val="{C0422D8E-82AA-4F25-ACFB-B599BAC54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73CDF"/>
    <w:pPr>
      <w:keepNext/>
      <w:keepLines/>
      <w:numPr>
        <w:numId w:val="3"/>
      </w:numPr>
      <w:spacing w:before="240" w:after="0"/>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A00B86"/>
    <w:pPr>
      <w:keepNext/>
      <w:keepLines/>
      <w:numPr>
        <w:ilvl w:val="1"/>
        <w:numId w:val="3"/>
      </w:numPr>
      <w:spacing w:before="40" w:after="0"/>
      <w:outlineLvl w:val="1"/>
    </w:pPr>
    <w:rPr>
      <w:rFonts w:ascii="Arial" w:eastAsiaTheme="majorEastAsia" w:hAnsi="Arial" w:cstheme="majorBidi"/>
      <w:b/>
      <w:color w:val="000000" w:themeColor="text1"/>
      <w:sz w:val="26"/>
      <w:szCs w:val="26"/>
    </w:rPr>
  </w:style>
  <w:style w:type="paragraph" w:styleId="Ttulo3">
    <w:name w:val="heading 3"/>
    <w:basedOn w:val="Normal"/>
    <w:next w:val="Normal"/>
    <w:link w:val="Ttulo3Car"/>
    <w:uiPriority w:val="9"/>
    <w:unhideWhenUsed/>
    <w:qFormat/>
    <w:rsid w:val="00F94424"/>
    <w:pPr>
      <w:keepNext/>
      <w:keepLines/>
      <w:numPr>
        <w:ilvl w:val="2"/>
        <w:numId w:val="3"/>
      </w:numPr>
      <w:spacing w:before="40" w:after="0"/>
      <w:outlineLvl w:val="2"/>
    </w:pPr>
    <w:rPr>
      <w:rFonts w:ascii="Arial" w:eastAsiaTheme="majorEastAsia" w:hAnsi="Arial" w:cstheme="majorBidi"/>
      <w:b/>
      <w:color w:val="000000" w:themeColor="text1"/>
      <w:sz w:val="26"/>
      <w:szCs w:val="24"/>
    </w:rPr>
  </w:style>
  <w:style w:type="paragraph" w:styleId="Ttulo4">
    <w:name w:val="heading 4"/>
    <w:basedOn w:val="Normal"/>
    <w:next w:val="Normal"/>
    <w:link w:val="Ttulo4Car"/>
    <w:uiPriority w:val="9"/>
    <w:semiHidden/>
    <w:unhideWhenUsed/>
    <w:qFormat/>
    <w:rsid w:val="00AF783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7803C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684A67"/>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59"/>
    <w:rsid w:val="00684A67"/>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87C0D"/>
    <w:pPr>
      <w:ind w:left="720"/>
      <w:contextualSpacing/>
    </w:pPr>
  </w:style>
  <w:style w:type="character" w:styleId="Hipervnculo">
    <w:name w:val="Hyperlink"/>
    <w:basedOn w:val="Fuentedeprrafopredeter"/>
    <w:uiPriority w:val="99"/>
    <w:unhideWhenUsed/>
    <w:rsid w:val="00F87C0D"/>
    <w:rPr>
      <w:color w:val="0563C1" w:themeColor="hyperlink"/>
      <w:u w:val="single"/>
    </w:rPr>
  </w:style>
  <w:style w:type="paragraph" w:styleId="Sinespaciado">
    <w:name w:val="No Spacing"/>
    <w:uiPriority w:val="1"/>
    <w:qFormat/>
    <w:rsid w:val="00F87C0D"/>
    <w:pPr>
      <w:spacing w:after="0" w:line="240" w:lineRule="auto"/>
    </w:pPr>
  </w:style>
  <w:style w:type="character" w:customStyle="1" w:styleId="Ttulo1Car">
    <w:name w:val="Título 1 Car"/>
    <w:basedOn w:val="Fuentedeprrafopredeter"/>
    <w:link w:val="Ttulo1"/>
    <w:uiPriority w:val="9"/>
    <w:rsid w:val="00773CDF"/>
    <w:rPr>
      <w:rFonts w:ascii="Arial" w:eastAsiaTheme="majorEastAsia" w:hAnsi="Arial" w:cstheme="majorBidi"/>
      <w:b/>
      <w:color w:val="000000" w:themeColor="text1"/>
      <w:sz w:val="28"/>
      <w:szCs w:val="32"/>
    </w:rPr>
  </w:style>
  <w:style w:type="paragraph" w:styleId="TtuloTDC">
    <w:name w:val="TOC Heading"/>
    <w:basedOn w:val="Ttulo1"/>
    <w:next w:val="Normal"/>
    <w:uiPriority w:val="39"/>
    <w:unhideWhenUsed/>
    <w:qFormat/>
    <w:rsid w:val="003204BF"/>
    <w:pPr>
      <w:outlineLvl w:val="9"/>
    </w:pPr>
    <w:rPr>
      <w:lang w:eastAsia="es-MX"/>
    </w:rPr>
  </w:style>
  <w:style w:type="paragraph" w:styleId="TDC1">
    <w:name w:val="toc 1"/>
    <w:basedOn w:val="Normal"/>
    <w:next w:val="Normal"/>
    <w:autoRedefine/>
    <w:uiPriority w:val="39"/>
    <w:unhideWhenUsed/>
    <w:rsid w:val="004F41B2"/>
    <w:pPr>
      <w:spacing w:after="100"/>
    </w:pPr>
    <w:rPr>
      <w:rFonts w:ascii="Arial" w:hAnsi="Arial"/>
      <w:sz w:val="24"/>
    </w:rPr>
  </w:style>
  <w:style w:type="character" w:customStyle="1" w:styleId="Ttulo2Car">
    <w:name w:val="Título 2 Car"/>
    <w:basedOn w:val="Fuentedeprrafopredeter"/>
    <w:link w:val="Ttulo2"/>
    <w:uiPriority w:val="9"/>
    <w:rsid w:val="00A00B86"/>
    <w:rPr>
      <w:rFonts w:ascii="Arial" w:eastAsiaTheme="majorEastAsia" w:hAnsi="Arial" w:cstheme="majorBidi"/>
      <w:b/>
      <w:color w:val="000000" w:themeColor="text1"/>
      <w:sz w:val="26"/>
      <w:szCs w:val="26"/>
    </w:rPr>
  </w:style>
  <w:style w:type="numbering" w:customStyle="1" w:styleId="Nuevoestilo1">
    <w:name w:val="Nuevo estilo 1"/>
    <w:uiPriority w:val="99"/>
    <w:rsid w:val="00655276"/>
    <w:pPr>
      <w:numPr>
        <w:numId w:val="3"/>
      </w:numPr>
    </w:pPr>
  </w:style>
  <w:style w:type="paragraph" w:styleId="TDC2">
    <w:name w:val="toc 2"/>
    <w:basedOn w:val="Normal"/>
    <w:next w:val="Normal"/>
    <w:autoRedefine/>
    <w:uiPriority w:val="39"/>
    <w:unhideWhenUsed/>
    <w:rsid w:val="004F41B2"/>
    <w:pPr>
      <w:spacing w:after="100"/>
      <w:ind w:left="220"/>
    </w:pPr>
    <w:rPr>
      <w:rFonts w:ascii="Arial" w:hAnsi="Arial"/>
      <w:color w:val="000000" w:themeColor="text1"/>
      <w:sz w:val="24"/>
    </w:rPr>
  </w:style>
  <w:style w:type="character" w:customStyle="1" w:styleId="Ttulo3Car">
    <w:name w:val="Título 3 Car"/>
    <w:basedOn w:val="Fuentedeprrafopredeter"/>
    <w:link w:val="Ttulo3"/>
    <w:uiPriority w:val="9"/>
    <w:rsid w:val="00F94424"/>
    <w:rPr>
      <w:rFonts w:ascii="Arial" w:eastAsiaTheme="majorEastAsia" w:hAnsi="Arial" w:cstheme="majorBidi"/>
      <w:b/>
      <w:color w:val="000000" w:themeColor="text1"/>
      <w:sz w:val="26"/>
      <w:szCs w:val="24"/>
    </w:rPr>
  </w:style>
  <w:style w:type="paragraph" w:styleId="Ttulo">
    <w:name w:val="Title"/>
    <w:aliases w:val="Titulo sin numeracion"/>
    <w:basedOn w:val="Normal"/>
    <w:next w:val="Normal"/>
    <w:link w:val="TtuloCar"/>
    <w:uiPriority w:val="10"/>
    <w:qFormat/>
    <w:rsid w:val="00093576"/>
    <w:pPr>
      <w:spacing w:after="0" w:line="240" w:lineRule="auto"/>
      <w:contextualSpacing/>
    </w:pPr>
    <w:rPr>
      <w:rFonts w:ascii="Arial" w:eastAsiaTheme="majorEastAsia" w:hAnsi="Arial" w:cstheme="majorBidi"/>
      <w:b/>
      <w:color w:val="000000" w:themeColor="text1"/>
      <w:spacing w:val="-10"/>
      <w:kern w:val="28"/>
      <w:sz w:val="28"/>
      <w:szCs w:val="56"/>
    </w:rPr>
  </w:style>
  <w:style w:type="character" w:customStyle="1" w:styleId="TtuloCar">
    <w:name w:val="Título Car"/>
    <w:aliases w:val="Titulo sin numeracion Car"/>
    <w:basedOn w:val="Fuentedeprrafopredeter"/>
    <w:link w:val="Ttulo"/>
    <w:uiPriority w:val="10"/>
    <w:rsid w:val="00093576"/>
    <w:rPr>
      <w:rFonts w:ascii="Arial" w:eastAsiaTheme="majorEastAsia" w:hAnsi="Arial" w:cstheme="majorBidi"/>
      <w:b/>
      <w:color w:val="000000" w:themeColor="text1"/>
      <w:spacing w:val="-10"/>
      <w:kern w:val="28"/>
      <w:sz w:val="28"/>
      <w:szCs w:val="56"/>
    </w:rPr>
  </w:style>
  <w:style w:type="paragraph" w:styleId="Encabezado">
    <w:name w:val="header"/>
    <w:basedOn w:val="Normal"/>
    <w:link w:val="EncabezadoCar"/>
    <w:uiPriority w:val="99"/>
    <w:unhideWhenUsed/>
    <w:rsid w:val="00700ECD"/>
    <w:pPr>
      <w:tabs>
        <w:tab w:val="center" w:pos="4419"/>
        <w:tab w:val="right" w:pos="8838"/>
      </w:tabs>
      <w:spacing w:after="0" w:line="240" w:lineRule="auto"/>
    </w:pPr>
  </w:style>
  <w:style w:type="paragraph" w:styleId="Tabladeilustraciones">
    <w:name w:val="table of figures"/>
    <w:aliases w:val="Índice de figuras"/>
    <w:basedOn w:val="Normal"/>
    <w:next w:val="Normal"/>
    <w:uiPriority w:val="99"/>
    <w:unhideWhenUsed/>
    <w:rsid w:val="00700ECD"/>
    <w:pPr>
      <w:spacing w:after="0"/>
    </w:pPr>
    <w:rPr>
      <w:rFonts w:ascii="Arial" w:hAnsi="Arial"/>
      <w:sz w:val="24"/>
    </w:rPr>
  </w:style>
  <w:style w:type="character" w:customStyle="1" w:styleId="EncabezadoCar">
    <w:name w:val="Encabezado Car"/>
    <w:basedOn w:val="Fuentedeprrafopredeter"/>
    <w:link w:val="Encabezado"/>
    <w:uiPriority w:val="99"/>
    <w:rsid w:val="00700ECD"/>
  </w:style>
  <w:style w:type="paragraph" w:styleId="Piedepgina">
    <w:name w:val="footer"/>
    <w:basedOn w:val="Normal"/>
    <w:link w:val="PiedepginaCar"/>
    <w:uiPriority w:val="99"/>
    <w:unhideWhenUsed/>
    <w:rsid w:val="00700EC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00ECD"/>
  </w:style>
  <w:style w:type="paragraph" w:styleId="Textodeglobo">
    <w:name w:val="Balloon Text"/>
    <w:basedOn w:val="Normal"/>
    <w:link w:val="TextodegloboCar"/>
    <w:uiPriority w:val="99"/>
    <w:semiHidden/>
    <w:unhideWhenUsed/>
    <w:rsid w:val="00B10A7F"/>
    <w:pPr>
      <w:spacing w:after="0" w:line="240" w:lineRule="auto"/>
    </w:pPr>
    <w:rPr>
      <w:rFonts w:ascii="Segoe UI" w:hAnsi="Segoe UI" w:cs="Segoe UI"/>
      <w:sz w:val="18"/>
      <w:szCs w:val="18"/>
    </w:rPr>
  </w:style>
  <w:style w:type="paragraph" w:styleId="TDC3">
    <w:name w:val="toc 3"/>
    <w:basedOn w:val="Normal"/>
    <w:next w:val="Normal"/>
    <w:autoRedefine/>
    <w:uiPriority w:val="39"/>
    <w:unhideWhenUsed/>
    <w:rsid w:val="004F41B2"/>
    <w:pPr>
      <w:spacing w:after="100"/>
      <w:ind w:left="440"/>
    </w:pPr>
    <w:rPr>
      <w:rFonts w:ascii="Arial" w:hAnsi="Arial"/>
      <w:color w:val="000000" w:themeColor="text1"/>
      <w:sz w:val="24"/>
    </w:rPr>
  </w:style>
  <w:style w:type="character" w:customStyle="1" w:styleId="TextodegloboCar">
    <w:name w:val="Texto de globo Car"/>
    <w:basedOn w:val="Fuentedeprrafopredeter"/>
    <w:link w:val="Textodeglobo"/>
    <w:uiPriority w:val="99"/>
    <w:semiHidden/>
    <w:rsid w:val="00B10A7F"/>
    <w:rPr>
      <w:rFonts w:ascii="Segoe UI" w:hAnsi="Segoe UI" w:cs="Segoe UI"/>
      <w:sz w:val="18"/>
      <w:szCs w:val="18"/>
    </w:rPr>
  </w:style>
  <w:style w:type="paragraph" w:styleId="NormalWeb">
    <w:name w:val="Normal (Web)"/>
    <w:basedOn w:val="Normal"/>
    <w:uiPriority w:val="99"/>
    <w:semiHidden/>
    <w:unhideWhenUsed/>
    <w:rsid w:val="00F94424"/>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4Car">
    <w:name w:val="Título 4 Car"/>
    <w:basedOn w:val="Fuentedeprrafopredeter"/>
    <w:link w:val="Ttulo4"/>
    <w:uiPriority w:val="9"/>
    <w:semiHidden/>
    <w:rsid w:val="00AF7832"/>
    <w:rPr>
      <w:rFonts w:asciiTheme="majorHAnsi" w:eastAsiaTheme="majorEastAsia" w:hAnsiTheme="majorHAnsi" w:cstheme="majorBidi"/>
      <w:i/>
      <w:iCs/>
      <w:color w:val="2E74B5" w:themeColor="accent1" w:themeShade="BF"/>
    </w:rPr>
  </w:style>
  <w:style w:type="character" w:styleId="Mencinsinresolver">
    <w:name w:val="Unresolved Mention"/>
    <w:basedOn w:val="Fuentedeprrafopredeter"/>
    <w:uiPriority w:val="99"/>
    <w:semiHidden/>
    <w:unhideWhenUsed/>
    <w:rsid w:val="00700604"/>
    <w:rPr>
      <w:color w:val="605E5C"/>
      <w:shd w:val="clear" w:color="auto" w:fill="E1DFDD"/>
    </w:rPr>
  </w:style>
  <w:style w:type="paragraph" w:styleId="Descripcin">
    <w:name w:val="caption"/>
    <w:basedOn w:val="Normal"/>
    <w:next w:val="Normal"/>
    <w:uiPriority w:val="35"/>
    <w:unhideWhenUsed/>
    <w:qFormat/>
    <w:rsid w:val="002F0212"/>
    <w:pPr>
      <w:spacing w:after="200" w:line="240" w:lineRule="auto"/>
    </w:pPr>
    <w:rPr>
      <w:i/>
      <w:iCs/>
      <w:color w:val="44546A" w:themeColor="text2"/>
      <w:sz w:val="18"/>
      <w:szCs w:val="18"/>
    </w:rPr>
  </w:style>
  <w:style w:type="character" w:styleId="Textodelmarcadordeposicin">
    <w:name w:val="Placeholder Text"/>
    <w:basedOn w:val="Fuentedeprrafopredeter"/>
    <w:uiPriority w:val="99"/>
    <w:semiHidden/>
    <w:rsid w:val="00AD1937"/>
    <w:rPr>
      <w:color w:val="666666"/>
    </w:rPr>
  </w:style>
  <w:style w:type="character" w:styleId="nfasis">
    <w:name w:val="Emphasis"/>
    <w:basedOn w:val="Fuentedeprrafopredeter"/>
    <w:uiPriority w:val="20"/>
    <w:qFormat/>
    <w:rsid w:val="0074422F"/>
    <w:rPr>
      <w:i/>
      <w:iCs/>
    </w:rPr>
  </w:style>
  <w:style w:type="character" w:styleId="Textoennegrita">
    <w:name w:val="Strong"/>
    <w:basedOn w:val="Fuentedeprrafopredeter"/>
    <w:uiPriority w:val="22"/>
    <w:qFormat/>
    <w:rsid w:val="001B6E47"/>
    <w:rPr>
      <w:b/>
      <w:bCs/>
    </w:rPr>
  </w:style>
  <w:style w:type="character" w:customStyle="1" w:styleId="katex-mathml">
    <w:name w:val="katex-mathml"/>
    <w:basedOn w:val="Fuentedeprrafopredeter"/>
    <w:rsid w:val="001B6E47"/>
  </w:style>
  <w:style w:type="character" w:customStyle="1" w:styleId="mord">
    <w:name w:val="mord"/>
    <w:basedOn w:val="Fuentedeprrafopredeter"/>
    <w:rsid w:val="001B6E47"/>
  </w:style>
  <w:style w:type="character" w:customStyle="1" w:styleId="mbin">
    <w:name w:val="mbin"/>
    <w:basedOn w:val="Fuentedeprrafopredeter"/>
    <w:rsid w:val="002B680F"/>
  </w:style>
  <w:style w:type="character" w:customStyle="1" w:styleId="vlist-s">
    <w:name w:val="vlist-s"/>
    <w:basedOn w:val="Fuentedeprrafopredeter"/>
    <w:rsid w:val="002B680F"/>
  </w:style>
  <w:style w:type="character" w:customStyle="1" w:styleId="mrel">
    <w:name w:val="mrel"/>
    <w:basedOn w:val="Fuentedeprrafopredeter"/>
    <w:rsid w:val="002B680F"/>
  </w:style>
  <w:style w:type="character" w:customStyle="1" w:styleId="Ttulo5Car">
    <w:name w:val="Título 5 Car"/>
    <w:basedOn w:val="Fuentedeprrafopredeter"/>
    <w:link w:val="Ttulo5"/>
    <w:uiPriority w:val="9"/>
    <w:semiHidden/>
    <w:rsid w:val="007803CD"/>
    <w:rPr>
      <w:rFonts w:asciiTheme="majorHAnsi" w:eastAsiaTheme="majorEastAsia" w:hAnsiTheme="majorHAnsi" w:cstheme="majorBidi"/>
      <w:color w:val="2E74B5" w:themeColor="accent1" w:themeShade="BF"/>
    </w:rPr>
  </w:style>
  <w:style w:type="character" w:customStyle="1" w:styleId="mpunct">
    <w:name w:val="mpunct"/>
    <w:basedOn w:val="Fuentedeprrafopredeter"/>
    <w:rsid w:val="007803CD"/>
  </w:style>
  <w:style w:type="table" w:styleId="Tablaconcuadrcula4-nfasis4">
    <w:name w:val="Grid Table 4 Accent 4"/>
    <w:basedOn w:val="Tablanormal"/>
    <w:uiPriority w:val="49"/>
    <w:rsid w:val="0029524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6310">
      <w:bodyDiv w:val="1"/>
      <w:marLeft w:val="0"/>
      <w:marRight w:val="0"/>
      <w:marTop w:val="0"/>
      <w:marBottom w:val="0"/>
      <w:divBdr>
        <w:top w:val="none" w:sz="0" w:space="0" w:color="auto"/>
        <w:left w:val="none" w:sz="0" w:space="0" w:color="auto"/>
        <w:bottom w:val="none" w:sz="0" w:space="0" w:color="auto"/>
        <w:right w:val="none" w:sz="0" w:space="0" w:color="auto"/>
      </w:divBdr>
    </w:div>
    <w:div w:id="17631129">
      <w:bodyDiv w:val="1"/>
      <w:marLeft w:val="0"/>
      <w:marRight w:val="0"/>
      <w:marTop w:val="0"/>
      <w:marBottom w:val="0"/>
      <w:divBdr>
        <w:top w:val="none" w:sz="0" w:space="0" w:color="auto"/>
        <w:left w:val="none" w:sz="0" w:space="0" w:color="auto"/>
        <w:bottom w:val="none" w:sz="0" w:space="0" w:color="auto"/>
        <w:right w:val="none" w:sz="0" w:space="0" w:color="auto"/>
      </w:divBdr>
    </w:div>
    <w:div w:id="23335696">
      <w:bodyDiv w:val="1"/>
      <w:marLeft w:val="0"/>
      <w:marRight w:val="0"/>
      <w:marTop w:val="0"/>
      <w:marBottom w:val="0"/>
      <w:divBdr>
        <w:top w:val="none" w:sz="0" w:space="0" w:color="auto"/>
        <w:left w:val="none" w:sz="0" w:space="0" w:color="auto"/>
        <w:bottom w:val="none" w:sz="0" w:space="0" w:color="auto"/>
        <w:right w:val="none" w:sz="0" w:space="0" w:color="auto"/>
      </w:divBdr>
      <w:divsChild>
        <w:div w:id="1485389471">
          <w:marLeft w:val="0"/>
          <w:marRight w:val="0"/>
          <w:marTop w:val="0"/>
          <w:marBottom w:val="0"/>
          <w:divBdr>
            <w:top w:val="none" w:sz="0" w:space="0" w:color="auto"/>
            <w:left w:val="none" w:sz="0" w:space="0" w:color="auto"/>
            <w:bottom w:val="none" w:sz="0" w:space="0" w:color="auto"/>
            <w:right w:val="none" w:sz="0" w:space="0" w:color="auto"/>
          </w:divBdr>
          <w:divsChild>
            <w:div w:id="444816199">
              <w:marLeft w:val="0"/>
              <w:marRight w:val="0"/>
              <w:marTop w:val="0"/>
              <w:marBottom w:val="0"/>
              <w:divBdr>
                <w:top w:val="none" w:sz="0" w:space="0" w:color="auto"/>
                <w:left w:val="none" w:sz="0" w:space="0" w:color="auto"/>
                <w:bottom w:val="none" w:sz="0" w:space="0" w:color="auto"/>
                <w:right w:val="none" w:sz="0" w:space="0" w:color="auto"/>
              </w:divBdr>
              <w:divsChild>
                <w:div w:id="1411318711">
                  <w:marLeft w:val="0"/>
                  <w:marRight w:val="0"/>
                  <w:marTop w:val="0"/>
                  <w:marBottom w:val="0"/>
                  <w:divBdr>
                    <w:top w:val="none" w:sz="0" w:space="0" w:color="auto"/>
                    <w:left w:val="none" w:sz="0" w:space="0" w:color="auto"/>
                    <w:bottom w:val="none" w:sz="0" w:space="0" w:color="auto"/>
                    <w:right w:val="none" w:sz="0" w:space="0" w:color="auto"/>
                  </w:divBdr>
                  <w:divsChild>
                    <w:div w:id="732585709">
                      <w:marLeft w:val="0"/>
                      <w:marRight w:val="0"/>
                      <w:marTop w:val="0"/>
                      <w:marBottom w:val="0"/>
                      <w:divBdr>
                        <w:top w:val="none" w:sz="0" w:space="0" w:color="auto"/>
                        <w:left w:val="none" w:sz="0" w:space="0" w:color="auto"/>
                        <w:bottom w:val="none" w:sz="0" w:space="0" w:color="auto"/>
                        <w:right w:val="none" w:sz="0" w:space="0" w:color="auto"/>
                      </w:divBdr>
                      <w:divsChild>
                        <w:div w:id="799300759">
                          <w:marLeft w:val="0"/>
                          <w:marRight w:val="0"/>
                          <w:marTop w:val="0"/>
                          <w:marBottom w:val="0"/>
                          <w:divBdr>
                            <w:top w:val="none" w:sz="0" w:space="0" w:color="auto"/>
                            <w:left w:val="none" w:sz="0" w:space="0" w:color="auto"/>
                            <w:bottom w:val="none" w:sz="0" w:space="0" w:color="auto"/>
                            <w:right w:val="none" w:sz="0" w:space="0" w:color="auto"/>
                          </w:divBdr>
                          <w:divsChild>
                            <w:div w:id="73894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70642">
      <w:bodyDiv w:val="1"/>
      <w:marLeft w:val="0"/>
      <w:marRight w:val="0"/>
      <w:marTop w:val="0"/>
      <w:marBottom w:val="0"/>
      <w:divBdr>
        <w:top w:val="none" w:sz="0" w:space="0" w:color="auto"/>
        <w:left w:val="none" w:sz="0" w:space="0" w:color="auto"/>
        <w:bottom w:val="none" w:sz="0" w:space="0" w:color="auto"/>
        <w:right w:val="none" w:sz="0" w:space="0" w:color="auto"/>
      </w:divBdr>
    </w:div>
    <w:div w:id="44648607">
      <w:bodyDiv w:val="1"/>
      <w:marLeft w:val="0"/>
      <w:marRight w:val="0"/>
      <w:marTop w:val="0"/>
      <w:marBottom w:val="0"/>
      <w:divBdr>
        <w:top w:val="none" w:sz="0" w:space="0" w:color="auto"/>
        <w:left w:val="none" w:sz="0" w:space="0" w:color="auto"/>
        <w:bottom w:val="none" w:sz="0" w:space="0" w:color="auto"/>
        <w:right w:val="none" w:sz="0" w:space="0" w:color="auto"/>
      </w:divBdr>
    </w:div>
    <w:div w:id="60565680">
      <w:bodyDiv w:val="1"/>
      <w:marLeft w:val="0"/>
      <w:marRight w:val="0"/>
      <w:marTop w:val="0"/>
      <w:marBottom w:val="0"/>
      <w:divBdr>
        <w:top w:val="none" w:sz="0" w:space="0" w:color="auto"/>
        <w:left w:val="none" w:sz="0" w:space="0" w:color="auto"/>
        <w:bottom w:val="none" w:sz="0" w:space="0" w:color="auto"/>
        <w:right w:val="none" w:sz="0" w:space="0" w:color="auto"/>
      </w:divBdr>
    </w:div>
    <w:div w:id="64186257">
      <w:bodyDiv w:val="1"/>
      <w:marLeft w:val="0"/>
      <w:marRight w:val="0"/>
      <w:marTop w:val="0"/>
      <w:marBottom w:val="0"/>
      <w:divBdr>
        <w:top w:val="none" w:sz="0" w:space="0" w:color="auto"/>
        <w:left w:val="none" w:sz="0" w:space="0" w:color="auto"/>
        <w:bottom w:val="none" w:sz="0" w:space="0" w:color="auto"/>
        <w:right w:val="none" w:sz="0" w:space="0" w:color="auto"/>
      </w:divBdr>
    </w:div>
    <w:div w:id="68817418">
      <w:bodyDiv w:val="1"/>
      <w:marLeft w:val="0"/>
      <w:marRight w:val="0"/>
      <w:marTop w:val="0"/>
      <w:marBottom w:val="0"/>
      <w:divBdr>
        <w:top w:val="none" w:sz="0" w:space="0" w:color="auto"/>
        <w:left w:val="none" w:sz="0" w:space="0" w:color="auto"/>
        <w:bottom w:val="none" w:sz="0" w:space="0" w:color="auto"/>
        <w:right w:val="none" w:sz="0" w:space="0" w:color="auto"/>
      </w:divBdr>
    </w:div>
    <w:div w:id="107937812">
      <w:bodyDiv w:val="1"/>
      <w:marLeft w:val="0"/>
      <w:marRight w:val="0"/>
      <w:marTop w:val="0"/>
      <w:marBottom w:val="0"/>
      <w:divBdr>
        <w:top w:val="none" w:sz="0" w:space="0" w:color="auto"/>
        <w:left w:val="none" w:sz="0" w:space="0" w:color="auto"/>
        <w:bottom w:val="none" w:sz="0" w:space="0" w:color="auto"/>
        <w:right w:val="none" w:sz="0" w:space="0" w:color="auto"/>
      </w:divBdr>
    </w:div>
    <w:div w:id="120156303">
      <w:bodyDiv w:val="1"/>
      <w:marLeft w:val="0"/>
      <w:marRight w:val="0"/>
      <w:marTop w:val="0"/>
      <w:marBottom w:val="0"/>
      <w:divBdr>
        <w:top w:val="none" w:sz="0" w:space="0" w:color="auto"/>
        <w:left w:val="none" w:sz="0" w:space="0" w:color="auto"/>
        <w:bottom w:val="none" w:sz="0" w:space="0" w:color="auto"/>
        <w:right w:val="none" w:sz="0" w:space="0" w:color="auto"/>
      </w:divBdr>
    </w:div>
    <w:div w:id="149640696">
      <w:bodyDiv w:val="1"/>
      <w:marLeft w:val="0"/>
      <w:marRight w:val="0"/>
      <w:marTop w:val="0"/>
      <w:marBottom w:val="0"/>
      <w:divBdr>
        <w:top w:val="none" w:sz="0" w:space="0" w:color="auto"/>
        <w:left w:val="none" w:sz="0" w:space="0" w:color="auto"/>
        <w:bottom w:val="none" w:sz="0" w:space="0" w:color="auto"/>
        <w:right w:val="none" w:sz="0" w:space="0" w:color="auto"/>
      </w:divBdr>
    </w:div>
    <w:div w:id="167907245">
      <w:bodyDiv w:val="1"/>
      <w:marLeft w:val="0"/>
      <w:marRight w:val="0"/>
      <w:marTop w:val="0"/>
      <w:marBottom w:val="0"/>
      <w:divBdr>
        <w:top w:val="none" w:sz="0" w:space="0" w:color="auto"/>
        <w:left w:val="none" w:sz="0" w:space="0" w:color="auto"/>
        <w:bottom w:val="none" w:sz="0" w:space="0" w:color="auto"/>
        <w:right w:val="none" w:sz="0" w:space="0" w:color="auto"/>
      </w:divBdr>
    </w:div>
    <w:div w:id="173036001">
      <w:bodyDiv w:val="1"/>
      <w:marLeft w:val="0"/>
      <w:marRight w:val="0"/>
      <w:marTop w:val="0"/>
      <w:marBottom w:val="0"/>
      <w:divBdr>
        <w:top w:val="none" w:sz="0" w:space="0" w:color="auto"/>
        <w:left w:val="none" w:sz="0" w:space="0" w:color="auto"/>
        <w:bottom w:val="none" w:sz="0" w:space="0" w:color="auto"/>
        <w:right w:val="none" w:sz="0" w:space="0" w:color="auto"/>
      </w:divBdr>
    </w:div>
    <w:div w:id="205408824">
      <w:bodyDiv w:val="1"/>
      <w:marLeft w:val="0"/>
      <w:marRight w:val="0"/>
      <w:marTop w:val="0"/>
      <w:marBottom w:val="0"/>
      <w:divBdr>
        <w:top w:val="none" w:sz="0" w:space="0" w:color="auto"/>
        <w:left w:val="none" w:sz="0" w:space="0" w:color="auto"/>
        <w:bottom w:val="none" w:sz="0" w:space="0" w:color="auto"/>
        <w:right w:val="none" w:sz="0" w:space="0" w:color="auto"/>
      </w:divBdr>
    </w:div>
    <w:div w:id="215822993">
      <w:bodyDiv w:val="1"/>
      <w:marLeft w:val="0"/>
      <w:marRight w:val="0"/>
      <w:marTop w:val="0"/>
      <w:marBottom w:val="0"/>
      <w:divBdr>
        <w:top w:val="none" w:sz="0" w:space="0" w:color="auto"/>
        <w:left w:val="none" w:sz="0" w:space="0" w:color="auto"/>
        <w:bottom w:val="none" w:sz="0" w:space="0" w:color="auto"/>
        <w:right w:val="none" w:sz="0" w:space="0" w:color="auto"/>
      </w:divBdr>
    </w:div>
    <w:div w:id="238295231">
      <w:bodyDiv w:val="1"/>
      <w:marLeft w:val="0"/>
      <w:marRight w:val="0"/>
      <w:marTop w:val="0"/>
      <w:marBottom w:val="0"/>
      <w:divBdr>
        <w:top w:val="none" w:sz="0" w:space="0" w:color="auto"/>
        <w:left w:val="none" w:sz="0" w:space="0" w:color="auto"/>
        <w:bottom w:val="none" w:sz="0" w:space="0" w:color="auto"/>
        <w:right w:val="none" w:sz="0" w:space="0" w:color="auto"/>
      </w:divBdr>
    </w:div>
    <w:div w:id="247858832">
      <w:bodyDiv w:val="1"/>
      <w:marLeft w:val="0"/>
      <w:marRight w:val="0"/>
      <w:marTop w:val="0"/>
      <w:marBottom w:val="0"/>
      <w:divBdr>
        <w:top w:val="none" w:sz="0" w:space="0" w:color="auto"/>
        <w:left w:val="none" w:sz="0" w:space="0" w:color="auto"/>
        <w:bottom w:val="none" w:sz="0" w:space="0" w:color="auto"/>
        <w:right w:val="none" w:sz="0" w:space="0" w:color="auto"/>
      </w:divBdr>
      <w:divsChild>
        <w:div w:id="1953510474">
          <w:marLeft w:val="0"/>
          <w:marRight w:val="0"/>
          <w:marTop w:val="0"/>
          <w:marBottom w:val="0"/>
          <w:divBdr>
            <w:top w:val="none" w:sz="0" w:space="0" w:color="auto"/>
            <w:left w:val="none" w:sz="0" w:space="0" w:color="auto"/>
            <w:bottom w:val="none" w:sz="0" w:space="0" w:color="auto"/>
            <w:right w:val="none" w:sz="0" w:space="0" w:color="auto"/>
          </w:divBdr>
          <w:divsChild>
            <w:div w:id="1893610639">
              <w:marLeft w:val="0"/>
              <w:marRight w:val="0"/>
              <w:marTop w:val="0"/>
              <w:marBottom w:val="0"/>
              <w:divBdr>
                <w:top w:val="none" w:sz="0" w:space="0" w:color="auto"/>
                <w:left w:val="none" w:sz="0" w:space="0" w:color="auto"/>
                <w:bottom w:val="none" w:sz="0" w:space="0" w:color="auto"/>
                <w:right w:val="none" w:sz="0" w:space="0" w:color="auto"/>
              </w:divBdr>
              <w:divsChild>
                <w:div w:id="1504471561">
                  <w:marLeft w:val="0"/>
                  <w:marRight w:val="0"/>
                  <w:marTop w:val="0"/>
                  <w:marBottom w:val="0"/>
                  <w:divBdr>
                    <w:top w:val="none" w:sz="0" w:space="0" w:color="auto"/>
                    <w:left w:val="none" w:sz="0" w:space="0" w:color="auto"/>
                    <w:bottom w:val="none" w:sz="0" w:space="0" w:color="auto"/>
                    <w:right w:val="none" w:sz="0" w:space="0" w:color="auto"/>
                  </w:divBdr>
                  <w:divsChild>
                    <w:div w:id="1959867411">
                      <w:marLeft w:val="0"/>
                      <w:marRight w:val="0"/>
                      <w:marTop w:val="0"/>
                      <w:marBottom w:val="0"/>
                      <w:divBdr>
                        <w:top w:val="none" w:sz="0" w:space="0" w:color="auto"/>
                        <w:left w:val="none" w:sz="0" w:space="0" w:color="auto"/>
                        <w:bottom w:val="none" w:sz="0" w:space="0" w:color="auto"/>
                        <w:right w:val="none" w:sz="0" w:space="0" w:color="auto"/>
                      </w:divBdr>
                      <w:divsChild>
                        <w:div w:id="1705134508">
                          <w:marLeft w:val="0"/>
                          <w:marRight w:val="0"/>
                          <w:marTop w:val="0"/>
                          <w:marBottom w:val="0"/>
                          <w:divBdr>
                            <w:top w:val="none" w:sz="0" w:space="0" w:color="auto"/>
                            <w:left w:val="none" w:sz="0" w:space="0" w:color="auto"/>
                            <w:bottom w:val="none" w:sz="0" w:space="0" w:color="auto"/>
                            <w:right w:val="none" w:sz="0" w:space="0" w:color="auto"/>
                          </w:divBdr>
                          <w:divsChild>
                            <w:div w:id="90232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572120">
      <w:bodyDiv w:val="1"/>
      <w:marLeft w:val="0"/>
      <w:marRight w:val="0"/>
      <w:marTop w:val="0"/>
      <w:marBottom w:val="0"/>
      <w:divBdr>
        <w:top w:val="none" w:sz="0" w:space="0" w:color="auto"/>
        <w:left w:val="none" w:sz="0" w:space="0" w:color="auto"/>
        <w:bottom w:val="none" w:sz="0" w:space="0" w:color="auto"/>
        <w:right w:val="none" w:sz="0" w:space="0" w:color="auto"/>
      </w:divBdr>
    </w:div>
    <w:div w:id="366956447">
      <w:bodyDiv w:val="1"/>
      <w:marLeft w:val="0"/>
      <w:marRight w:val="0"/>
      <w:marTop w:val="0"/>
      <w:marBottom w:val="0"/>
      <w:divBdr>
        <w:top w:val="none" w:sz="0" w:space="0" w:color="auto"/>
        <w:left w:val="none" w:sz="0" w:space="0" w:color="auto"/>
        <w:bottom w:val="none" w:sz="0" w:space="0" w:color="auto"/>
        <w:right w:val="none" w:sz="0" w:space="0" w:color="auto"/>
      </w:divBdr>
    </w:div>
    <w:div w:id="409157857">
      <w:bodyDiv w:val="1"/>
      <w:marLeft w:val="0"/>
      <w:marRight w:val="0"/>
      <w:marTop w:val="0"/>
      <w:marBottom w:val="0"/>
      <w:divBdr>
        <w:top w:val="none" w:sz="0" w:space="0" w:color="auto"/>
        <w:left w:val="none" w:sz="0" w:space="0" w:color="auto"/>
        <w:bottom w:val="none" w:sz="0" w:space="0" w:color="auto"/>
        <w:right w:val="none" w:sz="0" w:space="0" w:color="auto"/>
      </w:divBdr>
    </w:div>
    <w:div w:id="420417149">
      <w:bodyDiv w:val="1"/>
      <w:marLeft w:val="0"/>
      <w:marRight w:val="0"/>
      <w:marTop w:val="0"/>
      <w:marBottom w:val="0"/>
      <w:divBdr>
        <w:top w:val="none" w:sz="0" w:space="0" w:color="auto"/>
        <w:left w:val="none" w:sz="0" w:space="0" w:color="auto"/>
        <w:bottom w:val="none" w:sz="0" w:space="0" w:color="auto"/>
        <w:right w:val="none" w:sz="0" w:space="0" w:color="auto"/>
      </w:divBdr>
    </w:div>
    <w:div w:id="438451876">
      <w:bodyDiv w:val="1"/>
      <w:marLeft w:val="0"/>
      <w:marRight w:val="0"/>
      <w:marTop w:val="0"/>
      <w:marBottom w:val="0"/>
      <w:divBdr>
        <w:top w:val="none" w:sz="0" w:space="0" w:color="auto"/>
        <w:left w:val="none" w:sz="0" w:space="0" w:color="auto"/>
        <w:bottom w:val="none" w:sz="0" w:space="0" w:color="auto"/>
        <w:right w:val="none" w:sz="0" w:space="0" w:color="auto"/>
      </w:divBdr>
    </w:div>
    <w:div w:id="483618960">
      <w:bodyDiv w:val="1"/>
      <w:marLeft w:val="0"/>
      <w:marRight w:val="0"/>
      <w:marTop w:val="0"/>
      <w:marBottom w:val="0"/>
      <w:divBdr>
        <w:top w:val="none" w:sz="0" w:space="0" w:color="auto"/>
        <w:left w:val="none" w:sz="0" w:space="0" w:color="auto"/>
        <w:bottom w:val="none" w:sz="0" w:space="0" w:color="auto"/>
        <w:right w:val="none" w:sz="0" w:space="0" w:color="auto"/>
      </w:divBdr>
    </w:div>
    <w:div w:id="523906158">
      <w:bodyDiv w:val="1"/>
      <w:marLeft w:val="0"/>
      <w:marRight w:val="0"/>
      <w:marTop w:val="0"/>
      <w:marBottom w:val="0"/>
      <w:divBdr>
        <w:top w:val="none" w:sz="0" w:space="0" w:color="auto"/>
        <w:left w:val="none" w:sz="0" w:space="0" w:color="auto"/>
        <w:bottom w:val="none" w:sz="0" w:space="0" w:color="auto"/>
        <w:right w:val="none" w:sz="0" w:space="0" w:color="auto"/>
      </w:divBdr>
    </w:div>
    <w:div w:id="542980716">
      <w:bodyDiv w:val="1"/>
      <w:marLeft w:val="0"/>
      <w:marRight w:val="0"/>
      <w:marTop w:val="0"/>
      <w:marBottom w:val="0"/>
      <w:divBdr>
        <w:top w:val="none" w:sz="0" w:space="0" w:color="auto"/>
        <w:left w:val="none" w:sz="0" w:space="0" w:color="auto"/>
        <w:bottom w:val="none" w:sz="0" w:space="0" w:color="auto"/>
        <w:right w:val="none" w:sz="0" w:space="0" w:color="auto"/>
      </w:divBdr>
    </w:div>
    <w:div w:id="639697144">
      <w:bodyDiv w:val="1"/>
      <w:marLeft w:val="0"/>
      <w:marRight w:val="0"/>
      <w:marTop w:val="0"/>
      <w:marBottom w:val="0"/>
      <w:divBdr>
        <w:top w:val="none" w:sz="0" w:space="0" w:color="auto"/>
        <w:left w:val="none" w:sz="0" w:space="0" w:color="auto"/>
        <w:bottom w:val="none" w:sz="0" w:space="0" w:color="auto"/>
        <w:right w:val="none" w:sz="0" w:space="0" w:color="auto"/>
      </w:divBdr>
    </w:div>
    <w:div w:id="645935873">
      <w:bodyDiv w:val="1"/>
      <w:marLeft w:val="0"/>
      <w:marRight w:val="0"/>
      <w:marTop w:val="0"/>
      <w:marBottom w:val="0"/>
      <w:divBdr>
        <w:top w:val="none" w:sz="0" w:space="0" w:color="auto"/>
        <w:left w:val="none" w:sz="0" w:space="0" w:color="auto"/>
        <w:bottom w:val="none" w:sz="0" w:space="0" w:color="auto"/>
        <w:right w:val="none" w:sz="0" w:space="0" w:color="auto"/>
      </w:divBdr>
    </w:div>
    <w:div w:id="652026314">
      <w:bodyDiv w:val="1"/>
      <w:marLeft w:val="0"/>
      <w:marRight w:val="0"/>
      <w:marTop w:val="0"/>
      <w:marBottom w:val="0"/>
      <w:divBdr>
        <w:top w:val="none" w:sz="0" w:space="0" w:color="auto"/>
        <w:left w:val="none" w:sz="0" w:space="0" w:color="auto"/>
        <w:bottom w:val="none" w:sz="0" w:space="0" w:color="auto"/>
        <w:right w:val="none" w:sz="0" w:space="0" w:color="auto"/>
      </w:divBdr>
      <w:divsChild>
        <w:div w:id="1701776886">
          <w:marLeft w:val="0"/>
          <w:marRight w:val="0"/>
          <w:marTop w:val="0"/>
          <w:marBottom w:val="0"/>
          <w:divBdr>
            <w:top w:val="none" w:sz="0" w:space="0" w:color="auto"/>
            <w:left w:val="none" w:sz="0" w:space="0" w:color="auto"/>
            <w:bottom w:val="none" w:sz="0" w:space="0" w:color="auto"/>
            <w:right w:val="none" w:sz="0" w:space="0" w:color="auto"/>
          </w:divBdr>
          <w:divsChild>
            <w:div w:id="1609653135">
              <w:marLeft w:val="0"/>
              <w:marRight w:val="0"/>
              <w:marTop w:val="0"/>
              <w:marBottom w:val="0"/>
              <w:divBdr>
                <w:top w:val="none" w:sz="0" w:space="0" w:color="auto"/>
                <w:left w:val="none" w:sz="0" w:space="0" w:color="auto"/>
                <w:bottom w:val="none" w:sz="0" w:space="0" w:color="auto"/>
                <w:right w:val="none" w:sz="0" w:space="0" w:color="auto"/>
              </w:divBdr>
            </w:div>
            <w:div w:id="475537225">
              <w:marLeft w:val="0"/>
              <w:marRight w:val="0"/>
              <w:marTop w:val="0"/>
              <w:marBottom w:val="0"/>
              <w:divBdr>
                <w:top w:val="none" w:sz="0" w:space="0" w:color="auto"/>
                <w:left w:val="none" w:sz="0" w:space="0" w:color="auto"/>
                <w:bottom w:val="none" w:sz="0" w:space="0" w:color="auto"/>
                <w:right w:val="none" w:sz="0" w:space="0" w:color="auto"/>
              </w:divBdr>
            </w:div>
            <w:div w:id="1395011870">
              <w:marLeft w:val="0"/>
              <w:marRight w:val="0"/>
              <w:marTop w:val="0"/>
              <w:marBottom w:val="0"/>
              <w:divBdr>
                <w:top w:val="none" w:sz="0" w:space="0" w:color="auto"/>
                <w:left w:val="none" w:sz="0" w:space="0" w:color="auto"/>
                <w:bottom w:val="none" w:sz="0" w:space="0" w:color="auto"/>
                <w:right w:val="none" w:sz="0" w:space="0" w:color="auto"/>
              </w:divBdr>
            </w:div>
            <w:div w:id="1962109562">
              <w:marLeft w:val="0"/>
              <w:marRight w:val="0"/>
              <w:marTop w:val="0"/>
              <w:marBottom w:val="0"/>
              <w:divBdr>
                <w:top w:val="none" w:sz="0" w:space="0" w:color="auto"/>
                <w:left w:val="none" w:sz="0" w:space="0" w:color="auto"/>
                <w:bottom w:val="none" w:sz="0" w:space="0" w:color="auto"/>
                <w:right w:val="none" w:sz="0" w:space="0" w:color="auto"/>
              </w:divBdr>
            </w:div>
            <w:div w:id="1597440516">
              <w:marLeft w:val="0"/>
              <w:marRight w:val="0"/>
              <w:marTop w:val="0"/>
              <w:marBottom w:val="0"/>
              <w:divBdr>
                <w:top w:val="none" w:sz="0" w:space="0" w:color="auto"/>
                <w:left w:val="none" w:sz="0" w:space="0" w:color="auto"/>
                <w:bottom w:val="none" w:sz="0" w:space="0" w:color="auto"/>
                <w:right w:val="none" w:sz="0" w:space="0" w:color="auto"/>
              </w:divBdr>
            </w:div>
            <w:div w:id="1739673131">
              <w:marLeft w:val="0"/>
              <w:marRight w:val="0"/>
              <w:marTop w:val="0"/>
              <w:marBottom w:val="0"/>
              <w:divBdr>
                <w:top w:val="none" w:sz="0" w:space="0" w:color="auto"/>
                <w:left w:val="none" w:sz="0" w:space="0" w:color="auto"/>
                <w:bottom w:val="none" w:sz="0" w:space="0" w:color="auto"/>
                <w:right w:val="none" w:sz="0" w:space="0" w:color="auto"/>
              </w:divBdr>
            </w:div>
            <w:div w:id="1840459478">
              <w:marLeft w:val="0"/>
              <w:marRight w:val="0"/>
              <w:marTop w:val="0"/>
              <w:marBottom w:val="0"/>
              <w:divBdr>
                <w:top w:val="none" w:sz="0" w:space="0" w:color="auto"/>
                <w:left w:val="none" w:sz="0" w:space="0" w:color="auto"/>
                <w:bottom w:val="none" w:sz="0" w:space="0" w:color="auto"/>
                <w:right w:val="none" w:sz="0" w:space="0" w:color="auto"/>
              </w:divBdr>
            </w:div>
            <w:div w:id="1795364331">
              <w:marLeft w:val="0"/>
              <w:marRight w:val="0"/>
              <w:marTop w:val="0"/>
              <w:marBottom w:val="0"/>
              <w:divBdr>
                <w:top w:val="none" w:sz="0" w:space="0" w:color="auto"/>
                <w:left w:val="none" w:sz="0" w:space="0" w:color="auto"/>
                <w:bottom w:val="none" w:sz="0" w:space="0" w:color="auto"/>
                <w:right w:val="none" w:sz="0" w:space="0" w:color="auto"/>
              </w:divBdr>
            </w:div>
            <w:div w:id="1797484604">
              <w:marLeft w:val="0"/>
              <w:marRight w:val="0"/>
              <w:marTop w:val="0"/>
              <w:marBottom w:val="0"/>
              <w:divBdr>
                <w:top w:val="none" w:sz="0" w:space="0" w:color="auto"/>
                <w:left w:val="none" w:sz="0" w:space="0" w:color="auto"/>
                <w:bottom w:val="none" w:sz="0" w:space="0" w:color="auto"/>
                <w:right w:val="none" w:sz="0" w:space="0" w:color="auto"/>
              </w:divBdr>
            </w:div>
            <w:div w:id="1192111261">
              <w:marLeft w:val="0"/>
              <w:marRight w:val="0"/>
              <w:marTop w:val="0"/>
              <w:marBottom w:val="0"/>
              <w:divBdr>
                <w:top w:val="none" w:sz="0" w:space="0" w:color="auto"/>
                <w:left w:val="none" w:sz="0" w:space="0" w:color="auto"/>
                <w:bottom w:val="none" w:sz="0" w:space="0" w:color="auto"/>
                <w:right w:val="none" w:sz="0" w:space="0" w:color="auto"/>
              </w:divBdr>
            </w:div>
            <w:div w:id="697125355">
              <w:marLeft w:val="0"/>
              <w:marRight w:val="0"/>
              <w:marTop w:val="0"/>
              <w:marBottom w:val="0"/>
              <w:divBdr>
                <w:top w:val="none" w:sz="0" w:space="0" w:color="auto"/>
                <w:left w:val="none" w:sz="0" w:space="0" w:color="auto"/>
                <w:bottom w:val="none" w:sz="0" w:space="0" w:color="auto"/>
                <w:right w:val="none" w:sz="0" w:space="0" w:color="auto"/>
              </w:divBdr>
            </w:div>
            <w:div w:id="121762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93243">
      <w:bodyDiv w:val="1"/>
      <w:marLeft w:val="0"/>
      <w:marRight w:val="0"/>
      <w:marTop w:val="0"/>
      <w:marBottom w:val="0"/>
      <w:divBdr>
        <w:top w:val="none" w:sz="0" w:space="0" w:color="auto"/>
        <w:left w:val="none" w:sz="0" w:space="0" w:color="auto"/>
        <w:bottom w:val="none" w:sz="0" w:space="0" w:color="auto"/>
        <w:right w:val="none" w:sz="0" w:space="0" w:color="auto"/>
      </w:divBdr>
    </w:div>
    <w:div w:id="698433919">
      <w:bodyDiv w:val="1"/>
      <w:marLeft w:val="0"/>
      <w:marRight w:val="0"/>
      <w:marTop w:val="0"/>
      <w:marBottom w:val="0"/>
      <w:divBdr>
        <w:top w:val="none" w:sz="0" w:space="0" w:color="auto"/>
        <w:left w:val="none" w:sz="0" w:space="0" w:color="auto"/>
        <w:bottom w:val="none" w:sz="0" w:space="0" w:color="auto"/>
        <w:right w:val="none" w:sz="0" w:space="0" w:color="auto"/>
      </w:divBdr>
    </w:div>
    <w:div w:id="704795530">
      <w:bodyDiv w:val="1"/>
      <w:marLeft w:val="0"/>
      <w:marRight w:val="0"/>
      <w:marTop w:val="0"/>
      <w:marBottom w:val="0"/>
      <w:divBdr>
        <w:top w:val="none" w:sz="0" w:space="0" w:color="auto"/>
        <w:left w:val="none" w:sz="0" w:space="0" w:color="auto"/>
        <w:bottom w:val="none" w:sz="0" w:space="0" w:color="auto"/>
        <w:right w:val="none" w:sz="0" w:space="0" w:color="auto"/>
      </w:divBdr>
    </w:div>
    <w:div w:id="713820055">
      <w:bodyDiv w:val="1"/>
      <w:marLeft w:val="0"/>
      <w:marRight w:val="0"/>
      <w:marTop w:val="0"/>
      <w:marBottom w:val="0"/>
      <w:divBdr>
        <w:top w:val="none" w:sz="0" w:space="0" w:color="auto"/>
        <w:left w:val="none" w:sz="0" w:space="0" w:color="auto"/>
        <w:bottom w:val="none" w:sz="0" w:space="0" w:color="auto"/>
        <w:right w:val="none" w:sz="0" w:space="0" w:color="auto"/>
      </w:divBdr>
    </w:div>
    <w:div w:id="725841846">
      <w:bodyDiv w:val="1"/>
      <w:marLeft w:val="0"/>
      <w:marRight w:val="0"/>
      <w:marTop w:val="0"/>
      <w:marBottom w:val="0"/>
      <w:divBdr>
        <w:top w:val="none" w:sz="0" w:space="0" w:color="auto"/>
        <w:left w:val="none" w:sz="0" w:space="0" w:color="auto"/>
        <w:bottom w:val="none" w:sz="0" w:space="0" w:color="auto"/>
        <w:right w:val="none" w:sz="0" w:space="0" w:color="auto"/>
      </w:divBdr>
    </w:div>
    <w:div w:id="730689309">
      <w:bodyDiv w:val="1"/>
      <w:marLeft w:val="0"/>
      <w:marRight w:val="0"/>
      <w:marTop w:val="0"/>
      <w:marBottom w:val="0"/>
      <w:divBdr>
        <w:top w:val="none" w:sz="0" w:space="0" w:color="auto"/>
        <w:left w:val="none" w:sz="0" w:space="0" w:color="auto"/>
        <w:bottom w:val="none" w:sz="0" w:space="0" w:color="auto"/>
        <w:right w:val="none" w:sz="0" w:space="0" w:color="auto"/>
      </w:divBdr>
    </w:div>
    <w:div w:id="733352299">
      <w:bodyDiv w:val="1"/>
      <w:marLeft w:val="0"/>
      <w:marRight w:val="0"/>
      <w:marTop w:val="0"/>
      <w:marBottom w:val="0"/>
      <w:divBdr>
        <w:top w:val="none" w:sz="0" w:space="0" w:color="auto"/>
        <w:left w:val="none" w:sz="0" w:space="0" w:color="auto"/>
        <w:bottom w:val="none" w:sz="0" w:space="0" w:color="auto"/>
        <w:right w:val="none" w:sz="0" w:space="0" w:color="auto"/>
      </w:divBdr>
    </w:div>
    <w:div w:id="738747994">
      <w:bodyDiv w:val="1"/>
      <w:marLeft w:val="0"/>
      <w:marRight w:val="0"/>
      <w:marTop w:val="0"/>
      <w:marBottom w:val="0"/>
      <w:divBdr>
        <w:top w:val="none" w:sz="0" w:space="0" w:color="auto"/>
        <w:left w:val="none" w:sz="0" w:space="0" w:color="auto"/>
        <w:bottom w:val="none" w:sz="0" w:space="0" w:color="auto"/>
        <w:right w:val="none" w:sz="0" w:space="0" w:color="auto"/>
      </w:divBdr>
    </w:div>
    <w:div w:id="738870250">
      <w:bodyDiv w:val="1"/>
      <w:marLeft w:val="0"/>
      <w:marRight w:val="0"/>
      <w:marTop w:val="0"/>
      <w:marBottom w:val="0"/>
      <w:divBdr>
        <w:top w:val="none" w:sz="0" w:space="0" w:color="auto"/>
        <w:left w:val="none" w:sz="0" w:space="0" w:color="auto"/>
        <w:bottom w:val="none" w:sz="0" w:space="0" w:color="auto"/>
        <w:right w:val="none" w:sz="0" w:space="0" w:color="auto"/>
      </w:divBdr>
    </w:div>
    <w:div w:id="742334517">
      <w:bodyDiv w:val="1"/>
      <w:marLeft w:val="0"/>
      <w:marRight w:val="0"/>
      <w:marTop w:val="0"/>
      <w:marBottom w:val="0"/>
      <w:divBdr>
        <w:top w:val="none" w:sz="0" w:space="0" w:color="auto"/>
        <w:left w:val="none" w:sz="0" w:space="0" w:color="auto"/>
        <w:bottom w:val="none" w:sz="0" w:space="0" w:color="auto"/>
        <w:right w:val="none" w:sz="0" w:space="0" w:color="auto"/>
      </w:divBdr>
    </w:div>
    <w:div w:id="777212699">
      <w:bodyDiv w:val="1"/>
      <w:marLeft w:val="0"/>
      <w:marRight w:val="0"/>
      <w:marTop w:val="0"/>
      <w:marBottom w:val="0"/>
      <w:divBdr>
        <w:top w:val="none" w:sz="0" w:space="0" w:color="auto"/>
        <w:left w:val="none" w:sz="0" w:space="0" w:color="auto"/>
        <w:bottom w:val="none" w:sz="0" w:space="0" w:color="auto"/>
        <w:right w:val="none" w:sz="0" w:space="0" w:color="auto"/>
      </w:divBdr>
    </w:div>
    <w:div w:id="786049404">
      <w:bodyDiv w:val="1"/>
      <w:marLeft w:val="0"/>
      <w:marRight w:val="0"/>
      <w:marTop w:val="0"/>
      <w:marBottom w:val="0"/>
      <w:divBdr>
        <w:top w:val="none" w:sz="0" w:space="0" w:color="auto"/>
        <w:left w:val="none" w:sz="0" w:space="0" w:color="auto"/>
        <w:bottom w:val="none" w:sz="0" w:space="0" w:color="auto"/>
        <w:right w:val="none" w:sz="0" w:space="0" w:color="auto"/>
      </w:divBdr>
    </w:div>
    <w:div w:id="843284479">
      <w:bodyDiv w:val="1"/>
      <w:marLeft w:val="0"/>
      <w:marRight w:val="0"/>
      <w:marTop w:val="0"/>
      <w:marBottom w:val="0"/>
      <w:divBdr>
        <w:top w:val="none" w:sz="0" w:space="0" w:color="auto"/>
        <w:left w:val="none" w:sz="0" w:space="0" w:color="auto"/>
        <w:bottom w:val="none" w:sz="0" w:space="0" w:color="auto"/>
        <w:right w:val="none" w:sz="0" w:space="0" w:color="auto"/>
      </w:divBdr>
    </w:div>
    <w:div w:id="843668013">
      <w:bodyDiv w:val="1"/>
      <w:marLeft w:val="0"/>
      <w:marRight w:val="0"/>
      <w:marTop w:val="0"/>
      <w:marBottom w:val="0"/>
      <w:divBdr>
        <w:top w:val="none" w:sz="0" w:space="0" w:color="auto"/>
        <w:left w:val="none" w:sz="0" w:space="0" w:color="auto"/>
        <w:bottom w:val="none" w:sz="0" w:space="0" w:color="auto"/>
        <w:right w:val="none" w:sz="0" w:space="0" w:color="auto"/>
      </w:divBdr>
    </w:div>
    <w:div w:id="847599174">
      <w:bodyDiv w:val="1"/>
      <w:marLeft w:val="0"/>
      <w:marRight w:val="0"/>
      <w:marTop w:val="0"/>
      <w:marBottom w:val="0"/>
      <w:divBdr>
        <w:top w:val="none" w:sz="0" w:space="0" w:color="auto"/>
        <w:left w:val="none" w:sz="0" w:space="0" w:color="auto"/>
        <w:bottom w:val="none" w:sz="0" w:space="0" w:color="auto"/>
        <w:right w:val="none" w:sz="0" w:space="0" w:color="auto"/>
      </w:divBdr>
    </w:div>
    <w:div w:id="855189082">
      <w:bodyDiv w:val="1"/>
      <w:marLeft w:val="0"/>
      <w:marRight w:val="0"/>
      <w:marTop w:val="0"/>
      <w:marBottom w:val="0"/>
      <w:divBdr>
        <w:top w:val="none" w:sz="0" w:space="0" w:color="auto"/>
        <w:left w:val="none" w:sz="0" w:space="0" w:color="auto"/>
        <w:bottom w:val="none" w:sz="0" w:space="0" w:color="auto"/>
        <w:right w:val="none" w:sz="0" w:space="0" w:color="auto"/>
      </w:divBdr>
      <w:divsChild>
        <w:div w:id="1120805241">
          <w:marLeft w:val="0"/>
          <w:marRight w:val="0"/>
          <w:marTop w:val="0"/>
          <w:marBottom w:val="0"/>
          <w:divBdr>
            <w:top w:val="none" w:sz="0" w:space="0" w:color="auto"/>
            <w:left w:val="none" w:sz="0" w:space="0" w:color="auto"/>
            <w:bottom w:val="none" w:sz="0" w:space="0" w:color="auto"/>
            <w:right w:val="none" w:sz="0" w:space="0" w:color="auto"/>
          </w:divBdr>
        </w:div>
      </w:divsChild>
    </w:div>
    <w:div w:id="862400566">
      <w:bodyDiv w:val="1"/>
      <w:marLeft w:val="0"/>
      <w:marRight w:val="0"/>
      <w:marTop w:val="0"/>
      <w:marBottom w:val="0"/>
      <w:divBdr>
        <w:top w:val="none" w:sz="0" w:space="0" w:color="auto"/>
        <w:left w:val="none" w:sz="0" w:space="0" w:color="auto"/>
        <w:bottom w:val="none" w:sz="0" w:space="0" w:color="auto"/>
        <w:right w:val="none" w:sz="0" w:space="0" w:color="auto"/>
      </w:divBdr>
    </w:div>
    <w:div w:id="895353813">
      <w:bodyDiv w:val="1"/>
      <w:marLeft w:val="0"/>
      <w:marRight w:val="0"/>
      <w:marTop w:val="0"/>
      <w:marBottom w:val="0"/>
      <w:divBdr>
        <w:top w:val="none" w:sz="0" w:space="0" w:color="auto"/>
        <w:left w:val="none" w:sz="0" w:space="0" w:color="auto"/>
        <w:bottom w:val="none" w:sz="0" w:space="0" w:color="auto"/>
        <w:right w:val="none" w:sz="0" w:space="0" w:color="auto"/>
      </w:divBdr>
    </w:div>
    <w:div w:id="896210343">
      <w:bodyDiv w:val="1"/>
      <w:marLeft w:val="0"/>
      <w:marRight w:val="0"/>
      <w:marTop w:val="0"/>
      <w:marBottom w:val="0"/>
      <w:divBdr>
        <w:top w:val="none" w:sz="0" w:space="0" w:color="auto"/>
        <w:left w:val="none" w:sz="0" w:space="0" w:color="auto"/>
        <w:bottom w:val="none" w:sz="0" w:space="0" w:color="auto"/>
        <w:right w:val="none" w:sz="0" w:space="0" w:color="auto"/>
      </w:divBdr>
    </w:div>
    <w:div w:id="915672193">
      <w:bodyDiv w:val="1"/>
      <w:marLeft w:val="0"/>
      <w:marRight w:val="0"/>
      <w:marTop w:val="0"/>
      <w:marBottom w:val="0"/>
      <w:divBdr>
        <w:top w:val="none" w:sz="0" w:space="0" w:color="auto"/>
        <w:left w:val="none" w:sz="0" w:space="0" w:color="auto"/>
        <w:bottom w:val="none" w:sz="0" w:space="0" w:color="auto"/>
        <w:right w:val="none" w:sz="0" w:space="0" w:color="auto"/>
      </w:divBdr>
    </w:div>
    <w:div w:id="936982354">
      <w:bodyDiv w:val="1"/>
      <w:marLeft w:val="0"/>
      <w:marRight w:val="0"/>
      <w:marTop w:val="0"/>
      <w:marBottom w:val="0"/>
      <w:divBdr>
        <w:top w:val="none" w:sz="0" w:space="0" w:color="auto"/>
        <w:left w:val="none" w:sz="0" w:space="0" w:color="auto"/>
        <w:bottom w:val="none" w:sz="0" w:space="0" w:color="auto"/>
        <w:right w:val="none" w:sz="0" w:space="0" w:color="auto"/>
      </w:divBdr>
      <w:divsChild>
        <w:div w:id="936669420">
          <w:marLeft w:val="0"/>
          <w:marRight w:val="0"/>
          <w:marTop w:val="0"/>
          <w:marBottom w:val="0"/>
          <w:divBdr>
            <w:top w:val="none" w:sz="0" w:space="0" w:color="auto"/>
            <w:left w:val="none" w:sz="0" w:space="0" w:color="auto"/>
            <w:bottom w:val="none" w:sz="0" w:space="0" w:color="auto"/>
            <w:right w:val="none" w:sz="0" w:space="0" w:color="auto"/>
          </w:divBdr>
        </w:div>
      </w:divsChild>
    </w:div>
    <w:div w:id="962923542">
      <w:bodyDiv w:val="1"/>
      <w:marLeft w:val="0"/>
      <w:marRight w:val="0"/>
      <w:marTop w:val="0"/>
      <w:marBottom w:val="0"/>
      <w:divBdr>
        <w:top w:val="none" w:sz="0" w:space="0" w:color="auto"/>
        <w:left w:val="none" w:sz="0" w:space="0" w:color="auto"/>
        <w:bottom w:val="none" w:sz="0" w:space="0" w:color="auto"/>
        <w:right w:val="none" w:sz="0" w:space="0" w:color="auto"/>
      </w:divBdr>
    </w:div>
    <w:div w:id="977880251">
      <w:bodyDiv w:val="1"/>
      <w:marLeft w:val="0"/>
      <w:marRight w:val="0"/>
      <w:marTop w:val="0"/>
      <w:marBottom w:val="0"/>
      <w:divBdr>
        <w:top w:val="none" w:sz="0" w:space="0" w:color="auto"/>
        <w:left w:val="none" w:sz="0" w:space="0" w:color="auto"/>
        <w:bottom w:val="none" w:sz="0" w:space="0" w:color="auto"/>
        <w:right w:val="none" w:sz="0" w:space="0" w:color="auto"/>
      </w:divBdr>
    </w:div>
    <w:div w:id="1044209957">
      <w:bodyDiv w:val="1"/>
      <w:marLeft w:val="0"/>
      <w:marRight w:val="0"/>
      <w:marTop w:val="0"/>
      <w:marBottom w:val="0"/>
      <w:divBdr>
        <w:top w:val="none" w:sz="0" w:space="0" w:color="auto"/>
        <w:left w:val="none" w:sz="0" w:space="0" w:color="auto"/>
        <w:bottom w:val="none" w:sz="0" w:space="0" w:color="auto"/>
        <w:right w:val="none" w:sz="0" w:space="0" w:color="auto"/>
      </w:divBdr>
    </w:div>
    <w:div w:id="1052534669">
      <w:bodyDiv w:val="1"/>
      <w:marLeft w:val="0"/>
      <w:marRight w:val="0"/>
      <w:marTop w:val="0"/>
      <w:marBottom w:val="0"/>
      <w:divBdr>
        <w:top w:val="none" w:sz="0" w:space="0" w:color="auto"/>
        <w:left w:val="none" w:sz="0" w:space="0" w:color="auto"/>
        <w:bottom w:val="none" w:sz="0" w:space="0" w:color="auto"/>
        <w:right w:val="none" w:sz="0" w:space="0" w:color="auto"/>
      </w:divBdr>
    </w:div>
    <w:div w:id="1105810386">
      <w:bodyDiv w:val="1"/>
      <w:marLeft w:val="0"/>
      <w:marRight w:val="0"/>
      <w:marTop w:val="0"/>
      <w:marBottom w:val="0"/>
      <w:divBdr>
        <w:top w:val="none" w:sz="0" w:space="0" w:color="auto"/>
        <w:left w:val="none" w:sz="0" w:space="0" w:color="auto"/>
        <w:bottom w:val="none" w:sz="0" w:space="0" w:color="auto"/>
        <w:right w:val="none" w:sz="0" w:space="0" w:color="auto"/>
      </w:divBdr>
    </w:div>
    <w:div w:id="1121222035">
      <w:bodyDiv w:val="1"/>
      <w:marLeft w:val="0"/>
      <w:marRight w:val="0"/>
      <w:marTop w:val="0"/>
      <w:marBottom w:val="0"/>
      <w:divBdr>
        <w:top w:val="none" w:sz="0" w:space="0" w:color="auto"/>
        <w:left w:val="none" w:sz="0" w:space="0" w:color="auto"/>
        <w:bottom w:val="none" w:sz="0" w:space="0" w:color="auto"/>
        <w:right w:val="none" w:sz="0" w:space="0" w:color="auto"/>
      </w:divBdr>
    </w:div>
    <w:div w:id="1125200365">
      <w:bodyDiv w:val="1"/>
      <w:marLeft w:val="0"/>
      <w:marRight w:val="0"/>
      <w:marTop w:val="0"/>
      <w:marBottom w:val="0"/>
      <w:divBdr>
        <w:top w:val="none" w:sz="0" w:space="0" w:color="auto"/>
        <w:left w:val="none" w:sz="0" w:space="0" w:color="auto"/>
        <w:bottom w:val="none" w:sz="0" w:space="0" w:color="auto"/>
        <w:right w:val="none" w:sz="0" w:space="0" w:color="auto"/>
      </w:divBdr>
    </w:div>
    <w:div w:id="1135681932">
      <w:bodyDiv w:val="1"/>
      <w:marLeft w:val="0"/>
      <w:marRight w:val="0"/>
      <w:marTop w:val="0"/>
      <w:marBottom w:val="0"/>
      <w:divBdr>
        <w:top w:val="none" w:sz="0" w:space="0" w:color="auto"/>
        <w:left w:val="none" w:sz="0" w:space="0" w:color="auto"/>
        <w:bottom w:val="none" w:sz="0" w:space="0" w:color="auto"/>
        <w:right w:val="none" w:sz="0" w:space="0" w:color="auto"/>
      </w:divBdr>
    </w:div>
    <w:div w:id="1159074180">
      <w:bodyDiv w:val="1"/>
      <w:marLeft w:val="0"/>
      <w:marRight w:val="0"/>
      <w:marTop w:val="0"/>
      <w:marBottom w:val="0"/>
      <w:divBdr>
        <w:top w:val="none" w:sz="0" w:space="0" w:color="auto"/>
        <w:left w:val="none" w:sz="0" w:space="0" w:color="auto"/>
        <w:bottom w:val="none" w:sz="0" w:space="0" w:color="auto"/>
        <w:right w:val="none" w:sz="0" w:space="0" w:color="auto"/>
      </w:divBdr>
    </w:div>
    <w:div w:id="1161653807">
      <w:bodyDiv w:val="1"/>
      <w:marLeft w:val="0"/>
      <w:marRight w:val="0"/>
      <w:marTop w:val="0"/>
      <w:marBottom w:val="0"/>
      <w:divBdr>
        <w:top w:val="none" w:sz="0" w:space="0" w:color="auto"/>
        <w:left w:val="none" w:sz="0" w:space="0" w:color="auto"/>
        <w:bottom w:val="none" w:sz="0" w:space="0" w:color="auto"/>
        <w:right w:val="none" w:sz="0" w:space="0" w:color="auto"/>
      </w:divBdr>
    </w:div>
    <w:div w:id="1165242217">
      <w:bodyDiv w:val="1"/>
      <w:marLeft w:val="0"/>
      <w:marRight w:val="0"/>
      <w:marTop w:val="0"/>
      <w:marBottom w:val="0"/>
      <w:divBdr>
        <w:top w:val="none" w:sz="0" w:space="0" w:color="auto"/>
        <w:left w:val="none" w:sz="0" w:space="0" w:color="auto"/>
        <w:bottom w:val="none" w:sz="0" w:space="0" w:color="auto"/>
        <w:right w:val="none" w:sz="0" w:space="0" w:color="auto"/>
      </w:divBdr>
      <w:divsChild>
        <w:div w:id="559832593">
          <w:marLeft w:val="0"/>
          <w:marRight w:val="0"/>
          <w:marTop w:val="0"/>
          <w:marBottom w:val="0"/>
          <w:divBdr>
            <w:top w:val="none" w:sz="0" w:space="0" w:color="auto"/>
            <w:left w:val="none" w:sz="0" w:space="0" w:color="auto"/>
            <w:bottom w:val="none" w:sz="0" w:space="0" w:color="auto"/>
            <w:right w:val="none" w:sz="0" w:space="0" w:color="auto"/>
          </w:divBdr>
          <w:divsChild>
            <w:div w:id="905722515">
              <w:marLeft w:val="0"/>
              <w:marRight w:val="0"/>
              <w:marTop w:val="0"/>
              <w:marBottom w:val="0"/>
              <w:divBdr>
                <w:top w:val="none" w:sz="0" w:space="0" w:color="auto"/>
                <w:left w:val="none" w:sz="0" w:space="0" w:color="auto"/>
                <w:bottom w:val="none" w:sz="0" w:space="0" w:color="auto"/>
                <w:right w:val="none" w:sz="0" w:space="0" w:color="auto"/>
              </w:divBdr>
              <w:divsChild>
                <w:div w:id="259219177">
                  <w:marLeft w:val="0"/>
                  <w:marRight w:val="0"/>
                  <w:marTop w:val="0"/>
                  <w:marBottom w:val="0"/>
                  <w:divBdr>
                    <w:top w:val="none" w:sz="0" w:space="0" w:color="auto"/>
                    <w:left w:val="none" w:sz="0" w:space="0" w:color="auto"/>
                    <w:bottom w:val="none" w:sz="0" w:space="0" w:color="auto"/>
                    <w:right w:val="none" w:sz="0" w:space="0" w:color="auto"/>
                  </w:divBdr>
                  <w:divsChild>
                    <w:div w:id="1248685224">
                      <w:marLeft w:val="0"/>
                      <w:marRight w:val="0"/>
                      <w:marTop w:val="0"/>
                      <w:marBottom w:val="0"/>
                      <w:divBdr>
                        <w:top w:val="none" w:sz="0" w:space="0" w:color="auto"/>
                        <w:left w:val="none" w:sz="0" w:space="0" w:color="auto"/>
                        <w:bottom w:val="none" w:sz="0" w:space="0" w:color="auto"/>
                        <w:right w:val="none" w:sz="0" w:space="0" w:color="auto"/>
                      </w:divBdr>
                      <w:divsChild>
                        <w:div w:id="757604152">
                          <w:marLeft w:val="0"/>
                          <w:marRight w:val="0"/>
                          <w:marTop w:val="0"/>
                          <w:marBottom w:val="0"/>
                          <w:divBdr>
                            <w:top w:val="none" w:sz="0" w:space="0" w:color="auto"/>
                            <w:left w:val="none" w:sz="0" w:space="0" w:color="auto"/>
                            <w:bottom w:val="none" w:sz="0" w:space="0" w:color="auto"/>
                            <w:right w:val="none" w:sz="0" w:space="0" w:color="auto"/>
                          </w:divBdr>
                          <w:divsChild>
                            <w:div w:id="73736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4496557">
      <w:bodyDiv w:val="1"/>
      <w:marLeft w:val="0"/>
      <w:marRight w:val="0"/>
      <w:marTop w:val="0"/>
      <w:marBottom w:val="0"/>
      <w:divBdr>
        <w:top w:val="none" w:sz="0" w:space="0" w:color="auto"/>
        <w:left w:val="none" w:sz="0" w:space="0" w:color="auto"/>
        <w:bottom w:val="none" w:sz="0" w:space="0" w:color="auto"/>
        <w:right w:val="none" w:sz="0" w:space="0" w:color="auto"/>
      </w:divBdr>
    </w:div>
    <w:div w:id="1175341127">
      <w:bodyDiv w:val="1"/>
      <w:marLeft w:val="0"/>
      <w:marRight w:val="0"/>
      <w:marTop w:val="0"/>
      <w:marBottom w:val="0"/>
      <w:divBdr>
        <w:top w:val="none" w:sz="0" w:space="0" w:color="auto"/>
        <w:left w:val="none" w:sz="0" w:space="0" w:color="auto"/>
        <w:bottom w:val="none" w:sz="0" w:space="0" w:color="auto"/>
        <w:right w:val="none" w:sz="0" w:space="0" w:color="auto"/>
      </w:divBdr>
    </w:div>
    <w:div w:id="1195846215">
      <w:bodyDiv w:val="1"/>
      <w:marLeft w:val="0"/>
      <w:marRight w:val="0"/>
      <w:marTop w:val="0"/>
      <w:marBottom w:val="0"/>
      <w:divBdr>
        <w:top w:val="none" w:sz="0" w:space="0" w:color="auto"/>
        <w:left w:val="none" w:sz="0" w:space="0" w:color="auto"/>
        <w:bottom w:val="none" w:sz="0" w:space="0" w:color="auto"/>
        <w:right w:val="none" w:sz="0" w:space="0" w:color="auto"/>
      </w:divBdr>
    </w:div>
    <w:div w:id="1215240290">
      <w:bodyDiv w:val="1"/>
      <w:marLeft w:val="0"/>
      <w:marRight w:val="0"/>
      <w:marTop w:val="0"/>
      <w:marBottom w:val="0"/>
      <w:divBdr>
        <w:top w:val="none" w:sz="0" w:space="0" w:color="auto"/>
        <w:left w:val="none" w:sz="0" w:space="0" w:color="auto"/>
        <w:bottom w:val="none" w:sz="0" w:space="0" w:color="auto"/>
        <w:right w:val="none" w:sz="0" w:space="0" w:color="auto"/>
      </w:divBdr>
    </w:div>
    <w:div w:id="1217401057">
      <w:bodyDiv w:val="1"/>
      <w:marLeft w:val="0"/>
      <w:marRight w:val="0"/>
      <w:marTop w:val="0"/>
      <w:marBottom w:val="0"/>
      <w:divBdr>
        <w:top w:val="none" w:sz="0" w:space="0" w:color="auto"/>
        <w:left w:val="none" w:sz="0" w:space="0" w:color="auto"/>
        <w:bottom w:val="none" w:sz="0" w:space="0" w:color="auto"/>
        <w:right w:val="none" w:sz="0" w:space="0" w:color="auto"/>
      </w:divBdr>
    </w:div>
    <w:div w:id="1260258011">
      <w:bodyDiv w:val="1"/>
      <w:marLeft w:val="0"/>
      <w:marRight w:val="0"/>
      <w:marTop w:val="0"/>
      <w:marBottom w:val="0"/>
      <w:divBdr>
        <w:top w:val="none" w:sz="0" w:space="0" w:color="auto"/>
        <w:left w:val="none" w:sz="0" w:space="0" w:color="auto"/>
        <w:bottom w:val="none" w:sz="0" w:space="0" w:color="auto"/>
        <w:right w:val="none" w:sz="0" w:space="0" w:color="auto"/>
      </w:divBdr>
    </w:div>
    <w:div w:id="1273248276">
      <w:bodyDiv w:val="1"/>
      <w:marLeft w:val="0"/>
      <w:marRight w:val="0"/>
      <w:marTop w:val="0"/>
      <w:marBottom w:val="0"/>
      <w:divBdr>
        <w:top w:val="none" w:sz="0" w:space="0" w:color="auto"/>
        <w:left w:val="none" w:sz="0" w:space="0" w:color="auto"/>
        <w:bottom w:val="none" w:sz="0" w:space="0" w:color="auto"/>
        <w:right w:val="none" w:sz="0" w:space="0" w:color="auto"/>
      </w:divBdr>
      <w:divsChild>
        <w:div w:id="612053818">
          <w:marLeft w:val="0"/>
          <w:marRight w:val="0"/>
          <w:marTop w:val="0"/>
          <w:marBottom w:val="0"/>
          <w:divBdr>
            <w:top w:val="none" w:sz="0" w:space="0" w:color="auto"/>
            <w:left w:val="none" w:sz="0" w:space="0" w:color="auto"/>
            <w:bottom w:val="none" w:sz="0" w:space="0" w:color="auto"/>
            <w:right w:val="none" w:sz="0" w:space="0" w:color="auto"/>
          </w:divBdr>
          <w:divsChild>
            <w:div w:id="1548444734">
              <w:marLeft w:val="0"/>
              <w:marRight w:val="0"/>
              <w:marTop w:val="0"/>
              <w:marBottom w:val="0"/>
              <w:divBdr>
                <w:top w:val="none" w:sz="0" w:space="0" w:color="auto"/>
                <w:left w:val="none" w:sz="0" w:space="0" w:color="auto"/>
                <w:bottom w:val="none" w:sz="0" w:space="0" w:color="auto"/>
                <w:right w:val="none" w:sz="0" w:space="0" w:color="auto"/>
              </w:divBdr>
            </w:div>
            <w:div w:id="948774470">
              <w:marLeft w:val="0"/>
              <w:marRight w:val="0"/>
              <w:marTop w:val="0"/>
              <w:marBottom w:val="0"/>
              <w:divBdr>
                <w:top w:val="none" w:sz="0" w:space="0" w:color="auto"/>
                <w:left w:val="none" w:sz="0" w:space="0" w:color="auto"/>
                <w:bottom w:val="none" w:sz="0" w:space="0" w:color="auto"/>
                <w:right w:val="none" w:sz="0" w:space="0" w:color="auto"/>
              </w:divBdr>
            </w:div>
            <w:div w:id="1486824495">
              <w:marLeft w:val="0"/>
              <w:marRight w:val="0"/>
              <w:marTop w:val="0"/>
              <w:marBottom w:val="0"/>
              <w:divBdr>
                <w:top w:val="none" w:sz="0" w:space="0" w:color="auto"/>
                <w:left w:val="none" w:sz="0" w:space="0" w:color="auto"/>
                <w:bottom w:val="none" w:sz="0" w:space="0" w:color="auto"/>
                <w:right w:val="none" w:sz="0" w:space="0" w:color="auto"/>
              </w:divBdr>
            </w:div>
            <w:div w:id="1012532808">
              <w:marLeft w:val="0"/>
              <w:marRight w:val="0"/>
              <w:marTop w:val="0"/>
              <w:marBottom w:val="0"/>
              <w:divBdr>
                <w:top w:val="none" w:sz="0" w:space="0" w:color="auto"/>
                <w:left w:val="none" w:sz="0" w:space="0" w:color="auto"/>
                <w:bottom w:val="none" w:sz="0" w:space="0" w:color="auto"/>
                <w:right w:val="none" w:sz="0" w:space="0" w:color="auto"/>
              </w:divBdr>
            </w:div>
            <w:div w:id="2062169333">
              <w:marLeft w:val="0"/>
              <w:marRight w:val="0"/>
              <w:marTop w:val="0"/>
              <w:marBottom w:val="0"/>
              <w:divBdr>
                <w:top w:val="none" w:sz="0" w:space="0" w:color="auto"/>
                <w:left w:val="none" w:sz="0" w:space="0" w:color="auto"/>
                <w:bottom w:val="none" w:sz="0" w:space="0" w:color="auto"/>
                <w:right w:val="none" w:sz="0" w:space="0" w:color="auto"/>
              </w:divBdr>
            </w:div>
            <w:div w:id="895816218">
              <w:marLeft w:val="0"/>
              <w:marRight w:val="0"/>
              <w:marTop w:val="0"/>
              <w:marBottom w:val="0"/>
              <w:divBdr>
                <w:top w:val="none" w:sz="0" w:space="0" w:color="auto"/>
                <w:left w:val="none" w:sz="0" w:space="0" w:color="auto"/>
                <w:bottom w:val="none" w:sz="0" w:space="0" w:color="auto"/>
                <w:right w:val="none" w:sz="0" w:space="0" w:color="auto"/>
              </w:divBdr>
            </w:div>
            <w:div w:id="134301891">
              <w:marLeft w:val="0"/>
              <w:marRight w:val="0"/>
              <w:marTop w:val="0"/>
              <w:marBottom w:val="0"/>
              <w:divBdr>
                <w:top w:val="none" w:sz="0" w:space="0" w:color="auto"/>
                <w:left w:val="none" w:sz="0" w:space="0" w:color="auto"/>
                <w:bottom w:val="none" w:sz="0" w:space="0" w:color="auto"/>
                <w:right w:val="none" w:sz="0" w:space="0" w:color="auto"/>
              </w:divBdr>
            </w:div>
            <w:div w:id="1845239296">
              <w:marLeft w:val="0"/>
              <w:marRight w:val="0"/>
              <w:marTop w:val="0"/>
              <w:marBottom w:val="0"/>
              <w:divBdr>
                <w:top w:val="none" w:sz="0" w:space="0" w:color="auto"/>
                <w:left w:val="none" w:sz="0" w:space="0" w:color="auto"/>
                <w:bottom w:val="none" w:sz="0" w:space="0" w:color="auto"/>
                <w:right w:val="none" w:sz="0" w:space="0" w:color="auto"/>
              </w:divBdr>
            </w:div>
            <w:div w:id="1797286576">
              <w:marLeft w:val="0"/>
              <w:marRight w:val="0"/>
              <w:marTop w:val="0"/>
              <w:marBottom w:val="0"/>
              <w:divBdr>
                <w:top w:val="none" w:sz="0" w:space="0" w:color="auto"/>
                <w:left w:val="none" w:sz="0" w:space="0" w:color="auto"/>
                <w:bottom w:val="none" w:sz="0" w:space="0" w:color="auto"/>
                <w:right w:val="none" w:sz="0" w:space="0" w:color="auto"/>
              </w:divBdr>
            </w:div>
            <w:div w:id="245110553">
              <w:marLeft w:val="0"/>
              <w:marRight w:val="0"/>
              <w:marTop w:val="0"/>
              <w:marBottom w:val="0"/>
              <w:divBdr>
                <w:top w:val="none" w:sz="0" w:space="0" w:color="auto"/>
                <w:left w:val="none" w:sz="0" w:space="0" w:color="auto"/>
                <w:bottom w:val="none" w:sz="0" w:space="0" w:color="auto"/>
                <w:right w:val="none" w:sz="0" w:space="0" w:color="auto"/>
              </w:divBdr>
            </w:div>
            <w:div w:id="509292378">
              <w:marLeft w:val="0"/>
              <w:marRight w:val="0"/>
              <w:marTop w:val="0"/>
              <w:marBottom w:val="0"/>
              <w:divBdr>
                <w:top w:val="none" w:sz="0" w:space="0" w:color="auto"/>
                <w:left w:val="none" w:sz="0" w:space="0" w:color="auto"/>
                <w:bottom w:val="none" w:sz="0" w:space="0" w:color="auto"/>
                <w:right w:val="none" w:sz="0" w:space="0" w:color="auto"/>
              </w:divBdr>
            </w:div>
            <w:div w:id="80447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6671">
      <w:bodyDiv w:val="1"/>
      <w:marLeft w:val="0"/>
      <w:marRight w:val="0"/>
      <w:marTop w:val="0"/>
      <w:marBottom w:val="0"/>
      <w:divBdr>
        <w:top w:val="none" w:sz="0" w:space="0" w:color="auto"/>
        <w:left w:val="none" w:sz="0" w:space="0" w:color="auto"/>
        <w:bottom w:val="none" w:sz="0" w:space="0" w:color="auto"/>
        <w:right w:val="none" w:sz="0" w:space="0" w:color="auto"/>
      </w:divBdr>
      <w:divsChild>
        <w:div w:id="1682198869">
          <w:marLeft w:val="0"/>
          <w:marRight w:val="0"/>
          <w:marTop w:val="0"/>
          <w:marBottom w:val="0"/>
          <w:divBdr>
            <w:top w:val="none" w:sz="0" w:space="0" w:color="auto"/>
            <w:left w:val="none" w:sz="0" w:space="0" w:color="auto"/>
            <w:bottom w:val="none" w:sz="0" w:space="0" w:color="auto"/>
            <w:right w:val="none" w:sz="0" w:space="0" w:color="auto"/>
          </w:divBdr>
          <w:divsChild>
            <w:div w:id="1407143727">
              <w:marLeft w:val="0"/>
              <w:marRight w:val="0"/>
              <w:marTop w:val="0"/>
              <w:marBottom w:val="0"/>
              <w:divBdr>
                <w:top w:val="none" w:sz="0" w:space="0" w:color="auto"/>
                <w:left w:val="none" w:sz="0" w:space="0" w:color="auto"/>
                <w:bottom w:val="none" w:sz="0" w:space="0" w:color="auto"/>
                <w:right w:val="none" w:sz="0" w:space="0" w:color="auto"/>
              </w:divBdr>
              <w:divsChild>
                <w:div w:id="1879277502">
                  <w:marLeft w:val="0"/>
                  <w:marRight w:val="0"/>
                  <w:marTop w:val="0"/>
                  <w:marBottom w:val="0"/>
                  <w:divBdr>
                    <w:top w:val="none" w:sz="0" w:space="0" w:color="auto"/>
                    <w:left w:val="none" w:sz="0" w:space="0" w:color="auto"/>
                    <w:bottom w:val="none" w:sz="0" w:space="0" w:color="auto"/>
                    <w:right w:val="none" w:sz="0" w:space="0" w:color="auto"/>
                  </w:divBdr>
                  <w:divsChild>
                    <w:div w:id="144712699">
                      <w:marLeft w:val="0"/>
                      <w:marRight w:val="0"/>
                      <w:marTop w:val="0"/>
                      <w:marBottom w:val="0"/>
                      <w:divBdr>
                        <w:top w:val="none" w:sz="0" w:space="0" w:color="auto"/>
                        <w:left w:val="none" w:sz="0" w:space="0" w:color="auto"/>
                        <w:bottom w:val="none" w:sz="0" w:space="0" w:color="auto"/>
                        <w:right w:val="none" w:sz="0" w:space="0" w:color="auto"/>
                      </w:divBdr>
                      <w:divsChild>
                        <w:div w:id="1886912849">
                          <w:marLeft w:val="0"/>
                          <w:marRight w:val="0"/>
                          <w:marTop w:val="0"/>
                          <w:marBottom w:val="0"/>
                          <w:divBdr>
                            <w:top w:val="none" w:sz="0" w:space="0" w:color="auto"/>
                            <w:left w:val="none" w:sz="0" w:space="0" w:color="auto"/>
                            <w:bottom w:val="none" w:sz="0" w:space="0" w:color="auto"/>
                            <w:right w:val="none" w:sz="0" w:space="0" w:color="auto"/>
                          </w:divBdr>
                          <w:divsChild>
                            <w:div w:id="11925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5039763">
      <w:bodyDiv w:val="1"/>
      <w:marLeft w:val="0"/>
      <w:marRight w:val="0"/>
      <w:marTop w:val="0"/>
      <w:marBottom w:val="0"/>
      <w:divBdr>
        <w:top w:val="none" w:sz="0" w:space="0" w:color="auto"/>
        <w:left w:val="none" w:sz="0" w:space="0" w:color="auto"/>
        <w:bottom w:val="none" w:sz="0" w:space="0" w:color="auto"/>
        <w:right w:val="none" w:sz="0" w:space="0" w:color="auto"/>
      </w:divBdr>
    </w:div>
    <w:div w:id="1347096342">
      <w:bodyDiv w:val="1"/>
      <w:marLeft w:val="0"/>
      <w:marRight w:val="0"/>
      <w:marTop w:val="0"/>
      <w:marBottom w:val="0"/>
      <w:divBdr>
        <w:top w:val="none" w:sz="0" w:space="0" w:color="auto"/>
        <w:left w:val="none" w:sz="0" w:space="0" w:color="auto"/>
        <w:bottom w:val="none" w:sz="0" w:space="0" w:color="auto"/>
        <w:right w:val="none" w:sz="0" w:space="0" w:color="auto"/>
      </w:divBdr>
    </w:div>
    <w:div w:id="1366326645">
      <w:bodyDiv w:val="1"/>
      <w:marLeft w:val="0"/>
      <w:marRight w:val="0"/>
      <w:marTop w:val="0"/>
      <w:marBottom w:val="0"/>
      <w:divBdr>
        <w:top w:val="none" w:sz="0" w:space="0" w:color="auto"/>
        <w:left w:val="none" w:sz="0" w:space="0" w:color="auto"/>
        <w:bottom w:val="none" w:sz="0" w:space="0" w:color="auto"/>
        <w:right w:val="none" w:sz="0" w:space="0" w:color="auto"/>
      </w:divBdr>
    </w:div>
    <w:div w:id="1390348731">
      <w:bodyDiv w:val="1"/>
      <w:marLeft w:val="0"/>
      <w:marRight w:val="0"/>
      <w:marTop w:val="0"/>
      <w:marBottom w:val="0"/>
      <w:divBdr>
        <w:top w:val="none" w:sz="0" w:space="0" w:color="auto"/>
        <w:left w:val="none" w:sz="0" w:space="0" w:color="auto"/>
        <w:bottom w:val="none" w:sz="0" w:space="0" w:color="auto"/>
        <w:right w:val="none" w:sz="0" w:space="0" w:color="auto"/>
      </w:divBdr>
    </w:div>
    <w:div w:id="1558011767">
      <w:bodyDiv w:val="1"/>
      <w:marLeft w:val="0"/>
      <w:marRight w:val="0"/>
      <w:marTop w:val="0"/>
      <w:marBottom w:val="0"/>
      <w:divBdr>
        <w:top w:val="none" w:sz="0" w:space="0" w:color="auto"/>
        <w:left w:val="none" w:sz="0" w:space="0" w:color="auto"/>
        <w:bottom w:val="none" w:sz="0" w:space="0" w:color="auto"/>
        <w:right w:val="none" w:sz="0" w:space="0" w:color="auto"/>
      </w:divBdr>
      <w:divsChild>
        <w:div w:id="1790975621">
          <w:marLeft w:val="0"/>
          <w:marRight w:val="0"/>
          <w:marTop w:val="0"/>
          <w:marBottom w:val="0"/>
          <w:divBdr>
            <w:top w:val="none" w:sz="0" w:space="0" w:color="auto"/>
            <w:left w:val="none" w:sz="0" w:space="0" w:color="auto"/>
            <w:bottom w:val="none" w:sz="0" w:space="0" w:color="auto"/>
            <w:right w:val="none" w:sz="0" w:space="0" w:color="auto"/>
          </w:divBdr>
        </w:div>
        <w:div w:id="2025863344">
          <w:marLeft w:val="0"/>
          <w:marRight w:val="0"/>
          <w:marTop w:val="0"/>
          <w:marBottom w:val="0"/>
          <w:divBdr>
            <w:top w:val="none" w:sz="0" w:space="0" w:color="auto"/>
            <w:left w:val="none" w:sz="0" w:space="0" w:color="auto"/>
            <w:bottom w:val="none" w:sz="0" w:space="0" w:color="auto"/>
            <w:right w:val="none" w:sz="0" w:space="0" w:color="auto"/>
          </w:divBdr>
        </w:div>
      </w:divsChild>
    </w:div>
    <w:div w:id="1619871221">
      <w:bodyDiv w:val="1"/>
      <w:marLeft w:val="0"/>
      <w:marRight w:val="0"/>
      <w:marTop w:val="0"/>
      <w:marBottom w:val="0"/>
      <w:divBdr>
        <w:top w:val="none" w:sz="0" w:space="0" w:color="auto"/>
        <w:left w:val="none" w:sz="0" w:space="0" w:color="auto"/>
        <w:bottom w:val="none" w:sz="0" w:space="0" w:color="auto"/>
        <w:right w:val="none" w:sz="0" w:space="0" w:color="auto"/>
      </w:divBdr>
    </w:div>
    <w:div w:id="1625500605">
      <w:bodyDiv w:val="1"/>
      <w:marLeft w:val="0"/>
      <w:marRight w:val="0"/>
      <w:marTop w:val="0"/>
      <w:marBottom w:val="0"/>
      <w:divBdr>
        <w:top w:val="none" w:sz="0" w:space="0" w:color="auto"/>
        <w:left w:val="none" w:sz="0" w:space="0" w:color="auto"/>
        <w:bottom w:val="none" w:sz="0" w:space="0" w:color="auto"/>
        <w:right w:val="none" w:sz="0" w:space="0" w:color="auto"/>
      </w:divBdr>
    </w:div>
    <w:div w:id="1634871243">
      <w:bodyDiv w:val="1"/>
      <w:marLeft w:val="0"/>
      <w:marRight w:val="0"/>
      <w:marTop w:val="0"/>
      <w:marBottom w:val="0"/>
      <w:divBdr>
        <w:top w:val="none" w:sz="0" w:space="0" w:color="auto"/>
        <w:left w:val="none" w:sz="0" w:space="0" w:color="auto"/>
        <w:bottom w:val="none" w:sz="0" w:space="0" w:color="auto"/>
        <w:right w:val="none" w:sz="0" w:space="0" w:color="auto"/>
      </w:divBdr>
    </w:div>
    <w:div w:id="1637753618">
      <w:bodyDiv w:val="1"/>
      <w:marLeft w:val="0"/>
      <w:marRight w:val="0"/>
      <w:marTop w:val="0"/>
      <w:marBottom w:val="0"/>
      <w:divBdr>
        <w:top w:val="none" w:sz="0" w:space="0" w:color="auto"/>
        <w:left w:val="none" w:sz="0" w:space="0" w:color="auto"/>
        <w:bottom w:val="none" w:sz="0" w:space="0" w:color="auto"/>
        <w:right w:val="none" w:sz="0" w:space="0" w:color="auto"/>
      </w:divBdr>
    </w:div>
    <w:div w:id="1640106448">
      <w:bodyDiv w:val="1"/>
      <w:marLeft w:val="0"/>
      <w:marRight w:val="0"/>
      <w:marTop w:val="0"/>
      <w:marBottom w:val="0"/>
      <w:divBdr>
        <w:top w:val="none" w:sz="0" w:space="0" w:color="auto"/>
        <w:left w:val="none" w:sz="0" w:space="0" w:color="auto"/>
        <w:bottom w:val="none" w:sz="0" w:space="0" w:color="auto"/>
        <w:right w:val="none" w:sz="0" w:space="0" w:color="auto"/>
      </w:divBdr>
    </w:div>
    <w:div w:id="1659188961">
      <w:bodyDiv w:val="1"/>
      <w:marLeft w:val="0"/>
      <w:marRight w:val="0"/>
      <w:marTop w:val="0"/>
      <w:marBottom w:val="0"/>
      <w:divBdr>
        <w:top w:val="none" w:sz="0" w:space="0" w:color="auto"/>
        <w:left w:val="none" w:sz="0" w:space="0" w:color="auto"/>
        <w:bottom w:val="none" w:sz="0" w:space="0" w:color="auto"/>
        <w:right w:val="none" w:sz="0" w:space="0" w:color="auto"/>
      </w:divBdr>
    </w:div>
    <w:div w:id="1681078529">
      <w:bodyDiv w:val="1"/>
      <w:marLeft w:val="0"/>
      <w:marRight w:val="0"/>
      <w:marTop w:val="0"/>
      <w:marBottom w:val="0"/>
      <w:divBdr>
        <w:top w:val="none" w:sz="0" w:space="0" w:color="auto"/>
        <w:left w:val="none" w:sz="0" w:space="0" w:color="auto"/>
        <w:bottom w:val="none" w:sz="0" w:space="0" w:color="auto"/>
        <w:right w:val="none" w:sz="0" w:space="0" w:color="auto"/>
      </w:divBdr>
    </w:div>
    <w:div w:id="1682270499">
      <w:bodyDiv w:val="1"/>
      <w:marLeft w:val="0"/>
      <w:marRight w:val="0"/>
      <w:marTop w:val="0"/>
      <w:marBottom w:val="0"/>
      <w:divBdr>
        <w:top w:val="none" w:sz="0" w:space="0" w:color="auto"/>
        <w:left w:val="none" w:sz="0" w:space="0" w:color="auto"/>
        <w:bottom w:val="none" w:sz="0" w:space="0" w:color="auto"/>
        <w:right w:val="none" w:sz="0" w:space="0" w:color="auto"/>
      </w:divBdr>
    </w:div>
    <w:div w:id="1713337054">
      <w:bodyDiv w:val="1"/>
      <w:marLeft w:val="0"/>
      <w:marRight w:val="0"/>
      <w:marTop w:val="0"/>
      <w:marBottom w:val="0"/>
      <w:divBdr>
        <w:top w:val="none" w:sz="0" w:space="0" w:color="auto"/>
        <w:left w:val="none" w:sz="0" w:space="0" w:color="auto"/>
        <w:bottom w:val="none" w:sz="0" w:space="0" w:color="auto"/>
        <w:right w:val="none" w:sz="0" w:space="0" w:color="auto"/>
      </w:divBdr>
    </w:div>
    <w:div w:id="1718968701">
      <w:bodyDiv w:val="1"/>
      <w:marLeft w:val="0"/>
      <w:marRight w:val="0"/>
      <w:marTop w:val="0"/>
      <w:marBottom w:val="0"/>
      <w:divBdr>
        <w:top w:val="none" w:sz="0" w:space="0" w:color="auto"/>
        <w:left w:val="none" w:sz="0" w:space="0" w:color="auto"/>
        <w:bottom w:val="none" w:sz="0" w:space="0" w:color="auto"/>
        <w:right w:val="none" w:sz="0" w:space="0" w:color="auto"/>
      </w:divBdr>
    </w:div>
    <w:div w:id="1741560946">
      <w:bodyDiv w:val="1"/>
      <w:marLeft w:val="0"/>
      <w:marRight w:val="0"/>
      <w:marTop w:val="0"/>
      <w:marBottom w:val="0"/>
      <w:divBdr>
        <w:top w:val="none" w:sz="0" w:space="0" w:color="auto"/>
        <w:left w:val="none" w:sz="0" w:space="0" w:color="auto"/>
        <w:bottom w:val="none" w:sz="0" w:space="0" w:color="auto"/>
        <w:right w:val="none" w:sz="0" w:space="0" w:color="auto"/>
      </w:divBdr>
    </w:div>
    <w:div w:id="1748770815">
      <w:bodyDiv w:val="1"/>
      <w:marLeft w:val="0"/>
      <w:marRight w:val="0"/>
      <w:marTop w:val="0"/>
      <w:marBottom w:val="0"/>
      <w:divBdr>
        <w:top w:val="none" w:sz="0" w:space="0" w:color="auto"/>
        <w:left w:val="none" w:sz="0" w:space="0" w:color="auto"/>
        <w:bottom w:val="none" w:sz="0" w:space="0" w:color="auto"/>
        <w:right w:val="none" w:sz="0" w:space="0" w:color="auto"/>
      </w:divBdr>
    </w:div>
    <w:div w:id="1782992922">
      <w:bodyDiv w:val="1"/>
      <w:marLeft w:val="0"/>
      <w:marRight w:val="0"/>
      <w:marTop w:val="0"/>
      <w:marBottom w:val="0"/>
      <w:divBdr>
        <w:top w:val="none" w:sz="0" w:space="0" w:color="auto"/>
        <w:left w:val="none" w:sz="0" w:space="0" w:color="auto"/>
        <w:bottom w:val="none" w:sz="0" w:space="0" w:color="auto"/>
        <w:right w:val="none" w:sz="0" w:space="0" w:color="auto"/>
      </w:divBdr>
    </w:div>
    <w:div w:id="1807119373">
      <w:bodyDiv w:val="1"/>
      <w:marLeft w:val="0"/>
      <w:marRight w:val="0"/>
      <w:marTop w:val="0"/>
      <w:marBottom w:val="0"/>
      <w:divBdr>
        <w:top w:val="none" w:sz="0" w:space="0" w:color="auto"/>
        <w:left w:val="none" w:sz="0" w:space="0" w:color="auto"/>
        <w:bottom w:val="none" w:sz="0" w:space="0" w:color="auto"/>
        <w:right w:val="none" w:sz="0" w:space="0" w:color="auto"/>
      </w:divBdr>
    </w:div>
    <w:div w:id="1811677828">
      <w:bodyDiv w:val="1"/>
      <w:marLeft w:val="0"/>
      <w:marRight w:val="0"/>
      <w:marTop w:val="0"/>
      <w:marBottom w:val="0"/>
      <w:divBdr>
        <w:top w:val="none" w:sz="0" w:space="0" w:color="auto"/>
        <w:left w:val="none" w:sz="0" w:space="0" w:color="auto"/>
        <w:bottom w:val="none" w:sz="0" w:space="0" w:color="auto"/>
        <w:right w:val="none" w:sz="0" w:space="0" w:color="auto"/>
      </w:divBdr>
    </w:div>
    <w:div w:id="1837305553">
      <w:bodyDiv w:val="1"/>
      <w:marLeft w:val="0"/>
      <w:marRight w:val="0"/>
      <w:marTop w:val="0"/>
      <w:marBottom w:val="0"/>
      <w:divBdr>
        <w:top w:val="none" w:sz="0" w:space="0" w:color="auto"/>
        <w:left w:val="none" w:sz="0" w:space="0" w:color="auto"/>
        <w:bottom w:val="none" w:sz="0" w:space="0" w:color="auto"/>
        <w:right w:val="none" w:sz="0" w:space="0" w:color="auto"/>
      </w:divBdr>
    </w:div>
    <w:div w:id="1855682376">
      <w:bodyDiv w:val="1"/>
      <w:marLeft w:val="0"/>
      <w:marRight w:val="0"/>
      <w:marTop w:val="0"/>
      <w:marBottom w:val="0"/>
      <w:divBdr>
        <w:top w:val="none" w:sz="0" w:space="0" w:color="auto"/>
        <w:left w:val="none" w:sz="0" w:space="0" w:color="auto"/>
        <w:bottom w:val="none" w:sz="0" w:space="0" w:color="auto"/>
        <w:right w:val="none" w:sz="0" w:space="0" w:color="auto"/>
      </w:divBdr>
    </w:div>
    <w:div w:id="1862937672">
      <w:bodyDiv w:val="1"/>
      <w:marLeft w:val="0"/>
      <w:marRight w:val="0"/>
      <w:marTop w:val="0"/>
      <w:marBottom w:val="0"/>
      <w:divBdr>
        <w:top w:val="none" w:sz="0" w:space="0" w:color="auto"/>
        <w:left w:val="none" w:sz="0" w:space="0" w:color="auto"/>
        <w:bottom w:val="none" w:sz="0" w:space="0" w:color="auto"/>
        <w:right w:val="none" w:sz="0" w:space="0" w:color="auto"/>
      </w:divBdr>
    </w:div>
    <w:div w:id="1891188674">
      <w:bodyDiv w:val="1"/>
      <w:marLeft w:val="0"/>
      <w:marRight w:val="0"/>
      <w:marTop w:val="0"/>
      <w:marBottom w:val="0"/>
      <w:divBdr>
        <w:top w:val="none" w:sz="0" w:space="0" w:color="auto"/>
        <w:left w:val="none" w:sz="0" w:space="0" w:color="auto"/>
        <w:bottom w:val="none" w:sz="0" w:space="0" w:color="auto"/>
        <w:right w:val="none" w:sz="0" w:space="0" w:color="auto"/>
      </w:divBdr>
    </w:div>
    <w:div w:id="1891839062">
      <w:bodyDiv w:val="1"/>
      <w:marLeft w:val="0"/>
      <w:marRight w:val="0"/>
      <w:marTop w:val="0"/>
      <w:marBottom w:val="0"/>
      <w:divBdr>
        <w:top w:val="none" w:sz="0" w:space="0" w:color="auto"/>
        <w:left w:val="none" w:sz="0" w:space="0" w:color="auto"/>
        <w:bottom w:val="none" w:sz="0" w:space="0" w:color="auto"/>
        <w:right w:val="none" w:sz="0" w:space="0" w:color="auto"/>
      </w:divBdr>
    </w:div>
    <w:div w:id="1895847543">
      <w:bodyDiv w:val="1"/>
      <w:marLeft w:val="0"/>
      <w:marRight w:val="0"/>
      <w:marTop w:val="0"/>
      <w:marBottom w:val="0"/>
      <w:divBdr>
        <w:top w:val="none" w:sz="0" w:space="0" w:color="auto"/>
        <w:left w:val="none" w:sz="0" w:space="0" w:color="auto"/>
        <w:bottom w:val="none" w:sz="0" w:space="0" w:color="auto"/>
        <w:right w:val="none" w:sz="0" w:space="0" w:color="auto"/>
      </w:divBdr>
    </w:div>
    <w:div w:id="1920022456">
      <w:bodyDiv w:val="1"/>
      <w:marLeft w:val="0"/>
      <w:marRight w:val="0"/>
      <w:marTop w:val="0"/>
      <w:marBottom w:val="0"/>
      <w:divBdr>
        <w:top w:val="none" w:sz="0" w:space="0" w:color="auto"/>
        <w:left w:val="none" w:sz="0" w:space="0" w:color="auto"/>
        <w:bottom w:val="none" w:sz="0" w:space="0" w:color="auto"/>
        <w:right w:val="none" w:sz="0" w:space="0" w:color="auto"/>
      </w:divBdr>
    </w:div>
    <w:div w:id="1923641680">
      <w:bodyDiv w:val="1"/>
      <w:marLeft w:val="0"/>
      <w:marRight w:val="0"/>
      <w:marTop w:val="0"/>
      <w:marBottom w:val="0"/>
      <w:divBdr>
        <w:top w:val="none" w:sz="0" w:space="0" w:color="auto"/>
        <w:left w:val="none" w:sz="0" w:space="0" w:color="auto"/>
        <w:bottom w:val="none" w:sz="0" w:space="0" w:color="auto"/>
        <w:right w:val="none" w:sz="0" w:space="0" w:color="auto"/>
      </w:divBdr>
    </w:div>
    <w:div w:id="1932619443">
      <w:bodyDiv w:val="1"/>
      <w:marLeft w:val="0"/>
      <w:marRight w:val="0"/>
      <w:marTop w:val="0"/>
      <w:marBottom w:val="0"/>
      <w:divBdr>
        <w:top w:val="none" w:sz="0" w:space="0" w:color="auto"/>
        <w:left w:val="none" w:sz="0" w:space="0" w:color="auto"/>
        <w:bottom w:val="none" w:sz="0" w:space="0" w:color="auto"/>
        <w:right w:val="none" w:sz="0" w:space="0" w:color="auto"/>
      </w:divBdr>
    </w:div>
    <w:div w:id="1938904039">
      <w:bodyDiv w:val="1"/>
      <w:marLeft w:val="0"/>
      <w:marRight w:val="0"/>
      <w:marTop w:val="0"/>
      <w:marBottom w:val="0"/>
      <w:divBdr>
        <w:top w:val="none" w:sz="0" w:space="0" w:color="auto"/>
        <w:left w:val="none" w:sz="0" w:space="0" w:color="auto"/>
        <w:bottom w:val="none" w:sz="0" w:space="0" w:color="auto"/>
        <w:right w:val="none" w:sz="0" w:space="0" w:color="auto"/>
      </w:divBdr>
    </w:div>
    <w:div w:id="1957062830">
      <w:bodyDiv w:val="1"/>
      <w:marLeft w:val="0"/>
      <w:marRight w:val="0"/>
      <w:marTop w:val="0"/>
      <w:marBottom w:val="0"/>
      <w:divBdr>
        <w:top w:val="none" w:sz="0" w:space="0" w:color="auto"/>
        <w:left w:val="none" w:sz="0" w:space="0" w:color="auto"/>
        <w:bottom w:val="none" w:sz="0" w:space="0" w:color="auto"/>
        <w:right w:val="none" w:sz="0" w:space="0" w:color="auto"/>
      </w:divBdr>
    </w:div>
    <w:div w:id="1958877145">
      <w:bodyDiv w:val="1"/>
      <w:marLeft w:val="0"/>
      <w:marRight w:val="0"/>
      <w:marTop w:val="0"/>
      <w:marBottom w:val="0"/>
      <w:divBdr>
        <w:top w:val="none" w:sz="0" w:space="0" w:color="auto"/>
        <w:left w:val="none" w:sz="0" w:space="0" w:color="auto"/>
        <w:bottom w:val="none" w:sz="0" w:space="0" w:color="auto"/>
        <w:right w:val="none" w:sz="0" w:space="0" w:color="auto"/>
      </w:divBdr>
    </w:div>
    <w:div w:id="1964386803">
      <w:bodyDiv w:val="1"/>
      <w:marLeft w:val="0"/>
      <w:marRight w:val="0"/>
      <w:marTop w:val="0"/>
      <w:marBottom w:val="0"/>
      <w:divBdr>
        <w:top w:val="none" w:sz="0" w:space="0" w:color="auto"/>
        <w:left w:val="none" w:sz="0" w:space="0" w:color="auto"/>
        <w:bottom w:val="none" w:sz="0" w:space="0" w:color="auto"/>
        <w:right w:val="none" w:sz="0" w:space="0" w:color="auto"/>
      </w:divBdr>
    </w:div>
    <w:div w:id="1970551591">
      <w:bodyDiv w:val="1"/>
      <w:marLeft w:val="0"/>
      <w:marRight w:val="0"/>
      <w:marTop w:val="0"/>
      <w:marBottom w:val="0"/>
      <w:divBdr>
        <w:top w:val="none" w:sz="0" w:space="0" w:color="auto"/>
        <w:left w:val="none" w:sz="0" w:space="0" w:color="auto"/>
        <w:bottom w:val="none" w:sz="0" w:space="0" w:color="auto"/>
        <w:right w:val="none" w:sz="0" w:space="0" w:color="auto"/>
      </w:divBdr>
    </w:div>
    <w:div w:id="1976837130">
      <w:bodyDiv w:val="1"/>
      <w:marLeft w:val="0"/>
      <w:marRight w:val="0"/>
      <w:marTop w:val="0"/>
      <w:marBottom w:val="0"/>
      <w:divBdr>
        <w:top w:val="none" w:sz="0" w:space="0" w:color="auto"/>
        <w:left w:val="none" w:sz="0" w:space="0" w:color="auto"/>
        <w:bottom w:val="none" w:sz="0" w:space="0" w:color="auto"/>
        <w:right w:val="none" w:sz="0" w:space="0" w:color="auto"/>
      </w:divBdr>
    </w:div>
    <w:div w:id="1979846379">
      <w:bodyDiv w:val="1"/>
      <w:marLeft w:val="0"/>
      <w:marRight w:val="0"/>
      <w:marTop w:val="0"/>
      <w:marBottom w:val="0"/>
      <w:divBdr>
        <w:top w:val="none" w:sz="0" w:space="0" w:color="auto"/>
        <w:left w:val="none" w:sz="0" w:space="0" w:color="auto"/>
        <w:bottom w:val="none" w:sz="0" w:space="0" w:color="auto"/>
        <w:right w:val="none" w:sz="0" w:space="0" w:color="auto"/>
      </w:divBdr>
    </w:div>
    <w:div w:id="2004964340">
      <w:bodyDiv w:val="1"/>
      <w:marLeft w:val="0"/>
      <w:marRight w:val="0"/>
      <w:marTop w:val="0"/>
      <w:marBottom w:val="0"/>
      <w:divBdr>
        <w:top w:val="none" w:sz="0" w:space="0" w:color="auto"/>
        <w:left w:val="none" w:sz="0" w:space="0" w:color="auto"/>
        <w:bottom w:val="none" w:sz="0" w:space="0" w:color="auto"/>
        <w:right w:val="none" w:sz="0" w:space="0" w:color="auto"/>
      </w:divBdr>
    </w:div>
    <w:div w:id="2025472272">
      <w:bodyDiv w:val="1"/>
      <w:marLeft w:val="0"/>
      <w:marRight w:val="0"/>
      <w:marTop w:val="0"/>
      <w:marBottom w:val="0"/>
      <w:divBdr>
        <w:top w:val="none" w:sz="0" w:space="0" w:color="auto"/>
        <w:left w:val="none" w:sz="0" w:space="0" w:color="auto"/>
        <w:bottom w:val="none" w:sz="0" w:space="0" w:color="auto"/>
        <w:right w:val="none" w:sz="0" w:space="0" w:color="auto"/>
      </w:divBdr>
    </w:div>
    <w:div w:id="2037268727">
      <w:bodyDiv w:val="1"/>
      <w:marLeft w:val="0"/>
      <w:marRight w:val="0"/>
      <w:marTop w:val="0"/>
      <w:marBottom w:val="0"/>
      <w:divBdr>
        <w:top w:val="none" w:sz="0" w:space="0" w:color="auto"/>
        <w:left w:val="none" w:sz="0" w:space="0" w:color="auto"/>
        <w:bottom w:val="none" w:sz="0" w:space="0" w:color="auto"/>
        <w:right w:val="none" w:sz="0" w:space="0" w:color="auto"/>
      </w:divBdr>
    </w:div>
    <w:div w:id="2047365740">
      <w:bodyDiv w:val="1"/>
      <w:marLeft w:val="0"/>
      <w:marRight w:val="0"/>
      <w:marTop w:val="0"/>
      <w:marBottom w:val="0"/>
      <w:divBdr>
        <w:top w:val="none" w:sz="0" w:space="0" w:color="auto"/>
        <w:left w:val="none" w:sz="0" w:space="0" w:color="auto"/>
        <w:bottom w:val="none" w:sz="0" w:space="0" w:color="auto"/>
        <w:right w:val="none" w:sz="0" w:space="0" w:color="auto"/>
      </w:divBdr>
    </w:div>
    <w:div w:id="2070348760">
      <w:bodyDiv w:val="1"/>
      <w:marLeft w:val="0"/>
      <w:marRight w:val="0"/>
      <w:marTop w:val="0"/>
      <w:marBottom w:val="0"/>
      <w:divBdr>
        <w:top w:val="none" w:sz="0" w:space="0" w:color="auto"/>
        <w:left w:val="none" w:sz="0" w:space="0" w:color="auto"/>
        <w:bottom w:val="none" w:sz="0" w:space="0" w:color="auto"/>
        <w:right w:val="none" w:sz="0" w:space="0" w:color="auto"/>
      </w:divBdr>
    </w:div>
    <w:div w:id="2112430003">
      <w:bodyDiv w:val="1"/>
      <w:marLeft w:val="0"/>
      <w:marRight w:val="0"/>
      <w:marTop w:val="0"/>
      <w:marBottom w:val="0"/>
      <w:divBdr>
        <w:top w:val="none" w:sz="0" w:space="0" w:color="auto"/>
        <w:left w:val="none" w:sz="0" w:space="0" w:color="auto"/>
        <w:bottom w:val="none" w:sz="0" w:space="0" w:color="auto"/>
        <w:right w:val="none" w:sz="0" w:space="0" w:color="auto"/>
      </w:divBdr>
    </w:div>
    <w:div w:id="2112697950">
      <w:bodyDiv w:val="1"/>
      <w:marLeft w:val="0"/>
      <w:marRight w:val="0"/>
      <w:marTop w:val="0"/>
      <w:marBottom w:val="0"/>
      <w:divBdr>
        <w:top w:val="none" w:sz="0" w:space="0" w:color="auto"/>
        <w:left w:val="none" w:sz="0" w:space="0" w:color="auto"/>
        <w:bottom w:val="none" w:sz="0" w:space="0" w:color="auto"/>
        <w:right w:val="none" w:sz="0" w:space="0" w:color="auto"/>
      </w:divBdr>
    </w:div>
    <w:div w:id="21243750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hyperlink" Target="https://seaborn.pydata.org/" TargetMode="External"/><Relationship Id="rId89" Type="http://schemas.microsoft.com/office/2011/relationships/people" Target="people.xml"/><Relationship Id="rId16" Type="http://schemas.openxmlformats.org/officeDocument/2006/relationships/footer" Target="footer2.xml"/><Relationship Id="rId11" Type="http://schemas.openxmlformats.org/officeDocument/2006/relationships/image" Target="media/image2.jpe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hyperlink" Target="https://aws.amazon.com/es/what-is/python/" TargetMode="External"/><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1.png"/><Relationship Id="rId69" Type="http://schemas.openxmlformats.org/officeDocument/2006/relationships/image" Target="media/image56.jpeg"/><Relationship Id="rId77" Type="http://schemas.openxmlformats.org/officeDocument/2006/relationships/hyperlink" Target="https://inaoe.repositorioinstitucional.mx/jspui/bitstream/1009/628/1/LopezES.pdf" TargetMode="Externa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59.png"/><Relationship Id="rId80" Type="http://schemas.openxmlformats.org/officeDocument/2006/relationships/hyperlink" Target="https://numpy.org/" TargetMode="External"/><Relationship Id="rId85" Type="http://schemas.openxmlformats.org/officeDocument/2006/relationships/hyperlink" Target="https://scipy.org/"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matplotlib.org/"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customXml" Target="ink/ink1.xm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www.cs.cinvestav.mx/TesisGraduados/2006/tesisEdnaHernandez.pdf" TargetMode="External"/><Relationship Id="rId81" Type="http://schemas.openxmlformats.org/officeDocument/2006/relationships/hyperlink" Target="https://pandas.pydata.org/" TargetMode="External"/><Relationship Id="rId86" Type="http://schemas.openxmlformats.org/officeDocument/2006/relationships/hyperlink" Target="https://www.pycaret.org/"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3.png"/><Relationship Id="rId87" Type="http://schemas.openxmlformats.org/officeDocument/2006/relationships/footer" Target="footer3.xml"/><Relationship Id="rId61" Type="http://schemas.openxmlformats.org/officeDocument/2006/relationships/image" Target="media/image48.png"/><Relationship Id="rId82" Type="http://schemas.openxmlformats.org/officeDocument/2006/relationships/hyperlink" Target="https://scikit-learn.org/" TargetMode="External"/><Relationship Id="rId19" Type="http://schemas.openxmlformats.org/officeDocument/2006/relationships/image" Target="media/image7.jpe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0:17:50.093"/>
    </inkml:context>
    <inkml:brush xml:id="br0">
      <inkml:brushProperty name="width" value="0.1" units="cm"/>
      <inkml:brushProperty name="height" value="0.1" units="cm"/>
      <inkml:brushProperty name="color" value="#FF0066"/>
    </inkml:brush>
  </inkml:definitions>
  <inkml:trace contextRef="#ctx0" brushRef="#br0">130 137 24575,'-16'430'0,"5"-290"0,13 248 0,11-295 0,-8-63 0,3 55 0,-8-57 0,-1-9 0,1 0 0,0 0 0,2-1 0,0 1 0,1 0 0,1-1 0,1 0 0,13 35 0,0-9 0,-3 0 0,-1 2 0,-2-1 0,6 56 0,-1-10 0,-8-56 0,25 60 0,3 11 0,-36-100 0,1 0 0,1 0 0,-1 0 0,1 0 0,0-1 0,0 1 0,1-1 0,0 0 0,0 0 0,0 0 0,0 0 0,1-1 0,0 1 0,0-1 0,0-1 0,0 1 0,1-1 0,-1 1 0,1-2 0,0 1 0,0-1 0,0 0 0,0 0 0,10 2 0,13 0 0,0 0 0,0-2 0,0-1 0,35-4 0,-17 2 0,462-1 0,-490 4 0,-1-1 0,1 2 0,18 5 0,-17-3 0,1-1 0,26 1 0,143-7 0,72 4 0,-237 2 0,0 1 0,0 0 0,0 2 0,27 12 0,-31-10 0,1-2 0,0 0 0,0-2 0,1 0 0,37 3 0,-43-7 0,-1 1 0,0 1 0,0 1 0,0 0 0,0 1 0,-1 0 0,20 10 0,25 10 0,-53-22 0,-1-1 0,0 1 0,1-1 0,0-1 0,-1 1 0,1-1 0,0 0 0,0-1 0,0 1 0,0-1 0,0-1 0,-1 1 0,1-1 0,0-1 0,0 1 0,-1-1 0,1 0 0,-1 0 0,1-1 0,-1 0 0,0 0 0,6-4 0,36-20 0,-40 24 0,1-1 0,-1-1 0,0 0 0,0 0 0,11-10 0,-17 13 0,0 0 0,0 0 0,0-1 0,0 0 0,-1 1 0,1-1 0,-1 0 0,1 0 0,-1 1 0,0-1 0,0 0 0,-1 0 0,1 0 0,-1 0 0,1-1 0,-1 1 0,0 0 0,0 0 0,0 0 0,0 0 0,-2-5 0,0-5 0,0 0 0,1-1 0,0 1 0,1-1 0,1 1 0,0 0 0,1-1 0,0 1 0,6-19 0,1-13 0,-2 0 0,-2-1 0,-1-82 0,4-47 0,13-150 0,4 203 0,-2 14 0,-12 41 0,32-256 0,-31 231 0,-6 49 0,2-64 0,-6 4 0,-6-112 0,-22 83 0,26 130 0,-1-1 0,1 1 0,-1-1 0,0 1 0,0-1 0,0 1 0,0-1 0,0 1 0,0 0 0,0 0 0,-1 0 0,1-1 0,-1 1 0,0 1 0,1-1 0,-1 0 0,0 0 0,0 1 0,0-1 0,-1 1 0,1-1 0,-3 0 0,0 0 0,0 1 0,0-1 0,0 1 0,0 1 0,0-1 0,-1 1 0,1 0 0,0 0 0,0 0 0,-9 3 0,-8 2 0,-1 1 0,1 2 0,-39 18 0,-23 15 0,-77 31 0,139-64 0,0-2 0,0 0 0,-1-1 0,0-2 0,-43 2 0,-212-9 0,-185 4 0,334 12 0,-57 2 0,-886-15-1365,1050 1-5461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938DD3A72AC62C49A056FC2F839B30FE" ma:contentTypeVersion="0" ma:contentTypeDescription="Crear nuevo documento." ma:contentTypeScope="" ma:versionID="54e0ea803fa5f91b0c05132a43e340c8">
  <xsd:schema xmlns:xsd="http://www.w3.org/2001/XMLSchema" xmlns:xs="http://www.w3.org/2001/XMLSchema" xmlns:p="http://schemas.microsoft.com/office/2006/metadata/properties" targetNamespace="http://schemas.microsoft.com/office/2006/metadata/properties" ma:root="true" ma:fieldsID="e643e18af889c27956c9fdc206b126a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02657-B989-449E-951D-7FC20E071F3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B6E537E-40B3-4D58-B8C9-AA50BB927C3B}">
  <ds:schemaRefs>
    <ds:schemaRef ds:uri="http://schemas.microsoft.com/sharepoint/v3/contenttype/forms"/>
  </ds:schemaRefs>
</ds:datastoreItem>
</file>

<file path=customXml/itemProps3.xml><?xml version="1.0" encoding="utf-8"?>
<ds:datastoreItem xmlns:ds="http://schemas.openxmlformats.org/officeDocument/2006/customXml" ds:itemID="{3476DE8E-96DB-4385-968D-3F82EA90AA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1D2A975E-F039-4207-BC77-958BA88D8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64499</TotalTime>
  <Pages>84</Pages>
  <Words>14314</Words>
  <Characters>78727</Characters>
  <Application>Microsoft Office Word</Application>
  <DocSecurity>0</DocSecurity>
  <Lines>656</Lines>
  <Paragraphs>185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Academica</dc:creator>
  <cp:keywords/>
  <dc:description/>
  <cp:lastModifiedBy>Fabiola Ramírez  Guerrero</cp:lastModifiedBy>
  <cp:revision>33</cp:revision>
  <dcterms:created xsi:type="dcterms:W3CDTF">2019-09-10T14:03:00Z</dcterms:created>
  <dcterms:modified xsi:type="dcterms:W3CDTF">2024-09-30T01:34:00Z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0x010100938DD3A72AC62C49A056FC2F839B30FE</vt:lpwstr>
  </property>
  <property fmtid="{D5CDD505-2E9C-101B-9397-08002B2CF9AE}" pid="3" name="MediaServiceImageTags">
    <vt:lpwstr/>
  </property>
  <property fmtid="{D5CDD505-2E9C-101B-9397-08002B2CF9AE}" pid="4" name="Order">
    <vt:r8>1000</vt:r8>
  </property>
  <property fmtid="{D5CDD505-2E9C-101B-9397-08002B2CF9AE}" pid="5" name="xd_Signature">
    <vt:bool>false</vt:bool>
  </property>
  <property fmtid="{D5CDD505-2E9C-101B-9397-08002B2CF9AE}" pid="6" name="xd_ProgID">
    <vt:lpwstr/>
  </property>
  <property fmtid="{D5CDD505-2E9C-101B-9397-08002B2CF9AE}" pid="7" name="_ExtendedDescription">
    <vt:lpwstr/>
  </property>
  <property fmtid="{D5CDD505-2E9C-101B-9397-08002B2CF9AE}" pid="8" name="TriggerFlowInfo">
    <vt:lpwstr/>
  </property>
  <property fmtid="{D5CDD505-2E9C-101B-9397-08002B2CF9AE}" pid="9" name="ComplianceAssetId">
    <vt:lpwstr/>
  </property>
  <property fmtid="{D5CDD505-2E9C-101B-9397-08002B2CF9AE}" pid="10" name="TemplateUrl">
    <vt:lpwstr/>
  </property>
</Properties>
</file>