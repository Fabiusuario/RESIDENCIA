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ink/ink1.xml" ContentType="application/inkml+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923461" w14:textId="77777777" w:rsidR="00B10A7F" w:rsidRDefault="00B10A7F" w:rsidP="006F2A33">
      <w:pPr>
        <w:spacing w:after="0" w:line="360" w:lineRule="auto"/>
      </w:pPr>
    </w:p>
    <w:p w14:paraId="64F04401" w14:textId="59401AC5" w:rsidR="00B10A7F" w:rsidRPr="002A5DE3" w:rsidRDefault="00000000" w:rsidP="006F2A33">
      <w:pPr>
        <w:spacing w:after="0" w:line="360" w:lineRule="auto"/>
      </w:pPr>
      <w:r>
        <w:rPr>
          <w:noProof/>
        </w:rPr>
        <w:pict w14:anchorId="69668FD7">
          <v:shapetype id="_x0000_t202" coordsize="21600,21600" o:spt="202" path="m,l,21600r21600,l21600,xe">
            <v:stroke joinstyle="miter"/>
            <v:path gradientshapeok="t" o:connecttype="rect"/>
          </v:shapetype>
          <v:shape id="Cuadro de texto 2" o:spid="_x0000_s2056" type="#_x0000_t202" style="position:absolute;margin-left:52.4pt;margin-top:26pt;width:430.6pt;height:558.8pt;z-index:251655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" filled="f">
            <v:stroke opacity="0"/>
            <v:textbox>
              <w:txbxContent>
                <w:p w14:paraId="2D1DAEEC" w14:textId="77777777" w:rsidR="008E18C8" w:rsidRDefault="008E18C8" w:rsidP="00B10A7F">
                  <w:pPr>
                    <w:spacing w:line="0" w:lineRule="atLeast"/>
                    <w:jc w:val="center"/>
                    <w:rPr>
                      <w:rFonts w:ascii="Arial" w:eastAsia="Arial" w:hAnsi="Arial"/>
                      <w:b/>
                      <w:sz w:val="28"/>
                    </w:rPr>
                  </w:pPr>
                </w:p>
                <w:p w14:paraId="66CC67F4" w14:textId="77777777" w:rsidR="008E18C8" w:rsidRDefault="008E18C8" w:rsidP="00B10A7F">
                  <w:pPr>
                    <w:spacing w:line="0" w:lineRule="atLeast"/>
                    <w:jc w:val="center"/>
                    <w:rPr>
                      <w:rFonts w:ascii="Times New Roman" w:eastAsia="Times New Roman" w:hAnsi="Times New Roman"/>
                    </w:rPr>
                  </w:pPr>
                  <w:r>
                    <w:rPr>
                      <w:rFonts w:ascii="Arial" w:eastAsia="Arial" w:hAnsi="Arial"/>
                      <w:b/>
                      <w:sz w:val="28"/>
                    </w:rPr>
                    <w:t>INSTITUTO TECNOLÓGICO DE TOLUCA</w:t>
                  </w:r>
                </w:p>
                <w:p w14:paraId="4ABCDBC6" w14:textId="77777777" w:rsidR="008E18C8" w:rsidRDefault="008E18C8" w:rsidP="00B10A7F">
                  <w:pPr>
                    <w:spacing w:line="0" w:lineRule="atLeast"/>
                    <w:rPr>
                      <w:rFonts w:ascii="Times New Roman" w:eastAsia="Times New Roman" w:hAnsi="Times New Roman"/>
                    </w:rPr>
                  </w:pPr>
                </w:p>
                <w:p w14:paraId="4A48167E" w14:textId="77777777" w:rsidR="008E18C8" w:rsidRDefault="008E18C8" w:rsidP="00B10A7F">
                  <w:pPr>
                    <w:spacing w:after="0" w:line="0" w:lineRule="atLeast"/>
                    <w:jc w:val="center"/>
                    <w:rPr>
                      <w:rFonts w:ascii="Arial" w:eastAsia="Arial" w:hAnsi="Arial"/>
                      <w:b/>
                      <w:color w:val="FF0000"/>
                      <w:sz w:val="24"/>
                    </w:rPr>
                  </w:pPr>
                </w:p>
                <w:p w14:paraId="4A93B843" w14:textId="422A335B" w:rsidR="008E18C8" w:rsidRPr="002D3C7C" w:rsidRDefault="0066597B" w:rsidP="00B10A7F">
                  <w:pPr>
                    <w:spacing w:after="0" w:line="0" w:lineRule="atLeast"/>
                    <w:jc w:val="center"/>
                    <w:rPr>
                      <w:rFonts w:ascii="Arial" w:eastAsia="Arial" w:hAnsi="Arial"/>
                      <w:b/>
                      <w:sz w:val="24"/>
                    </w:rPr>
                  </w:pPr>
                  <w:r>
                    <w:rPr>
                      <w:rFonts w:ascii="Arial" w:eastAsia="Times New Roman" w:hAnsi="Arial" w:cs="Arial"/>
                      <w:b/>
                      <w:sz w:val="24"/>
                      <w:szCs w:val="24"/>
                    </w:rPr>
                    <w:t>INFORME FINAL</w:t>
                  </w:r>
                  <w:r w:rsidR="008E18C8" w:rsidRPr="002D3C7C">
                    <w:rPr>
                      <w:rFonts w:ascii="Arial" w:eastAsia="Times New Roman" w:hAnsi="Arial" w:cs="Arial"/>
                      <w:b/>
                      <w:sz w:val="24"/>
                      <w:szCs w:val="24"/>
                    </w:rPr>
                    <w:t xml:space="preserve"> DE RESIDENCIA PROFESIONAL</w:t>
                  </w:r>
                </w:p>
                <w:p w14:paraId="2010D00A" w14:textId="77777777" w:rsidR="008E18C8" w:rsidRDefault="008E18C8" w:rsidP="00B10A7F">
                  <w:pPr>
                    <w:spacing w:line="200" w:lineRule="exact"/>
                    <w:rPr>
                      <w:rFonts w:ascii="Times New Roman" w:eastAsia="Times New Roman" w:hAnsi="Times New Roman"/>
                    </w:rPr>
                  </w:pPr>
                </w:p>
                <w:p w14:paraId="4009C01D" w14:textId="77777777" w:rsidR="008E18C8" w:rsidRDefault="008E18C8" w:rsidP="00B10A7F">
                  <w:pPr>
                    <w:spacing w:line="0" w:lineRule="atLeast"/>
                    <w:jc w:val="center"/>
                    <w:rPr>
                      <w:rFonts w:ascii="Arial" w:eastAsia="Arial" w:hAnsi="Arial"/>
                      <w:b/>
                      <w:sz w:val="24"/>
                    </w:rPr>
                  </w:pPr>
                </w:p>
                <w:p w14:paraId="511BE004" w14:textId="1EFCDE41" w:rsidR="008E18C8" w:rsidRPr="002D3C7C" w:rsidRDefault="008E18C8" w:rsidP="00B10A7F">
                  <w:pPr>
                    <w:spacing w:line="0" w:lineRule="atLeast"/>
                    <w:jc w:val="center"/>
                    <w:rPr>
                      <w:rFonts w:ascii="Arial" w:eastAsia="Arial" w:hAnsi="Arial"/>
                      <w:b/>
                      <w:sz w:val="24"/>
                    </w:rPr>
                  </w:pPr>
                  <w:r w:rsidRPr="003B4964">
                    <w:rPr>
                      <w:rFonts w:ascii="Arial" w:eastAsia="Arial" w:hAnsi="Arial"/>
                      <w:b/>
                      <w:sz w:val="24"/>
                    </w:rPr>
                    <w:t>“</w:t>
                  </w:r>
                  <w:r w:rsidR="005113C0">
                    <w:rPr>
                      <w:rFonts w:ascii="Arial" w:eastAsia="Arial" w:hAnsi="Arial"/>
                      <w:b/>
                      <w:sz w:val="24"/>
                    </w:rPr>
                    <w:t>ANÁLISIS DE DATOS CON EL ALGORITMO DE AGRUPAMIENTO</w:t>
                  </w:r>
                  <w:r w:rsidR="005113C0">
                    <w:rPr>
                      <w:rFonts w:ascii="Arial" w:eastAsia="Arial" w:hAnsi="Arial"/>
                      <w:b/>
                      <w:sz w:val="24"/>
                    </w:rPr>
                    <w:br/>
                  </w:r>
                  <w:r w:rsidR="001150AB">
                    <w:rPr>
                      <w:rFonts w:ascii="Arial" w:eastAsia="Arial" w:hAnsi="Arial"/>
                      <w:b/>
                      <w:sz w:val="24"/>
                    </w:rPr>
                    <w:t>K-PROTOTYPES</w:t>
                  </w:r>
                  <w:r>
                    <w:rPr>
                      <w:rFonts w:ascii="Arial" w:eastAsia="Arial" w:hAnsi="Arial"/>
                      <w:b/>
                      <w:sz w:val="24"/>
                    </w:rPr>
                    <w:t>”</w:t>
                  </w:r>
                </w:p>
                <w:p w14:paraId="356DDE3C" w14:textId="77777777" w:rsidR="008E18C8" w:rsidRDefault="008E18C8" w:rsidP="00B10A7F">
                  <w:pPr>
                    <w:spacing w:line="304" w:lineRule="exact"/>
                    <w:rPr>
                      <w:rFonts w:ascii="Times New Roman" w:eastAsia="Times New Roman" w:hAnsi="Times New Roman"/>
                    </w:rPr>
                  </w:pPr>
                </w:p>
                <w:p w14:paraId="52F36309" w14:textId="77777777" w:rsidR="008E18C8" w:rsidRPr="00781601" w:rsidRDefault="008E18C8" w:rsidP="00B10A7F">
                  <w:pPr>
                    <w:spacing w:after="0" w:line="0" w:lineRule="atLeast"/>
                    <w:jc w:val="center"/>
                    <w:rPr>
                      <w:rFonts w:ascii="Arial" w:eastAsia="Arial" w:hAnsi="Arial"/>
                      <w:b/>
                      <w:sz w:val="24"/>
                      <w:rPrChange w:id="0" w:author="Fabiola Ramírez  Guerrero" w:date="2024-02-24T15:44:00Z">
                        <w:rPr>
                          <w:rFonts w:ascii="Arial" w:eastAsia="Arial" w:hAnsi="Arial"/>
                          <w:b/>
                          <w:color w:val="FF0000"/>
                          <w:sz w:val="24"/>
                        </w:rPr>
                      </w:rPrChange>
                    </w:rPr>
                  </w:pPr>
                  <w:ins w:id="1" w:author="Fabiola Ramírez  Guerrero" w:date="2024-02-24T15:44:00Z">
                    <w:r w:rsidRPr="00781601">
                      <w:rPr>
                        <w:rFonts w:ascii="Arial" w:eastAsia="Arial" w:hAnsi="Arial"/>
                        <w:b/>
                        <w:sz w:val="24"/>
                        <w:rPrChange w:id="2" w:author="Fabiola Ramírez  Guerrero" w:date="2024-02-24T15:44:00Z">
                          <w:rPr>
                            <w:rFonts w:ascii="Arial" w:eastAsia="Arial" w:hAnsi="Arial"/>
                            <w:b/>
                            <w:color w:val="FF0000"/>
                            <w:sz w:val="24"/>
                          </w:rPr>
                        </w:rPrChange>
                      </w:rPr>
                      <w:t>Ingeniería en Sistemas Computacionales</w:t>
                    </w:r>
                  </w:ins>
                  <w:del w:id="3" w:author="Fabiola Ramírez  Guerrero" w:date="2024-02-24T15:44:00Z">
                    <w:r w:rsidRPr="00781601" w:rsidDel="00781601">
                      <w:rPr>
                        <w:rFonts w:ascii="Arial" w:eastAsia="Arial" w:hAnsi="Arial"/>
                        <w:b/>
                        <w:sz w:val="24"/>
                        <w:rPrChange w:id="4" w:author="Fabiola Ramírez  Guerrero" w:date="2024-02-24T15:44:00Z">
                          <w:rPr>
                            <w:rFonts w:ascii="Arial" w:eastAsia="Arial" w:hAnsi="Arial"/>
                            <w:b/>
                            <w:color w:val="FF0000"/>
                            <w:sz w:val="24"/>
                          </w:rPr>
                        </w:rPrChange>
                      </w:rPr>
                      <w:delText>CARRERA</w:delText>
                    </w:r>
                  </w:del>
                </w:p>
                <w:p w14:paraId="5E2B35CC" w14:textId="77777777" w:rsidR="008E18C8" w:rsidRDefault="008E18C8" w:rsidP="00B10A7F">
                  <w:pPr>
                    <w:spacing w:after="0" w:line="0" w:lineRule="atLeast"/>
                    <w:jc w:val="center"/>
                    <w:rPr>
                      <w:rFonts w:ascii="Arial" w:eastAsia="Arial" w:hAnsi="Arial"/>
                      <w:b/>
                      <w:color w:val="FF0000"/>
                      <w:sz w:val="24"/>
                    </w:rPr>
                  </w:pPr>
                </w:p>
                <w:p w14:paraId="3ABBB1AB" w14:textId="77777777" w:rsidR="008E18C8" w:rsidRDefault="008E18C8" w:rsidP="00B10A7F">
                  <w:pPr>
                    <w:spacing w:line="304" w:lineRule="exact"/>
                    <w:rPr>
                      <w:rFonts w:ascii="Times New Roman" w:eastAsia="Times New Roman" w:hAnsi="Times New Roman"/>
                    </w:rPr>
                  </w:pPr>
                </w:p>
                <w:p w14:paraId="4D9BCFCD" w14:textId="77777777" w:rsidR="008E18C8" w:rsidRPr="00FA428D" w:rsidRDefault="008E18C8" w:rsidP="00B10A7F">
                  <w:pPr>
                    <w:spacing w:after="0" w:line="0" w:lineRule="atLeast"/>
                    <w:jc w:val="center"/>
                    <w:rPr>
                      <w:rFonts w:ascii="Arial" w:eastAsia="Arial" w:hAnsi="Arial"/>
                      <w:b/>
                      <w:sz w:val="24"/>
                    </w:rPr>
                  </w:pPr>
                  <w:r w:rsidRPr="00FA428D">
                    <w:rPr>
                      <w:rFonts w:ascii="Arial" w:eastAsia="Arial" w:hAnsi="Arial"/>
                      <w:b/>
                      <w:sz w:val="24"/>
                    </w:rPr>
                    <w:t xml:space="preserve">PRESENTA: </w:t>
                  </w:r>
                </w:p>
                <w:p w14:paraId="6D7FCDC7" w14:textId="77777777" w:rsidR="008E18C8" w:rsidRPr="00781601" w:rsidRDefault="008E18C8" w:rsidP="00B10A7F">
                  <w:pPr>
                    <w:spacing w:after="0" w:line="0" w:lineRule="atLeast"/>
                    <w:jc w:val="center"/>
                    <w:rPr>
                      <w:rFonts w:ascii="Arial" w:eastAsia="Arial" w:hAnsi="Arial"/>
                      <w:b/>
                      <w:sz w:val="24"/>
                      <w:rPrChange w:id="5" w:author="Fabiola Ramírez  Guerrero" w:date="2024-02-24T15:45:00Z">
                        <w:rPr>
                          <w:rFonts w:ascii="Arial" w:eastAsia="Arial" w:hAnsi="Arial"/>
                          <w:b/>
                          <w:color w:val="FF0000"/>
                          <w:sz w:val="24"/>
                        </w:rPr>
                      </w:rPrChange>
                    </w:rPr>
                  </w:pPr>
                  <w:del w:id="6" w:author="Fabiola Ramírez  Guerrero" w:date="2024-02-24T15:44:00Z">
                    <w:r w:rsidRPr="00781601" w:rsidDel="00781601">
                      <w:rPr>
                        <w:rFonts w:ascii="Arial" w:eastAsia="Arial" w:hAnsi="Arial"/>
                        <w:b/>
                        <w:sz w:val="24"/>
                        <w:rPrChange w:id="7" w:author="Fabiola Ramírez  Guerrero" w:date="2024-02-24T15:45:00Z">
                          <w:rPr>
                            <w:rFonts w:ascii="Arial" w:eastAsia="Arial" w:hAnsi="Arial"/>
                            <w:b/>
                            <w:color w:val="FF0000"/>
                            <w:sz w:val="24"/>
                          </w:rPr>
                        </w:rPrChange>
                      </w:rPr>
                      <w:delText>NOMBRE DEL ALUMNO</w:delText>
                    </w:r>
                  </w:del>
                  <w:ins w:id="8" w:author="Fabiola Ramírez  Guerrero" w:date="2024-02-24T15:44:00Z">
                    <w:r w:rsidRPr="00781601">
                      <w:rPr>
                        <w:rFonts w:ascii="Arial" w:eastAsia="Arial" w:hAnsi="Arial"/>
                        <w:b/>
                        <w:sz w:val="24"/>
                        <w:rPrChange w:id="9" w:author="Fabiola Ramírez  Guerrero" w:date="2024-02-24T15:45:00Z">
                          <w:rPr>
                            <w:rFonts w:ascii="Arial" w:eastAsia="Arial" w:hAnsi="Arial"/>
                            <w:b/>
                            <w:color w:val="FF0000"/>
                            <w:sz w:val="24"/>
                          </w:rPr>
                        </w:rPrChange>
                      </w:rPr>
                      <w:t>Fabio</w:t>
                    </w:r>
                  </w:ins>
                  <w:ins w:id="10" w:author="Fabiola Ramírez  Guerrero" w:date="2024-02-24T15:45:00Z">
                    <w:r w:rsidRPr="00781601">
                      <w:rPr>
                        <w:rFonts w:ascii="Arial" w:eastAsia="Arial" w:hAnsi="Arial"/>
                        <w:b/>
                        <w:sz w:val="24"/>
                        <w:rPrChange w:id="11" w:author="Fabiola Ramírez  Guerrero" w:date="2024-02-24T15:45:00Z">
                          <w:rPr>
                            <w:rFonts w:ascii="Arial" w:eastAsia="Arial" w:hAnsi="Arial"/>
                            <w:b/>
                            <w:color w:val="FF0000"/>
                            <w:sz w:val="24"/>
                          </w:rPr>
                        </w:rPrChange>
                      </w:rPr>
                      <w:t>la Ramírez Guerrero</w:t>
                    </w:r>
                  </w:ins>
                </w:p>
                <w:p w14:paraId="5B06311F" w14:textId="77777777" w:rsidR="008E18C8" w:rsidRDefault="008E18C8" w:rsidP="00B10A7F">
                  <w:pPr>
                    <w:spacing w:after="0" w:line="0" w:lineRule="atLeast"/>
                    <w:jc w:val="center"/>
                    <w:rPr>
                      <w:rFonts w:ascii="Arial" w:eastAsia="Arial" w:hAnsi="Arial"/>
                      <w:b/>
                      <w:color w:val="FF0000"/>
                      <w:sz w:val="24"/>
                    </w:rPr>
                  </w:pPr>
                </w:p>
                <w:p w14:paraId="17974669" w14:textId="77777777" w:rsidR="008E18C8" w:rsidRDefault="008E18C8" w:rsidP="00B10A7F">
                  <w:pPr>
                    <w:spacing w:after="0" w:line="0" w:lineRule="atLeast"/>
                    <w:jc w:val="center"/>
                    <w:rPr>
                      <w:rFonts w:ascii="Arial" w:eastAsia="Arial" w:hAnsi="Arial"/>
                      <w:b/>
                      <w:sz w:val="24"/>
                    </w:rPr>
                  </w:pPr>
                </w:p>
                <w:p w14:paraId="2174DCF3" w14:textId="77777777" w:rsidR="008E18C8" w:rsidRDefault="008E18C8" w:rsidP="00B10A7F">
                  <w:pPr>
                    <w:spacing w:after="0" w:line="0" w:lineRule="atLeast"/>
                    <w:jc w:val="center"/>
                    <w:rPr>
                      <w:rFonts w:ascii="Arial" w:eastAsia="Arial" w:hAnsi="Arial"/>
                      <w:b/>
                      <w:sz w:val="24"/>
                    </w:rPr>
                  </w:pPr>
                  <w:r>
                    <w:rPr>
                      <w:rFonts w:ascii="Arial" w:eastAsia="Arial" w:hAnsi="Arial"/>
                      <w:b/>
                      <w:sz w:val="24"/>
                    </w:rPr>
                    <w:t>No. CONTROL:</w:t>
                  </w:r>
                </w:p>
                <w:p w14:paraId="1B4D0F9A" w14:textId="77777777" w:rsidR="008E18C8" w:rsidRPr="00781601" w:rsidRDefault="008E18C8" w:rsidP="00B10A7F">
                  <w:pPr>
                    <w:spacing w:after="0" w:line="0" w:lineRule="atLeast"/>
                    <w:jc w:val="center"/>
                    <w:rPr>
                      <w:rFonts w:ascii="Arial" w:eastAsia="Arial" w:hAnsi="Arial"/>
                      <w:b/>
                      <w:sz w:val="24"/>
                      <w:rPrChange w:id="12" w:author="Fabiola Ramírez  Guerrero" w:date="2024-02-24T15:46:00Z">
                        <w:rPr>
                          <w:rFonts w:ascii="Arial" w:eastAsia="Arial" w:hAnsi="Arial"/>
                          <w:b/>
                          <w:color w:val="FF0000"/>
                          <w:sz w:val="24"/>
                        </w:rPr>
                      </w:rPrChange>
                    </w:rPr>
                  </w:pPr>
                  <w:ins w:id="13" w:author="Fabiola Ramírez  Guerrero" w:date="2024-02-24T15:45:00Z">
                    <w:r w:rsidRPr="00781601">
                      <w:rPr>
                        <w:rFonts w:ascii="Arial" w:eastAsia="Arial" w:hAnsi="Arial"/>
                        <w:b/>
                        <w:sz w:val="24"/>
                        <w:rPrChange w:id="14" w:author="Fabiola Ramírez  Guerrero" w:date="2024-02-24T15:46:00Z">
                          <w:rPr>
                            <w:rFonts w:ascii="Arial" w:eastAsia="Arial" w:hAnsi="Arial"/>
                            <w:b/>
                            <w:color w:val="FF0000"/>
                            <w:sz w:val="24"/>
                          </w:rPr>
                        </w:rPrChange>
                      </w:rPr>
                      <w:t>C18280980</w:t>
                    </w:r>
                  </w:ins>
                  <w:del w:id="15" w:author="Fabiola Ramírez  Guerrero" w:date="2024-02-24T15:45:00Z">
                    <w:r w:rsidRPr="00781601" w:rsidDel="00781601">
                      <w:rPr>
                        <w:rFonts w:ascii="Arial" w:eastAsia="Arial" w:hAnsi="Arial"/>
                        <w:b/>
                        <w:sz w:val="24"/>
                        <w:rPrChange w:id="16" w:author="Fabiola Ramírez  Guerrero" w:date="2024-02-24T15:46:00Z">
                          <w:rPr>
                            <w:rFonts w:ascii="Arial" w:eastAsia="Arial" w:hAnsi="Arial"/>
                            <w:b/>
                            <w:color w:val="FF0000"/>
                            <w:sz w:val="24"/>
                          </w:rPr>
                        </w:rPrChange>
                      </w:rPr>
                      <w:delText>00000000</w:delText>
                    </w:r>
                  </w:del>
                </w:p>
                <w:p w14:paraId="765C38B2" w14:textId="77777777" w:rsidR="008E18C8" w:rsidRDefault="008E18C8" w:rsidP="00B10A7F">
                  <w:pPr>
                    <w:spacing w:line="200" w:lineRule="exact"/>
                    <w:rPr>
                      <w:rFonts w:ascii="Times New Roman" w:eastAsia="Times New Roman" w:hAnsi="Times New Roman"/>
                    </w:rPr>
                  </w:pPr>
                </w:p>
                <w:p w14:paraId="4AF7F5E1" w14:textId="77777777" w:rsidR="008E18C8" w:rsidRDefault="008E18C8" w:rsidP="00B10A7F">
                  <w:pPr>
                    <w:spacing w:line="200" w:lineRule="exact"/>
                    <w:rPr>
                      <w:rFonts w:ascii="Times New Roman" w:eastAsia="Times New Roman" w:hAnsi="Times New Roman"/>
                    </w:rPr>
                  </w:pPr>
                </w:p>
                <w:p w14:paraId="25A0A443" w14:textId="77777777" w:rsidR="008E18C8" w:rsidRDefault="008E18C8" w:rsidP="00B10A7F">
                  <w:pPr>
                    <w:spacing w:after="0" w:line="0" w:lineRule="atLeast"/>
                    <w:jc w:val="center"/>
                    <w:rPr>
                      <w:rFonts w:ascii="Arial" w:eastAsia="Arial" w:hAnsi="Arial"/>
                      <w:b/>
                      <w:sz w:val="24"/>
                    </w:rPr>
                  </w:pPr>
                  <w:r>
                    <w:rPr>
                      <w:rFonts w:ascii="Arial" w:eastAsia="Arial" w:hAnsi="Arial"/>
                      <w:b/>
                      <w:sz w:val="24"/>
                    </w:rPr>
                    <w:t>ASESOR INTERNO:</w:t>
                  </w:r>
                </w:p>
                <w:p w14:paraId="1ECA6AEB" w14:textId="25257B8A" w:rsidR="008E18C8" w:rsidRPr="00781601" w:rsidRDefault="001150AB" w:rsidP="00B10A7F">
                  <w:pPr>
                    <w:spacing w:after="0" w:line="0" w:lineRule="atLeast"/>
                    <w:jc w:val="center"/>
                    <w:rPr>
                      <w:rFonts w:ascii="Arial" w:eastAsia="Arial" w:hAnsi="Arial"/>
                      <w:b/>
                      <w:sz w:val="24"/>
                      <w:rPrChange w:id="17" w:author="Fabiola Ramírez  Guerrero" w:date="2024-02-24T15:47:00Z">
                        <w:rPr>
                          <w:rFonts w:ascii="Arial" w:eastAsia="Arial" w:hAnsi="Arial"/>
                          <w:b/>
                          <w:color w:val="FF0000"/>
                          <w:sz w:val="24"/>
                        </w:rPr>
                      </w:rPrChange>
                    </w:rPr>
                  </w:pPr>
                  <w:r>
                    <w:rPr>
                      <w:rFonts w:ascii="Arial" w:eastAsia="Arial" w:hAnsi="Arial"/>
                      <w:b/>
                      <w:sz w:val="24"/>
                    </w:rPr>
                    <w:t>Andrea Olimpia Nájera Ávila</w:t>
                  </w:r>
                  <w:del w:id="18" w:author="Fabiola Ramírez  Guerrero" w:date="2024-02-24T15:46:00Z">
                    <w:r w:rsidR="008E18C8" w:rsidRPr="00781601" w:rsidDel="00781601">
                      <w:rPr>
                        <w:rFonts w:ascii="Arial" w:eastAsia="Arial" w:hAnsi="Arial"/>
                        <w:b/>
                        <w:sz w:val="24"/>
                        <w:rPrChange w:id="19" w:author="Fabiola Ramírez  Guerrero" w:date="2024-02-24T15:47:00Z">
                          <w:rPr>
                            <w:rFonts w:ascii="Arial" w:eastAsia="Arial" w:hAnsi="Arial"/>
                            <w:b/>
                            <w:color w:val="FF0000"/>
                            <w:sz w:val="24"/>
                          </w:rPr>
                        </w:rPrChange>
                      </w:rPr>
                      <w:delText>GRADO ACADÉMICO Y NOMBRE DEL ASESOR</w:delText>
                    </w:r>
                  </w:del>
                </w:p>
                <w:p w14:paraId="56748546" w14:textId="77777777" w:rsidR="008E18C8" w:rsidRDefault="008E18C8" w:rsidP="00B10A7F">
                  <w:pPr>
                    <w:spacing w:after="0" w:line="0" w:lineRule="atLeast"/>
                    <w:jc w:val="center"/>
                    <w:rPr>
                      <w:rFonts w:ascii="Arial" w:eastAsia="Arial" w:hAnsi="Arial"/>
                      <w:b/>
                      <w:color w:val="FF0000"/>
                      <w:sz w:val="24"/>
                    </w:rPr>
                  </w:pPr>
                </w:p>
                <w:p w14:paraId="4F29A858" w14:textId="77777777" w:rsidR="008E18C8" w:rsidRDefault="008E18C8" w:rsidP="00B10A7F">
                  <w:pPr>
                    <w:spacing w:after="0" w:line="0" w:lineRule="atLeast"/>
                    <w:jc w:val="center"/>
                    <w:rPr>
                      <w:rFonts w:ascii="Arial" w:eastAsia="Arial" w:hAnsi="Arial"/>
                      <w:b/>
                      <w:color w:val="FF0000"/>
                      <w:sz w:val="24"/>
                    </w:rPr>
                  </w:pPr>
                </w:p>
                <w:p w14:paraId="0C2C109D" w14:textId="77777777" w:rsidR="008E18C8" w:rsidRDefault="008E18C8" w:rsidP="00B10A7F">
                  <w:pPr>
                    <w:spacing w:after="0" w:line="0" w:lineRule="atLeast"/>
                    <w:jc w:val="center"/>
                    <w:rPr>
                      <w:rFonts w:ascii="Arial" w:eastAsia="Arial" w:hAnsi="Arial"/>
                      <w:b/>
                      <w:color w:val="FF0000"/>
                      <w:sz w:val="24"/>
                    </w:rPr>
                  </w:pPr>
                </w:p>
                <w:p w14:paraId="118605F2" w14:textId="77777777" w:rsidR="008E18C8" w:rsidRDefault="008E18C8" w:rsidP="00B10A7F">
                  <w:pPr>
                    <w:spacing w:after="0" w:line="0" w:lineRule="atLeast"/>
                    <w:jc w:val="center"/>
                    <w:rPr>
                      <w:rFonts w:ascii="Arial" w:eastAsia="Arial" w:hAnsi="Arial"/>
                      <w:b/>
                      <w:sz w:val="24"/>
                    </w:rPr>
                  </w:pPr>
                  <w:r>
                    <w:rPr>
                      <w:rFonts w:ascii="Arial" w:eastAsia="Arial" w:hAnsi="Arial"/>
                      <w:b/>
                      <w:sz w:val="24"/>
                    </w:rPr>
                    <w:t>ASESOR EXTERNO:</w:t>
                  </w:r>
                </w:p>
                <w:p w14:paraId="5D9EBD26" w14:textId="36C91B54" w:rsidR="008E18C8" w:rsidRPr="00781601" w:rsidRDefault="008E18C8" w:rsidP="00B10A7F">
                  <w:pPr>
                    <w:spacing w:after="0" w:line="0" w:lineRule="atLeast"/>
                    <w:jc w:val="center"/>
                    <w:rPr>
                      <w:rFonts w:ascii="Arial" w:eastAsia="Arial" w:hAnsi="Arial"/>
                      <w:b/>
                      <w:sz w:val="24"/>
                    </w:rPr>
                  </w:pPr>
                  <w:del w:id="20" w:author="Fabiola Ramírez  Guerrero" w:date="2024-02-24T15:48:00Z">
                    <w:r w:rsidRPr="00781601" w:rsidDel="00781601">
                      <w:rPr>
                        <w:rFonts w:ascii="Arial" w:eastAsia="Arial" w:hAnsi="Arial"/>
                        <w:b/>
                        <w:sz w:val="24"/>
                        <w:rPrChange w:id="21" w:author="Fabiola Ramírez  Guerrero" w:date="2024-02-24T15:48:00Z">
                          <w:rPr>
                            <w:rFonts w:ascii="Arial" w:eastAsia="Arial" w:hAnsi="Arial"/>
                            <w:b/>
                            <w:color w:val="FF0000"/>
                            <w:sz w:val="24"/>
                          </w:rPr>
                        </w:rPrChange>
                      </w:rPr>
                      <w:delText>GRADO ACADÉMICO, NOMBREY FIRMA DEL ASESOR</w:delText>
                    </w:r>
                  </w:del>
                  <w:r w:rsidR="001150AB">
                    <w:rPr>
                      <w:rFonts w:ascii="Arial" w:eastAsia="Arial" w:hAnsi="Arial"/>
                      <w:b/>
                      <w:sz w:val="24"/>
                    </w:rPr>
                    <w:t>Dra</w:t>
                  </w:r>
                  <w:ins w:id="22" w:author="Fabiola Ramírez  Guerrero" w:date="2024-02-24T15:48:00Z">
                    <w:r w:rsidRPr="00781601">
                      <w:rPr>
                        <w:rFonts w:ascii="Arial" w:eastAsia="Arial" w:hAnsi="Arial"/>
                        <w:b/>
                        <w:sz w:val="24"/>
                        <w:rPrChange w:id="23" w:author="Fabiola Ramírez  Guerrero" w:date="2024-02-24T15:48:00Z">
                          <w:rPr>
                            <w:rFonts w:ascii="Arial" w:eastAsia="Arial" w:hAnsi="Arial"/>
                            <w:b/>
                            <w:color w:val="FF0000"/>
                            <w:sz w:val="24"/>
                          </w:rPr>
                        </w:rPrChange>
                      </w:rPr>
                      <w:t xml:space="preserve">. </w:t>
                    </w:r>
                  </w:ins>
                  <w:r w:rsidR="001150AB">
                    <w:rPr>
                      <w:rFonts w:ascii="Arial" w:eastAsia="Arial" w:hAnsi="Arial"/>
                      <w:b/>
                      <w:sz w:val="24"/>
                    </w:rPr>
                    <w:t>Eréndira Rendón Lara</w:t>
                  </w:r>
                </w:p>
                <w:p w14:paraId="2DCB4966" w14:textId="77777777" w:rsidR="008E18C8" w:rsidRPr="00095283" w:rsidRDefault="008E18C8" w:rsidP="00B10A7F">
                  <w:pPr>
                    <w:spacing w:after="0" w:line="0" w:lineRule="atLeast"/>
                    <w:jc w:val="center"/>
                    <w:rPr>
                      <w:rFonts w:ascii="Arial" w:eastAsia="Arial" w:hAnsi="Arial"/>
                      <w:b/>
                      <w:sz w:val="24"/>
                    </w:rPr>
                  </w:pPr>
                </w:p>
                <w:p w14:paraId="6ACBABCA" w14:textId="77777777" w:rsidR="008E18C8" w:rsidRDefault="008E18C8" w:rsidP="00B10A7F">
                  <w:pPr>
                    <w:spacing w:line="200" w:lineRule="exact"/>
                    <w:rPr>
                      <w:rFonts w:ascii="Times New Roman" w:eastAsia="Times New Roman" w:hAnsi="Times New Roman"/>
                    </w:rPr>
                  </w:pPr>
                </w:p>
                <w:p w14:paraId="228A4724" w14:textId="77777777" w:rsidR="008E18C8" w:rsidRDefault="008E18C8" w:rsidP="00B10A7F">
                  <w:pPr>
                    <w:spacing w:line="0" w:lineRule="atLeast"/>
                    <w:ind w:right="260"/>
                    <w:jc w:val="right"/>
                    <w:rPr>
                      <w:rFonts w:ascii="Arial" w:eastAsia="Arial" w:hAnsi="Arial"/>
                      <w:b/>
                      <w:sz w:val="16"/>
                    </w:rPr>
                  </w:pPr>
                </w:p>
                <w:p w14:paraId="2DD7F324" w14:textId="77777777" w:rsidR="008E18C8" w:rsidRDefault="008E18C8" w:rsidP="00B10A7F">
                  <w:pPr>
                    <w:spacing w:line="0" w:lineRule="atLeast"/>
                    <w:ind w:right="260"/>
                    <w:jc w:val="right"/>
                    <w:rPr>
                      <w:rFonts w:ascii="Arial" w:eastAsia="Arial" w:hAnsi="Arial"/>
                      <w:b/>
                      <w:sz w:val="16"/>
                    </w:rPr>
                  </w:pPr>
                </w:p>
                <w:p w14:paraId="5097755B" w14:textId="30E70D12" w:rsidR="008E18C8" w:rsidRDefault="008E18C8" w:rsidP="00B10A7F">
                  <w:pPr>
                    <w:spacing w:line="0" w:lineRule="atLeast"/>
                    <w:ind w:right="260"/>
                    <w:jc w:val="right"/>
                    <w:rPr>
                      <w:rFonts w:ascii="Arial" w:eastAsia="Arial" w:hAnsi="Arial"/>
                      <w:b/>
                      <w:sz w:val="16"/>
                      <w:u w:val="single"/>
                    </w:rPr>
                  </w:pPr>
                  <w:r>
                    <w:rPr>
                      <w:rFonts w:ascii="Arial" w:eastAsia="Arial" w:hAnsi="Arial"/>
                      <w:b/>
                      <w:sz w:val="16"/>
                    </w:rPr>
                    <w:t xml:space="preserve">METEPEC, ESTADO DE MÉXICO, </w:t>
                  </w:r>
                  <w:r w:rsidR="002575A4">
                    <w:rPr>
                      <w:rFonts w:ascii="Arial" w:eastAsia="Arial" w:hAnsi="Arial"/>
                      <w:b/>
                      <w:sz w:val="16"/>
                    </w:rPr>
                    <w:t>OCTUBRE</w:t>
                  </w:r>
                  <w:del w:id="24" w:author="Fabiola Ramírez  Guerrero" w:date="2024-02-24T15:49:00Z">
                    <w:r w:rsidRPr="00095283" w:rsidDel="00781601">
                      <w:rPr>
                        <w:rFonts w:ascii="Arial" w:eastAsia="Arial" w:hAnsi="Arial"/>
                        <w:b/>
                        <w:color w:val="FF0000"/>
                        <w:sz w:val="16"/>
                      </w:rPr>
                      <w:delText>MES</w:delText>
                    </w:r>
                  </w:del>
                  <w:r>
                    <w:rPr>
                      <w:rFonts w:ascii="Arial" w:eastAsia="Arial" w:hAnsi="Arial"/>
                      <w:b/>
                      <w:sz w:val="16"/>
                    </w:rPr>
                    <w:t xml:space="preserve"> DE </w:t>
                  </w:r>
                  <w:ins w:id="25" w:author="Fabiola Ramírez  Guerrero" w:date="2024-02-24T15:49:00Z">
                    <w:r w:rsidRPr="00781601">
                      <w:rPr>
                        <w:rFonts w:ascii="Arial" w:eastAsia="Arial" w:hAnsi="Arial"/>
                        <w:b/>
                        <w:sz w:val="16"/>
                        <w:rPrChange w:id="26" w:author="Fabiola Ramírez  Guerrero" w:date="2024-02-24T15:49:00Z">
                          <w:rPr>
                            <w:rFonts w:ascii="Arial" w:eastAsia="Arial" w:hAnsi="Arial"/>
                            <w:b/>
                            <w:color w:val="FF0000"/>
                            <w:sz w:val="16"/>
                          </w:rPr>
                        </w:rPrChange>
                      </w:rPr>
                      <w:t>2024</w:t>
                    </w:r>
                  </w:ins>
                  <w:del w:id="27" w:author="Fabiola Ramírez  Guerrero" w:date="2024-02-24T15:49:00Z">
                    <w:r w:rsidRPr="00095283" w:rsidDel="00781601">
                      <w:rPr>
                        <w:rFonts w:ascii="Arial" w:eastAsia="Arial" w:hAnsi="Arial"/>
                        <w:b/>
                        <w:color w:val="FF0000"/>
                        <w:sz w:val="16"/>
                      </w:rPr>
                      <w:delText>AÑO</w:delText>
                    </w:r>
                  </w:del>
                </w:p>
                <w:p w14:paraId="5D7E169F" w14:textId="77777777" w:rsidR="008E18C8" w:rsidRDefault="008E18C8" w:rsidP="00B10A7F">
                  <w:pPr>
                    <w:jc w:val="center"/>
                  </w:pPr>
                </w:p>
              </w:txbxContent>
            </v:textbox>
            <w10:wrap type="square" anchorx="margin"/>
          </v:shape>
        </w:pict>
      </w:r>
      <w:r>
        <w:rPr>
          <w:noProof/>
        </w:rPr>
        <w:pict w14:anchorId="07FA4B20">
          <v:line id="Conector recto 12" o:spid="_x0000_s2055" style="position:absolute;z-index:251660800;visibility:visible;mso-wrap-style:square;mso-wrap-distance-left:9pt;mso-wrap-distance-top:0;mso-wrap-distance-right:9pt;mso-wrap-distance-bottom:0;mso-position-horizontal:absolute;mso-position-horizontal-relative:text;mso-position-vertical:absolute;mso-position-vertical-relative:text" from="47.2pt,119.35pt" to="49.1pt,59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" strokecolor="#eb8d03" strokeweight="1pt">
            <v:stroke joinstyle="miter"/>
          </v:line>
        </w:pict>
      </w:r>
      <w:r>
        <w:rPr>
          <w:noProof/>
        </w:rPr>
        <w:pict w14:anchorId="48D1A2F3">
          <v:line id="Conector recto 10" o:spid="_x0000_s2054"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14.25pt,120.9pt" to="16.15pt,60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" strokecolor="#538135 [2409]" strokeweight="2pt">
            <v:stroke joinstyle="miter"/>
          </v:line>
        </w:pict>
      </w:r>
      <w:r>
        <w:rPr>
          <w:noProof/>
        </w:rPr>
        <w:pict w14:anchorId="1A266D38">
          <v:line id="Conector recto 13" o:spid="_x0000_s2053" style="position:absolute;z-index:251661824;visibility:visible;mso-wrap-style:square;mso-wrap-distance-left:9pt;mso-wrap-distance-top:0;mso-wrap-distance-right:9pt;mso-wrap-distance-bottom:0;mso-position-horizontal:absolute;mso-position-horizontal-relative:text;mso-position-vertical:absolute;mso-position-vertical-relative:text" from="38pt,120.8pt" to="39.9pt,60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" strokecolor="#0070c0" strokeweight="2pt">
            <v:stroke joinstyle="miter"/>
          </v:line>
        </w:pict>
      </w:r>
      <w:r>
        <w:rPr>
          <w:noProof/>
        </w:rPr>
        <w:pict w14:anchorId="3B54073C">
          <v:line id="Conector recto 11" o:spid="_x0000_s2052" style="position:absolute;z-index:251659776;visibility:visible;mso-wrap-style:square;mso-wrap-distance-left:9pt;mso-wrap-distance-top:0;mso-wrap-distance-right:9pt;mso-wrap-distance-bottom:0;mso-position-horizontal:absolute;mso-position-horizontal-relative:text;mso-position-vertical:absolute;mso-position-vertical-relative:text" from="6.65pt,119.3pt" to="8.55pt,59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" strokecolor="#0070c0" strokeweight="2pt">
            <v:stroke joinstyle="miter"/>
          </v:line>
        </w:pict>
      </w:r>
      <w:r>
        <w:rPr>
          <w:noProof/>
        </w:rPr>
        <w:pict w14:anchorId="62F44B9E">
          <v:line id="Conector recto 9" o:spid="_x0000_s2051" style="position:absolute;z-index:251657728;visibility:visible;mso-wrap-style:square;mso-wrap-distance-left:9pt;mso-wrap-distance-top:0;mso-wrap-distance-right:9pt;mso-wrap-distance-bottom:0;mso-position-horizontal:absolute;mso-position-horizontal-relative:text;mso-position-vertical:absolute;mso-position-vertical-relative:text" from="138.35pt,35.2pt" to="483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" strokecolor="#0070c0" strokeweight="1pt">
            <v:stroke joinstyle="miter"/>
          </v:line>
        </w:pict>
      </w:r>
      <w:r>
        <w:rPr>
          <w:noProof/>
        </w:rPr>
        <w:pict w14:anchorId="3257ED16">
          <v:line id="Conector recto 8" o:spid="_x0000_s2050" style="position:absolute;z-index:251656704;visibility:visible;mso-wrap-style:square;mso-wrap-distance-left:9pt;mso-wrap-distance-top:0;mso-wrap-distance-right:9pt;mso-wrap-distance-bottom:0;mso-position-horizontal:absolute;mso-position-horizontal-relative:text;mso-position-vertical:absolute;mso-position-vertical-relative:text" from="138.05pt,24.75pt" to="482.7pt,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" strokecolor="#eb8d03" strokeweight="1pt">
            <v:stroke joinstyle="miter"/>
          </v:line>
        </w:pict>
      </w:r>
      <w:r w:rsidR="00B10A7F">
        <w:rPr>
          <w:noProof/>
          <w:lang w:eastAsia="es-MX"/>
        </w:rPr>
        <w:drawing>
          <wp:anchor distT="0" distB="0" distL="114300" distR="114300" simplePos="0" relativeHeight="251653632" behindDoc="0" locked="0" layoutInCell="1" allowOverlap="1" wp14:anchorId="519050C5" wp14:editId="5A41916C">
            <wp:simplePos x="0" y="0"/>
            <wp:positionH relativeFrom="margin">
              <wp:align>left</wp:align>
            </wp:positionH>
            <wp:positionV relativeFrom="paragraph">
              <wp:posOffset>6964</wp:posOffset>
            </wp:positionV>
            <wp:extent cx="1222375" cy="1309370"/>
            <wp:effectExtent l="0" t="0" r="0" b="5080"/>
            <wp:wrapNone/>
            <wp:docPr id="3" name="Imagen 3" descr="Resultado de imagen para itt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sultado de imagen para ittol"/>
                    <pic:cNvPicPr>
                      <a:picLocks noChangeAspect="1" noChangeArrowheads="1"/>
                    </pic:cNvPicPr>
                  </pic:nvPicPr>
                  <pic:blipFill>
                    <a:blip r:embed="rId11" cstate="print">
                      <a:extLst>
                        <a:ext uri="{28A0092B-C50C-407E-A947-70E740481C1C}">
                          <a14:useLocalDpi xmlns:a14="http://schemas.microsoft.com/office/drawing/2010/main" val="0"/>
                        </a:ext>
                      </a:extLst>
                    </a:blip>
                    <a:srcRect l="7850" t="5645" r="7968" b="5868"/>
                    <a:stretch>
                      <a:fillRect/>
                    </a:stretch>
                  </pic:blipFill>
                  <pic:spPr bwMode="auto">
                    <a:xfrm>
                      <a:off x="0" y="0"/>
                      <a:ext cx="1222375" cy="1309370"/>
                    </a:xfrm>
                    <a:prstGeom prst="rect">
                      <a:avLst/>
                    </a:prstGeom>
                    <a:noFill/>
                    <a:ln>
                      <a:noFill/>
                    </a:ln>
                  </pic:spPr>
                </pic:pic>
              </a:graphicData>
            </a:graphic>
          </wp:anchor>
        </w:drawing>
      </w:r>
    </w:p>
    <w:p w14:paraId="706DC13D" w14:textId="77777777" w:rsidR="00B10A7F" w:rsidRDefault="00B10A7F" w:rsidP="006F2A33">
      <w:pPr>
        <w:spacing w:line="360" w:lineRule="auto"/>
      </w:pPr>
    </w:p>
    <w:p w14:paraId="3D9B2A0F" w14:textId="77777777" w:rsidR="00B10A7F" w:rsidRDefault="00B10A7F" w:rsidP="006F2A33">
      <w:pPr>
        <w:spacing w:line="360" w:lineRule="auto"/>
        <w:rPr>
          <w:ins w:id="28" w:author="Fabiola Ramírez  Guerrero" w:date="2024-02-24T15:49:00Z"/>
        </w:rPr>
      </w:pPr>
    </w:p>
    <w:p w14:paraId="04A966AE" w14:textId="77777777" w:rsidR="00B10A7F" w:rsidRPr="00781601" w:rsidRDefault="00B10A7F" w:rsidP="006F2A33">
      <w:pPr>
        <w:spacing w:line="360" w:lineRule="auto"/>
        <w:rPr>
          <w:ins w:id="29" w:author="Fabiola Ramírez  Guerrero" w:date="2024-02-24T15:49:00Z"/>
        </w:rPr>
      </w:pPr>
    </w:p>
    <w:p w14:paraId="71D4E3E5" w14:textId="77777777" w:rsidR="00B10A7F" w:rsidRPr="00781601" w:rsidRDefault="00B10A7F" w:rsidP="006F2A33">
      <w:pPr>
        <w:spacing w:line="360" w:lineRule="auto"/>
        <w:rPr>
          <w:ins w:id="30" w:author="Fabiola Ramírez  Guerrero" w:date="2024-02-24T15:49:00Z"/>
        </w:rPr>
      </w:pPr>
    </w:p>
    <w:p w14:paraId="0F37BB5C" w14:textId="77777777" w:rsidR="00B10A7F" w:rsidRPr="00781601" w:rsidRDefault="00B10A7F" w:rsidP="006F2A33">
      <w:pPr>
        <w:spacing w:line="360" w:lineRule="auto"/>
        <w:rPr>
          <w:ins w:id="31" w:author="Fabiola Ramírez  Guerrero" w:date="2024-02-24T15:49:00Z"/>
        </w:rPr>
      </w:pPr>
    </w:p>
    <w:p w14:paraId="681B72F0" w14:textId="77777777" w:rsidR="00B10A7F" w:rsidRPr="00781601" w:rsidRDefault="00B10A7F" w:rsidP="006F2A33">
      <w:pPr>
        <w:spacing w:line="360" w:lineRule="auto"/>
        <w:rPr>
          <w:ins w:id="32" w:author="Fabiola Ramírez  Guerrero" w:date="2024-02-24T15:49:00Z"/>
        </w:rPr>
      </w:pPr>
    </w:p>
    <w:p w14:paraId="00155C13" w14:textId="77777777" w:rsidR="00B10A7F" w:rsidRPr="00781601" w:rsidRDefault="00B10A7F" w:rsidP="006F2A33">
      <w:pPr>
        <w:spacing w:line="360" w:lineRule="auto"/>
        <w:rPr>
          <w:ins w:id="33" w:author="Fabiola Ramírez  Guerrero" w:date="2024-02-24T15:49:00Z"/>
        </w:rPr>
      </w:pPr>
    </w:p>
    <w:p w14:paraId="4E79F42E" w14:textId="77777777" w:rsidR="00B10A7F" w:rsidRPr="00781601" w:rsidRDefault="00B10A7F" w:rsidP="006F2A33">
      <w:pPr>
        <w:spacing w:line="360" w:lineRule="auto"/>
        <w:rPr>
          <w:ins w:id="34" w:author="Fabiola Ramírez  Guerrero" w:date="2024-02-24T15:49:00Z"/>
        </w:rPr>
      </w:pPr>
    </w:p>
    <w:p w14:paraId="37997A28" w14:textId="77777777" w:rsidR="00B10A7F" w:rsidRPr="00781601" w:rsidRDefault="00B10A7F" w:rsidP="006F2A33">
      <w:pPr>
        <w:spacing w:line="360" w:lineRule="auto"/>
        <w:rPr>
          <w:ins w:id="35" w:author="Fabiola Ramírez  Guerrero" w:date="2024-02-24T15:49:00Z"/>
        </w:rPr>
      </w:pPr>
    </w:p>
    <w:p w14:paraId="15F011CC" w14:textId="77777777" w:rsidR="00B10A7F" w:rsidRPr="00781601" w:rsidRDefault="00B10A7F" w:rsidP="006F2A33">
      <w:pPr>
        <w:spacing w:line="360" w:lineRule="auto"/>
        <w:rPr>
          <w:ins w:id="36" w:author="Fabiola Ramírez  Guerrero" w:date="2024-02-24T15:49:00Z"/>
        </w:rPr>
      </w:pPr>
    </w:p>
    <w:p w14:paraId="35E77A9A" w14:textId="77777777" w:rsidR="00B10A7F" w:rsidRPr="00781601" w:rsidRDefault="00B10A7F" w:rsidP="006F2A33">
      <w:pPr>
        <w:spacing w:line="360" w:lineRule="auto"/>
        <w:rPr>
          <w:ins w:id="37" w:author="Fabiola Ramírez  Guerrero" w:date="2024-02-24T15:49:00Z"/>
        </w:rPr>
      </w:pPr>
    </w:p>
    <w:p w14:paraId="0C574854" w14:textId="77777777" w:rsidR="00B10A7F" w:rsidRPr="00781601" w:rsidRDefault="00B10A7F" w:rsidP="006F2A33">
      <w:pPr>
        <w:spacing w:line="360" w:lineRule="auto"/>
        <w:rPr>
          <w:ins w:id="38" w:author="Fabiola Ramírez  Guerrero" w:date="2024-02-24T15:49:00Z"/>
        </w:rPr>
      </w:pPr>
    </w:p>
    <w:p w14:paraId="0B7E84F4" w14:textId="77777777" w:rsidR="00B10A7F" w:rsidRPr="00781601" w:rsidRDefault="00B10A7F" w:rsidP="006F2A33">
      <w:pPr>
        <w:spacing w:line="360" w:lineRule="auto"/>
        <w:rPr>
          <w:ins w:id="39" w:author="Fabiola Ramírez  Guerrero" w:date="2024-02-24T15:49:00Z"/>
        </w:rPr>
      </w:pPr>
    </w:p>
    <w:p w14:paraId="0FBF2E3B" w14:textId="77777777" w:rsidR="00B10A7F" w:rsidRPr="00781601" w:rsidRDefault="00B10A7F" w:rsidP="006F2A33">
      <w:pPr>
        <w:spacing w:line="360" w:lineRule="auto"/>
        <w:rPr>
          <w:ins w:id="40" w:author="Fabiola Ramírez  Guerrero" w:date="2024-02-24T15:49:00Z"/>
        </w:rPr>
      </w:pPr>
    </w:p>
    <w:p w14:paraId="345D39A4" w14:textId="77777777" w:rsidR="00B10A7F" w:rsidRPr="00781601" w:rsidRDefault="00B10A7F" w:rsidP="006F2A33">
      <w:pPr>
        <w:spacing w:line="360" w:lineRule="auto"/>
        <w:rPr>
          <w:ins w:id="41" w:author="Fabiola Ramírez  Guerrero" w:date="2024-02-24T15:49:00Z"/>
        </w:rPr>
      </w:pPr>
    </w:p>
    <w:p w14:paraId="777928DC" w14:textId="77777777" w:rsidR="00B10A7F" w:rsidRPr="00781601" w:rsidRDefault="00B10A7F" w:rsidP="006F2A33">
      <w:pPr>
        <w:spacing w:line="360" w:lineRule="auto"/>
        <w:rPr>
          <w:ins w:id="42" w:author="Fabiola Ramírez  Guerrero" w:date="2024-02-24T15:49:00Z"/>
        </w:rPr>
      </w:pPr>
    </w:p>
    <w:p w14:paraId="7E21696B" w14:textId="77777777" w:rsidR="00B10A7F" w:rsidRPr="00781601" w:rsidRDefault="00B10A7F" w:rsidP="006F2A33">
      <w:pPr>
        <w:spacing w:line="360" w:lineRule="auto"/>
        <w:rPr>
          <w:ins w:id="43" w:author="Fabiola Ramírez  Guerrero" w:date="2024-02-24T15:49:00Z"/>
        </w:rPr>
      </w:pPr>
    </w:p>
    <w:p w14:paraId="62D6247B" w14:textId="77777777" w:rsidR="00B10A7F" w:rsidRPr="00781601" w:rsidRDefault="00B10A7F" w:rsidP="006F2A33">
      <w:pPr>
        <w:spacing w:line="360" w:lineRule="auto"/>
        <w:rPr>
          <w:ins w:id="44" w:author="Fabiola Ramírez  Guerrero" w:date="2024-02-24T15:49:00Z"/>
        </w:rPr>
      </w:pPr>
    </w:p>
    <w:p w14:paraId="4C427134" w14:textId="77777777" w:rsidR="00B10A7F" w:rsidRPr="00781601" w:rsidRDefault="00B10A7F" w:rsidP="006F2A33">
      <w:pPr>
        <w:spacing w:line="360" w:lineRule="auto"/>
        <w:rPr>
          <w:ins w:id="45" w:author="Fabiola Ramírez  Guerrero" w:date="2024-02-24T15:49:00Z"/>
        </w:rPr>
      </w:pPr>
    </w:p>
    <w:p w14:paraId="2BFDAEA9" w14:textId="77777777" w:rsidR="00B10A7F" w:rsidRPr="00781601" w:rsidRDefault="00B10A7F" w:rsidP="006F2A33">
      <w:pPr>
        <w:spacing w:line="360" w:lineRule="auto"/>
        <w:rPr>
          <w:ins w:id="46" w:author="Fabiola Ramírez  Guerrero" w:date="2024-02-24T15:49:00Z"/>
        </w:rPr>
      </w:pPr>
    </w:p>
    <w:p w14:paraId="70922372" w14:textId="78C83219" w:rsidR="00700ECD" w:rsidRPr="008E64FB" w:rsidRDefault="00700ECD" w:rsidP="008E64FB">
      <w:pPr>
        <w:tabs>
          <w:tab w:val="left" w:pos="5205"/>
        </w:tabs>
        <w:spacing w:line="360" w:lineRule="auto"/>
      </w:pPr>
    </w:p>
    <w:p w14:paraId="0CD2C5CA" w14:textId="0CC5A49A" w:rsidR="00700ECD" w:rsidRDefault="00700ECD" w:rsidP="006F2A33">
      <w:pPr>
        <w:spacing w:line="360" w:lineRule="auto"/>
        <w:jc w:val="both"/>
        <w:rPr>
          <w:rFonts w:ascii="Arial" w:hAnsi="Arial" w:cs="Arial"/>
          <w:b/>
          <w:sz w:val="24"/>
        </w:rPr>
      </w:pPr>
    </w:p>
    <w:p w14:paraId="5C56EAC6" w14:textId="77777777" w:rsidR="00700ECD" w:rsidRDefault="00700ECD" w:rsidP="006F2A33">
      <w:pPr>
        <w:spacing w:line="360" w:lineRule="auto"/>
        <w:jc w:val="both"/>
        <w:rPr>
          <w:rFonts w:ascii="Arial" w:hAnsi="Arial" w:cs="Arial"/>
          <w:sz w:val="24"/>
          <w:szCs w:val="24"/>
        </w:rPr>
        <w:sectPr w:rsidR="00700ECD" w:rsidSect="00B10A7F">
          <w:headerReference w:type="default" r:id="rId12"/>
          <w:footerReference w:type="default" r:id="rId13"/>
          <w:headerReference w:type="first" r:id="rId14"/>
          <w:pgSz w:w="12240" w:h="15840"/>
          <w:pgMar w:top="1417" w:right="1701" w:bottom="1417" w:left="1701" w:header="708" w:footer="708" w:gutter="0"/>
          <w:cols w:space="708"/>
          <w:titlePg/>
          <w:docGrid w:linePitch="360"/>
        </w:sectPr>
      </w:pPr>
    </w:p>
    <w:p w14:paraId="114E20F4" w14:textId="77777777" w:rsidR="00700ECD" w:rsidRPr="00F87C0D" w:rsidRDefault="00700ECD" w:rsidP="006F2A33">
      <w:pPr>
        <w:spacing w:line="360" w:lineRule="auto"/>
        <w:jc w:val="both"/>
        <w:rPr>
          <w:rFonts w:ascii="Arial" w:hAnsi="Arial" w:cs="Arial"/>
          <w:sz w:val="24"/>
          <w:szCs w:val="24"/>
        </w:rPr>
      </w:pPr>
    </w:p>
    <w:p w14:paraId="400D2B0D" w14:textId="245D2BED" w:rsidR="00F87C0D" w:rsidRDefault="00F87C0D" w:rsidP="006F2A33">
      <w:pPr>
        <w:pStyle w:val="Ttulo"/>
        <w:spacing w:line="360" w:lineRule="auto"/>
      </w:pPr>
      <w:r w:rsidRPr="003204BF">
        <w:t>Agradecimientos</w:t>
      </w:r>
    </w:p>
    <w:p w14:paraId="204D0BC6" w14:textId="77777777" w:rsidR="00C81918" w:rsidRPr="00C81918" w:rsidRDefault="00C81918" w:rsidP="00C81918">
      <w:pPr>
        <w:jc w:val="both"/>
        <w:rPr>
          <w:rFonts w:ascii="Arial" w:hAnsi="Arial" w:cs="Arial"/>
          <w:sz w:val="24"/>
          <w:szCs w:val="24"/>
        </w:rPr>
      </w:pPr>
      <w:r w:rsidRPr="00C81918">
        <w:rPr>
          <w:rFonts w:ascii="Arial" w:hAnsi="Arial" w:cs="Arial"/>
          <w:sz w:val="24"/>
          <w:szCs w:val="24"/>
        </w:rPr>
        <w:t>Quisiera aprovechar esta oportunidad para expresar mi más sincero agradecimiento a todas las personas que han estado a mi lado, ofreciéndome su apoyo a lo largo de mi carrera universitaria y en la realización de este proyecto de residencia.</w:t>
      </w:r>
    </w:p>
    <w:p w14:paraId="3C7CA4C6" w14:textId="213B45EF" w:rsidR="00C81918" w:rsidRPr="00C81918" w:rsidRDefault="00C81918" w:rsidP="00C81918">
      <w:pPr>
        <w:jc w:val="both"/>
        <w:rPr>
          <w:rFonts w:ascii="Arial" w:hAnsi="Arial" w:cs="Arial"/>
          <w:sz w:val="24"/>
          <w:szCs w:val="24"/>
        </w:rPr>
      </w:pPr>
      <w:r w:rsidRPr="00C81918">
        <w:rPr>
          <w:rFonts w:ascii="Arial" w:hAnsi="Arial" w:cs="Arial"/>
          <w:sz w:val="24"/>
          <w:szCs w:val="24"/>
        </w:rPr>
        <w:t>Extiendo mi gratitud a mis profesores por su compromiso, por compartir conmigo su vasto conocimiento y experiencia. Su dedicación ha sido una fuente constante de inspiración y me ha motivado a seguir adelante, permitiéndome culminar esta etapa tan importante en mi vida.</w:t>
      </w:r>
    </w:p>
    <w:p w14:paraId="14CA22FD" w14:textId="1347BBAB" w:rsidR="00C81918" w:rsidRDefault="00C81918" w:rsidP="00C81918">
      <w:pPr>
        <w:jc w:val="both"/>
        <w:rPr>
          <w:rFonts w:ascii="Arial" w:hAnsi="Arial" w:cs="Arial"/>
          <w:sz w:val="24"/>
          <w:szCs w:val="24"/>
        </w:rPr>
      </w:pPr>
      <w:r w:rsidRPr="00C81918">
        <w:rPr>
          <w:rFonts w:ascii="Arial" w:hAnsi="Arial" w:cs="Arial"/>
          <w:sz w:val="24"/>
          <w:szCs w:val="24"/>
        </w:rPr>
        <w:t>A mi familia,</w:t>
      </w:r>
      <w:r>
        <w:rPr>
          <w:rFonts w:ascii="Arial" w:hAnsi="Arial" w:cs="Arial"/>
          <w:sz w:val="24"/>
          <w:szCs w:val="24"/>
        </w:rPr>
        <w:t xml:space="preserve"> pero en especial </w:t>
      </w:r>
      <w:r w:rsidRPr="00C81918">
        <w:rPr>
          <w:rFonts w:ascii="Arial" w:hAnsi="Arial" w:cs="Arial"/>
          <w:sz w:val="24"/>
          <w:szCs w:val="24"/>
        </w:rPr>
        <w:t>les agradezco profundamente por su incondicional apoyo, por acompañarme en los buenos y malos momentos. Su amor, paciencia y comprensión han sido esenciales para llegar a donde estoy hoy.</w:t>
      </w:r>
      <w:r>
        <w:rPr>
          <w:rFonts w:ascii="Arial" w:hAnsi="Arial" w:cs="Arial"/>
          <w:sz w:val="24"/>
          <w:szCs w:val="24"/>
        </w:rPr>
        <w:t xml:space="preserve"> Mamá, papá u</w:t>
      </w:r>
      <w:r w:rsidRPr="00C81918">
        <w:rPr>
          <w:rFonts w:ascii="Arial" w:hAnsi="Arial" w:cs="Arial"/>
          <w:sz w:val="24"/>
          <w:szCs w:val="24"/>
        </w:rPr>
        <w:t>stedes me han enseñado que el éxito no es solo la culminación de un proyecto o la obtención de un título, sino el proceso de crecer, aprender y seguir adelante, incluso cuando las cosas no salen como uno espera. Me han mostrado que, aunque el camino sea arduo, con esfuerzo, disciplina y el apoyo de quienes nos aman, todo es posible.</w:t>
      </w:r>
    </w:p>
    <w:p w14:paraId="54B7C52F" w14:textId="00C94323" w:rsidR="00C81918" w:rsidRPr="00C81918" w:rsidRDefault="00C81918" w:rsidP="00C81918">
      <w:pPr>
        <w:jc w:val="both"/>
        <w:rPr>
          <w:rFonts w:ascii="Arial" w:hAnsi="Arial" w:cs="Arial"/>
          <w:sz w:val="24"/>
          <w:szCs w:val="24"/>
        </w:rPr>
      </w:pPr>
      <w:r w:rsidRPr="00C81918">
        <w:rPr>
          <w:rFonts w:ascii="Arial" w:hAnsi="Arial" w:cs="Arial"/>
          <w:sz w:val="24"/>
          <w:szCs w:val="24"/>
        </w:rPr>
        <w:t>A mi compañer</w:t>
      </w:r>
      <w:r>
        <w:rPr>
          <w:rFonts w:ascii="Arial" w:hAnsi="Arial" w:cs="Arial"/>
          <w:sz w:val="24"/>
          <w:szCs w:val="24"/>
        </w:rPr>
        <w:t>o</w:t>
      </w:r>
      <w:r w:rsidRPr="00C81918">
        <w:rPr>
          <w:rFonts w:ascii="Arial" w:hAnsi="Arial" w:cs="Arial"/>
          <w:sz w:val="24"/>
          <w:szCs w:val="24"/>
        </w:rPr>
        <w:t>, quiero agradecerte profundamente por estar a mi lado en cada paso de este camino. Tu apoyo incondicional, tus palabras de aliento y tu confianza en mí han sido fundamentales para llegar hasta aquí. No podría haber logrado esto sin tu presencia, y por ello, te dedico este logro con todo mi aprecio y gratitud.</w:t>
      </w:r>
    </w:p>
    <w:p w14:paraId="6C591A19" w14:textId="77777777" w:rsidR="00C81918" w:rsidRPr="00C81918" w:rsidRDefault="00C81918" w:rsidP="00C81918">
      <w:pPr>
        <w:jc w:val="both"/>
        <w:rPr>
          <w:rFonts w:ascii="Arial" w:hAnsi="Arial" w:cs="Arial"/>
          <w:sz w:val="24"/>
          <w:szCs w:val="24"/>
        </w:rPr>
      </w:pPr>
      <w:r w:rsidRPr="00C81918">
        <w:rPr>
          <w:rFonts w:ascii="Arial" w:hAnsi="Arial" w:cs="Arial"/>
          <w:sz w:val="24"/>
          <w:szCs w:val="24"/>
        </w:rPr>
        <w:t>Finalmente, quisiera expresar mi reconocimiento al Instituto Tecnológico de Toluca por ofrecerme la valiosa oportunidad de cursar mis estudios y formarme como profesional. Esta institución no solo me proporcionó conocimientos académicos, sino también una sólida base de principios y habilidades que serán clave en mi desarrollo personal y profesional.</w:t>
      </w:r>
    </w:p>
    <w:p w14:paraId="0448F7DF" w14:textId="2C1915FE" w:rsidR="00A00B86" w:rsidRPr="00C81918" w:rsidRDefault="00C81918" w:rsidP="00C81918">
      <w:pPr>
        <w:jc w:val="both"/>
        <w:rPr>
          <w:rFonts w:ascii="Arial" w:hAnsi="Arial" w:cs="Arial"/>
          <w:sz w:val="24"/>
          <w:szCs w:val="24"/>
        </w:rPr>
      </w:pPr>
      <w:r w:rsidRPr="00C81918">
        <w:rPr>
          <w:rFonts w:ascii="Arial" w:hAnsi="Arial" w:cs="Arial"/>
          <w:sz w:val="24"/>
          <w:szCs w:val="24"/>
        </w:rPr>
        <w:t>Este logro no habría sido posible sin el apoyo y confianza de todos ellos. Les estaré eternamente agradecido.</w:t>
      </w:r>
    </w:p>
    <w:p w14:paraId="5980507E" w14:textId="77777777" w:rsidR="00A00B86" w:rsidRDefault="00A00B86" w:rsidP="006F2A33">
      <w:pPr>
        <w:pStyle w:val="Ttulo"/>
        <w:spacing w:line="360" w:lineRule="auto"/>
      </w:pPr>
    </w:p>
    <w:p w14:paraId="5E6F7E5C" w14:textId="77777777" w:rsidR="00A00B86" w:rsidRDefault="00A00B86" w:rsidP="006F2A33">
      <w:pPr>
        <w:pStyle w:val="Ttulo"/>
        <w:spacing w:line="360" w:lineRule="auto"/>
      </w:pPr>
    </w:p>
    <w:p w14:paraId="5F244568" w14:textId="77777777" w:rsidR="00A00B86" w:rsidRDefault="00A00B86" w:rsidP="006F2A33">
      <w:pPr>
        <w:pStyle w:val="Ttulo"/>
        <w:spacing w:line="360" w:lineRule="auto"/>
      </w:pPr>
    </w:p>
    <w:p w14:paraId="260CFB04" w14:textId="77777777" w:rsidR="00A00B86" w:rsidRDefault="00A00B86" w:rsidP="006F2A33">
      <w:pPr>
        <w:pStyle w:val="Ttulo"/>
        <w:spacing w:line="360" w:lineRule="auto"/>
      </w:pPr>
    </w:p>
    <w:p w14:paraId="49C4EB16" w14:textId="77777777" w:rsidR="00C81918" w:rsidRDefault="00C81918" w:rsidP="006F2A33">
      <w:pPr>
        <w:pStyle w:val="Ttulo"/>
        <w:spacing w:line="360" w:lineRule="auto"/>
      </w:pPr>
    </w:p>
    <w:p w14:paraId="36CCA86C" w14:textId="41F75D59" w:rsidR="00F87C0D" w:rsidRDefault="00F87C0D" w:rsidP="006F2A33">
      <w:pPr>
        <w:pStyle w:val="Ttulo"/>
        <w:spacing w:line="360" w:lineRule="auto"/>
      </w:pPr>
      <w:r w:rsidRPr="003204BF">
        <w:lastRenderedPageBreak/>
        <w:t>Resumen</w:t>
      </w:r>
    </w:p>
    <w:p w14:paraId="5B4C6FAB" w14:textId="77777777" w:rsidR="0066597B" w:rsidRPr="0066597B" w:rsidRDefault="0066597B" w:rsidP="0066597B">
      <w:pPr>
        <w:spacing w:line="360" w:lineRule="auto"/>
        <w:jc w:val="both"/>
        <w:rPr>
          <w:rFonts w:ascii="Arial" w:hAnsi="Arial" w:cs="Arial"/>
          <w:sz w:val="24"/>
          <w:szCs w:val="24"/>
        </w:rPr>
      </w:pPr>
      <w:r w:rsidRPr="0066597B">
        <w:rPr>
          <w:rFonts w:ascii="Arial" w:hAnsi="Arial" w:cs="Arial"/>
          <w:sz w:val="24"/>
          <w:szCs w:val="24"/>
        </w:rPr>
        <w:t>Este proyecto se centra en la implementación del algoritmo K-</w:t>
      </w:r>
      <w:proofErr w:type="spellStart"/>
      <w:r w:rsidRPr="0066597B">
        <w:rPr>
          <w:rFonts w:ascii="Arial" w:hAnsi="Arial" w:cs="Arial"/>
          <w:sz w:val="24"/>
          <w:szCs w:val="24"/>
        </w:rPr>
        <w:t>Prototypes</w:t>
      </w:r>
      <w:proofErr w:type="spellEnd"/>
      <w:r w:rsidRPr="0066597B">
        <w:rPr>
          <w:rFonts w:ascii="Arial" w:hAnsi="Arial" w:cs="Arial"/>
          <w:sz w:val="24"/>
          <w:szCs w:val="24"/>
        </w:rPr>
        <w:t>, un método de agrupamiento diseñado para trabajar con conjuntos de datos que combinan variables numéricas y categóricas. El algoritmo K-</w:t>
      </w:r>
      <w:proofErr w:type="spellStart"/>
      <w:r w:rsidRPr="0066597B">
        <w:rPr>
          <w:rFonts w:ascii="Arial" w:hAnsi="Arial" w:cs="Arial"/>
          <w:sz w:val="24"/>
          <w:szCs w:val="24"/>
        </w:rPr>
        <w:t>Prototypes</w:t>
      </w:r>
      <w:proofErr w:type="spellEnd"/>
      <w:r w:rsidRPr="0066597B">
        <w:rPr>
          <w:rFonts w:ascii="Arial" w:hAnsi="Arial" w:cs="Arial"/>
          <w:sz w:val="24"/>
          <w:szCs w:val="24"/>
        </w:rPr>
        <w:t xml:space="preserve"> supera las limitaciones de otros enfoques tradicionales, como el K-</w:t>
      </w:r>
      <w:proofErr w:type="spellStart"/>
      <w:r w:rsidRPr="0066597B">
        <w:rPr>
          <w:rFonts w:ascii="Arial" w:hAnsi="Arial" w:cs="Arial"/>
          <w:sz w:val="24"/>
          <w:szCs w:val="24"/>
        </w:rPr>
        <w:t>Means</w:t>
      </w:r>
      <w:proofErr w:type="spellEnd"/>
      <w:r w:rsidRPr="0066597B">
        <w:rPr>
          <w:rFonts w:ascii="Arial" w:hAnsi="Arial" w:cs="Arial"/>
          <w:sz w:val="24"/>
          <w:szCs w:val="24"/>
        </w:rPr>
        <w:t>, al integrar en su cálculo tanto la distancia euclidiana para los datos numéricos como la disimilitud de coincidencia para los categóricos. Este enfoque híbrido lo convierte en una herramienta ideal para análisis de datos heterogéneos.</w:t>
      </w:r>
    </w:p>
    <w:p w14:paraId="1BC18EEC" w14:textId="2F638122" w:rsidR="0066597B" w:rsidRPr="0066597B" w:rsidRDefault="0066597B" w:rsidP="0066597B">
      <w:pPr>
        <w:spacing w:line="360" w:lineRule="auto"/>
        <w:jc w:val="both"/>
        <w:rPr>
          <w:rFonts w:ascii="Arial" w:hAnsi="Arial" w:cs="Arial"/>
          <w:sz w:val="24"/>
          <w:szCs w:val="24"/>
        </w:rPr>
      </w:pPr>
      <w:r w:rsidRPr="0066597B">
        <w:rPr>
          <w:rFonts w:ascii="Arial" w:hAnsi="Arial" w:cs="Arial"/>
          <w:sz w:val="24"/>
          <w:szCs w:val="24"/>
        </w:rPr>
        <w:t xml:space="preserve">A lo largo del desarrollo del proyecto, se implementaron los componentes clave del algoritmo, desde la inicialización aleatoria de prototipos hasta la asignación iterativa de objetos a </w:t>
      </w:r>
      <w:proofErr w:type="spellStart"/>
      <w:r w:rsidRPr="0066597B">
        <w:rPr>
          <w:rFonts w:ascii="Arial" w:hAnsi="Arial" w:cs="Arial"/>
          <w:sz w:val="24"/>
          <w:szCs w:val="24"/>
        </w:rPr>
        <w:t>clusters</w:t>
      </w:r>
      <w:proofErr w:type="spellEnd"/>
      <w:r w:rsidRPr="0066597B">
        <w:rPr>
          <w:rFonts w:ascii="Arial" w:hAnsi="Arial" w:cs="Arial"/>
          <w:sz w:val="24"/>
          <w:szCs w:val="24"/>
        </w:rPr>
        <w:t>, y se ajustaron las métricas de distancia para garantizar una correcta clasificación de los datos mixtos. Se buscó optimizar el algoritmo en términos de rendimient</w:t>
      </w:r>
      <w:r>
        <w:rPr>
          <w:rFonts w:ascii="Arial" w:hAnsi="Arial" w:cs="Arial"/>
          <w:sz w:val="24"/>
          <w:szCs w:val="24"/>
        </w:rPr>
        <w:t>o</w:t>
      </w:r>
      <w:r w:rsidRPr="0066597B">
        <w:rPr>
          <w:rFonts w:ascii="Arial" w:hAnsi="Arial" w:cs="Arial"/>
          <w:sz w:val="24"/>
          <w:szCs w:val="24"/>
        </w:rPr>
        <w:t>, asegurando que pudiera manejar eficientemente grandes volúmenes de datos.</w:t>
      </w:r>
    </w:p>
    <w:p w14:paraId="42160652" w14:textId="77777777" w:rsidR="0066597B" w:rsidRPr="0066597B" w:rsidRDefault="0066597B" w:rsidP="0066597B">
      <w:pPr>
        <w:spacing w:line="360" w:lineRule="auto"/>
        <w:jc w:val="both"/>
        <w:rPr>
          <w:rFonts w:ascii="Arial" w:hAnsi="Arial" w:cs="Arial"/>
          <w:sz w:val="24"/>
          <w:szCs w:val="24"/>
        </w:rPr>
      </w:pPr>
      <w:r w:rsidRPr="0066597B">
        <w:rPr>
          <w:rFonts w:ascii="Arial" w:hAnsi="Arial" w:cs="Arial"/>
          <w:sz w:val="24"/>
          <w:szCs w:val="24"/>
        </w:rPr>
        <w:t xml:space="preserve">El proceso de agrupamiento permitió generar </w:t>
      </w:r>
      <w:proofErr w:type="spellStart"/>
      <w:r w:rsidRPr="0066597B">
        <w:rPr>
          <w:rFonts w:ascii="Arial" w:hAnsi="Arial" w:cs="Arial"/>
          <w:sz w:val="24"/>
          <w:szCs w:val="24"/>
        </w:rPr>
        <w:t>clusters</w:t>
      </w:r>
      <w:proofErr w:type="spellEnd"/>
      <w:r w:rsidRPr="0066597B">
        <w:rPr>
          <w:rFonts w:ascii="Arial" w:hAnsi="Arial" w:cs="Arial"/>
          <w:sz w:val="24"/>
          <w:szCs w:val="24"/>
        </w:rPr>
        <w:t xml:space="preserve"> homogéneos y coherentes, lo que facilita el análisis de patrones complejos en los datos. Los resultados obtenidos validan la eficacia del algoritmo K-</w:t>
      </w:r>
      <w:proofErr w:type="spellStart"/>
      <w:r w:rsidRPr="0066597B">
        <w:rPr>
          <w:rFonts w:ascii="Arial" w:hAnsi="Arial" w:cs="Arial"/>
          <w:sz w:val="24"/>
          <w:szCs w:val="24"/>
        </w:rPr>
        <w:t>Prototypes</w:t>
      </w:r>
      <w:proofErr w:type="spellEnd"/>
      <w:r w:rsidRPr="0066597B">
        <w:rPr>
          <w:rFonts w:ascii="Arial" w:hAnsi="Arial" w:cs="Arial"/>
          <w:sz w:val="24"/>
          <w:szCs w:val="24"/>
        </w:rPr>
        <w:t xml:space="preserve"> para abordar la segmentación en bases de datos que contienen tanto atributos numéricos como categóricos, demostrando su versatilidad en diversas áreas de aplicación.</w:t>
      </w:r>
    </w:p>
    <w:p w14:paraId="5070454B" w14:textId="77777777" w:rsidR="0066597B" w:rsidRPr="0066597B" w:rsidRDefault="0066597B" w:rsidP="0066597B">
      <w:pPr>
        <w:spacing w:line="360" w:lineRule="auto"/>
        <w:jc w:val="both"/>
        <w:rPr>
          <w:rFonts w:ascii="Arial" w:hAnsi="Arial" w:cs="Arial"/>
          <w:sz w:val="24"/>
          <w:szCs w:val="24"/>
        </w:rPr>
      </w:pPr>
      <w:r w:rsidRPr="0066597B">
        <w:rPr>
          <w:rFonts w:ascii="Arial" w:hAnsi="Arial" w:cs="Arial"/>
          <w:sz w:val="24"/>
          <w:szCs w:val="24"/>
        </w:rPr>
        <w:t>Este proyecto no solo aborda la correcta implementación del algoritmo, sino que también destaca su aplicabilidad y valor en el contexto del análisis de datos. Los logros alcanzados reflejan un avance en la exploración de técnicas modernas para trabajar con datos mixtos, brindando un punto de partida sólido para futuras investigaciones y aplicaciones.</w:t>
      </w:r>
    </w:p>
    <w:p w14:paraId="48FEF474" w14:textId="77777777" w:rsidR="00093576" w:rsidRPr="00093576" w:rsidRDefault="00093576" w:rsidP="006F2A33">
      <w:pPr>
        <w:spacing w:line="360" w:lineRule="auto"/>
      </w:pPr>
    </w:p>
    <w:p w14:paraId="1A9A09FA" w14:textId="227D7DE9" w:rsidR="00A00B86" w:rsidRDefault="00A00B86" w:rsidP="006F2A33">
      <w:pPr>
        <w:spacing w:line="360" w:lineRule="auto"/>
        <w:jc w:val="both"/>
        <w:rPr>
          <w:rFonts w:ascii="Arial" w:hAnsi="Arial" w:cs="Arial"/>
          <w:sz w:val="24"/>
          <w:szCs w:val="24"/>
          <w:highlight w:val="yellow"/>
        </w:rPr>
      </w:pPr>
    </w:p>
    <w:p w14:paraId="43540F10" w14:textId="0AD2B43B" w:rsidR="00A00B86" w:rsidRDefault="00A00B86" w:rsidP="006F2A33">
      <w:pPr>
        <w:spacing w:line="360" w:lineRule="auto"/>
        <w:jc w:val="both"/>
        <w:rPr>
          <w:rFonts w:ascii="Arial" w:hAnsi="Arial" w:cs="Arial"/>
          <w:sz w:val="24"/>
          <w:szCs w:val="24"/>
          <w:highlight w:val="yellow"/>
        </w:rPr>
      </w:pPr>
    </w:p>
    <w:p w14:paraId="67DFBCE2" w14:textId="77777777" w:rsidR="00A00B86" w:rsidRPr="00A00B86" w:rsidRDefault="00A00B86" w:rsidP="006F2A33">
      <w:pPr>
        <w:spacing w:line="360" w:lineRule="auto"/>
        <w:jc w:val="both"/>
        <w:rPr>
          <w:rFonts w:ascii="Arial" w:hAnsi="Arial" w:cs="Arial"/>
          <w:sz w:val="24"/>
          <w:szCs w:val="24"/>
          <w:highlight w:val="yellow"/>
        </w:rPr>
      </w:pPr>
    </w:p>
    <w:p w14:paraId="3756FDDB" w14:textId="200717BA" w:rsidR="00F87C0D" w:rsidRDefault="00F87C0D" w:rsidP="006F2A33">
      <w:pPr>
        <w:pStyle w:val="Ttulo"/>
        <w:spacing w:line="360" w:lineRule="auto"/>
      </w:pPr>
      <w:r w:rsidRPr="003204BF">
        <w:lastRenderedPageBreak/>
        <w:t>Índice</w:t>
      </w:r>
    </w:p>
    <w:p w14:paraId="10E9D225" w14:textId="0B99D7F9" w:rsidR="00093576" w:rsidRDefault="00093576" w:rsidP="006F2A33">
      <w:pPr>
        <w:spacing w:line="360" w:lineRule="auto"/>
        <w:jc w:val="both"/>
        <w:rPr>
          <w:rFonts w:ascii="Arial" w:hAnsi="Arial" w:cs="Arial"/>
          <w:sz w:val="24"/>
          <w:szCs w:val="24"/>
          <w:u w:val="single"/>
        </w:rPr>
      </w:pPr>
    </w:p>
    <w:p w14:paraId="43839372" w14:textId="73EDE6E1" w:rsidR="00B41012" w:rsidRDefault="004F41B2">
      <w:pPr>
        <w:pStyle w:val="TDC1"/>
        <w:tabs>
          <w:tab w:val="left" w:pos="440"/>
          <w:tab w:val="right" w:leader="dot" w:pos="8828"/>
        </w:tabs>
        <w:rPr>
          <w:rFonts w:asciiTheme="minorHAnsi" w:eastAsiaTheme="minorEastAsia" w:hAnsiTheme="minorHAnsi"/>
          <w:noProof/>
          <w:kern w:val="2"/>
          <w:szCs w:val="24"/>
          <w:lang w:eastAsia="es-MX"/>
          <w14:ligatures w14:val="standardContextual"/>
        </w:rPr>
      </w:pPr>
      <w:r>
        <w:rPr>
          <w:rFonts w:cs="Arial"/>
          <w:szCs w:val="24"/>
          <w:u w:val="single"/>
        </w:rPr>
        <w:fldChar w:fldCharType="begin"/>
      </w:r>
      <w:r>
        <w:rPr>
          <w:rFonts w:cs="Arial"/>
          <w:szCs w:val="24"/>
          <w:u w:val="single"/>
        </w:rPr>
        <w:instrText xml:space="preserve"> TOC \o "1-3" \h \z \u </w:instrText>
      </w:r>
      <w:r>
        <w:rPr>
          <w:rFonts w:cs="Arial"/>
          <w:szCs w:val="24"/>
          <w:u w:val="single"/>
        </w:rPr>
        <w:fldChar w:fldCharType="separate"/>
      </w:r>
      <w:hyperlink w:anchor="_Toc178547273" w:history="1">
        <w:r w:rsidR="00B41012" w:rsidRPr="00BF3B4C">
          <w:rPr>
            <w:rStyle w:val="Hipervnculo"/>
            <w:noProof/>
          </w:rPr>
          <w:t>1</w:t>
        </w:r>
        <w:r w:rsidR="00B41012">
          <w:rPr>
            <w:rFonts w:asciiTheme="minorHAnsi" w:eastAsiaTheme="minorEastAsia" w:hAnsiTheme="minorHAnsi"/>
            <w:noProof/>
            <w:kern w:val="2"/>
            <w:szCs w:val="24"/>
            <w:lang w:eastAsia="es-MX"/>
            <w14:ligatures w14:val="standardContextual"/>
          </w:rPr>
          <w:tab/>
        </w:r>
        <w:r w:rsidR="00B41012" w:rsidRPr="00BF3B4C">
          <w:rPr>
            <w:rStyle w:val="Hipervnculo"/>
            <w:noProof/>
          </w:rPr>
          <w:t>Introducción</w:t>
        </w:r>
        <w:r w:rsidR="00B41012">
          <w:rPr>
            <w:noProof/>
            <w:webHidden/>
          </w:rPr>
          <w:tab/>
        </w:r>
        <w:r w:rsidR="00B41012">
          <w:rPr>
            <w:noProof/>
            <w:webHidden/>
          </w:rPr>
          <w:fldChar w:fldCharType="begin"/>
        </w:r>
        <w:r w:rsidR="00B41012">
          <w:rPr>
            <w:noProof/>
            <w:webHidden/>
          </w:rPr>
          <w:instrText xml:space="preserve"> PAGEREF _Toc178547273 \h </w:instrText>
        </w:r>
        <w:r w:rsidR="00B41012">
          <w:rPr>
            <w:noProof/>
            <w:webHidden/>
          </w:rPr>
        </w:r>
        <w:r w:rsidR="00B41012">
          <w:rPr>
            <w:noProof/>
            <w:webHidden/>
          </w:rPr>
          <w:fldChar w:fldCharType="separate"/>
        </w:r>
        <w:r w:rsidR="00B41012">
          <w:rPr>
            <w:noProof/>
            <w:webHidden/>
          </w:rPr>
          <w:t>1</w:t>
        </w:r>
        <w:r w:rsidR="00B41012">
          <w:rPr>
            <w:noProof/>
            <w:webHidden/>
          </w:rPr>
          <w:fldChar w:fldCharType="end"/>
        </w:r>
      </w:hyperlink>
    </w:p>
    <w:p w14:paraId="29BC519C" w14:textId="6011BCF8" w:rsidR="00B41012" w:rsidRDefault="00B41012">
      <w:pPr>
        <w:pStyle w:val="TDC1"/>
        <w:tabs>
          <w:tab w:val="left" w:pos="440"/>
          <w:tab w:val="right" w:leader="dot" w:pos="8828"/>
        </w:tabs>
        <w:rPr>
          <w:rFonts w:asciiTheme="minorHAnsi" w:eastAsiaTheme="minorEastAsia" w:hAnsiTheme="minorHAnsi"/>
          <w:noProof/>
          <w:kern w:val="2"/>
          <w:szCs w:val="24"/>
          <w:lang w:eastAsia="es-MX"/>
          <w14:ligatures w14:val="standardContextual"/>
        </w:rPr>
      </w:pPr>
      <w:hyperlink w:anchor="_Toc178547274" w:history="1">
        <w:r w:rsidRPr="00BF3B4C">
          <w:rPr>
            <w:rStyle w:val="Hipervnculo"/>
            <w:noProof/>
          </w:rPr>
          <w:t>2</w:t>
        </w:r>
        <w:r>
          <w:rPr>
            <w:rFonts w:asciiTheme="minorHAnsi" w:eastAsiaTheme="minorEastAsia" w:hAnsiTheme="minorHAnsi"/>
            <w:noProof/>
            <w:kern w:val="2"/>
            <w:szCs w:val="24"/>
            <w:lang w:eastAsia="es-MX"/>
            <w14:ligatures w14:val="standardContextual"/>
          </w:rPr>
          <w:tab/>
        </w:r>
        <w:r w:rsidRPr="00BF3B4C">
          <w:rPr>
            <w:rStyle w:val="Hipervnculo"/>
            <w:noProof/>
          </w:rPr>
          <w:t>Descripción de la empresa u organización y del puesto o área del trabajo del estudiante.</w:t>
        </w:r>
        <w:r>
          <w:rPr>
            <w:noProof/>
            <w:webHidden/>
          </w:rPr>
          <w:tab/>
        </w:r>
        <w:r>
          <w:rPr>
            <w:noProof/>
            <w:webHidden/>
          </w:rPr>
          <w:fldChar w:fldCharType="begin"/>
        </w:r>
        <w:r>
          <w:rPr>
            <w:noProof/>
            <w:webHidden/>
          </w:rPr>
          <w:instrText xml:space="preserve"> PAGEREF _Toc178547274 \h </w:instrText>
        </w:r>
        <w:r>
          <w:rPr>
            <w:noProof/>
            <w:webHidden/>
          </w:rPr>
        </w:r>
        <w:r>
          <w:rPr>
            <w:noProof/>
            <w:webHidden/>
          </w:rPr>
          <w:fldChar w:fldCharType="separate"/>
        </w:r>
        <w:r>
          <w:rPr>
            <w:noProof/>
            <w:webHidden/>
          </w:rPr>
          <w:t>3</w:t>
        </w:r>
        <w:r>
          <w:rPr>
            <w:noProof/>
            <w:webHidden/>
          </w:rPr>
          <w:fldChar w:fldCharType="end"/>
        </w:r>
      </w:hyperlink>
    </w:p>
    <w:p w14:paraId="3893954E" w14:textId="48CC4280" w:rsidR="00B41012" w:rsidRDefault="00B41012">
      <w:pPr>
        <w:pStyle w:val="TDC1"/>
        <w:tabs>
          <w:tab w:val="left" w:pos="440"/>
          <w:tab w:val="right" w:leader="dot" w:pos="8828"/>
        </w:tabs>
        <w:rPr>
          <w:rFonts w:asciiTheme="minorHAnsi" w:eastAsiaTheme="minorEastAsia" w:hAnsiTheme="minorHAnsi"/>
          <w:noProof/>
          <w:kern w:val="2"/>
          <w:szCs w:val="24"/>
          <w:lang w:eastAsia="es-MX"/>
          <w14:ligatures w14:val="standardContextual"/>
        </w:rPr>
      </w:pPr>
      <w:hyperlink w:anchor="_Toc178547275" w:history="1">
        <w:r w:rsidRPr="00BF3B4C">
          <w:rPr>
            <w:rStyle w:val="Hipervnculo"/>
            <w:noProof/>
          </w:rPr>
          <w:t>3</w:t>
        </w:r>
        <w:r>
          <w:rPr>
            <w:rFonts w:asciiTheme="minorHAnsi" w:eastAsiaTheme="minorEastAsia" w:hAnsiTheme="minorHAnsi"/>
            <w:noProof/>
            <w:kern w:val="2"/>
            <w:szCs w:val="24"/>
            <w:lang w:eastAsia="es-MX"/>
            <w14:ligatures w14:val="standardContextual"/>
          </w:rPr>
          <w:tab/>
        </w:r>
        <w:r w:rsidRPr="00BF3B4C">
          <w:rPr>
            <w:rStyle w:val="Hipervnculo"/>
            <w:noProof/>
          </w:rPr>
          <w:t>Problema a resolver</w:t>
        </w:r>
        <w:r>
          <w:rPr>
            <w:noProof/>
            <w:webHidden/>
          </w:rPr>
          <w:tab/>
        </w:r>
        <w:r>
          <w:rPr>
            <w:noProof/>
            <w:webHidden/>
          </w:rPr>
          <w:fldChar w:fldCharType="begin"/>
        </w:r>
        <w:r>
          <w:rPr>
            <w:noProof/>
            <w:webHidden/>
          </w:rPr>
          <w:instrText xml:space="preserve"> PAGEREF _Toc178547275 \h </w:instrText>
        </w:r>
        <w:r>
          <w:rPr>
            <w:noProof/>
            <w:webHidden/>
          </w:rPr>
        </w:r>
        <w:r>
          <w:rPr>
            <w:noProof/>
            <w:webHidden/>
          </w:rPr>
          <w:fldChar w:fldCharType="separate"/>
        </w:r>
        <w:r>
          <w:rPr>
            <w:noProof/>
            <w:webHidden/>
          </w:rPr>
          <w:t>4</w:t>
        </w:r>
        <w:r>
          <w:rPr>
            <w:noProof/>
            <w:webHidden/>
          </w:rPr>
          <w:fldChar w:fldCharType="end"/>
        </w:r>
      </w:hyperlink>
    </w:p>
    <w:p w14:paraId="10D39DB1" w14:textId="336B38FA" w:rsidR="00B41012" w:rsidRDefault="00B41012">
      <w:pPr>
        <w:pStyle w:val="TDC1"/>
        <w:tabs>
          <w:tab w:val="left" w:pos="440"/>
          <w:tab w:val="right" w:leader="dot" w:pos="8828"/>
        </w:tabs>
        <w:rPr>
          <w:rFonts w:asciiTheme="minorHAnsi" w:eastAsiaTheme="minorEastAsia" w:hAnsiTheme="minorHAnsi"/>
          <w:noProof/>
          <w:kern w:val="2"/>
          <w:szCs w:val="24"/>
          <w:lang w:eastAsia="es-MX"/>
          <w14:ligatures w14:val="standardContextual"/>
        </w:rPr>
      </w:pPr>
      <w:hyperlink w:anchor="_Toc178547276" w:history="1">
        <w:r w:rsidRPr="00BF3B4C">
          <w:rPr>
            <w:rStyle w:val="Hipervnculo"/>
            <w:noProof/>
          </w:rPr>
          <w:t>4</w:t>
        </w:r>
        <w:r>
          <w:rPr>
            <w:rFonts w:asciiTheme="minorHAnsi" w:eastAsiaTheme="minorEastAsia" w:hAnsiTheme="minorHAnsi"/>
            <w:noProof/>
            <w:kern w:val="2"/>
            <w:szCs w:val="24"/>
            <w:lang w:eastAsia="es-MX"/>
            <w14:ligatures w14:val="standardContextual"/>
          </w:rPr>
          <w:tab/>
        </w:r>
        <w:r w:rsidRPr="00BF3B4C">
          <w:rPr>
            <w:rStyle w:val="Hipervnculo"/>
            <w:noProof/>
          </w:rPr>
          <w:t>Objetivos</w:t>
        </w:r>
        <w:r>
          <w:rPr>
            <w:noProof/>
            <w:webHidden/>
          </w:rPr>
          <w:tab/>
        </w:r>
        <w:r>
          <w:rPr>
            <w:noProof/>
            <w:webHidden/>
          </w:rPr>
          <w:fldChar w:fldCharType="begin"/>
        </w:r>
        <w:r>
          <w:rPr>
            <w:noProof/>
            <w:webHidden/>
          </w:rPr>
          <w:instrText xml:space="preserve"> PAGEREF _Toc178547276 \h </w:instrText>
        </w:r>
        <w:r>
          <w:rPr>
            <w:noProof/>
            <w:webHidden/>
          </w:rPr>
        </w:r>
        <w:r>
          <w:rPr>
            <w:noProof/>
            <w:webHidden/>
          </w:rPr>
          <w:fldChar w:fldCharType="separate"/>
        </w:r>
        <w:r>
          <w:rPr>
            <w:noProof/>
            <w:webHidden/>
          </w:rPr>
          <w:t>6</w:t>
        </w:r>
        <w:r>
          <w:rPr>
            <w:noProof/>
            <w:webHidden/>
          </w:rPr>
          <w:fldChar w:fldCharType="end"/>
        </w:r>
      </w:hyperlink>
    </w:p>
    <w:p w14:paraId="2155464D" w14:textId="071B6F7F" w:rsidR="00B41012" w:rsidRDefault="00B41012">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547277" w:history="1">
        <w:r w:rsidRPr="00BF3B4C">
          <w:rPr>
            <w:rStyle w:val="Hipervnculo"/>
            <w:noProof/>
          </w:rPr>
          <w:t>4.1</w:t>
        </w:r>
        <w:r>
          <w:rPr>
            <w:rFonts w:asciiTheme="minorHAnsi" w:eastAsiaTheme="minorEastAsia" w:hAnsiTheme="minorHAnsi"/>
            <w:noProof/>
            <w:color w:val="auto"/>
            <w:kern w:val="2"/>
            <w:szCs w:val="24"/>
            <w:lang w:eastAsia="es-MX"/>
            <w14:ligatures w14:val="standardContextual"/>
          </w:rPr>
          <w:tab/>
        </w:r>
        <w:r w:rsidRPr="00BF3B4C">
          <w:rPr>
            <w:rStyle w:val="Hipervnculo"/>
            <w:noProof/>
          </w:rPr>
          <w:t>General</w:t>
        </w:r>
        <w:r>
          <w:rPr>
            <w:noProof/>
            <w:webHidden/>
          </w:rPr>
          <w:tab/>
        </w:r>
        <w:r>
          <w:rPr>
            <w:noProof/>
            <w:webHidden/>
          </w:rPr>
          <w:fldChar w:fldCharType="begin"/>
        </w:r>
        <w:r>
          <w:rPr>
            <w:noProof/>
            <w:webHidden/>
          </w:rPr>
          <w:instrText xml:space="preserve"> PAGEREF _Toc178547277 \h </w:instrText>
        </w:r>
        <w:r>
          <w:rPr>
            <w:noProof/>
            <w:webHidden/>
          </w:rPr>
        </w:r>
        <w:r>
          <w:rPr>
            <w:noProof/>
            <w:webHidden/>
          </w:rPr>
          <w:fldChar w:fldCharType="separate"/>
        </w:r>
        <w:r>
          <w:rPr>
            <w:noProof/>
            <w:webHidden/>
          </w:rPr>
          <w:t>6</w:t>
        </w:r>
        <w:r>
          <w:rPr>
            <w:noProof/>
            <w:webHidden/>
          </w:rPr>
          <w:fldChar w:fldCharType="end"/>
        </w:r>
      </w:hyperlink>
    </w:p>
    <w:p w14:paraId="5F76B7E3" w14:textId="79EF9ECA" w:rsidR="00B41012" w:rsidRDefault="00B41012">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547278" w:history="1">
        <w:r w:rsidRPr="00BF3B4C">
          <w:rPr>
            <w:rStyle w:val="Hipervnculo"/>
            <w:noProof/>
          </w:rPr>
          <w:t>4.2</w:t>
        </w:r>
        <w:r>
          <w:rPr>
            <w:rFonts w:asciiTheme="minorHAnsi" w:eastAsiaTheme="minorEastAsia" w:hAnsiTheme="minorHAnsi"/>
            <w:noProof/>
            <w:color w:val="auto"/>
            <w:kern w:val="2"/>
            <w:szCs w:val="24"/>
            <w:lang w:eastAsia="es-MX"/>
            <w14:ligatures w14:val="standardContextual"/>
          </w:rPr>
          <w:tab/>
        </w:r>
        <w:r w:rsidRPr="00BF3B4C">
          <w:rPr>
            <w:rStyle w:val="Hipervnculo"/>
            <w:noProof/>
          </w:rPr>
          <w:t>Específicos</w:t>
        </w:r>
        <w:r>
          <w:rPr>
            <w:noProof/>
            <w:webHidden/>
          </w:rPr>
          <w:tab/>
        </w:r>
        <w:r>
          <w:rPr>
            <w:noProof/>
            <w:webHidden/>
          </w:rPr>
          <w:fldChar w:fldCharType="begin"/>
        </w:r>
        <w:r>
          <w:rPr>
            <w:noProof/>
            <w:webHidden/>
          </w:rPr>
          <w:instrText xml:space="preserve"> PAGEREF _Toc178547278 \h </w:instrText>
        </w:r>
        <w:r>
          <w:rPr>
            <w:noProof/>
            <w:webHidden/>
          </w:rPr>
        </w:r>
        <w:r>
          <w:rPr>
            <w:noProof/>
            <w:webHidden/>
          </w:rPr>
          <w:fldChar w:fldCharType="separate"/>
        </w:r>
        <w:r>
          <w:rPr>
            <w:noProof/>
            <w:webHidden/>
          </w:rPr>
          <w:t>6</w:t>
        </w:r>
        <w:r>
          <w:rPr>
            <w:noProof/>
            <w:webHidden/>
          </w:rPr>
          <w:fldChar w:fldCharType="end"/>
        </w:r>
      </w:hyperlink>
    </w:p>
    <w:p w14:paraId="687956FB" w14:textId="785FA4BF" w:rsidR="00B41012" w:rsidRDefault="00B41012">
      <w:pPr>
        <w:pStyle w:val="TDC1"/>
        <w:tabs>
          <w:tab w:val="left" w:pos="440"/>
          <w:tab w:val="right" w:leader="dot" w:pos="8828"/>
        </w:tabs>
        <w:rPr>
          <w:rFonts w:asciiTheme="minorHAnsi" w:eastAsiaTheme="minorEastAsia" w:hAnsiTheme="minorHAnsi"/>
          <w:noProof/>
          <w:kern w:val="2"/>
          <w:szCs w:val="24"/>
          <w:lang w:eastAsia="es-MX"/>
          <w14:ligatures w14:val="standardContextual"/>
        </w:rPr>
      </w:pPr>
      <w:hyperlink w:anchor="_Toc178547279" w:history="1">
        <w:r w:rsidRPr="00BF3B4C">
          <w:rPr>
            <w:rStyle w:val="Hipervnculo"/>
            <w:noProof/>
          </w:rPr>
          <w:t>5</w:t>
        </w:r>
        <w:r>
          <w:rPr>
            <w:rFonts w:asciiTheme="minorHAnsi" w:eastAsiaTheme="minorEastAsia" w:hAnsiTheme="minorHAnsi"/>
            <w:noProof/>
            <w:kern w:val="2"/>
            <w:szCs w:val="24"/>
            <w:lang w:eastAsia="es-MX"/>
            <w14:ligatures w14:val="standardContextual"/>
          </w:rPr>
          <w:tab/>
        </w:r>
        <w:r w:rsidRPr="00BF3B4C">
          <w:rPr>
            <w:rStyle w:val="Hipervnculo"/>
            <w:noProof/>
          </w:rPr>
          <w:t>Justificación</w:t>
        </w:r>
        <w:r>
          <w:rPr>
            <w:noProof/>
            <w:webHidden/>
          </w:rPr>
          <w:tab/>
        </w:r>
        <w:r>
          <w:rPr>
            <w:noProof/>
            <w:webHidden/>
          </w:rPr>
          <w:fldChar w:fldCharType="begin"/>
        </w:r>
        <w:r>
          <w:rPr>
            <w:noProof/>
            <w:webHidden/>
          </w:rPr>
          <w:instrText xml:space="preserve"> PAGEREF _Toc178547279 \h </w:instrText>
        </w:r>
        <w:r>
          <w:rPr>
            <w:noProof/>
            <w:webHidden/>
          </w:rPr>
        </w:r>
        <w:r>
          <w:rPr>
            <w:noProof/>
            <w:webHidden/>
          </w:rPr>
          <w:fldChar w:fldCharType="separate"/>
        </w:r>
        <w:r>
          <w:rPr>
            <w:noProof/>
            <w:webHidden/>
          </w:rPr>
          <w:t>7</w:t>
        </w:r>
        <w:r>
          <w:rPr>
            <w:noProof/>
            <w:webHidden/>
          </w:rPr>
          <w:fldChar w:fldCharType="end"/>
        </w:r>
      </w:hyperlink>
    </w:p>
    <w:p w14:paraId="120ABB05" w14:textId="2ED933C6" w:rsidR="00B41012" w:rsidRDefault="00B41012">
      <w:pPr>
        <w:pStyle w:val="TDC1"/>
        <w:tabs>
          <w:tab w:val="left" w:pos="440"/>
          <w:tab w:val="right" w:leader="dot" w:pos="8828"/>
        </w:tabs>
        <w:rPr>
          <w:rFonts w:asciiTheme="minorHAnsi" w:eastAsiaTheme="minorEastAsia" w:hAnsiTheme="minorHAnsi"/>
          <w:noProof/>
          <w:kern w:val="2"/>
          <w:szCs w:val="24"/>
          <w:lang w:eastAsia="es-MX"/>
          <w14:ligatures w14:val="standardContextual"/>
        </w:rPr>
      </w:pPr>
      <w:hyperlink w:anchor="_Toc178547280" w:history="1">
        <w:r w:rsidRPr="00BF3B4C">
          <w:rPr>
            <w:rStyle w:val="Hipervnculo"/>
            <w:noProof/>
          </w:rPr>
          <w:t>6</w:t>
        </w:r>
        <w:r>
          <w:rPr>
            <w:rFonts w:asciiTheme="minorHAnsi" w:eastAsiaTheme="minorEastAsia" w:hAnsiTheme="minorHAnsi"/>
            <w:noProof/>
            <w:kern w:val="2"/>
            <w:szCs w:val="24"/>
            <w:lang w:eastAsia="es-MX"/>
            <w14:ligatures w14:val="standardContextual"/>
          </w:rPr>
          <w:tab/>
        </w:r>
        <w:r w:rsidRPr="00BF3B4C">
          <w:rPr>
            <w:rStyle w:val="Hipervnculo"/>
            <w:noProof/>
          </w:rPr>
          <w:t>Marco Teórico (fundamentos teóricos)</w:t>
        </w:r>
        <w:r>
          <w:rPr>
            <w:noProof/>
            <w:webHidden/>
          </w:rPr>
          <w:tab/>
        </w:r>
        <w:r>
          <w:rPr>
            <w:noProof/>
            <w:webHidden/>
          </w:rPr>
          <w:fldChar w:fldCharType="begin"/>
        </w:r>
        <w:r>
          <w:rPr>
            <w:noProof/>
            <w:webHidden/>
          </w:rPr>
          <w:instrText xml:space="preserve"> PAGEREF _Toc178547280 \h </w:instrText>
        </w:r>
        <w:r>
          <w:rPr>
            <w:noProof/>
            <w:webHidden/>
          </w:rPr>
        </w:r>
        <w:r>
          <w:rPr>
            <w:noProof/>
            <w:webHidden/>
          </w:rPr>
          <w:fldChar w:fldCharType="separate"/>
        </w:r>
        <w:r>
          <w:rPr>
            <w:noProof/>
            <w:webHidden/>
          </w:rPr>
          <w:t>8</w:t>
        </w:r>
        <w:r>
          <w:rPr>
            <w:noProof/>
            <w:webHidden/>
          </w:rPr>
          <w:fldChar w:fldCharType="end"/>
        </w:r>
      </w:hyperlink>
    </w:p>
    <w:p w14:paraId="40B56E81" w14:textId="0A891BDC" w:rsidR="00B41012" w:rsidRDefault="00B41012">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547281" w:history="1">
        <w:r w:rsidRPr="00BF3B4C">
          <w:rPr>
            <w:rStyle w:val="Hipervnculo"/>
            <w:noProof/>
          </w:rPr>
          <w:t>6.1</w:t>
        </w:r>
        <w:r>
          <w:rPr>
            <w:rFonts w:asciiTheme="minorHAnsi" w:eastAsiaTheme="minorEastAsia" w:hAnsiTheme="minorHAnsi"/>
            <w:noProof/>
            <w:color w:val="auto"/>
            <w:kern w:val="2"/>
            <w:szCs w:val="24"/>
            <w:lang w:eastAsia="es-MX"/>
            <w14:ligatures w14:val="standardContextual"/>
          </w:rPr>
          <w:tab/>
        </w:r>
        <w:r w:rsidRPr="00BF3B4C">
          <w:rPr>
            <w:rStyle w:val="Hipervnculo"/>
            <w:noProof/>
          </w:rPr>
          <w:t>Minería de datos</w:t>
        </w:r>
        <w:r>
          <w:rPr>
            <w:noProof/>
            <w:webHidden/>
          </w:rPr>
          <w:tab/>
        </w:r>
        <w:r>
          <w:rPr>
            <w:noProof/>
            <w:webHidden/>
          </w:rPr>
          <w:fldChar w:fldCharType="begin"/>
        </w:r>
        <w:r>
          <w:rPr>
            <w:noProof/>
            <w:webHidden/>
          </w:rPr>
          <w:instrText xml:space="preserve"> PAGEREF _Toc178547281 \h </w:instrText>
        </w:r>
        <w:r>
          <w:rPr>
            <w:noProof/>
            <w:webHidden/>
          </w:rPr>
        </w:r>
        <w:r>
          <w:rPr>
            <w:noProof/>
            <w:webHidden/>
          </w:rPr>
          <w:fldChar w:fldCharType="separate"/>
        </w:r>
        <w:r>
          <w:rPr>
            <w:noProof/>
            <w:webHidden/>
          </w:rPr>
          <w:t>8</w:t>
        </w:r>
        <w:r>
          <w:rPr>
            <w:noProof/>
            <w:webHidden/>
          </w:rPr>
          <w:fldChar w:fldCharType="end"/>
        </w:r>
      </w:hyperlink>
    </w:p>
    <w:p w14:paraId="0B5D33D7" w14:textId="10DC4660" w:rsidR="00B41012" w:rsidRDefault="00B41012">
      <w:pPr>
        <w:pStyle w:val="TDC3"/>
        <w:tabs>
          <w:tab w:val="left" w:pos="1440"/>
          <w:tab w:val="right" w:leader="dot" w:pos="8828"/>
        </w:tabs>
        <w:rPr>
          <w:rFonts w:asciiTheme="minorHAnsi" w:eastAsiaTheme="minorEastAsia" w:hAnsiTheme="minorHAnsi"/>
          <w:noProof/>
          <w:color w:val="auto"/>
          <w:kern w:val="2"/>
          <w:szCs w:val="24"/>
          <w:lang w:eastAsia="es-MX"/>
          <w14:ligatures w14:val="standardContextual"/>
        </w:rPr>
      </w:pPr>
      <w:hyperlink w:anchor="_Toc178547282" w:history="1">
        <w:r w:rsidRPr="00BF3B4C">
          <w:rPr>
            <w:rStyle w:val="Hipervnculo"/>
            <w:noProof/>
          </w:rPr>
          <w:t>6.1.1</w:t>
        </w:r>
        <w:r>
          <w:rPr>
            <w:rFonts w:asciiTheme="minorHAnsi" w:eastAsiaTheme="minorEastAsia" w:hAnsiTheme="minorHAnsi"/>
            <w:noProof/>
            <w:color w:val="auto"/>
            <w:kern w:val="2"/>
            <w:szCs w:val="24"/>
            <w:lang w:eastAsia="es-MX"/>
            <w14:ligatures w14:val="standardContextual"/>
          </w:rPr>
          <w:tab/>
        </w:r>
        <w:r w:rsidRPr="00BF3B4C">
          <w:rPr>
            <w:rStyle w:val="Hipervnculo"/>
            <w:noProof/>
          </w:rPr>
          <w:t>Disciplinas relacionadas con minería de datos</w:t>
        </w:r>
        <w:r>
          <w:rPr>
            <w:noProof/>
            <w:webHidden/>
          </w:rPr>
          <w:tab/>
        </w:r>
        <w:r>
          <w:rPr>
            <w:noProof/>
            <w:webHidden/>
          </w:rPr>
          <w:fldChar w:fldCharType="begin"/>
        </w:r>
        <w:r>
          <w:rPr>
            <w:noProof/>
            <w:webHidden/>
          </w:rPr>
          <w:instrText xml:space="preserve"> PAGEREF _Toc178547282 \h </w:instrText>
        </w:r>
        <w:r>
          <w:rPr>
            <w:noProof/>
            <w:webHidden/>
          </w:rPr>
        </w:r>
        <w:r>
          <w:rPr>
            <w:noProof/>
            <w:webHidden/>
          </w:rPr>
          <w:fldChar w:fldCharType="separate"/>
        </w:r>
        <w:r>
          <w:rPr>
            <w:noProof/>
            <w:webHidden/>
          </w:rPr>
          <w:t>8</w:t>
        </w:r>
        <w:r>
          <w:rPr>
            <w:noProof/>
            <w:webHidden/>
          </w:rPr>
          <w:fldChar w:fldCharType="end"/>
        </w:r>
      </w:hyperlink>
    </w:p>
    <w:p w14:paraId="119A84F1" w14:textId="7E129B9A" w:rsidR="00B41012" w:rsidRDefault="00B41012">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547283" w:history="1">
        <w:r w:rsidRPr="00BF3B4C">
          <w:rPr>
            <w:rStyle w:val="Hipervnculo"/>
            <w:noProof/>
          </w:rPr>
          <w:t>6.2</w:t>
        </w:r>
        <w:r>
          <w:rPr>
            <w:rFonts w:asciiTheme="minorHAnsi" w:eastAsiaTheme="minorEastAsia" w:hAnsiTheme="minorHAnsi"/>
            <w:noProof/>
            <w:color w:val="auto"/>
            <w:kern w:val="2"/>
            <w:szCs w:val="24"/>
            <w:lang w:eastAsia="es-MX"/>
            <w14:ligatures w14:val="standardContextual"/>
          </w:rPr>
          <w:tab/>
        </w:r>
        <w:r w:rsidRPr="00BF3B4C">
          <w:rPr>
            <w:rStyle w:val="Hipervnculo"/>
            <w:noProof/>
          </w:rPr>
          <w:t>Clustering</w:t>
        </w:r>
        <w:r>
          <w:rPr>
            <w:noProof/>
            <w:webHidden/>
          </w:rPr>
          <w:tab/>
        </w:r>
        <w:r>
          <w:rPr>
            <w:noProof/>
            <w:webHidden/>
          </w:rPr>
          <w:fldChar w:fldCharType="begin"/>
        </w:r>
        <w:r>
          <w:rPr>
            <w:noProof/>
            <w:webHidden/>
          </w:rPr>
          <w:instrText xml:space="preserve"> PAGEREF _Toc178547283 \h </w:instrText>
        </w:r>
        <w:r>
          <w:rPr>
            <w:noProof/>
            <w:webHidden/>
          </w:rPr>
        </w:r>
        <w:r>
          <w:rPr>
            <w:noProof/>
            <w:webHidden/>
          </w:rPr>
          <w:fldChar w:fldCharType="separate"/>
        </w:r>
        <w:r>
          <w:rPr>
            <w:noProof/>
            <w:webHidden/>
          </w:rPr>
          <w:t>9</w:t>
        </w:r>
        <w:r>
          <w:rPr>
            <w:noProof/>
            <w:webHidden/>
          </w:rPr>
          <w:fldChar w:fldCharType="end"/>
        </w:r>
      </w:hyperlink>
    </w:p>
    <w:p w14:paraId="6FEAD01D" w14:textId="25CEB869" w:rsidR="00B41012" w:rsidRDefault="00B41012">
      <w:pPr>
        <w:pStyle w:val="TDC3"/>
        <w:tabs>
          <w:tab w:val="left" w:pos="1440"/>
          <w:tab w:val="right" w:leader="dot" w:pos="8828"/>
        </w:tabs>
        <w:rPr>
          <w:rFonts w:asciiTheme="minorHAnsi" w:eastAsiaTheme="minorEastAsia" w:hAnsiTheme="minorHAnsi"/>
          <w:noProof/>
          <w:color w:val="auto"/>
          <w:kern w:val="2"/>
          <w:szCs w:val="24"/>
          <w:lang w:eastAsia="es-MX"/>
          <w14:ligatures w14:val="standardContextual"/>
        </w:rPr>
      </w:pPr>
      <w:hyperlink w:anchor="_Toc178547284" w:history="1">
        <w:r w:rsidRPr="00BF3B4C">
          <w:rPr>
            <w:rStyle w:val="Hipervnculo"/>
            <w:noProof/>
          </w:rPr>
          <w:t>6.2.1</w:t>
        </w:r>
        <w:r>
          <w:rPr>
            <w:rFonts w:asciiTheme="minorHAnsi" w:eastAsiaTheme="minorEastAsia" w:hAnsiTheme="minorHAnsi"/>
            <w:noProof/>
            <w:color w:val="auto"/>
            <w:kern w:val="2"/>
            <w:szCs w:val="24"/>
            <w:lang w:eastAsia="es-MX"/>
            <w14:ligatures w14:val="standardContextual"/>
          </w:rPr>
          <w:tab/>
        </w:r>
        <w:r w:rsidRPr="00BF3B4C">
          <w:rPr>
            <w:rStyle w:val="Hipervnculo"/>
            <w:noProof/>
          </w:rPr>
          <w:t>Objetivos del Clustering</w:t>
        </w:r>
        <w:r>
          <w:rPr>
            <w:noProof/>
            <w:webHidden/>
          </w:rPr>
          <w:tab/>
        </w:r>
        <w:r>
          <w:rPr>
            <w:noProof/>
            <w:webHidden/>
          </w:rPr>
          <w:fldChar w:fldCharType="begin"/>
        </w:r>
        <w:r>
          <w:rPr>
            <w:noProof/>
            <w:webHidden/>
          </w:rPr>
          <w:instrText xml:space="preserve"> PAGEREF _Toc178547284 \h </w:instrText>
        </w:r>
        <w:r>
          <w:rPr>
            <w:noProof/>
            <w:webHidden/>
          </w:rPr>
        </w:r>
        <w:r>
          <w:rPr>
            <w:noProof/>
            <w:webHidden/>
          </w:rPr>
          <w:fldChar w:fldCharType="separate"/>
        </w:r>
        <w:r>
          <w:rPr>
            <w:noProof/>
            <w:webHidden/>
          </w:rPr>
          <w:t>9</w:t>
        </w:r>
        <w:r>
          <w:rPr>
            <w:noProof/>
            <w:webHidden/>
          </w:rPr>
          <w:fldChar w:fldCharType="end"/>
        </w:r>
      </w:hyperlink>
    </w:p>
    <w:p w14:paraId="1E3EDC14" w14:textId="6CD4F62E" w:rsidR="00B41012" w:rsidRDefault="00B41012">
      <w:pPr>
        <w:pStyle w:val="TDC3"/>
        <w:tabs>
          <w:tab w:val="left" w:pos="1440"/>
          <w:tab w:val="right" w:leader="dot" w:pos="8828"/>
        </w:tabs>
        <w:rPr>
          <w:rFonts w:asciiTheme="minorHAnsi" w:eastAsiaTheme="minorEastAsia" w:hAnsiTheme="minorHAnsi"/>
          <w:noProof/>
          <w:color w:val="auto"/>
          <w:kern w:val="2"/>
          <w:szCs w:val="24"/>
          <w:lang w:eastAsia="es-MX"/>
          <w14:ligatures w14:val="standardContextual"/>
        </w:rPr>
      </w:pPr>
      <w:hyperlink w:anchor="_Toc178547285" w:history="1">
        <w:r w:rsidRPr="00BF3B4C">
          <w:rPr>
            <w:rStyle w:val="Hipervnculo"/>
            <w:noProof/>
          </w:rPr>
          <w:t>6.2.2</w:t>
        </w:r>
        <w:r>
          <w:rPr>
            <w:rFonts w:asciiTheme="minorHAnsi" w:eastAsiaTheme="minorEastAsia" w:hAnsiTheme="minorHAnsi"/>
            <w:noProof/>
            <w:color w:val="auto"/>
            <w:kern w:val="2"/>
            <w:szCs w:val="24"/>
            <w:lang w:eastAsia="es-MX"/>
            <w14:ligatures w14:val="standardContextual"/>
          </w:rPr>
          <w:tab/>
        </w:r>
        <w:r w:rsidRPr="00BF3B4C">
          <w:rPr>
            <w:rStyle w:val="Hipervnculo"/>
            <w:noProof/>
          </w:rPr>
          <w:t>Importancia del Clustering en el Análisis de Datos</w:t>
        </w:r>
        <w:r>
          <w:rPr>
            <w:noProof/>
            <w:webHidden/>
          </w:rPr>
          <w:tab/>
        </w:r>
        <w:r>
          <w:rPr>
            <w:noProof/>
            <w:webHidden/>
          </w:rPr>
          <w:fldChar w:fldCharType="begin"/>
        </w:r>
        <w:r>
          <w:rPr>
            <w:noProof/>
            <w:webHidden/>
          </w:rPr>
          <w:instrText xml:space="preserve"> PAGEREF _Toc178547285 \h </w:instrText>
        </w:r>
        <w:r>
          <w:rPr>
            <w:noProof/>
            <w:webHidden/>
          </w:rPr>
        </w:r>
        <w:r>
          <w:rPr>
            <w:noProof/>
            <w:webHidden/>
          </w:rPr>
          <w:fldChar w:fldCharType="separate"/>
        </w:r>
        <w:r>
          <w:rPr>
            <w:noProof/>
            <w:webHidden/>
          </w:rPr>
          <w:t>10</w:t>
        </w:r>
        <w:r>
          <w:rPr>
            <w:noProof/>
            <w:webHidden/>
          </w:rPr>
          <w:fldChar w:fldCharType="end"/>
        </w:r>
      </w:hyperlink>
    </w:p>
    <w:p w14:paraId="6C8DA256" w14:textId="4A076FA3" w:rsidR="00B41012" w:rsidRDefault="00B41012">
      <w:pPr>
        <w:pStyle w:val="TDC3"/>
        <w:tabs>
          <w:tab w:val="left" w:pos="1440"/>
          <w:tab w:val="right" w:leader="dot" w:pos="8828"/>
        </w:tabs>
        <w:rPr>
          <w:rFonts w:asciiTheme="minorHAnsi" w:eastAsiaTheme="minorEastAsia" w:hAnsiTheme="minorHAnsi"/>
          <w:noProof/>
          <w:color w:val="auto"/>
          <w:kern w:val="2"/>
          <w:szCs w:val="24"/>
          <w:lang w:eastAsia="es-MX"/>
          <w14:ligatures w14:val="standardContextual"/>
        </w:rPr>
      </w:pPr>
      <w:hyperlink w:anchor="_Toc178547286" w:history="1">
        <w:r w:rsidRPr="00BF3B4C">
          <w:rPr>
            <w:rStyle w:val="Hipervnculo"/>
            <w:noProof/>
          </w:rPr>
          <w:t>6.2.3</w:t>
        </w:r>
        <w:r>
          <w:rPr>
            <w:rFonts w:asciiTheme="minorHAnsi" w:eastAsiaTheme="minorEastAsia" w:hAnsiTheme="minorHAnsi"/>
            <w:noProof/>
            <w:color w:val="auto"/>
            <w:kern w:val="2"/>
            <w:szCs w:val="24"/>
            <w:lang w:eastAsia="es-MX"/>
            <w14:ligatures w14:val="standardContextual"/>
          </w:rPr>
          <w:tab/>
        </w:r>
        <w:r w:rsidRPr="00BF3B4C">
          <w:rPr>
            <w:rStyle w:val="Hipervnculo"/>
            <w:noProof/>
          </w:rPr>
          <w:t>Aplicaciones del Clustering</w:t>
        </w:r>
        <w:r>
          <w:rPr>
            <w:noProof/>
            <w:webHidden/>
          </w:rPr>
          <w:tab/>
        </w:r>
        <w:r>
          <w:rPr>
            <w:noProof/>
            <w:webHidden/>
          </w:rPr>
          <w:fldChar w:fldCharType="begin"/>
        </w:r>
        <w:r>
          <w:rPr>
            <w:noProof/>
            <w:webHidden/>
          </w:rPr>
          <w:instrText xml:space="preserve"> PAGEREF _Toc178547286 \h </w:instrText>
        </w:r>
        <w:r>
          <w:rPr>
            <w:noProof/>
            <w:webHidden/>
          </w:rPr>
        </w:r>
        <w:r>
          <w:rPr>
            <w:noProof/>
            <w:webHidden/>
          </w:rPr>
          <w:fldChar w:fldCharType="separate"/>
        </w:r>
        <w:r>
          <w:rPr>
            <w:noProof/>
            <w:webHidden/>
          </w:rPr>
          <w:t>10</w:t>
        </w:r>
        <w:r>
          <w:rPr>
            <w:noProof/>
            <w:webHidden/>
          </w:rPr>
          <w:fldChar w:fldCharType="end"/>
        </w:r>
      </w:hyperlink>
    </w:p>
    <w:p w14:paraId="1099AA7E" w14:textId="05E83755" w:rsidR="00B41012" w:rsidRDefault="00B41012">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547287" w:history="1">
        <w:r w:rsidRPr="00BF3B4C">
          <w:rPr>
            <w:rStyle w:val="Hipervnculo"/>
            <w:noProof/>
          </w:rPr>
          <w:t>6.3</w:t>
        </w:r>
        <w:r>
          <w:rPr>
            <w:rFonts w:asciiTheme="minorHAnsi" w:eastAsiaTheme="minorEastAsia" w:hAnsiTheme="minorHAnsi"/>
            <w:noProof/>
            <w:color w:val="auto"/>
            <w:kern w:val="2"/>
            <w:szCs w:val="24"/>
            <w:lang w:eastAsia="es-MX"/>
            <w14:ligatures w14:val="standardContextual"/>
          </w:rPr>
          <w:tab/>
        </w:r>
        <w:r w:rsidRPr="00BF3B4C">
          <w:rPr>
            <w:rStyle w:val="Hipervnculo"/>
            <w:noProof/>
          </w:rPr>
          <w:t>Algoritmos de agrupamiento (clustering)</w:t>
        </w:r>
        <w:r>
          <w:rPr>
            <w:noProof/>
            <w:webHidden/>
          </w:rPr>
          <w:tab/>
        </w:r>
        <w:r>
          <w:rPr>
            <w:noProof/>
            <w:webHidden/>
          </w:rPr>
          <w:fldChar w:fldCharType="begin"/>
        </w:r>
        <w:r>
          <w:rPr>
            <w:noProof/>
            <w:webHidden/>
          </w:rPr>
          <w:instrText xml:space="preserve"> PAGEREF _Toc178547287 \h </w:instrText>
        </w:r>
        <w:r>
          <w:rPr>
            <w:noProof/>
            <w:webHidden/>
          </w:rPr>
        </w:r>
        <w:r>
          <w:rPr>
            <w:noProof/>
            <w:webHidden/>
          </w:rPr>
          <w:fldChar w:fldCharType="separate"/>
        </w:r>
        <w:r>
          <w:rPr>
            <w:noProof/>
            <w:webHidden/>
          </w:rPr>
          <w:t>10</w:t>
        </w:r>
        <w:r>
          <w:rPr>
            <w:noProof/>
            <w:webHidden/>
          </w:rPr>
          <w:fldChar w:fldCharType="end"/>
        </w:r>
      </w:hyperlink>
    </w:p>
    <w:p w14:paraId="722E50F4" w14:textId="3FA6C083" w:rsidR="00B41012" w:rsidRDefault="00B41012">
      <w:pPr>
        <w:pStyle w:val="TDC3"/>
        <w:tabs>
          <w:tab w:val="left" w:pos="1440"/>
          <w:tab w:val="right" w:leader="dot" w:pos="8828"/>
        </w:tabs>
        <w:rPr>
          <w:rFonts w:asciiTheme="minorHAnsi" w:eastAsiaTheme="minorEastAsia" w:hAnsiTheme="minorHAnsi"/>
          <w:noProof/>
          <w:color w:val="auto"/>
          <w:kern w:val="2"/>
          <w:szCs w:val="24"/>
          <w:lang w:eastAsia="es-MX"/>
          <w14:ligatures w14:val="standardContextual"/>
        </w:rPr>
      </w:pPr>
      <w:hyperlink w:anchor="_Toc178547288" w:history="1">
        <w:r w:rsidRPr="00BF3B4C">
          <w:rPr>
            <w:rStyle w:val="Hipervnculo"/>
            <w:noProof/>
          </w:rPr>
          <w:t>6.3.1</w:t>
        </w:r>
        <w:r>
          <w:rPr>
            <w:rFonts w:asciiTheme="minorHAnsi" w:eastAsiaTheme="minorEastAsia" w:hAnsiTheme="minorHAnsi"/>
            <w:noProof/>
            <w:color w:val="auto"/>
            <w:kern w:val="2"/>
            <w:szCs w:val="24"/>
            <w:lang w:eastAsia="es-MX"/>
            <w14:ligatures w14:val="standardContextual"/>
          </w:rPr>
          <w:tab/>
        </w:r>
        <w:r w:rsidRPr="00BF3B4C">
          <w:rPr>
            <w:rStyle w:val="Hipervnculo"/>
            <w:noProof/>
          </w:rPr>
          <w:t>Clustering jerárquico</w:t>
        </w:r>
        <w:r>
          <w:rPr>
            <w:noProof/>
            <w:webHidden/>
          </w:rPr>
          <w:tab/>
        </w:r>
        <w:r>
          <w:rPr>
            <w:noProof/>
            <w:webHidden/>
          </w:rPr>
          <w:fldChar w:fldCharType="begin"/>
        </w:r>
        <w:r>
          <w:rPr>
            <w:noProof/>
            <w:webHidden/>
          </w:rPr>
          <w:instrText xml:space="preserve"> PAGEREF _Toc178547288 \h </w:instrText>
        </w:r>
        <w:r>
          <w:rPr>
            <w:noProof/>
            <w:webHidden/>
          </w:rPr>
        </w:r>
        <w:r>
          <w:rPr>
            <w:noProof/>
            <w:webHidden/>
          </w:rPr>
          <w:fldChar w:fldCharType="separate"/>
        </w:r>
        <w:r>
          <w:rPr>
            <w:noProof/>
            <w:webHidden/>
          </w:rPr>
          <w:t>11</w:t>
        </w:r>
        <w:r>
          <w:rPr>
            <w:noProof/>
            <w:webHidden/>
          </w:rPr>
          <w:fldChar w:fldCharType="end"/>
        </w:r>
      </w:hyperlink>
    </w:p>
    <w:p w14:paraId="75E48EC8" w14:textId="46A5F232" w:rsidR="00B41012" w:rsidRDefault="00B41012">
      <w:pPr>
        <w:pStyle w:val="TDC3"/>
        <w:tabs>
          <w:tab w:val="left" w:pos="1440"/>
          <w:tab w:val="right" w:leader="dot" w:pos="8828"/>
        </w:tabs>
        <w:rPr>
          <w:rFonts w:asciiTheme="minorHAnsi" w:eastAsiaTheme="minorEastAsia" w:hAnsiTheme="minorHAnsi"/>
          <w:noProof/>
          <w:color w:val="auto"/>
          <w:kern w:val="2"/>
          <w:szCs w:val="24"/>
          <w:lang w:eastAsia="es-MX"/>
          <w14:ligatures w14:val="standardContextual"/>
        </w:rPr>
      </w:pPr>
      <w:hyperlink w:anchor="_Toc178547289" w:history="1">
        <w:r w:rsidRPr="00BF3B4C">
          <w:rPr>
            <w:rStyle w:val="Hipervnculo"/>
            <w:noProof/>
          </w:rPr>
          <w:t>6.3.2</w:t>
        </w:r>
        <w:r>
          <w:rPr>
            <w:rFonts w:asciiTheme="minorHAnsi" w:eastAsiaTheme="minorEastAsia" w:hAnsiTheme="minorHAnsi"/>
            <w:noProof/>
            <w:color w:val="auto"/>
            <w:kern w:val="2"/>
            <w:szCs w:val="24"/>
            <w:lang w:eastAsia="es-MX"/>
            <w14:ligatures w14:val="standardContextual"/>
          </w:rPr>
          <w:tab/>
        </w:r>
        <w:r w:rsidRPr="00BF3B4C">
          <w:rPr>
            <w:rStyle w:val="Hipervnculo"/>
            <w:noProof/>
          </w:rPr>
          <w:t>Clustering particional</w:t>
        </w:r>
        <w:r>
          <w:rPr>
            <w:noProof/>
            <w:webHidden/>
          </w:rPr>
          <w:tab/>
        </w:r>
        <w:r>
          <w:rPr>
            <w:noProof/>
            <w:webHidden/>
          </w:rPr>
          <w:fldChar w:fldCharType="begin"/>
        </w:r>
        <w:r>
          <w:rPr>
            <w:noProof/>
            <w:webHidden/>
          </w:rPr>
          <w:instrText xml:space="preserve"> PAGEREF _Toc178547289 \h </w:instrText>
        </w:r>
        <w:r>
          <w:rPr>
            <w:noProof/>
            <w:webHidden/>
          </w:rPr>
        </w:r>
        <w:r>
          <w:rPr>
            <w:noProof/>
            <w:webHidden/>
          </w:rPr>
          <w:fldChar w:fldCharType="separate"/>
        </w:r>
        <w:r>
          <w:rPr>
            <w:noProof/>
            <w:webHidden/>
          </w:rPr>
          <w:t>12</w:t>
        </w:r>
        <w:r>
          <w:rPr>
            <w:noProof/>
            <w:webHidden/>
          </w:rPr>
          <w:fldChar w:fldCharType="end"/>
        </w:r>
      </w:hyperlink>
    </w:p>
    <w:p w14:paraId="5C468F75" w14:textId="008F6CE8" w:rsidR="00B41012" w:rsidRDefault="00B41012">
      <w:pPr>
        <w:pStyle w:val="TDC3"/>
        <w:tabs>
          <w:tab w:val="left" w:pos="1440"/>
          <w:tab w:val="right" w:leader="dot" w:pos="8828"/>
        </w:tabs>
        <w:rPr>
          <w:rFonts w:asciiTheme="minorHAnsi" w:eastAsiaTheme="minorEastAsia" w:hAnsiTheme="minorHAnsi"/>
          <w:noProof/>
          <w:color w:val="auto"/>
          <w:kern w:val="2"/>
          <w:szCs w:val="24"/>
          <w:lang w:eastAsia="es-MX"/>
          <w14:ligatures w14:val="standardContextual"/>
        </w:rPr>
      </w:pPr>
      <w:hyperlink w:anchor="_Toc178547290" w:history="1">
        <w:r w:rsidRPr="00BF3B4C">
          <w:rPr>
            <w:rStyle w:val="Hipervnculo"/>
            <w:noProof/>
          </w:rPr>
          <w:t>6.3.3</w:t>
        </w:r>
        <w:r>
          <w:rPr>
            <w:rFonts w:asciiTheme="minorHAnsi" w:eastAsiaTheme="minorEastAsia" w:hAnsiTheme="minorHAnsi"/>
            <w:noProof/>
            <w:color w:val="auto"/>
            <w:kern w:val="2"/>
            <w:szCs w:val="24"/>
            <w:lang w:eastAsia="es-MX"/>
            <w14:ligatures w14:val="standardContextual"/>
          </w:rPr>
          <w:tab/>
        </w:r>
        <w:r w:rsidRPr="00BF3B4C">
          <w:rPr>
            <w:rStyle w:val="Hipervnculo"/>
            <w:noProof/>
          </w:rPr>
          <w:t>Algoritmos de agrupamiento de recorridos simples.</w:t>
        </w:r>
        <w:r>
          <w:rPr>
            <w:noProof/>
            <w:webHidden/>
          </w:rPr>
          <w:tab/>
        </w:r>
        <w:r>
          <w:rPr>
            <w:noProof/>
            <w:webHidden/>
          </w:rPr>
          <w:fldChar w:fldCharType="begin"/>
        </w:r>
        <w:r>
          <w:rPr>
            <w:noProof/>
            <w:webHidden/>
          </w:rPr>
          <w:instrText xml:space="preserve"> PAGEREF _Toc178547290 \h </w:instrText>
        </w:r>
        <w:r>
          <w:rPr>
            <w:noProof/>
            <w:webHidden/>
          </w:rPr>
        </w:r>
        <w:r>
          <w:rPr>
            <w:noProof/>
            <w:webHidden/>
          </w:rPr>
          <w:fldChar w:fldCharType="separate"/>
        </w:r>
        <w:r>
          <w:rPr>
            <w:noProof/>
            <w:webHidden/>
          </w:rPr>
          <w:t>14</w:t>
        </w:r>
        <w:r>
          <w:rPr>
            <w:noProof/>
            <w:webHidden/>
          </w:rPr>
          <w:fldChar w:fldCharType="end"/>
        </w:r>
      </w:hyperlink>
    </w:p>
    <w:p w14:paraId="19FA5EA3" w14:textId="31450D1F" w:rsidR="00B41012" w:rsidRDefault="00B41012">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547291" w:history="1">
        <w:r w:rsidRPr="00BF3B4C">
          <w:rPr>
            <w:rStyle w:val="Hipervnculo"/>
            <w:noProof/>
          </w:rPr>
          <w:t>6.4</w:t>
        </w:r>
        <w:r>
          <w:rPr>
            <w:rFonts w:asciiTheme="minorHAnsi" w:eastAsiaTheme="minorEastAsia" w:hAnsiTheme="minorHAnsi"/>
            <w:noProof/>
            <w:color w:val="auto"/>
            <w:kern w:val="2"/>
            <w:szCs w:val="24"/>
            <w:lang w:eastAsia="es-MX"/>
            <w14:ligatures w14:val="standardContextual"/>
          </w:rPr>
          <w:tab/>
        </w:r>
        <w:r w:rsidRPr="00BF3B4C">
          <w:rPr>
            <w:rStyle w:val="Hipervnculo"/>
            <w:noProof/>
          </w:rPr>
          <w:t>Similaridad Y Disimilaridad</w:t>
        </w:r>
        <w:r>
          <w:rPr>
            <w:noProof/>
            <w:webHidden/>
          </w:rPr>
          <w:tab/>
        </w:r>
        <w:r>
          <w:rPr>
            <w:noProof/>
            <w:webHidden/>
          </w:rPr>
          <w:fldChar w:fldCharType="begin"/>
        </w:r>
        <w:r>
          <w:rPr>
            <w:noProof/>
            <w:webHidden/>
          </w:rPr>
          <w:instrText xml:space="preserve"> PAGEREF _Toc178547291 \h </w:instrText>
        </w:r>
        <w:r>
          <w:rPr>
            <w:noProof/>
            <w:webHidden/>
          </w:rPr>
        </w:r>
        <w:r>
          <w:rPr>
            <w:noProof/>
            <w:webHidden/>
          </w:rPr>
          <w:fldChar w:fldCharType="separate"/>
        </w:r>
        <w:r>
          <w:rPr>
            <w:noProof/>
            <w:webHidden/>
          </w:rPr>
          <w:t>14</w:t>
        </w:r>
        <w:r>
          <w:rPr>
            <w:noProof/>
            <w:webHidden/>
          </w:rPr>
          <w:fldChar w:fldCharType="end"/>
        </w:r>
      </w:hyperlink>
    </w:p>
    <w:p w14:paraId="350D529B" w14:textId="405A4201" w:rsidR="00B41012" w:rsidRDefault="00B41012">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547292" w:history="1">
        <w:r w:rsidRPr="00BF3B4C">
          <w:rPr>
            <w:rStyle w:val="Hipervnculo"/>
            <w:rFonts w:cs="Arial"/>
            <w:noProof/>
          </w:rPr>
          <w:t>6.5</w:t>
        </w:r>
        <w:r>
          <w:rPr>
            <w:rFonts w:asciiTheme="minorHAnsi" w:eastAsiaTheme="minorEastAsia" w:hAnsiTheme="minorHAnsi"/>
            <w:noProof/>
            <w:color w:val="auto"/>
            <w:kern w:val="2"/>
            <w:szCs w:val="24"/>
            <w:lang w:eastAsia="es-MX"/>
            <w14:ligatures w14:val="standardContextual"/>
          </w:rPr>
          <w:tab/>
        </w:r>
        <w:r w:rsidRPr="00BF3B4C">
          <w:rPr>
            <w:rStyle w:val="Hipervnculo"/>
            <w:noProof/>
          </w:rPr>
          <w:t>Algoritmos de Clustering</w:t>
        </w:r>
        <w:r>
          <w:rPr>
            <w:noProof/>
            <w:webHidden/>
          </w:rPr>
          <w:tab/>
        </w:r>
        <w:r>
          <w:rPr>
            <w:noProof/>
            <w:webHidden/>
          </w:rPr>
          <w:fldChar w:fldCharType="begin"/>
        </w:r>
        <w:r>
          <w:rPr>
            <w:noProof/>
            <w:webHidden/>
          </w:rPr>
          <w:instrText xml:space="preserve"> PAGEREF _Toc178547292 \h </w:instrText>
        </w:r>
        <w:r>
          <w:rPr>
            <w:noProof/>
            <w:webHidden/>
          </w:rPr>
        </w:r>
        <w:r>
          <w:rPr>
            <w:noProof/>
            <w:webHidden/>
          </w:rPr>
          <w:fldChar w:fldCharType="separate"/>
        </w:r>
        <w:r>
          <w:rPr>
            <w:noProof/>
            <w:webHidden/>
          </w:rPr>
          <w:t>15</w:t>
        </w:r>
        <w:r>
          <w:rPr>
            <w:noProof/>
            <w:webHidden/>
          </w:rPr>
          <w:fldChar w:fldCharType="end"/>
        </w:r>
      </w:hyperlink>
    </w:p>
    <w:p w14:paraId="5B26D169" w14:textId="37BA603F" w:rsidR="00B41012" w:rsidRDefault="00B41012">
      <w:pPr>
        <w:pStyle w:val="TDC3"/>
        <w:tabs>
          <w:tab w:val="left" w:pos="1440"/>
          <w:tab w:val="right" w:leader="dot" w:pos="8828"/>
        </w:tabs>
        <w:rPr>
          <w:rFonts w:asciiTheme="minorHAnsi" w:eastAsiaTheme="minorEastAsia" w:hAnsiTheme="minorHAnsi"/>
          <w:noProof/>
          <w:color w:val="auto"/>
          <w:kern w:val="2"/>
          <w:szCs w:val="24"/>
          <w:lang w:eastAsia="es-MX"/>
          <w14:ligatures w14:val="standardContextual"/>
        </w:rPr>
      </w:pPr>
      <w:hyperlink w:anchor="_Toc178547293" w:history="1">
        <w:r w:rsidRPr="00BF3B4C">
          <w:rPr>
            <w:rStyle w:val="Hipervnculo"/>
            <w:noProof/>
          </w:rPr>
          <w:t>6.5.1</w:t>
        </w:r>
        <w:r>
          <w:rPr>
            <w:rFonts w:asciiTheme="minorHAnsi" w:eastAsiaTheme="minorEastAsia" w:hAnsiTheme="minorHAnsi"/>
            <w:noProof/>
            <w:color w:val="auto"/>
            <w:kern w:val="2"/>
            <w:szCs w:val="24"/>
            <w:lang w:eastAsia="es-MX"/>
            <w14:ligatures w14:val="standardContextual"/>
          </w:rPr>
          <w:tab/>
        </w:r>
        <w:r w:rsidRPr="00BF3B4C">
          <w:rPr>
            <w:rStyle w:val="Hipervnculo"/>
            <w:noProof/>
          </w:rPr>
          <w:t>El algoritmo DBSCAN</w:t>
        </w:r>
        <w:r>
          <w:rPr>
            <w:noProof/>
            <w:webHidden/>
          </w:rPr>
          <w:tab/>
        </w:r>
        <w:r>
          <w:rPr>
            <w:noProof/>
            <w:webHidden/>
          </w:rPr>
          <w:fldChar w:fldCharType="begin"/>
        </w:r>
        <w:r>
          <w:rPr>
            <w:noProof/>
            <w:webHidden/>
          </w:rPr>
          <w:instrText xml:space="preserve"> PAGEREF _Toc178547293 \h </w:instrText>
        </w:r>
        <w:r>
          <w:rPr>
            <w:noProof/>
            <w:webHidden/>
          </w:rPr>
        </w:r>
        <w:r>
          <w:rPr>
            <w:noProof/>
            <w:webHidden/>
          </w:rPr>
          <w:fldChar w:fldCharType="separate"/>
        </w:r>
        <w:r>
          <w:rPr>
            <w:noProof/>
            <w:webHidden/>
          </w:rPr>
          <w:t>15</w:t>
        </w:r>
        <w:r>
          <w:rPr>
            <w:noProof/>
            <w:webHidden/>
          </w:rPr>
          <w:fldChar w:fldCharType="end"/>
        </w:r>
      </w:hyperlink>
    </w:p>
    <w:p w14:paraId="7B3C7F75" w14:textId="17330497" w:rsidR="00B41012" w:rsidRDefault="00B41012">
      <w:pPr>
        <w:pStyle w:val="TDC3"/>
        <w:tabs>
          <w:tab w:val="left" w:pos="1440"/>
          <w:tab w:val="right" w:leader="dot" w:pos="8828"/>
        </w:tabs>
        <w:rPr>
          <w:rFonts w:asciiTheme="minorHAnsi" w:eastAsiaTheme="minorEastAsia" w:hAnsiTheme="minorHAnsi"/>
          <w:noProof/>
          <w:color w:val="auto"/>
          <w:kern w:val="2"/>
          <w:szCs w:val="24"/>
          <w:lang w:eastAsia="es-MX"/>
          <w14:ligatures w14:val="standardContextual"/>
        </w:rPr>
      </w:pPr>
      <w:hyperlink w:anchor="_Toc178547294" w:history="1">
        <w:r w:rsidRPr="00BF3B4C">
          <w:rPr>
            <w:rStyle w:val="Hipervnculo"/>
            <w:noProof/>
          </w:rPr>
          <w:t>6.5.2</w:t>
        </w:r>
        <w:r>
          <w:rPr>
            <w:rFonts w:asciiTheme="minorHAnsi" w:eastAsiaTheme="minorEastAsia" w:hAnsiTheme="minorHAnsi"/>
            <w:noProof/>
            <w:color w:val="auto"/>
            <w:kern w:val="2"/>
            <w:szCs w:val="24"/>
            <w:lang w:eastAsia="es-MX"/>
            <w14:ligatures w14:val="standardContextual"/>
          </w:rPr>
          <w:tab/>
        </w:r>
        <w:r w:rsidRPr="00BF3B4C">
          <w:rPr>
            <w:rStyle w:val="Hipervnculo"/>
            <w:noProof/>
          </w:rPr>
          <w:t>El algoritmo BIRCH</w:t>
        </w:r>
        <w:r>
          <w:rPr>
            <w:noProof/>
            <w:webHidden/>
          </w:rPr>
          <w:tab/>
        </w:r>
        <w:r>
          <w:rPr>
            <w:noProof/>
            <w:webHidden/>
          </w:rPr>
          <w:fldChar w:fldCharType="begin"/>
        </w:r>
        <w:r>
          <w:rPr>
            <w:noProof/>
            <w:webHidden/>
          </w:rPr>
          <w:instrText xml:space="preserve"> PAGEREF _Toc178547294 \h </w:instrText>
        </w:r>
        <w:r>
          <w:rPr>
            <w:noProof/>
            <w:webHidden/>
          </w:rPr>
        </w:r>
        <w:r>
          <w:rPr>
            <w:noProof/>
            <w:webHidden/>
          </w:rPr>
          <w:fldChar w:fldCharType="separate"/>
        </w:r>
        <w:r>
          <w:rPr>
            <w:noProof/>
            <w:webHidden/>
          </w:rPr>
          <w:t>15</w:t>
        </w:r>
        <w:r>
          <w:rPr>
            <w:noProof/>
            <w:webHidden/>
          </w:rPr>
          <w:fldChar w:fldCharType="end"/>
        </w:r>
      </w:hyperlink>
    </w:p>
    <w:p w14:paraId="5AF2B54C" w14:textId="78769C03" w:rsidR="00B41012" w:rsidRDefault="00B41012">
      <w:pPr>
        <w:pStyle w:val="TDC3"/>
        <w:tabs>
          <w:tab w:val="left" w:pos="1440"/>
          <w:tab w:val="right" w:leader="dot" w:pos="8828"/>
        </w:tabs>
        <w:rPr>
          <w:rFonts w:asciiTheme="minorHAnsi" w:eastAsiaTheme="minorEastAsia" w:hAnsiTheme="minorHAnsi"/>
          <w:noProof/>
          <w:color w:val="auto"/>
          <w:kern w:val="2"/>
          <w:szCs w:val="24"/>
          <w:lang w:eastAsia="es-MX"/>
          <w14:ligatures w14:val="standardContextual"/>
        </w:rPr>
      </w:pPr>
      <w:hyperlink w:anchor="_Toc178547295" w:history="1">
        <w:r w:rsidRPr="00BF3B4C">
          <w:rPr>
            <w:rStyle w:val="Hipervnculo"/>
            <w:noProof/>
          </w:rPr>
          <w:t>6.5.3</w:t>
        </w:r>
        <w:r>
          <w:rPr>
            <w:rFonts w:asciiTheme="minorHAnsi" w:eastAsiaTheme="minorEastAsia" w:hAnsiTheme="minorHAnsi"/>
            <w:noProof/>
            <w:color w:val="auto"/>
            <w:kern w:val="2"/>
            <w:szCs w:val="24"/>
            <w:lang w:eastAsia="es-MX"/>
            <w14:ligatures w14:val="standardContextual"/>
          </w:rPr>
          <w:tab/>
        </w:r>
        <w:r w:rsidRPr="00BF3B4C">
          <w:rPr>
            <w:rStyle w:val="Hipervnculo"/>
            <w:noProof/>
          </w:rPr>
          <w:t>El Algoritmo K-Means</w:t>
        </w:r>
        <w:r>
          <w:rPr>
            <w:noProof/>
            <w:webHidden/>
          </w:rPr>
          <w:tab/>
        </w:r>
        <w:r>
          <w:rPr>
            <w:noProof/>
            <w:webHidden/>
          </w:rPr>
          <w:fldChar w:fldCharType="begin"/>
        </w:r>
        <w:r>
          <w:rPr>
            <w:noProof/>
            <w:webHidden/>
          </w:rPr>
          <w:instrText xml:space="preserve"> PAGEREF _Toc178547295 \h </w:instrText>
        </w:r>
        <w:r>
          <w:rPr>
            <w:noProof/>
            <w:webHidden/>
          </w:rPr>
        </w:r>
        <w:r>
          <w:rPr>
            <w:noProof/>
            <w:webHidden/>
          </w:rPr>
          <w:fldChar w:fldCharType="separate"/>
        </w:r>
        <w:r>
          <w:rPr>
            <w:noProof/>
            <w:webHidden/>
          </w:rPr>
          <w:t>16</w:t>
        </w:r>
        <w:r>
          <w:rPr>
            <w:noProof/>
            <w:webHidden/>
          </w:rPr>
          <w:fldChar w:fldCharType="end"/>
        </w:r>
      </w:hyperlink>
    </w:p>
    <w:p w14:paraId="2C21FFF3" w14:textId="7605F99D" w:rsidR="00B41012" w:rsidRDefault="00B41012">
      <w:pPr>
        <w:pStyle w:val="TDC3"/>
        <w:tabs>
          <w:tab w:val="left" w:pos="1440"/>
          <w:tab w:val="right" w:leader="dot" w:pos="8828"/>
        </w:tabs>
        <w:rPr>
          <w:rFonts w:asciiTheme="minorHAnsi" w:eastAsiaTheme="minorEastAsia" w:hAnsiTheme="minorHAnsi"/>
          <w:noProof/>
          <w:color w:val="auto"/>
          <w:kern w:val="2"/>
          <w:szCs w:val="24"/>
          <w:lang w:eastAsia="es-MX"/>
          <w14:ligatures w14:val="standardContextual"/>
        </w:rPr>
      </w:pPr>
      <w:hyperlink w:anchor="_Toc178547296" w:history="1">
        <w:r w:rsidRPr="00BF3B4C">
          <w:rPr>
            <w:rStyle w:val="Hipervnculo"/>
            <w:noProof/>
          </w:rPr>
          <w:t>6.5.4</w:t>
        </w:r>
        <w:r>
          <w:rPr>
            <w:rFonts w:asciiTheme="minorHAnsi" w:eastAsiaTheme="minorEastAsia" w:hAnsiTheme="minorHAnsi"/>
            <w:noProof/>
            <w:color w:val="auto"/>
            <w:kern w:val="2"/>
            <w:szCs w:val="24"/>
            <w:lang w:eastAsia="es-MX"/>
            <w14:ligatures w14:val="standardContextual"/>
          </w:rPr>
          <w:tab/>
        </w:r>
        <w:r w:rsidRPr="00BF3B4C">
          <w:rPr>
            <w:rStyle w:val="Hipervnculo"/>
            <w:noProof/>
          </w:rPr>
          <w:t>El algoritmo k-modes</w:t>
        </w:r>
        <w:r>
          <w:rPr>
            <w:noProof/>
            <w:webHidden/>
          </w:rPr>
          <w:tab/>
        </w:r>
        <w:r>
          <w:rPr>
            <w:noProof/>
            <w:webHidden/>
          </w:rPr>
          <w:fldChar w:fldCharType="begin"/>
        </w:r>
        <w:r>
          <w:rPr>
            <w:noProof/>
            <w:webHidden/>
          </w:rPr>
          <w:instrText xml:space="preserve"> PAGEREF _Toc178547296 \h </w:instrText>
        </w:r>
        <w:r>
          <w:rPr>
            <w:noProof/>
            <w:webHidden/>
          </w:rPr>
        </w:r>
        <w:r>
          <w:rPr>
            <w:noProof/>
            <w:webHidden/>
          </w:rPr>
          <w:fldChar w:fldCharType="separate"/>
        </w:r>
        <w:r>
          <w:rPr>
            <w:noProof/>
            <w:webHidden/>
          </w:rPr>
          <w:t>17</w:t>
        </w:r>
        <w:r>
          <w:rPr>
            <w:noProof/>
            <w:webHidden/>
          </w:rPr>
          <w:fldChar w:fldCharType="end"/>
        </w:r>
      </w:hyperlink>
    </w:p>
    <w:p w14:paraId="2F64D0DD" w14:textId="458FC9D9" w:rsidR="00B41012" w:rsidRDefault="00B41012">
      <w:pPr>
        <w:pStyle w:val="TDC3"/>
        <w:tabs>
          <w:tab w:val="left" w:pos="1440"/>
          <w:tab w:val="right" w:leader="dot" w:pos="8828"/>
        </w:tabs>
        <w:rPr>
          <w:rFonts w:asciiTheme="minorHAnsi" w:eastAsiaTheme="minorEastAsia" w:hAnsiTheme="minorHAnsi"/>
          <w:noProof/>
          <w:color w:val="auto"/>
          <w:kern w:val="2"/>
          <w:szCs w:val="24"/>
          <w:lang w:eastAsia="es-MX"/>
          <w14:ligatures w14:val="standardContextual"/>
        </w:rPr>
      </w:pPr>
      <w:hyperlink w:anchor="_Toc178547297" w:history="1">
        <w:r w:rsidRPr="00BF3B4C">
          <w:rPr>
            <w:rStyle w:val="Hipervnculo"/>
            <w:noProof/>
          </w:rPr>
          <w:t>6.5.5</w:t>
        </w:r>
        <w:r>
          <w:rPr>
            <w:rFonts w:asciiTheme="minorHAnsi" w:eastAsiaTheme="minorEastAsia" w:hAnsiTheme="minorHAnsi"/>
            <w:noProof/>
            <w:color w:val="auto"/>
            <w:kern w:val="2"/>
            <w:szCs w:val="24"/>
            <w:lang w:eastAsia="es-MX"/>
            <w14:ligatures w14:val="standardContextual"/>
          </w:rPr>
          <w:tab/>
        </w:r>
        <w:r w:rsidRPr="00BF3B4C">
          <w:rPr>
            <w:rStyle w:val="Hipervnculo"/>
            <w:noProof/>
          </w:rPr>
          <w:t>Algoritmo k-Prototypes</w:t>
        </w:r>
        <w:r>
          <w:rPr>
            <w:noProof/>
            <w:webHidden/>
          </w:rPr>
          <w:tab/>
        </w:r>
        <w:r>
          <w:rPr>
            <w:noProof/>
            <w:webHidden/>
          </w:rPr>
          <w:fldChar w:fldCharType="begin"/>
        </w:r>
        <w:r>
          <w:rPr>
            <w:noProof/>
            <w:webHidden/>
          </w:rPr>
          <w:instrText xml:space="preserve"> PAGEREF _Toc178547297 \h </w:instrText>
        </w:r>
        <w:r>
          <w:rPr>
            <w:noProof/>
            <w:webHidden/>
          </w:rPr>
        </w:r>
        <w:r>
          <w:rPr>
            <w:noProof/>
            <w:webHidden/>
          </w:rPr>
          <w:fldChar w:fldCharType="separate"/>
        </w:r>
        <w:r>
          <w:rPr>
            <w:noProof/>
            <w:webHidden/>
          </w:rPr>
          <w:t>18</w:t>
        </w:r>
        <w:r>
          <w:rPr>
            <w:noProof/>
            <w:webHidden/>
          </w:rPr>
          <w:fldChar w:fldCharType="end"/>
        </w:r>
      </w:hyperlink>
    </w:p>
    <w:p w14:paraId="49AD81FB" w14:textId="076AAEFD" w:rsidR="00B41012" w:rsidRDefault="00B41012">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547298" w:history="1">
        <w:r w:rsidRPr="00BF3B4C">
          <w:rPr>
            <w:rStyle w:val="Hipervnculo"/>
            <w:noProof/>
          </w:rPr>
          <w:t>6.6</w:t>
        </w:r>
        <w:r>
          <w:rPr>
            <w:rFonts w:asciiTheme="minorHAnsi" w:eastAsiaTheme="minorEastAsia" w:hAnsiTheme="minorHAnsi"/>
            <w:noProof/>
            <w:color w:val="auto"/>
            <w:kern w:val="2"/>
            <w:szCs w:val="24"/>
            <w:lang w:eastAsia="es-MX"/>
            <w14:ligatures w14:val="standardContextual"/>
          </w:rPr>
          <w:tab/>
        </w:r>
        <w:r w:rsidRPr="00BF3B4C">
          <w:rPr>
            <w:rStyle w:val="Hipervnculo"/>
            <w:noProof/>
          </w:rPr>
          <w:t>Diagrama de flujo K-Prototype</w:t>
        </w:r>
        <w:r>
          <w:rPr>
            <w:noProof/>
            <w:webHidden/>
          </w:rPr>
          <w:tab/>
        </w:r>
        <w:r>
          <w:rPr>
            <w:noProof/>
            <w:webHidden/>
          </w:rPr>
          <w:fldChar w:fldCharType="begin"/>
        </w:r>
        <w:r>
          <w:rPr>
            <w:noProof/>
            <w:webHidden/>
          </w:rPr>
          <w:instrText xml:space="preserve"> PAGEREF _Toc178547298 \h </w:instrText>
        </w:r>
        <w:r>
          <w:rPr>
            <w:noProof/>
            <w:webHidden/>
          </w:rPr>
        </w:r>
        <w:r>
          <w:rPr>
            <w:noProof/>
            <w:webHidden/>
          </w:rPr>
          <w:fldChar w:fldCharType="separate"/>
        </w:r>
        <w:r>
          <w:rPr>
            <w:noProof/>
            <w:webHidden/>
          </w:rPr>
          <w:t>23</w:t>
        </w:r>
        <w:r>
          <w:rPr>
            <w:noProof/>
            <w:webHidden/>
          </w:rPr>
          <w:fldChar w:fldCharType="end"/>
        </w:r>
      </w:hyperlink>
    </w:p>
    <w:p w14:paraId="20604FE7" w14:textId="04CD5DC4" w:rsidR="00B41012" w:rsidRDefault="00B41012">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547299" w:history="1">
        <w:r w:rsidRPr="00BF3B4C">
          <w:rPr>
            <w:rStyle w:val="Hipervnculo"/>
            <w:noProof/>
          </w:rPr>
          <w:t>6.7</w:t>
        </w:r>
        <w:r>
          <w:rPr>
            <w:rFonts w:asciiTheme="minorHAnsi" w:eastAsiaTheme="minorEastAsia" w:hAnsiTheme="minorHAnsi"/>
            <w:noProof/>
            <w:color w:val="auto"/>
            <w:kern w:val="2"/>
            <w:szCs w:val="24"/>
            <w:lang w:eastAsia="es-MX"/>
            <w14:ligatures w14:val="standardContextual"/>
          </w:rPr>
          <w:tab/>
        </w:r>
        <w:r w:rsidRPr="00BF3B4C">
          <w:rPr>
            <w:rStyle w:val="Hipervnculo"/>
            <w:noProof/>
          </w:rPr>
          <w:t>Prueba de escritorio</w:t>
        </w:r>
        <w:r>
          <w:rPr>
            <w:noProof/>
            <w:webHidden/>
          </w:rPr>
          <w:tab/>
        </w:r>
        <w:r>
          <w:rPr>
            <w:noProof/>
            <w:webHidden/>
          </w:rPr>
          <w:fldChar w:fldCharType="begin"/>
        </w:r>
        <w:r>
          <w:rPr>
            <w:noProof/>
            <w:webHidden/>
          </w:rPr>
          <w:instrText xml:space="preserve"> PAGEREF _Toc178547299 \h </w:instrText>
        </w:r>
        <w:r>
          <w:rPr>
            <w:noProof/>
            <w:webHidden/>
          </w:rPr>
        </w:r>
        <w:r>
          <w:rPr>
            <w:noProof/>
            <w:webHidden/>
          </w:rPr>
          <w:fldChar w:fldCharType="separate"/>
        </w:r>
        <w:r>
          <w:rPr>
            <w:noProof/>
            <w:webHidden/>
          </w:rPr>
          <w:t>24</w:t>
        </w:r>
        <w:r>
          <w:rPr>
            <w:noProof/>
            <w:webHidden/>
          </w:rPr>
          <w:fldChar w:fldCharType="end"/>
        </w:r>
      </w:hyperlink>
    </w:p>
    <w:p w14:paraId="29E622F7" w14:textId="7A442739" w:rsidR="00B41012" w:rsidRDefault="00B41012">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547300" w:history="1">
        <w:r w:rsidRPr="00BF3B4C">
          <w:rPr>
            <w:rStyle w:val="Hipervnculo"/>
            <w:noProof/>
          </w:rPr>
          <w:t>6.8</w:t>
        </w:r>
        <w:r>
          <w:rPr>
            <w:rFonts w:asciiTheme="minorHAnsi" w:eastAsiaTheme="minorEastAsia" w:hAnsiTheme="minorHAnsi"/>
            <w:noProof/>
            <w:color w:val="auto"/>
            <w:kern w:val="2"/>
            <w:szCs w:val="24"/>
            <w:lang w:eastAsia="es-MX"/>
            <w14:ligatures w14:val="standardContextual"/>
          </w:rPr>
          <w:tab/>
        </w:r>
        <w:r w:rsidRPr="00BF3B4C">
          <w:rPr>
            <w:rStyle w:val="Hipervnculo"/>
            <w:noProof/>
          </w:rPr>
          <w:t>Investigaciones y proyectos usados con el algoritmo K-Prototypes</w:t>
        </w:r>
        <w:r>
          <w:rPr>
            <w:noProof/>
            <w:webHidden/>
          </w:rPr>
          <w:tab/>
        </w:r>
        <w:r>
          <w:rPr>
            <w:noProof/>
            <w:webHidden/>
          </w:rPr>
          <w:fldChar w:fldCharType="begin"/>
        </w:r>
        <w:r>
          <w:rPr>
            <w:noProof/>
            <w:webHidden/>
          </w:rPr>
          <w:instrText xml:space="preserve"> PAGEREF _Toc178547300 \h </w:instrText>
        </w:r>
        <w:r>
          <w:rPr>
            <w:noProof/>
            <w:webHidden/>
          </w:rPr>
        </w:r>
        <w:r>
          <w:rPr>
            <w:noProof/>
            <w:webHidden/>
          </w:rPr>
          <w:fldChar w:fldCharType="separate"/>
        </w:r>
        <w:r>
          <w:rPr>
            <w:noProof/>
            <w:webHidden/>
          </w:rPr>
          <w:t>35</w:t>
        </w:r>
        <w:r>
          <w:rPr>
            <w:noProof/>
            <w:webHidden/>
          </w:rPr>
          <w:fldChar w:fldCharType="end"/>
        </w:r>
      </w:hyperlink>
    </w:p>
    <w:p w14:paraId="7CD83398" w14:textId="5BEF744D" w:rsidR="00B41012" w:rsidRDefault="00B41012">
      <w:pPr>
        <w:pStyle w:val="TDC3"/>
        <w:tabs>
          <w:tab w:val="left" w:pos="1440"/>
          <w:tab w:val="right" w:leader="dot" w:pos="8828"/>
        </w:tabs>
        <w:rPr>
          <w:rFonts w:asciiTheme="minorHAnsi" w:eastAsiaTheme="minorEastAsia" w:hAnsiTheme="minorHAnsi"/>
          <w:noProof/>
          <w:color w:val="auto"/>
          <w:kern w:val="2"/>
          <w:szCs w:val="24"/>
          <w:lang w:eastAsia="es-MX"/>
          <w14:ligatures w14:val="standardContextual"/>
        </w:rPr>
      </w:pPr>
      <w:hyperlink w:anchor="_Toc178547301" w:history="1">
        <w:r w:rsidRPr="00BF3B4C">
          <w:rPr>
            <w:rStyle w:val="Hipervnculo"/>
            <w:noProof/>
          </w:rPr>
          <w:t>6.8.1</w:t>
        </w:r>
        <w:r>
          <w:rPr>
            <w:rFonts w:asciiTheme="minorHAnsi" w:eastAsiaTheme="minorEastAsia" w:hAnsiTheme="minorHAnsi"/>
            <w:noProof/>
            <w:color w:val="auto"/>
            <w:kern w:val="2"/>
            <w:szCs w:val="24"/>
            <w:lang w:eastAsia="es-MX"/>
            <w14:ligatures w14:val="standardContextual"/>
          </w:rPr>
          <w:tab/>
        </w:r>
        <w:r w:rsidRPr="00BF3B4C">
          <w:rPr>
            <w:rStyle w:val="Hipervnculo"/>
            <w:noProof/>
          </w:rPr>
          <w:t>Mejora de K-Prototypes mediante optimización evolutiva</w:t>
        </w:r>
        <w:r>
          <w:rPr>
            <w:noProof/>
            <w:webHidden/>
          </w:rPr>
          <w:tab/>
        </w:r>
        <w:r>
          <w:rPr>
            <w:noProof/>
            <w:webHidden/>
          </w:rPr>
          <w:fldChar w:fldCharType="begin"/>
        </w:r>
        <w:r>
          <w:rPr>
            <w:noProof/>
            <w:webHidden/>
          </w:rPr>
          <w:instrText xml:space="preserve"> PAGEREF _Toc178547301 \h </w:instrText>
        </w:r>
        <w:r>
          <w:rPr>
            <w:noProof/>
            <w:webHidden/>
          </w:rPr>
        </w:r>
        <w:r>
          <w:rPr>
            <w:noProof/>
            <w:webHidden/>
          </w:rPr>
          <w:fldChar w:fldCharType="separate"/>
        </w:r>
        <w:r>
          <w:rPr>
            <w:noProof/>
            <w:webHidden/>
          </w:rPr>
          <w:t>35</w:t>
        </w:r>
        <w:r>
          <w:rPr>
            <w:noProof/>
            <w:webHidden/>
          </w:rPr>
          <w:fldChar w:fldCharType="end"/>
        </w:r>
      </w:hyperlink>
    </w:p>
    <w:p w14:paraId="0D405492" w14:textId="3FCE2347" w:rsidR="00B41012" w:rsidRDefault="00B41012">
      <w:pPr>
        <w:pStyle w:val="TDC3"/>
        <w:tabs>
          <w:tab w:val="left" w:pos="1440"/>
          <w:tab w:val="right" w:leader="dot" w:pos="8828"/>
        </w:tabs>
        <w:rPr>
          <w:rFonts w:asciiTheme="minorHAnsi" w:eastAsiaTheme="minorEastAsia" w:hAnsiTheme="minorHAnsi"/>
          <w:noProof/>
          <w:color w:val="auto"/>
          <w:kern w:val="2"/>
          <w:szCs w:val="24"/>
          <w:lang w:eastAsia="es-MX"/>
          <w14:ligatures w14:val="standardContextual"/>
        </w:rPr>
      </w:pPr>
      <w:hyperlink w:anchor="_Toc178547302" w:history="1">
        <w:r w:rsidRPr="00BF3B4C">
          <w:rPr>
            <w:rStyle w:val="Hipervnculo"/>
            <w:noProof/>
          </w:rPr>
          <w:t>6.8.2</w:t>
        </w:r>
        <w:r>
          <w:rPr>
            <w:rFonts w:asciiTheme="minorHAnsi" w:eastAsiaTheme="minorEastAsia" w:hAnsiTheme="minorHAnsi"/>
            <w:noProof/>
            <w:color w:val="auto"/>
            <w:kern w:val="2"/>
            <w:szCs w:val="24"/>
            <w:lang w:eastAsia="es-MX"/>
            <w14:ligatures w14:val="standardContextual"/>
          </w:rPr>
          <w:tab/>
        </w:r>
        <w:r w:rsidRPr="00BF3B4C">
          <w:rPr>
            <w:rStyle w:val="Hipervnculo"/>
            <w:noProof/>
          </w:rPr>
          <w:t>Aplicaciones en bioinformática</w:t>
        </w:r>
        <w:r>
          <w:rPr>
            <w:noProof/>
            <w:webHidden/>
          </w:rPr>
          <w:tab/>
        </w:r>
        <w:r>
          <w:rPr>
            <w:noProof/>
            <w:webHidden/>
          </w:rPr>
          <w:fldChar w:fldCharType="begin"/>
        </w:r>
        <w:r>
          <w:rPr>
            <w:noProof/>
            <w:webHidden/>
          </w:rPr>
          <w:instrText xml:space="preserve"> PAGEREF _Toc178547302 \h </w:instrText>
        </w:r>
        <w:r>
          <w:rPr>
            <w:noProof/>
            <w:webHidden/>
          </w:rPr>
        </w:r>
        <w:r>
          <w:rPr>
            <w:noProof/>
            <w:webHidden/>
          </w:rPr>
          <w:fldChar w:fldCharType="separate"/>
        </w:r>
        <w:r>
          <w:rPr>
            <w:noProof/>
            <w:webHidden/>
          </w:rPr>
          <w:t>35</w:t>
        </w:r>
        <w:r>
          <w:rPr>
            <w:noProof/>
            <w:webHidden/>
          </w:rPr>
          <w:fldChar w:fldCharType="end"/>
        </w:r>
      </w:hyperlink>
    </w:p>
    <w:p w14:paraId="77F90C60" w14:textId="62B0197D" w:rsidR="00B41012" w:rsidRDefault="00B41012">
      <w:pPr>
        <w:pStyle w:val="TDC3"/>
        <w:tabs>
          <w:tab w:val="left" w:pos="1440"/>
          <w:tab w:val="right" w:leader="dot" w:pos="8828"/>
        </w:tabs>
        <w:rPr>
          <w:rFonts w:asciiTheme="minorHAnsi" w:eastAsiaTheme="minorEastAsia" w:hAnsiTheme="minorHAnsi"/>
          <w:noProof/>
          <w:color w:val="auto"/>
          <w:kern w:val="2"/>
          <w:szCs w:val="24"/>
          <w:lang w:eastAsia="es-MX"/>
          <w14:ligatures w14:val="standardContextual"/>
        </w:rPr>
      </w:pPr>
      <w:hyperlink w:anchor="_Toc178547303" w:history="1">
        <w:r w:rsidRPr="00BF3B4C">
          <w:rPr>
            <w:rStyle w:val="Hipervnculo"/>
            <w:rFonts w:eastAsia="Times New Roman"/>
            <w:noProof/>
            <w:lang w:eastAsia="es-MX"/>
          </w:rPr>
          <w:t>6.8.3</w:t>
        </w:r>
        <w:r>
          <w:rPr>
            <w:rFonts w:asciiTheme="minorHAnsi" w:eastAsiaTheme="minorEastAsia" w:hAnsiTheme="minorHAnsi"/>
            <w:noProof/>
            <w:color w:val="auto"/>
            <w:kern w:val="2"/>
            <w:szCs w:val="24"/>
            <w:lang w:eastAsia="es-MX"/>
            <w14:ligatures w14:val="standardContextual"/>
          </w:rPr>
          <w:tab/>
        </w:r>
        <w:r w:rsidRPr="00BF3B4C">
          <w:rPr>
            <w:rStyle w:val="Hipervnculo"/>
            <w:rFonts w:eastAsia="Times New Roman"/>
            <w:noProof/>
            <w:lang w:eastAsia="es-MX"/>
          </w:rPr>
          <w:t>Optimización del Transporte Público en Singapur</w:t>
        </w:r>
        <w:r>
          <w:rPr>
            <w:noProof/>
            <w:webHidden/>
          </w:rPr>
          <w:tab/>
        </w:r>
        <w:r>
          <w:rPr>
            <w:noProof/>
            <w:webHidden/>
          </w:rPr>
          <w:fldChar w:fldCharType="begin"/>
        </w:r>
        <w:r>
          <w:rPr>
            <w:noProof/>
            <w:webHidden/>
          </w:rPr>
          <w:instrText xml:space="preserve"> PAGEREF _Toc178547303 \h </w:instrText>
        </w:r>
        <w:r>
          <w:rPr>
            <w:noProof/>
            <w:webHidden/>
          </w:rPr>
        </w:r>
        <w:r>
          <w:rPr>
            <w:noProof/>
            <w:webHidden/>
          </w:rPr>
          <w:fldChar w:fldCharType="separate"/>
        </w:r>
        <w:r>
          <w:rPr>
            <w:noProof/>
            <w:webHidden/>
          </w:rPr>
          <w:t>35</w:t>
        </w:r>
        <w:r>
          <w:rPr>
            <w:noProof/>
            <w:webHidden/>
          </w:rPr>
          <w:fldChar w:fldCharType="end"/>
        </w:r>
      </w:hyperlink>
    </w:p>
    <w:p w14:paraId="285CA694" w14:textId="71DA4132" w:rsidR="00B41012" w:rsidRDefault="00B41012">
      <w:pPr>
        <w:pStyle w:val="TDC3"/>
        <w:tabs>
          <w:tab w:val="left" w:pos="1440"/>
          <w:tab w:val="right" w:leader="dot" w:pos="8828"/>
        </w:tabs>
        <w:rPr>
          <w:rFonts w:asciiTheme="minorHAnsi" w:eastAsiaTheme="minorEastAsia" w:hAnsiTheme="minorHAnsi"/>
          <w:noProof/>
          <w:color w:val="auto"/>
          <w:kern w:val="2"/>
          <w:szCs w:val="24"/>
          <w:lang w:eastAsia="es-MX"/>
          <w14:ligatures w14:val="standardContextual"/>
        </w:rPr>
      </w:pPr>
      <w:hyperlink w:anchor="_Toc178547304" w:history="1">
        <w:r w:rsidRPr="00BF3B4C">
          <w:rPr>
            <w:rStyle w:val="Hipervnculo"/>
            <w:noProof/>
            <w:lang w:eastAsia="es-MX"/>
          </w:rPr>
          <w:t>6.8.4</w:t>
        </w:r>
        <w:r>
          <w:rPr>
            <w:rFonts w:asciiTheme="minorHAnsi" w:eastAsiaTheme="minorEastAsia" w:hAnsiTheme="minorHAnsi"/>
            <w:noProof/>
            <w:color w:val="auto"/>
            <w:kern w:val="2"/>
            <w:szCs w:val="24"/>
            <w:lang w:eastAsia="es-MX"/>
            <w14:ligatures w14:val="standardContextual"/>
          </w:rPr>
          <w:tab/>
        </w:r>
        <w:r w:rsidRPr="00BF3B4C">
          <w:rPr>
            <w:rStyle w:val="Hipervnculo"/>
            <w:noProof/>
            <w:lang w:eastAsia="es-MX"/>
          </w:rPr>
          <w:t>Segmentación de Clientes en Comercio Electrónico en China</w:t>
        </w:r>
        <w:r>
          <w:rPr>
            <w:noProof/>
            <w:webHidden/>
          </w:rPr>
          <w:tab/>
        </w:r>
        <w:r>
          <w:rPr>
            <w:noProof/>
            <w:webHidden/>
          </w:rPr>
          <w:fldChar w:fldCharType="begin"/>
        </w:r>
        <w:r>
          <w:rPr>
            <w:noProof/>
            <w:webHidden/>
          </w:rPr>
          <w:instrText xml:space="preserve"> PAGEREF _Toc178547304 \h </w:instrText>
        </w:r>
        <w:r>
          <w:rPr>
            <w:noProof/>
            <w:webHidden/>
          </w:rPr>
        </w:r>
        <w:r>
          <w:rPr>
            <w:noProof/>
            <w:webHidden/>
          </w:rPr>
          <w:fldChar w:fldCharType="separate"/>
        </w:r>
        <w:r>
          <w:rPr>
            <w:noProof/>
            <w:webHidden/>
          </w:rPr>
          <w:t>35</w:t>
        </w:r>
        <w:r>
          <w:rPr>
            <w:noProof/>
            <w:webHidden/>
          </w:rPr>
          <w:fldChar w:fldCharType="end"/>
        </w:r>
      </w:hyperlink>
    </w:p>
    <w:p w14:paraId="056F3E3B" w14:textId="25DAE2F0" w:rsidR="00B41012" w:rsidRDefault="00B41012">
      <w:pPr>
        <w:pStyle w:val="TDC3"/>
        <w:tabs>
          <w:tab w:val="left" w:pos="1440"/>
          <w:tab w:val="right" w:leader="dot" w:pos="8828"/>
        </w:tabs>
        <w:rPr>
          <w:rFonts w:asciiTheme="minorHAnsi" w:eastAsiaTheme="minorEastAsia" w:hAnsiTheme="minorHAnsi"/>
          <w:noProof/>
          <w:color w:val="auto"/>
          <w:kern w:val="2"/>
          <w:szCs w:val="24"/>
          <w:lang w:eastAsia="es-MX"/>
          <w14:ligatures w14:val="standardContextual"/>
        </w:rPr>
      </w:pPr>
      <w:hyperlink w:anchor="_Toc178547305" w:history="1">
        <w:r w:rsidRPr="00BF3B4C">
          <w:rPr>
            <w:rStyle w:val="Hipervnculo"/>
            <w:noProof/>
            <w:lang w:eastAsia="es-MX"/>
          </w:rPr>
          <w:t>6.8.5</w:t>
        </w:r>
        <w:r>
          <w:rPr>
            <w:rFonts w:asciiTheme="minorHAnsi" w:eastAsiaTheme="minorEastAsia" w:hAnsiTheme="minorHAnsi"/>
            <w:noProof/>
            <w:color w:val="auto"/>
            <w:kern w:val="2"/>
            <w:szCs w:val="24"/>
            <w:lang w:eastAsia="es-MX"/>
            <w14:ligatures w14:val="standardContextual"/>
          </w:rPr>
          <w:tab/>
        </w:r>
        <w:r w:rsidRPr="00BF3B4C">
          <w:rPr>
            <w:rStyle w:val="Hipervnculo"/>
            <w:noProof/>
            <w:lang w:eastAsia="es-MX"/>
          </w:rPr>
          <w:t>Análisis de Datos Clínicos en Estados Unidos</w:t>
        </w:r>
        <w:r>
          <w:rPr>
            <w:noProof/>
            <w:webHidden/>
          </w:rPr>
          <w:tab/>
        </w:r>
        <w:r>
          <w:rPr>
            <w:noProof/>
            <w:webHidden/>
          </w:rPr>
          <w:fldChar w:fldCharType="begin"/>
        </w:r>
        <w:r>
          <w:rPr>
            <w:noProof/>
            <w:webHidden/>
          </w:rPr>
          <w:instrText xml:space="preserve"> PAGEREF _Toc178547305 \h </w:instrText>
        </w:r>
        <w:r>
          <w:rPr>
            <w:noProof/>
            <w:webHidden/>
          </w:rPr>
        </w:r>
        <w:r>
          <w:rPr>
            <w:noProof/>
            <w:webHidden/>
          </w:rPr>
          <w:fldChar w:fldCharType="separate"/>
        </w:r>
        <w:r>
          <w:rPr>
            <w:noProof/>
            <w:webHidden/>
          </w:rPr>
          <w:t>36</w:t>
        </w:r>
        <w:r>
          <w:rPr>
            <w:noProof/>
            <w:webHidden/>
          </w:rPr>
          <w:fldChar w:fldCharType="end"/>
        </w:r>
      </w:hyperlink>
    </w:p>
    <w:p w14:paraId="17B31555" w14:textId="7E6CC76B" w:rsidR="00B41012" w:rsidRDefault="00B41012">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547306" w:history="1">
        <w:r w:rsidRPr="00BF3B4C">
          <w:rPr>
            <w:rStyle w:val="Hipervnculo"/>
            <w:noProof/>
          </w:rPr>
          <w:t>6.9</w:t>
        </w:r>
        <w:r>
          <w:rPr>
            <w:rFonts w:asciiTheme="minorHAnsi" w:eastAsiaTheme="minorEastAsia" w:hAnsiTheme="minorHAnsi"/>
            <w:noProof/>
            <w:color w:val="auto"/>
            <w:kern w:val="2"/>
            <w:szCs w:val="24"/>
            <w:lang w:eastAsia="es-MX"/>
            <w14:ligatures w14:val="standardContextual"/>
          </w:rPr>
          <w:tab/>
        </w:r>
        <w:r w:rsidRPr="00BF3B4C">
          <w:rPr>
            <w:rStyle w:val="Hipervnculo"/>
            <w:noProof/>
          </w:rPr>
          <w:t>Herramientas utilizadas</w:t>
        </w:r>
        <w:r>
          <w:rPr>
            <w:noProof/>
            <w:webHidden/>
          </w:rPr>
          <w:tab/>
        </w:r>
        <w:r>
          <w:rPr>
            <w:noProof/>
            <w:webHidden/>
          </w:rPr>
          <w:fldChar w:fldCharType="begin"/>
        </w:r>
        <w:r>
          <w:rPr>
            <w:noProof/>
            <w:webHidden/>
          </w:rPr>
          <w:instrText xml:space="preserve"> PAGEREF _Toc178547306 \h </w:instrText>
        </w:r>
        <w:r>
          <w:rPr>
            <w:noProof/>
            <w:webHidden/>
          </w:rPr>
        </w:r>
        <w:r>
          <w:rPr>
            <w:noProof/>
            <w:webHidden/>
          </w:rPr>
          <w:fldChar w:fldCharType="separate"/>
        </w:r>
        <w:r>
          <w:rPr>
            <w:noProof/>
            <w:webHidden/>
          </w:rPr>
          <w:t>36</w:t>
        </w:r>
        <w:r>
          <w:rPr>
            <w:noProof/>
            <w:webHidden/>
          </w:rPr>
          <w:fldChar w:fldCharType="end"/>
        </w:r>
      </w:hyperlink>
    </w:p>
    <w:p w14:paraId="4C4624B0" w14:textId="5F5E750E" w:rsidR="00B41012" w:rsidRDefault="00B41012">
      <w:pPr>
        <w:pStyle w:val="TDC1"/>
        <w:tabs>
          <w:tab w:val="left" w:pos="440"/>
          <w:tab w:val="right" w:leader="dot" w:pos="8828"/>
        </w:tabs>
        <w:rPr>
          <w:rFonts w:asciiTheme="minorHAnsi" w:eastAsiaTheme="minorEastAsia" w:hAnsiTheme="minorHAnsi"/>
          <w:noProof/>
          <w:kern w:val="2"/>
          <w:szCs w:val="24"/>
          <w:lang w:eastAsia="es-MX"/>
          <w14:ligatures w14:val="standardContextual"/>
        </w:rPr>
      </w:pPr>
      <w:hyperlink w:anchor="_Toc178547307" w:history="1">
        <w:r w:rsidRPr="00BF3B4C">
          <w:rPr>
            <w:rStyle w:val="Hipervnculo"/>
            <w:noProof/>
          </w:rPr>
          <w:t>7</w:t>
        </w:r>
        <w:r>
          <w:rPr>
            <w:rFonts w:asciiTheme="minorHAnsi" w:eastAsiaTheme="minorEastAsia" w:hAnsiTheme="minorHAnsi"/>
            <w:noProof/>
            <w:kern w:val="2"/>
            <w:szCs w:val="24"/>
            <w:lang w:eastAsia="es-MX"/>
            <w14:ligatures w14:val="standardContextual"/>
          </w:rPr>
          <w:tab/>
        </w:r>
        <w:r w:rsidRPr="00BF3B4C">
          <w:rPr>
            <w:rStyle w:val="Hipervnculo"/>
            <w:noProof/>
          </w:rPr>
          <w:t>Procedimiento y descripción de las actividades realizadas.</w:t>
        </w:r>
        <w:r>
          <w:rPr>
            <w:noProof/>
            <w:webHidden/>
          </w:rPr>
          <w:tab/>
        </w:r>
        <w:r>
          <w:rPr>
            <w:noProof/>
            <w:webHidden/>
          </w:rPr>
          <w:fldChar w:fldCharType="begin"/>
        </w:r>
        <w:r>
          <w:rPr>
            <w:noProof/>
            <w:webHidden/>
          </w:rPr>
          <w:instrText xml:space="preserve"> PAGEREF _Toc178547307 \h </w:instrText>
        </w:r>
        <w:r>
          <w:rPr>
            <w:noProof/>
            <w:webHidden/>
          </w:rPr>
        </w:r>
        <w:r>
          <w:rPr>
            <w:noProof/>
            <w:webHidden/>
          </w:rPr>
          <w:fldChar w:fldCharType="separate"/>
        </w:r>
        <w:r>
          <w:rPr>
            <w:noProof/>
            <w:webHidden/>
          </w:rPr>
          <w:t>39</w:t>
        </w:r>
        <w:r>
          <w:rPr>
            <w:noProof/>
            <w:webHidden/>
          </w:rPr>
          <w:fldChar w:fldCharType="end"/>
        </w:r>
      </w:hyperlink>
    </w:p>
    <w:p w14:paraId="39FA405D" w14:textId="5D8C8D3E" w:rsidR="00B41012" w:rsidRDefault="00B41012">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547308" w:history="1">
        <w:r w:rsidRPr="00BF3B4C">
          <w:rPr>
            <w:rStyle w:val="Hipervnculo"/>
            <w:noProof/>
          </w:rPr>
          <w:t>7.1</w:t>
        </w:r>
        <w:r>
          <w:rPr>
            <w:rFonts w:asciiTheme="minorHAnsi" w:eastAsiaTheme="minorEastAsia" w:hAnsiTheme="minorHAnsi"/>
            <w:noProof/>
            <w:color w:val="auto"/>
            <w:kern w:val="2"/>
            <w:szCs w:val="24"/>
            <w:lang w:eastAsia="es-MX"/>
            <w14:ligatures w14:val="standardContextual"/>
          </w:rPr>
          <w:tab/>
        </w:r>
        <w:r w:rsidRPr="00BF3B4C">
          <w:rPr>
            <w:rStyle w:val="Hipervnculo"/>
            <w:noProof/>
          </w:rPr>
          <w:t>Requisitos funcionales</w:t>
        </w:r>
        <w:r>
          <w:rPr>
            <w:noProof/>
            <w:webHidden/>
          </w:rPr>
          <w:tab/>
        </w:r>
        <w:r>
          <w:rPr>
            <w:noProof/>
            <w:webHidden/>
          </w:rPr>
          <w:fldChar w:fldCharType="begin"/>
        </w:r>
        <w:r>
          <w:rPr>
            <w:noProof/>
            <w:webHidden/>
          </w:rPr>
          <w:instrText xml:space="preserve"> PAGEREF _Toc178547308 \h </w:instrText>
        </w:r>
        <w:r>
          <w:rPr>
            <w:noProof/>
            <w:webHidden/>
          </w:rPr>
        </w:r>
        <w:r>
          <w:rPr>
            <w:noProof/>
            <w:webHidden/>
          </w:rPr>
          <w:fldChar w:fldCharType="separate"/>
        </w:r>
        <w:r>
          <w:rPr>
            <w:noProof/>
            <w:webHidden/>
          </w:rPr>
          <w:t>39</w:t>
        </w:r>
        <w:r>
          <w:rPr>
            <w:noProof/>
            <w:webHidden/>
          </w:rPr>
          <w:fldChar w:fldCharType="end"/>
        </w:r>
      </w:hyperlink>
    </w:p>
    <w:p w14:paraId="5084141D" w14:textId="57AEAA55" w:rsidR="00B41012" w:rsidRDefault="00B41012">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547309" w:history="1">
        <w:r w:rsidRPr="00BF3B4C">
          <w:rPr>
            <w:rStyle w:val="Hipervnculo"/>
            <w:noProof/>
          </w:rPr>
          <w:t>7.2</w:t>
        </w:r>
        <w:r>
          <w:rPr>
            <w:rFonts w:asciiTheme="minorHAnsi" w:eastAsiaTheme="minorEastAsia" w:hAnsiTheme="minorHAnsi"/>
            <w:noProof/>
            <w:color w:val="auto"/>
            <w:kern w:val="2"/>
            <w:szCs w:val="24"/>
            <w:lang w:eastAsia="es-MX"/>
            <w14:ligatures w14:val="standardContextual"/>
          </w:rPr>
          <w:tab/>
        </w:r>
        <w:r w:rsidRPr="00BF3B4C">
          <w:rPr>
            <w:rStyle w:val="Hipervnculo"/>
            <w:noProof/>
          </w:rPr>
          <w:t>Requisitos no funcionales</w:t>
        </w:r>
        <w:r>
          <w:rPr>
            <w:noProof/>
            <w:webHidden/>
          </w:rPr>
          <w:tab/>
        </w:r>
        <w:r>
          <w:rPr>
            <w:noProof/>
            <w:webHidden/>
          </w:rPr>
          <w:fldChar w:fldCharType="begin"/>
        </w:r>
        <w:r>
          <w:rPr>
            <w:noProof/>
            <w:webHidden/>
          </w:rPr>
          <w:instrText xml:space="preserve"> PAGEREF _Toc178547309 \h </w:instrText>
        </w:r>
        <w:r>
          <w:rPr>
            <w:noProof/>
            <w:webHidden/>
          </w:rPr>
        </w:r>
        <w:r>
          <w:rPr>
            <w:noProof/>
            <w:webHidden/>
          </w:rPr>
          <w:fldChar w:fldCharType="separate"/>
        </w:r>
        <w:r>
          <w:rPr>
            <w:noProof/>
            <w:webHidden/>
          </w:rPr>
          <w:t>42</w:t>
        </w:r>
        <w:r>
          <w:rPr>
            <w:noProof/>
            <w:webHidden/>
          </w:rPr>
          <w:fldChar w:fldCharType="end"/>
        </w:r>
      </w:hyperlink>
    </w:p>
    <w:p w14:paraId="76047EB0" w14:textId="127B5FEE" w:rsidR="00B41012" w:rsidRDefault="00B41012">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547310" w:history="1">
        <w:r w:rsidRPr="00BF3B4C">
          <w:rPr>
            <w:rStyle w:val="Hipervnculo"/>
            <w:rFonts w:eastAsia="Calibri"/>
            <w:noProof/>
          </w:rPr>
          <w:t>7.3</w:t>
        </w:r>
        <w:r>
          <w:rPr>
            <w:rFonts w:asciiTheme="minorHAnsi" w:eastAsiaTheme="minorEastAsia" w:hAnsiTheme="minorHAnsi"/>
            <w:noProof/>
            <w:color w:val="auto"/>
            <w:kern w:val="2"/>
            <w:szCs w:val="24"/>
            <w:lang w:eastAsia="es-MX"/>
            <w14:ligatures w14:val="standardContextual"/>
          </w:rPr>
          <w:tab/>
        </w:r>
        <w:r w:rsidRPr="00BF3B4C">
          <w:rPr>
            <w:rStyle w:val="Hipervnculo"/>
            <w:rFonts w:eastAsia="Calibri"/>
            <w:noProof/>
          </w:rPr>
          <w:t>Análisis de la base de datos</w:t>
        </w:r>
        <w:r>
          <w:rPr>
            <w:noProof/>
            <w:webHidden/>
          </w:rPr>
          <w:tab/>
        </w:r>
        <w:r>
          <w:rPr>
            <w:noProof/>
            <w:webHidden/>
          </w:rPr>
          <w:fldChar w:fldCharType="begin"/>
        </w:r>
        <w:r>
          <w:rPr>
            <w:noProof/>
            <w:webHidden/>
          </w:rPr>
          <w:instrText xml:space="preserve"> PAGEREF _Toc178547310 \h </w:instrText>
        </w:r>
        <w:r>
          <w:rPr>
            <w:noProof/>
            <w:webHidden/>
          </w:rPr>
        </w:r>
        <w:r>
          <w:rPr>
            <w:noProof/>
            <w:webHidden/>
          </w:rPr>
          <w:fldChar w:fldCharType="separate"/>
        </w:r>
        <w:r>
          <w:rPr>
            <w:noProof/>
            <w:webHidden/>
          </w:rPr>
          <w:t>44</w:t>
        </w:r>
        <w:r>
          <w:rPr>
            <w:noProof/>
            <w:webHidden/>
          </w:rPr>
          <w:fldChar w:fldCharType="end"/>
        </w:r>
      </w:hyperlink>
    </w:p>
    <w:p w14:paraId="257D2432" w14:textId="144D1129" w:rsidR="00B41012" w:rsidRDefault="00B41012">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547311" w:history="1">
        <w:r w:rsidRPr="00BF3B4C">
          <w:rPr>
            <w:rStyle w:val="Hipervnculo"/>
            <w:noProof/>
          </w:rPr>
          <w:t>7.4</w:t>
        </w:r>
        <w:r>
          <w:rPr>
            <w:rFonts w:asciiTheme="minorHAnsi" w:eastAsiaTheme="minorEastAsia" w:hAnsiTheme="minorHAnsi"/>
            <w:noProof/>
            <w:color w:val="auto"/>
            <w:kern w:val="2"/>
            <w:szCs w:val="24"/>
            <w:lang w:eastAsia="es-MX"/>
            <w14:ligatures w14:val="standardContextual"/>
          </w:rPr>
          <w:tab/>
        </w:r>
        <w:r w:rsidRPr="00BF3B4C">
          <w:rPr>
            <w:rStyle w:val="Hipervnculo"/>
            <w:noProof/>
          </w:rPr>
          <w:t>Diseño y prototipado</w:t>
        </w:r>
        <w:r>
          <w:rPr>
            <w:noProof/>
            <w:webHidden/>
          </w:rPr>
          <w:tab/>
        </w:r>
        <w:r>
          <w:rPr>
            <w:noProof/>
            <w:webHidden/>
          </w:rPr>
          <w:fldChar w:fldCharType="begin"/>
        </w:r>
        <w:r>
          <w:rPr>
            <w:noProof/>
            <w:webHidden/>
          </w:rPr>
          <w:instrText xml:space="preserve"> PAGEREF _Toc178547311 \h </w:instrText>
        </w:r>
        <w:r>
          <w:rPr>
            <w:noProof/>
            <w:webHidden/>
          </w:rPr>
        </w:r>
        <w:r>
          <w:rPr>
            <w:noProof/>
            <w:webHidden/>
          </w:rPr>
          <w:fldChar w:fldCharType="separate"/>
        </w:r>
        <w:r>
          <w:rPr>
            <w:noProof/>
            <w:webHidden/>
          </w:rPr>
          <w:t>44</w:t>
        </w:r>
        <w:r>
          <w:rPr>
            <w:noProof/>
            <w:webHidden/>
          </w:rPr>
          <w:fldChar w:fldCharType="end"/>
        </w:r>
      </w:hyperlink>
    </w:p>
    <w:p w14:paraId="4CE24830" w14:textId="7CA961B5" w:rsidR="00B41012" w:rsidRDefault="00B41012">
      <w:pPr>
        <w:pStyle w:val="TDC3"/>
        <w:tabs>
          <w:tab w:val="left" w:pos="1440"/>
          <w:tab w:val="right" w:leader="dot" w:pos="8828"/>
        </w:tabs>
        <w:rPr>
          <w:rFonts w:asciiTheme="minorHAnsi" w:eastAsiaTheme="minorEastAsia" w:hAnsiTheme="minorHAnsi"/>
          <w:noProof/>
          <w:color w:val="auto"/>
          <w:kern w:val="2"/>
          <w:szCs w:val="24"/>
          <w:lang w:eastAsia="es-MX"/>
          <w14:ligatures w14:val="standardContextual"/>
        </w:rPr>
      </w:pPr>
      <w:hyperlink w:anchor="_Toc178547312" w:history="1">
        <w:r w:rsidRPr="00BF3B4C">
          <w:rPr>
            <w:rStyle w:val="Hipervnculo"/>
            <w:noProof/>
          </w:rPr>
          <w:t>7.4.1</w:t>
        </w:r>
        <w:r>
          <w:rPr>
            <w:rFonts w:asciiTheme="minorHAnsi" w:eastAsiaTheme="minorEastAsia" w:hAnsiTheme="minorHAnsi"/>
            <w:noProof/>
            <w:color w:val="auto"/>
            <w:kern w:val="2"/>
            <w:szCs w:val="24"/>
            <w:lang w:eastAsia="es-MX"/>
            <w14:ligatures w14:val="standardContextual"/>
          </w:rPr>
          <w:tab/>
        </w:r>
        <w:r w:rsidRPr="00BF3B4C">
          <w:rPr>
            <w:rStyle w:val="Hipervnculo"/>
            <w:noProof/>
          </w:rPr>
          <w:t>Diagrama de ca</w:t>
        </w:r>
        <w:r w:rsidRPr="00BF3B4C">
          <w:rPr>
            <w:rStyle w:val="Hipervnculo"/>
            <w:noProof/>
          </w:rPr>
          <w:t>s</w:t>
        </w:r>
        <w:r w:rsidRPr="00BF3B4C">
          <w:rPr>
            <w:rStyle w:val="Hipervnculo"/>
            <w:noProof/>
          </w:rPr>
          <w:t>os de uso</w:t>
        </w:r>
        <w:r>
          <w:rPr>
            <w:noProof/>
            <w:webHidden/>
          </w:rPr>
          <w:tab/>
        </w:r>
        <w:r>
          <w:rPr>
            <w:noProof/>
            <w:webHidden/>
          </w:rPr>
          <w:fldChar w:fldCharType="begin"/>
        </w:r>
        <w:r>
          <w:rPr>
            <w:noProof/>
            <w:webHidden/>
          </w:rPr>
          <w:instrText xml:space="preserve"> PAGEREF _Toc178547312 \h </w:instrText>
        </w:r>
        <w:r>
          <w:rPr>
            <w:noProof/>
            <w:webHidden/>
          </w:rPr>
        </w:r>
        <w:r>
          <w:rPr>
            <w:noProof/>
            <w:webHidden/>
          </w:rPr>
          <w:fldChar w:fldCharType="separate"/>
        </w:r>
        <w:r>
          <w:rPr>
            <w:noProof/>
            <w:webHidden/>
          </w:rPr>
          <w:t>44</w:t>
        </w:r>
        <w:r>
          <w:rPr>
            <w:noProof/>
            <w:webHidden/>
          </w:rPr>
          <w:fldChar w:fldCharType="end"/>
        </w:r>
      </w:hyperlink>
    </w:p>
    <w:p w14:paraId="1FF831DB" w14:textId="4BE427E2" w:rsidR="00B41012" w:rsidRDefault="00B41012">
      <w:pPr>
        <w:pStyle w:val="TDC3"/>
        <w:tabs>
          <w:tab w:val="left" w:pos="1440"/>
          <w:tab w:val="right" w:leader="dot" w:pos="8828"/>
        </w:tabs>
        <w:rPr>
          <w:rFonts w:asciiTheme="minorHAnsi" w:eastAsiaTheme="minorEastAsia" w:hAnsiTheme="minorHAnsi"/>
          <w:noProof/>
          <w:color w:val="auto"/>
          <w:kern w:val="2"/>
          <w:szCs w:val="24"/>
          <w:lang w:eastAsia="es-MX"/>
          <w14:ligatures w14:val="standardContextual"/>
        </w:rPr>
      </w:pPr>
      <w:hyperlink w:anchor="_Toc178547313" w:history="1">
        <w:r w:rsidRPr="00BF3B4C">
          <w:rPr>
            <w:rStyle w:val="Hipervnculo"/>
            <w:noProof/>
          </w:rPr>
          <w:t>7.4.2</w:t>
        </w:r>
        <w:r>
          <w:rPr>
            <w:rFonts w:asciiTheme="minorHAnsi" w:eastAsiaTheme="minorEastAsia" w:hAnsiTheme="minorHAnsi"/>
            <w:noProof/>
            <w:color w:val="auto"/>
            <w:kern w:val="2"/>
            <w:szCs w:val="24"/>
            <w:lang w:eastAsia="es-MX"/>
            <w14:ligatures w14:val="standardContextual"/>
          </w:rPr>
          <w:tab/>
        </w:r>
        <w:r w:rsidRPr="00BF3B4C">
          <w:rPr>
            <w:rStyle w:val="Hipervnculo"/>
            <w:noProof/>
          </w:rPr>
          <w:t>Diagrama de secuencias</w:t>
        </w:r>
        <w:r>
          <w:rPr>
            <w:noProof/>
            <w:webHidden/>
          </w:rPr>
          <w:tab/>
        </w:r>
        <w:r>
          <w:rPr>
            <w:noProof/>
            <w:webHidden/>
          </w:rPr>
          <w:fldChar w:fldCharType="begin"/>
        </w:r>
        <w:r>
          <w:rPr>
            <w:noProof/>
            <w:webHidden/>
          </w:rPr>
          <w:instrText xml:space="preserve"> PAGEREF _Toc178547313 \h </w:instrText>
        </w:r>
        <w:r>
          <w:rPr>
            <w:noProof/>
            <w:webHidden/>
          </w:rPr>
        </w:r>
        <w:r>
          <w:rPr>
            <w:noProof/>
            <w:webHidden/>
          </w:rPr>
          <w:fldChar w:fldCharType="separate"/>
        </w:r>
        <w:r>
          <w:rPr>
            <w:noProof/>
            <w:webHidden/>
          </w:rPr>
          <w:t>45</w:t>
        </w:r>
        <w:r>
          <w:rPr>
            <w:noProof/>
            <w:webHidden/>
          </w:rPr>
          <w:fldChar w:fldCharType="end"/>
        </w:r>
      </w:hyperlink>
    </w:p>
    <w:p w14:paraId="0F9D5EED" w14:textId="0BFD7841" w:rsidR="00B41012" w:rsidRDefault="00B41012">
      <w:pPr>
        <w:pStyle w:val="TDC3"/>
        <w:tabs>
          <w:tab w:val="left" w:pos="1440"/>
          <w:tab w:val="right" w:leader="dot" w:pos="8828"/>
        </w:tabs>
        <w:rPr>
          <w:rFonts w:asciiTheme="minorHAnsi" w:eastAsiaTheme="minorEastAsia" w:hAnsiTheme="minorHAnsi"/>
          <w:noProof/>
          <w:color w:val="auto"/>
          <w:kern w:val="2"/>
          <w:szCs w:val="24"/>
          <w:lang w:eastAsia="es-MX"/>
          <w14:ligatures w14:val="standardContextual"/>
        </w:rPr>
      </w:pPr>
      <w:hyperlink w:anchor="_Toc178547314" w:history="1">
        <w:r w:rsidRPr="00BF3B4C">
          <w:rPr>
            <w:rStyle w:val="Hipervnculo"/>
            <w:noProof/>
          </w:rPr>
          <w:t>7.4.3</w:t>
        </w:r>
        <w:r>
          <w:rPr>
            <w:rFonts w:asciiTheme="minorHAnsi" w:eastAsiaTheme="minorEastAsia" w:hAnsiTheme="minorHAnsi"/>
            <w:noProof/>
            <w:color w:val="auto"/>
            <w:kern w:val="2"/>
            <w:szCs w:val="24"/>
            <w:lang w:eastAsia="es-MX"/>
            <w14:ligatures w14:val="standardContextual"/>
          </w:rPr>
          <w:tab/>
        </w:r>
        <w:r w:rsidRPr="00BF3B4C">
          <w:rPr>
            <w:rStyle w:val="Hipervnculo"/>
            <w:noProof/>
          </w:rPr>
          <w:t>Diagrama de clases</w:t>
        </w:r>
        <w:r>
          <w:rPr>
            <w:noProof/>
            <w:webHidden/>
          </w:rPr>
          <w:tab/>
        </w:r>
        <w:r>
          <w:rPr>
            <w:noProof/>
            <w:webHidden/>
          </w:rPr>
          <w:fldChar w:fldCharType="begin"/>
        </w:r>
        <w:r>
          <w:rPr>
            <w:noProof/>
            <w:webHidden/>
          </w:rPr>
          <w:instrText xml:space="preserve"> PAGEREF _Toc178547314 \h </w:instrText>
        </w:r>
        <w:r>
          <w:rPr>
            <w:noProof/>
            <w:webHidden/>
          </w:rPr>
        </w:r>
        <w:r>
          <w:rPr>
            <w:noProof/>
            <w:webHidden/>
          </w:rPr>
          <w:fldChar w:fldCharType="separate"/>
        </w:r>
        <w:r>
          <w:rPr>
            <w:noProof/>
            <w:webHidden/>
          </w:rPr>
          <w:t>46</w:t>
        </w:r>
        <w:r>
          <w:rPr>
            <w:noProof/>
            <w:webHidden/>
          </w:rPr>
          <w:fldChar w:fldCharType="end"/>
        </w:r>
      </w:hyperlink>
    </w:p>
    <w:p w14:paraId="234F5EB3" w14:textId="40B861A9" w:rsidR="00B41012" w:rsidRDefault="00B41012">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547315" w:history="1">
        <w:r w:rsidRPr="00BF3B4C">
          <w:rPr>
            <w:rStyle w:val="Hipervnculo"/>
            <w:noProof/>
          </w:rPr>
          <w:t>7.5</w:t>
        </w:r>
        <w:r>
          <w:rPr>
            <w:rFonts w:asciiTheme="minorHAnsi" w:eastAsiaTheme="minorEastAsia" w:hAnsiTheme="minorHAnsi"/>
            <w:noProof/>
            <w:color w:val="auto"/>
            <w:kern w:val="2"/>
            <w:szCs w:val="24"/>
            <w:lang w:eastAsia="es-MX"/>
            <w14:ligatures w14:val="standardContextual"/>
          </w:rPr>
          <w:tab/>
        </w:r>
        <w:r w:rsidRPr="00BF3B4C">
          <w:rPr>
            <w:rStyle w:val="Hipervnculo"/>
            <w:noProof/>
          </w:rPr>
          <w:t>Desarrollo del sistema</w:t>
        </w:r>
        <w:r>
          <w:rPr>
            <w:noProof/>
            <w:webHidden/>
          </w:rPr>
          <w:tab/>
        </w:r>
        <w:r>
          <w:rPr>
            <w:noProof/>
            <w:webHidden/>
          </w:rPr>
          <w:fldChar w:fldCharType="begin"/>
        </w:r>
        <w:r>
          <w:rPr>
            <w:noProof/>
            <w:webHidden/>
          </w:rPr>
          <w:instrText xml:space="preserve"> PAGEREF _Toc178547315 \h </w:instrText>
        </w:r>
        <w:r>
          <w:rPr>
            <w:noProof/>
            <w:webHidden/>
          </w:rPr>
        </w:r>
        <w:r>
          <w:rPr>
            <w:noProof/>
            <w:webHidden/>
          </w:rPr>
          <w:fldChar w:fldCharType="separate"/>
        </w:r>
        <w:r>
          <w:rPr>
            <w:noProof/>
            <w:webHidden/>
          </w:rPr>
          <w:t>46</w:t>
        </w:r>
        <w:r>
          <w:rPr>
            <w:noProof/>
            <w:webHidden/>
          </w:rPr>
          <w:fldChar w:fldCharType="end"/>
        </w:r>
      </w:hyperlink>
    </w:p>
    <w:p w14:paraId="36F0C023" w14:textId="50F446C3" w:rsidR="00B41012" w:rsidRDefault="00B41012">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547316" w:history="1">
        <w:r w:rsidRPr="00BF3B4C">
          <w:rPr>
            <w:rStyle w:val="Hipervnculo"/>
            <w:noProof/>
          </w:rPr>
          <w:t>7.6</w:t>
        </w:r>
        <w:r>
          <w:rPr>
            <w:rFonts w:asciiTheme="minorHAnsi" w:eastAsiaTheme="minorEastAsia" w:hAnsiTheme="minorHAnsi"/>
            <w:noProof/>
            <w:color w:val="auto"/>
            <w:kern w:val="2"/>
            <w:szCs w:val="24"/>
            <w:lang w:eastAsia="es-MX"/>
            <w14:ligatures w14:val="standardContextual"/>
          </w:rPr>
          <w:tab/>
        </w:r>
        <w:r w:rsidRPr="00BF3B4C">
          <w:rPr>
            <w:rStyle w:val="Hipervnculo"/>
            <w:noProof/>
          </w:rPr>
          <w:t>Etapa de pruebas</w:t>
        </w:r>
        <w:r>
          <w:rPr>
            <w:noProof/>
            <w:webHidden/>
          </w:rPr>
          <w:tab/>
        </w:r>
        <w:r>
          <w:rPr>
            <w:noProof/>
            <w:webHidden/>
          </w:rPr>
          <w:fldChar w:fldCharType="begin"/>
        </w:r>
        <w:r>
          <w:rPr>
            <w:noProof/>
            <w:webHidden/>
          </w:rPr>
          <w:instrText xml:space="preserve"> PAGEREF _Toc178547316 \h </w:instrText>
        </w:r>
        <w:r>
          <w:rPr>
            <w:noProof/>
            <w:webHidden/>
          </w:rPr>
        </w:r>
        <w:r>
          <w:rPr>
            <w:noProof/>
            <w:webHidden/>
          </w:rPr>
          <w:fldChar w:fldCharType="separate"/>
        </w:r>
        <w:r>
          <w:rPr>
            <w:noProof/>
            <w:webHidden/>
          </w:rPr>
          <w:t>65</w:t>
        </w:r>
        <w:r>
          <w:rPr>
            <w:noProof/>
            <w:webHidden/>
          </w:rPr>
          <w:fldChar w:fldCharType="end"/>
        </w:r>
      </w:hyperlink>
    </w:p>
    <w:p w14:paraId="4D07C0A7" w14:textId="67EF971E" w:rsidR="00B41012" w:rsidRDefault="00B41012">
      <w:pPr>
        <w:pStyle w:val="TDC1"/>
        <w:tabs>
          <w:tab w:val="left" w:pos="440"/>
          <w:tab w:val="right" w:leader="dot" w:pos="8828"/>
        </w:tabs>
        <w:rPr>
          <w:rFonts w:asciiTheme="minorHAnsi" w:eastAsiaTheme="minorEastAsia" w:hAnsiTheme="minorHAnsi"/>
          <w:noProof/>
          <w:kern w:val="2"/>
          <w:szCs w:val="24"/>
          <w:lang w:eastAsia="es-MX"/>
          <w14:ligatures w14:val="standardContextual"/>
        </w:rPr>
      </w:pPr>
      <w:hyperlink w:anchor="_Toc178547317" w:history="1">
        <w:r w:rsidRPr="00BF3B4C">
          <w:rPr>
            <w:rStyle w:val="Hipervnculo"/>
            <w:noProof/>
          </w:rPr>
          <w:t>8</w:t>
        </w:r>
        <w:r>
          <w:rPr>
            <w:rFonts w:asciiTheme="minorHAnsi" w:eastAsiaTheme="minorEastAsia" w:hAnsiTheme="minorHAnsi"/>
            <w:noProof/>
            <w:kern w:val="2"/>
            <w:szCs w:val="24"/>
            <w:lang w:eastAsia="es-MX"/>
            <w14:ligatures w14:val="standardContextual"/>
          </w:rPr>
          <w:tab/>
        </w:r>
        <w:r w:rsidRPr="00BF3B4C">
          <w:rPr>
            <w:rStyle w:val="Hipervnculo"/>
            <w:noProof/>
          </w:rPr>
          <w:t>Resultados</w:t>
        </w:r>
        <w:r>
          <w:rPr>
            <w:noProof/>
            <w:webHidden/>
          </w:rPr>
          <w:tab/>
        </w:r>
        <w:r>
          <w:rPr>
            <w:noProof/>
            <w:webHidden/>
          </w:rPr>
          <w:fldChar w:fldCharType="begin"/>
        </w:r>
        <w:r>
          <w:rPr>
            <w:noProof/>
            <w:webHidden/>
          </w:rPr>
          <w:instrText xml:space="preserve"> PAGEREF _Toc178547317 \h </w:instrText>
        </w:r>
        <w:r>
          <w:rPr>
            <w:noProof/>
            <w:webHidden/>
          </w:rPr>
        </w:r>
        <w:r>
          <w:rPr>
            <w:noProof/>
            <w:webHidden/>
          </w:rPr>
          <w:fldChar w:fldCharType="separate"/>
        </w:r>
        <w:r>
          <w:rPr>
            <w:noProof/>
            <w:webHidden/>
          </w:rPr>
          <w:t>66</w:t>
        </w:r>
        <w:r>
          <w:rPr>
            <w:noProof/>
            <w:webHidden/>
          </w:rPr>
          <w:fldChar w:fldCharType="end"/>
        </w:r>
      </w:hyperlink>
    </w:p>
    <w:p w14:paraId="3D769A83" w14:textId="5800526C" w:rsidR="00B41012" w:rsidRDefault="00B41012">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547318" w:history="1">
        <w:r w:rsidRPr="00BF3B4C">
          <w:rPr>
            <w:rStyle w:val="Hipervnculo"/>
            <w:noProof/>
          </w:rPr>
          <w:t>8.1</w:t>
        </w:r>
        <w:r>
          <w:rPr>
            <w:rFonts w:asciiTheme="minorHAnsi" w:eastAsiaTheme="minorEastAsia" w:hAnsiTheme="minorHAnsi"/>
            <w:noProof/>
            <w:color w:val="auto"/>
            <w:kern w:val="2"/>
            <w:szCs w:val="24"/>
            <w:lang w:eastAsia="es-MX"/>
            <w14:ligatures w14:val="standardContextual"/>
          </w:rPr>
          <w:tab/>
        </w:r>
        <w:r w:rsidRPr="00BF3B4C">
          <w:rPr>
            <w:rStyle w:val="Hipervnculo"/>
            <w:noProof/>
          </w:rPr>
          <w:t>Vista de usuario</w:t>
        </w:r>
        <w:r>
          <w:rPr>
            <w:noProof/>
            <w:webHidden/>
          </w:rPr>
          <w:tab/>
        </w:r>
        <w:r>
          <w:rPr>
            <w:noProof/>
            <w:webHidden/>
          </w:rPr>
          <w:fldChar w:fldCharType="begin"/>
        </w:r>
        <w:r>
          <w:rPr>
            <w:noProof/>
            <w:webHidden/>
          </w:rPr>
          <w:instrText xml:space="preserve"> PAGEREF _Toc178547318 \h </w:instrText>
        </w:r>
        <w:r>
          <w:rPr>
            <w:noProof/>
            <w:webHidden/>
          </w:rPr>
        </w:r>
        <w:r>
          <w:rPr>
            <w:noProof/>
            <w:webHidden/>
          </w:rPr>
          <w:fldChar w:fldCharType="separate"/>
        </w:r>
        <w:r>
          <w:rPr>
            <w:noProof/>
            <w:webHidden/>
          </w:rPr>
          <w:t>66</w:t>
        </w:r>
        <w:r>
          <w:rPr>
            <w:noProof/>
            <w:webHidden/>
          </w:rPr>
          <w:fldChar w:fldCharType="end"/>
        </w:r>
      </w:hyperlink>
    </w:p>
    <w:p w14:paraId="0A127740" w14:textId="7867B9F7" w:rsidR="00B41012" w:rsidRDefault="00B41012">
      <w:pPr>
        <w:pStyle w:val="TDC1"/>
        <w:tabs>
          <w:tab w:val="left" w:pos="440"/>
          <w:tab w:val="right" w:leader="dot" w:pos="8828"/>
        </w:tabs>
        <w:rPr>
          <w:rFonts w:asciiTheme="minorHAnsi" w:eastAsiaTheme="minorEastAsia" w:hAnsiTheme="minorHAnsi"/>
          <w:noProof/>
          <w:kern w:val="2"/>
          <w:szCs w:val="24"/>
          <w:lang w:eastAsia="es-MX"/>
          <w14:ligatures w14:val="standardContextual"/>
        </w:rPr>
      </w:pPr>
      <w:hyperlink w:anchor="_Toc178547319" w:history="1">
        <w:r w:rsidRPr="00BF3B4C">
          <w:rPr>
            <w:rStyle w:val="Hipervnculo"/>
            <w:noProof/>
          </w:rPr>
          <w:t>9</w:t>
        </w:r>
        <w:r>
          <w:rPr>
            <w:rFonts w:asciiTheme="minorHAnsi" w:eastAsiaTheme="minorEastAsia" w:hAnsiTheme="minorHAnsi"/>
            <w:noProof/>
            <w:kern w:val="2"/>
            <w:szCs w:val="24"/>
            <w:lang w:eastAsia="es-MX"/>
            <w14:ligatures w14:val="standardContextual"/>
          </w:rPr>
          <w:tab/>
        </w:r>
        <w:r w:rsidRPr="00BF3B4C">
          <w:rPr>
            <w:rStyle w:val="Hipervnculo"/>
            <w:noProof/>
          </w:rPr>
          <w:t>Conclusiones de Proyecto</w:t>
        </w:r>
        <w:r>
          <w:rPr>
            <w:noProof/>
            <w:webHidden/>
          </w:rPr>
          <w:tab/>
        </w:r>
        <w:r>
          <w:rPr>
            <w:noProof/>
            <w:webHidden/>
          </w:rPr>
          <w:fldChar w:fldCharType="begin"/>
        </w:r>
        <w:r>
          <w:rPr>
            <w:noProof/>
            <w:webHidden/>
          </w:rPr>
          <w:instrText xml:space="preserve"> PAGEREF _Toc178547319 \h </w:instrText>
        </w:r>
        <w:r>
          <w:rPr>
            <w:noProof/>
            <w:webHidden/>
          </w:rPr>
        </w:r>
        <w:r>
          <w:rPr>
            <w:noProof/>
            <w:webHidden/>
          </w:rPr>
          <w:fldChar w:fldCharType="separate"/>
        </w:r>
        <w:r>
          <w:rPr>
            <w:noProof/>
            <w:webHidden/>
          </w:rPr>
          <w:t>74</w:t>
        </w:r>
        <w:r>
          <w:rPr>
            <w:noProof/>
            <w:webHidden/>
          </w:rPr>
          <w:fldChar w:fldCharType="end"/>
        </w:r>
      </w:hyperlink>
    </w:p>
    <w:p w14:paraId="017575B2" w14:textId="5598CB37" w:rsidR="00B41012" w:rsidRDefault="00B41012">
      <w:pPr>
        <w:pStyle w:val="TDC1"/>
        <w:tabs>
          <w:tab w:val="left" w:pos="720"/>
          <w:tab w:val="right" w:leader="dot" w:pos="8828"/>
        </w:tabs>
        <w:rPr>
          <w:rFonts w:asciiTheme="minorHAnsi" w:eastAsiaTheme="minorEastAsia" w:hAnsiTheme="minorHAnsi"/>
          <w:noProof/>
          <w:kern w:val="2"/>
          <w:szCs w:val="24"/>
          <w:lang w:eastAsia="es-MX"/>
          <w14:ligatures w14:val="standardContextual"/>
        </w:rPr>
      </w:pPr>
      <w:hyperlink w:anchor="_Toc178547320" w:history="1">
        <w:r w:rsidRPr="00BF3B4C">
          <w:rPr>
            <w:rStyle w:val="Hipervnculo"/>
            <w:noProof/>
          </w:rPr>
          <w:t>10</w:t>
        </w:r>
        <w:r>
          <w:rPr>
            <w:rFonts w:asciiTheme="minorHAnsi" w:eastAsiaTheme="minorEastAsia" w:hAnsiTheme="minorHAnsi"/>
            <w:noProof/>
            <w:kern w:val="2"/>
            <w:szCs w:val="24"/>
            <w:lang w:eastAsia="es-MX"/>
            <w14:ligatures w14:val="standardContextual"/>
          </w:rPr>
          <w:tab/>
        </w:r>
        <w:r w:rsidRPr="00BF3B4C">
          <w:rPr>
            <w:rStyle w:val="Hipervnculo"/>
            <w:noProof/>
          </w:rPr>
          <w:t>Recomendaciones</w:t>
        </w:r>
        <w:r>
          <w:rPr>
            <w:noProof/>
            <w:webHidden/>
          </w:rPr>
          <w:tab/>
        </w:r>
        <w:r>
          <w:rPr>
            <w:noProof/>
            <w:webHidden/>
          </w:rPr>
          <w:fldChar w:fldCharType="begin"/>
        </w:r>
        <w:r>
          <w:rPr>
            <w:noProof/>
            <w:webHidden/>
          </w:rPr>
          <w:instrText xml:space="preserve"> PAGEREF _Toc178547320 \h </w:instrText>
        </w:r>
        <w:r>
          <w:rPr>
            <w:noProof/>
            <w:webHidden/>
          </w:rPr>
        </w:r>
        <w:r>
          <w:rPr>
            <w:noProof/>
            <w:webHidden/>
          </w:rPr>
          <w:fldChar w:fldCharType="separate"/>
        </w:r>
        <w:r>
          <w:rPr>
            <w:noProof/>
            <w:webHidden/>
          </w:rPr>
          <w:t>75</w:t>
        </w:r>
        <w:r>
          <w:rPr>
            <w:noProof/>
            <w:webHidden/>
          </w:rPr>
          <w:fldChar w:fldCharType="end"/>
        </w:r>
      </w:hyperlink>
    </w:p>
    <w:p w14:paraId="1230DDEC" w14:textId="282FB3CA" w:rsidR="00B41012" w:rsidRDefault="00B41012">
      <w:pPr>
        <w:pStyle w:val="TDC1"/>
        <w:tabs>
          <w:tab w:val="left" w:pos="720"/>
          <w:tab w:val="right" w:leader="dot" w:pos="8828"/>
        </w:tabs>
        <w:rPr>
          <w:rFonts w:asciiTheme="minorHAnsi" w:eastAsiaTheme="minorEastAsia" w:hAnsiTheme="minorHAnsi"/>
          <w:noProof/>
          <w:kern w:val="2"/>
          <w:szCs w:val="24"/>
          <w:lang w:eastAsia="es-MX"/>
          <w14:ligatures w14:val="standardContextual"/>
        </w:rPr>
      </w:pPr>
      <w:hyperlink w:anchor="_Toc178547321" w:history="1">
        <w:r w:rsidRPr="00BF3B4C">
          <w:rPr>
            <w:rStyle w:val="Hipervnculo"/>
            <w:noProof/>
          </w:rPr>
          <w:t>11</w:t>
        </w:r>
        <w:r>
          <w:rPr>
            <w:rFonts w:asciiTheme="minorHAnsi" w:eastAsiaTheme="minorEastAsia" w:hAnsiTheme="minorHAnsi"/>
            <w:noProof/>
            <w:kern w:val="2"/>
            <w:szCs w:val="24"/>
            <w:lang w:eastAsia="es-MX"/>
            <w14:ligatures w14:val="standardContextual"/>
          </w:rPr>
          <w:tab/>
        </w:r>
        <w:r w:rsidRPr="00BF3B4C">
          <w:rPr>
            <w:rStyle w:val="Hipervnculo"/>
            <w:noProof/>
          </w:rPr>
          <w:t>Competencias desarrolladas y/o aplicadas</w:t>
        </w:r>
        <w:r>
          <w:rPr>
            <w:noProof/>
            <w:webHidden/>
          </w:rPr>
          <w:tab/>
        </w:r>
        <w:r>
          <w:rPr>
            <w:noProof/>
            <w:webHidden/>
          </w:rPr>
          <w:fldChar w:fldCharType="begin"/>
        </w:r>
        <w:r>
          <w:rPr>
            <w:noProof/>
            <w:webHidden/>
          </w:rPr>
          <w:instrText xml:space="preserve"> PAGEREF _Toc178547321 \h </w:instrText>
        </w:r>
        <w:r>
          <w:rPr>
            <w:noProof/>
            <w:webHidden/>
          </w:rPr>
        </w:r>
        <w:r>
          <w:rPr>
            <w:noProof/>
            <w:webHidden/>
          </w:rPr>
          <w:fldChar w:fldCharType="separate"/>
        </w:r>
        <w:r>
          <w:rPr>
            <w:noProof/>
            <w:webHidden/>
          </w:rPr>
          <w:t>75</w:t>
        </w:r>
        <w:r>
          <w:rPr>
            <w:noProof/>
            <w:webHidden/>
          </w:rPr>
          <w:fldChar w:fldCharType="end"/>
        </w:r>
      </w:hyperlink>
    </w:p>
    <w:p w14:paraId="77BE594F" w14:textId="7F29C1BB" w:rsidR="00B41012" w:rsidRDefault="00B41012">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547322" w:history="1">
        <w:r w:rsidRPr="00BF3B4C">
          <w:rPr>
            <w:rStyle w:val="Hipervnculo"/>
            <w:noProof/>
          </w:rPr>
          <w:t>11.1</w:t>
        </w:r>
        <w:r>
          <w:rPr>
            <w:rFonts w:asciiTheme="minorHAnsi" w:eastAsiaTheme="minorEastAsia" w:hAnsiTheme="minorHAnsi"/>
            <w:noProof/>
            <w:color w:val="auto"/>
            <w:kern w:val="2"/>
            <w:szCs w:val="24"/>
            <w:lang w:eastAsia="es-MX"/>
            <w14:ligatures w14:val="standardContextual"/>
          </w:rPr>
          <w:tab/>
        </w:r>
        <w:r w:rsidRPr="00BF3B4C">
          <w:rPr>
            <w:rStyle w:val="Hipervnculo"/>
            <w:noProof/>
          </w:rPr>
          <w:t>Competencias Específicas</w:t>
        </w:r>
        <w:r>
          <w:rPr>
            <w:noProof/>
            <w:webHidden/>
          </w:rPr>
          <w:tab/>
        </w:r>
        <w:r>
          <w:rPr>
            <w:noProof/>
            <w:webHidden/>
          </w:rPr>
          <w:fldChar w:fldCharType="begin"/>
        </w:r>
        <w:r>
          <w:rPr>
            <w:noProof/>
            <w:webHidden/>
          </w:rPr>
          <w:instrText xml:space="preserve"> PAGEREF _Toc178547322 \h </w:instrText>
        </w:r>
        <w:r>
          <w:rPr>
            <w:noProof/>
            <w:webHidden/>
          </w:rPr>
        </w:r>
        <w:r>
          <w:rPr>
            <w:noProof/>
            <w:webHidden/>
          </w:rPr>
          <w:fldChar w:fldCharType="separate"/>
        </w:r>
        <w:r>
          <w:rPr>
            <w:noProof/>
            <w:webHidden/>
          </w:rPr>
          <w:t>76</w:t>
        </w:r>
        <w:r>
          <w:rPr>
            <w:noProof/>
            <w:webHidden/>
          </w:rPr>
          <w:fldChar w:fldCharType="end"/>
        </w:r>
      </w:hyperlink>
    </w:p>
    <w:p w14:paraId="5C752857" w14:textId="2C1816CD" w:rsidR="00B41012" w:rsidRDefault="00B41012">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547323" w:history="1">
        <w:r w:rsidRPr="00BF3B4C">
          <w:rPr>
            <w:rStyle w:val="Hipervnculo"/>
            <w:noProof/>
          </w:rPr>
          <w:t>11.2</w:t>
        </w:r>
        <w:r>
          <w:rPr>
            <w:rFonts w:asciiTheme="minorHAnsi" w:eastAsiaTheme="minorEastAsia" w:hAnsiTheme="minorHAnsi"/>
            <w:noProof/>
            <w:color w:val="auto"/>
            <w:kern w:val="2"/>
            <w:szCs w:val="24"/>
            <w:lang w:eastAsia="es-MX"/>
            <w14:ligatures w14:val="standardContextual"/>
          </w:rPr>
          <w:tab/>
        </w:r>
        <w:r w:rsidRPr="00BF3B4C">
          <w:rPr>
            <w:rStyle w:val="Hipervnculo"/>
            <w:noProof/>
          </w:rPr>
          <w:t>Competencias Genéricas</w:t>
        </w:r>
        <w:r>
          <w:rPr>
            <w:noProof/>
            <w:webHidden/>
          </w:rPr>
          <w:tab/>
        </w:r>
        <w:r>
          <w:rPr>
            <w:noProof/>
            <w:webHidden/>
          </w:rPr>
          <w:fldChar w:fldCharType="begin"/>
        </w:r>
        <w:r>
          <w:rPr>
            <w:noProof/>
            <w:webHidden/>
          </w:rPr>
          <w:instrText xml:space="preserve"> PAGEREF _Toc178547323 \h </w:instrText>
        </w:r>
        <w:r>
          <w:rPr>
            <w:noProof/>
            <w:webHidden/>
          </w:rPr>
        </w:r>
        <w:r>
          <w:rPr>
            <w:noProof/>
            <w:webHidden/>
          </w:rPr>
          <w:fldChar w:fldCharType="separate"/>
        </w:r>
        <w:r>
          <w:rPr>
            <w:noProof/>
            <w:webHidden/>
          </w:rPr>
          <w:t>76</w:t>
        </w:r>
        <w:r>
          <w:rPr>
            <w:noProof/>
            <w:webHidden/>
          </w:rPr>
          <w:fldChar w:fldCharType="end"/>
        </w:r>
      </w:hyperlink>
    </w:p>
    <w:p w14:paraId="159984C6" w14:textId="653BB4FC" w:rsidR="00B41012" w:rsidRDefault="00B41012">
      <w:pPr>
        <w:pStyle w:val="TDC1"/>
        <w:tabs>
          <w:tab w:val="left" w:pos="720"/>
          <w:tab w:val="right" w:leader="dot" w:pos="8828"/>
        </w:tabs>
        <w:rPr>
          <w:rFonts w:asciiTheme="minorHAnsi" w:eastAsiaTheme="minorEastAsia" w:hAnsiTheme="minorHAnsi"/>
          <w:noProof/>
          <w:kern w:val="2"/>
          <w:szCs w:val="24"/>
          <w:lang w:eastAsia="es-MX"/>
          <w14:ligatures w14:val="standardContextual"/>
        </w:rPr>
      </w:pPr>
      <w:hyperlink w:anchor="_Toc178547324" w:history="1">
        <w:r w:rsidRPr="00BF3B4C">
          <w:rPr>
            <w:rStyle w:val="Hipervnculo"/>
            <w:noProof/>
          </w:rPr>
          <w:t>12</w:t>
        </w:r>
        <w:r>
          <w:rPr>
            <w:rFonts w:asciiTheme="minorHAnsi" w:eastAsiaTheme="minorEastAsia" w:hAnsiTheme="minorHAnsi"/>
            <w:noProof/>
            <w:kern w:val="2"/>
            <w:szCs w:val="24"/>
            <w:lang w:eastAsia="es-MX"/>
            <w14:ligatures w14:val="standardContextual"/>
          </w:rPr>
          <w:tab/>
        </w:r>
        <w:r w:rsidRPr="00BF3B4C">
          <w:rPr>
            <w:rStyle w:val="Hipervnculo"/>
            <w:noProof/>
          </w:rPr>
          <w:t>Fuentes de información</w:t>
        </w:r>
        <w:r>
          <w:rPr>
            <w:noProof/>
            <w:webHidden/>
          </w:rPr>
          <w:tab/>
        </w:r>
        <w:r>
          <w:rPr>
            <w:noProof/>
            <w:webHidden/>
          </w:rPr>
          <w:fldChar w:fldCharType="begin"/>
        </w:r>
        <w:r>
          <w:rPr>
            <w:noProof/>
            <w:webHidden/>
          </w:rPr>
          <w:instrText xml:space="preserve"> PAGEREF _Toc178547324 \h </w:instrText>
        </w:r>
        <w:r>
          <w:rPr>
            <w:noProof/>
            <w:webHidden/>
          </w:rPr>
        </w:r>
        <w:r>
          <w:rPr>
            <w:noProof/>
            <w:webHidden/>
          </w:rPr>
          <w:fldChar w:fldCharType="separate"/>
        </w:r>
        <w:r>
          <w:rPr>
            <w:noProof/>
            <w:webHidden/>
          </w:rPr>
          <w:t>77</w:t>
        </w:r>
        <w:r>
          <w:rPr>
            <w:noProof/>
            <w:webHidden/>
          </w:rPr>
          <w:fldChar w:fldCharType="end"/>
        </w:r>
      </w:hyperlink>
    </w:p>
    <w:p w14:paraId="3D875A60" w14:textId="3DEC8C0B" w:rsidR="00B41012" w:rsidRDefault="00B41012">
      <w:pPr>
        <w:pStyle w:val="TDC1"/>
        <w:tabs>
          <w:tab w:val="left" w:pos="720"/>
          <w:tab w:val="right" w:leader="dot" w:pos="8828"/>
        </w:tabs>
        <w:rPr>
          <w:rFonts w:asciiTheme="minorHAnsi" w:eastAsiaTheme="minorEastAsia" w:hAnsiTheme="minorHAnsi"/>
          <w:noProof/>
          <w:kern w:val="2"/>
          <w:szCs w:val="24"/>
          <w:lang w:eastAsia="es-MX"/>
          <w14:ligatures w14:val="standardContextual"/>
        </w:rPr>
      </w:pPr>
      <w:hyperlink w:anchor="_Toc178547325" w:history="1">
        <w:r w:rsidRPr="00BF3B4C">
          <w:rPr>
            <w:rStyle w:val="Hipervnculo"/>
            <w:noProof/>
          </w:rPr>
          <w:t>13</w:t>
        </w:r>
        <w:r>
          <w:rPr>
            <w:rFonts w:asciiTheme="minorHAnsi" w:eastAsiaTheme="minorEastAsia" w:hAnsiTheme="minorHAnsi"/>
            <w:noProof/>
            <w:kern w:val="2"/>
            <w:szCs w:val="24"/>
            <w:lang w:eastAsia="es-MX"/>
            <w14:ligatures w14:val="standardContextual"/>
          </w:rPr>
          <w:tab/>
        </w:r>
        <w:r w:rsidRPr="00BF3B4C">
          <w:rPr>
            <w:rStyle w:val="Hipervnculo"/>
            <w:noProof/>
          </w:rPr>
          <w:t>Anexos</w:t>
        </w:r>
        <w:r>
          <w:rPr>
            <w:noProof/>
            <w:webHidden/>
          </w:rPr>
          <w:tab/>
        </w:r>
        <w:r>
          <w:rPr>
            <w:noProof/>
            <w:webHidden/>
          </w:rPr>
          <w:fldChar w:fldCharType="begin"/>
        </w:r>
        <w:r>
          <w:rPr>
            <w:noProof/>
            <w:webHidden/>
          </w:rPr>
          <w:instrText xml:space="preserve"> PAGEREF _Toc178547325 \h </w:instrText>
        </w:r>
        <w:r>
          <w:rPr>
            <w:noProof/>
            <w:webHidden/>
          </w:rPr>
        </w:r>
        <w:r>
          <w:rPr>
            <w:noProof/>
            <w:webHidden/>
          </w:rPr>
          <w:fldChar w:fldCharType="separate"/>
        </w:r>
        <w:r>
          <w:rPr>
            <w:noProof/>
            <w:webHidden/>
          </w:rPr>
          <w:t>79</w:t>
        </w:r>
        <w:r>
          <w:rPr>
            <w:noProof/>
            <w:webHidden/>
          </w:rPr>
          <w:fldChar w:fldCharType="end"/>
        </w:r>
      </w:hyperlink>
    </w:p>
    <w:p w14:paraId="589EAEAE" w14:textId="0CA2E26E" w:rsidR="006C7A1E" w:rsidRDefault="004F41B2" w:rsidP="006F2A33">
      <w:pPr>
        <w:spacing w:line="360" w:lineRule="auto"/>
        <w:jc w:val="both"/>
        <w:rPr>
          <w:rFonts w:ascii="Arial" w:hAnsi="Arial" w:cs="Arial"/>
          <w:sz w:val="24"/>
          <w:szCs w:val="24"/>
          <w:u w:val="single"/>
        </w:rPr>
      </w:pPr>
      <w:r>
        <w:rPr>
          <w:rFonts w:ascii="Arial" w:hAnsi="Arial" w:cs="Arial"/>
          <w:sz w:val="24"/>
          <w:szCs w:val="24"/>
          <w:u w:val="single"/>
        </w:rPr>
        <w:fldChar w:fldCharType="end"/>
      </w:r>
    </w:p>
    <w:p w14:paraId="21DDDC77" w14:textId="77777777" w:rsidR="001E6F2A" w:rsidRDefault="001E6F2A" w:rsidP="006F2A33">
      <w:pPr>
        <w:spacing w:line="360" w:lineRule="auto"/>
        <w:jc w:val="both"/>
        <w:rPr>
          <w:rFonts w:ascii="Arial" w:hAnsi="Arial" w:cs="Arial"/>
          <w:sz w:val="24"/>
          <w:szCs w:val="24"/>
          <w:u w:val="single"/>
        </w:rPr>
      </w:pPr>
    </w:p>
    <w:p w14:paraId="05AB02CF" w14:textId="77777777" w:rsidR="001E6F2A" w:rsidRDefault="001E6F2A" w:rsidP="006F2A33">
      <w:pPr>
        <w:spacing w:line="360" w:lineRule="auto"/>
        <w:jc w:val="both"/>
        <w:rPr>
          <w:rFonts w:ascii="Arial" w:hAnsi="Arial" w:cs="Arial"/>
          <w:sz w:val="24"/>
          <w:szCs w:val="24"/>
          <w:u w:val="single"/>
        </w:rPr>
      </w:pPr>
    </w:p>
    <w:p w14:paraId="26540856" w14:textId="77777777" w:rsidR="001E6F2A" w:rsidRDefault="001E6F2A" w:rsidP="006F2A33">
      <w:pPr>
        <w:spacing w:line="360" w:lineRule="auto"/>
        <w:jc w:val="both"/>
        <w:rPr>
          <w:rFonts w:ascii="Arial" w:hAnsi="Arial" w:cs="Arial"/>
          <w:sz w:val="24"/>
          <w:szCs w:val="24"/>
          <w:u w:val="single"/>
        </w:rPr>
      </w:pPr>
    </w:p>
    <w:p w14:paraId="5BFB8F19" w14:textId="77777777" w:rsidR="001E6F2A" w:rsidRDefault="001E6F2A" w:rsidP="006F2A33">
      <w:pPr>
        <w:spacing w:line="360" w:lineRule="auto"/>
        <w:jc w:val="both"/>
        <w:rPr>
          <w:rFonts w:ascii="Arial" w:hAnsi="Arial" w:cs="Arial"/>
          <w:sz w:val="24"/>
          <w:szCs w:val="24"/>
          <w:u w:val="single"/>
        </w:rPr>
      </w:pPr>
    </w:p>
    <w:p w14:paraId="0A19EBA6" w14:textId="77777777" w:rsidR="001E6F2A" w:rsidRDefault="001E6F2A" w:rsidP="006F2A33">
      <w:pPr>
        <w:spacing w:line="360" w:lineRule="auto"/>
        <w:jc w:val="both"/>
        <w:rPr>
          <w:rFonts w:ascii="Arial" w:hAnsi="Arial" w:cs="Arial"/>
          <w:sz w:val="24"/>
          <w:szCs w:val="24"/>
          <w:u w:val="single"/>
        </w:rPr>
      </w:pPr>
    </w:p>
    <w:p w14:paraId="63272720" w14:textId="67BD5A13" w:rsidR="00A00B86" w:rsidRPr="00A00B86" w:rsidRDefault="00A00B86" w:rsidP="006F2A33">
      <w:pPr>
        <w:pStyle w:val="Ttulo"/>
        <w:spacing w:line="360" w:lineRule="auto"/>
      </w:pPr>
      <w:r w:rsidRPr="00A00B86">
        <w:lastRenderedPageBreak/>
        <w:t>Índice de figuras</w:t>
      </w:r>
    </w:p>
    <w:p w14:paraId="08292434" w14:textId="0841FB91" w:rsidR="0066597B" w:rsidRDefault="003E77E3">
      <w:pPr>
        <w:pStyle w:val="Tabladeilustraciones"/>
        <w:tabs>
          <w:tab w:val="right" w:leader="dot" w:pos="8828"/>
        </w:tabs>
        <w:rPr>
          <w:rFonts w:asciiTheme="minorHAnsi" w:eastAsiaTheme="minorEastAsia" w:hAnsiTheme="minorHAnsi"/>
          <w:noProof/>
          <w:kern w:val="2"/>
          <w:szCs w:val="24"/>
          <w:lang w:eastAsia="es-MX"/>
          <w14:ligatures w14:val="standardContextual"/>
        </w:rPr>
      </w:pPr>
      <w:r>
        <w:rPr>
          <w:rFonts w:cs="Arial"/>
          <w:szCs w:val="24"/>
          <w:u w:val="single"/>
        </w:rPr>
        <w:fldChar w:fldCharType="begin"/>
      </w:r>
      <w:r>
        <w:rPr>
          <w:rFonts w:cs="Arial"/>
          <w:szCs w:val="24"/>
          <w:u w:val="single"/>
        </w:rPr>
        <w:instrText xml:space="preserve"> TOC \h \z \c "Figura " </w:instrText>
      </w:r>
      <w:r>
        <w:rPr>
          <w:rFonts w:cs="Arial"/>
          <w:szCs w:val="24"/>
          <w:u w:val="single"/>
        </w:rPr>
        <w:fldChar w:fldCharType="separate"/>
      </w:r>
      <w:hyperlink w:anchor="_Toc178537856" w:history="1">
        <w:r w:rsidR="0066597B" w:rsidRPr="006F7AA0">
          <w:rPr>
            <w:rStyle w:val="Hipervnculo"/>
            <w:noProof/>
          </w:rPr>
          <w:t>Figura  1 Representación de un algoritmo de agrupamiento o clustering</w:t>
        </w:r>
        <w:r w:rsidR="0066597B">
          <w:rPr>
            <w:noProof/>
            <w:webHidden/>
          </w:rPr>
          <w:tab/>
        </w:r>
        <w:r w:rsidR="0066597B">
          <w:rPr>
            <w:noProof/>
            <w:webHidden/>
          </w:rPr>
          <w:fldChar w:fldCharType="begin"/>
        </w:r>
        <w:r w:rsidR="0066597B">
          <w:rPr>
            <w:noProof/>
            <w:webHidden/>
          </w:rPr>
          <w:instrText xml:space="preserve"> PAGEREF _Toc178537856 \h </w:instrText>
        </w:r>
        <w:r w:rsidR="0066597B">
          <w:rPr>
            <w:noProof/>
            <w:webHidden/>
          </w:rPr>
        </w:r>
        <w:r w:rsidR="0066597B">
          <w:rPr>
            <w:noProof/>
            <w:webHidden/>
          </w:rPr>
          <w:fldChar w:fldCharType="separate"/>
        </w:r>
        <w:r w:rsidR="0066597B">
          <w:rPr>
            <w:noProof/>
            <w:webHidden/>
          </w:rPr>
          <w:t>11</w:t>
        </w:r>
        <w:r w:rsidR="0066597B">
          <w:rPr>
            <w:noProof/>
            <w:webHidden/>
          </w:rPr>
          <w:fldChar w:fldCharType="end"/>
        </w:r>
      </w:hyperlink>
    </w:p>
    <w:p w14:paraId="2D5EA6F9" w14:textId="3D23E8E3" w:rsidR="0066597B" w:rsidRDefault="0066597B">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37857" w:history="1">
        <w:r w:rsidRPr="006F7AA0">
          <w:rPr>
            <w:rStyle w:val="Hipervnculo"/>
            <w:noProof/>
          </w:rPr>
          <w:t>Figura  2 Agrupamiento jerárquico</w:t>
        </w:r>
        <w:r>
          <w:rPr>
            <w:noProof/>
            <w:webHidden/>
          </w:rPr>
          <w:tab/>
        </w:r>
        <w:r>
          <w:rPr>
            <w:noProof/>
            <w:webHidden/>
          </w:rPr>
          <w:fldChar w:fldCharType="begin"/>
        </w:r>
        <w:r>
          <w:rPr>
            <w:noProof/>
            <w:webHidden/>
          </w:rPr>
          <w:instrText xml:space="preserve"> PAGEREF _Toc178537857 \h </w:instrText>
        </w:r>
        <w:r>
          <w:rPr>
            <w:noProof/>
            <w:webHidden/>
          </w:rPr>
        </w:r>
        <w:r>
          <w:rPr>
            <w:noProof/>
            <w:webHidden/>
          </w:rPr>
          <w:fldChar w:fldCharType="separate"/>
        </w:r>
        <w:r>
          <w:rPr>
            <w:noProof/>
            <w:webHidden/>
          </w:rPr>
          <w:t>12</w:t>
        </w:r>
        <w:r>
          <w:rPr>
            <w:noProof/>
            <w:webHidden/>
          </w:rPr>
          <w:fldChar w:fldCharType="end"/>
        </w:r>
      </w:hyperlink>
    </w:p>
    <w:p w14:paraId="23386E42" w14:textId="17A1FC03" w:rsidR="0066597B" w:rsidRDefault="0066597B">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37858" w:history="1">
        <w:r w:rsidRPr="006F7AA0">
          <w:rPr>
            <w:rStyle w:val="Hipervnculo"/>
            <w:noProof/>
          </w:rPr>
          <w:t>Figura  3 Clustering particional</w:t>
        </w:r>
        <w:r>
          <w:rPr>
            <w:noProof/>
            <w:webHidden/>
          </w:rPr>
          <w:tab/>
        </w:r>
        <w:r>
          <w:rPr>
            <w:noProof/>
            <w:webHidden/>
          </w:rPr>
          <w:fldChar w:fldCharType="begin"/>
        </w:r>
        <w:r>
          <w:rPr>
            <w:noProof/>
            <w:webHidden/>
          </w:rPr>
          <w:instrText xml:space="preserve"> PAGEREF _Toc178537858 \h </w:instrText>
        </w:r>
        <w:r>
          <w:rPr>
            <w:noProof/>
            <w:webHidden/>
          </w:rPr>
        </w:r>
        <w:r>
          <w:rPr>
            <w:noProof/>
            <w:webHidden/>
          </w:rPr>
          <w:fldChar w:fldCharType="separate"/>
        </w:r>
        <w:r>
          <w:rPr>
            <w:noProof/>
            <w:webHidden/>
          </w:rPr>
          <w:t>14</w:t>
        </w:r>
        <w:r>
          <w:rPr>
            <w:noProof/>
            <w:webHidden/>
          </w:rPr>
          <w:fldChar w:fldCharType="end"/>
        </w:r>
      </w:hyperlink>
    </w:p>
    <w:p w14:paraId="46EA9E9C" w14:textId="5B31AE38" w:rsidR="0066597B" w:rsidRDefault="0066597B">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37859" w:history="1">
        <w:r w:rsidRPr="006F7AA0">
          <w:rPr>
            <w:rStyle w:val="Hipervnculo"/>
            <w:rFonts w:cs="Arial"/>
            <w:noProof/>
          </w:rPr>
          <w:t>Figura  4 Diagrama de flujo k-prototype</w:t>
        </w:r>
        <w:r>
          <w:rPr>
            <w:noProof/>
            <w:webHidden/>
          </w:rPr>
          <w:tab/>
        </w:r>
        <w:r>
          <w:rPr>
            <w:noProof/>
            <w:webHidden/>
          </w:rPr>
          <w:fldChar w:fldCharType="begin"/>
        </w:r>
        <w:r>
          <w:rPr>
            <w:noProof/>
            <w:webHidden/>
          </w:rPr>
          <w:instrText xml:space="preserve"> PAGEREF _Toc178537859 \h </w:instrText>
        </w:r>
        <w:r>
          <w:rPr>
            <w:noProof/>
            <w:webHidden/>
          </w:rPr>
        </w:r>
        <w:r>
          <w:rPr>
            <w:noProof/>
            <w:webHidden/>
          </w:rPr>
          <w:fldChar w:fldCharType="separate"/>
        </w:r>
        <w:r>
          <w:rPr>
            <w:noProof/>
            <w:webHidden/>
          </w:rPr>
          <w:t>23</w:t>
        </w:r>
        <w:r>
          <w:rPr>
            <w:noProof/>
            <w:webHidden/>
          </w:rPr>
          <w:fldChar w:fldCharType="end"/>
        </w:r>
      </w:hyperlink>
    </w:p>
    <w:p w14:paraId="31D3AF33" w14:textId="70FE6626" w:rsidR="0066597B" w:rsidRDefault="0066597B">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37860" w:history="1">
        <w:r w:rsidRPr="006F7AA0">
          <w:rPr>
            <w:rStyle w:val="Hipervnculo"/>
            <w:noProof/>
          </w:rPr>
          <w:t>Figura  5 Estructura de archivos del proyecto</w:t>
        </w:r>
        <w:r>
          <w:rPr>
            <w:noProof/>
            <w:webHidden/>
          </w:rPr>
          <w:tab/>
        </w:r>
        <w:r>
          <w:rPr>
            <w:noProof/>
            <w:webHidden/>
          </w:rPr>
          <w:fldChar w:fldCharType="begin"/>
        </w:r>
        <w:r>
          <w:rPr>
            <w:noProof/>
            <w:webHidden/>
          </w:rPr>
          <w:instrText xml:space="preserve"> PAGEREF _Toc178537860 \h </w:instrText>
        </w:r>
        <w:r>
          <w:rPr>
            <w:noProof/>
            <w:webHidden/>
          </w:rPr>
        </w:r>
        <w:r>
          <w:rPr>
            <w:noProof/>
            <w:webHidden/>
          </w:rPr>
          <w:fldChar w:fldCharType="separate"/>
        </w:r>
        <w:r>
          <w:rPr>
            <w:noProof/>
            <w:webHidden/>
          </w:rPr>
          <w:t>45</w:t>
        </w:r>
        <w:r>
          <w:rPr>
            <w:noProof/>
            <w:webHidden/>
          </w:rPr>
          <w:fldChar w:fldCharType="end"/>
        </w:r>
      </w:hyperlink>
    </w:p>
    <w:p w14:paraId="20F4F9EB" w14:textId="31734E46" w:rsidR="0066597B" w:rsidRDefault="0066597B">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37861" w:history="1">
        <w:r w:rsidRPr="006F7AA0">
          <w:rPr>
            <w:rStyle w:val="Hipervnculo"/>
            <w:noProof/>
          </w:rPr>
          <w:t>Figura  6 Carpeta documents y collections</w:t>
        </w:r>
        <w:r>
          <w:rPr>
            <w:noProof/>
            <w:webHidden/>
          </w:rPr>
          <w:tab/>
        </w:r>
        <w:r>
          <w:rPr>
            <w:noProof/>
            <w:webHidden/>
          </w:rPr>
          <w:fldChar w:fldCharType="begin"/>
        </w:r>
        <w:r>
          <w:rPr>
            <w:noProof/>
            <w:webHidden/>
          </w:rPr>
          <w:instrText xml:space="preserve"> PAGEREF _Toc178537861 \h </w:instrText>
        </w:r>
        <w:r>
          <w:rPr>
            <w:noProof/>
            <w:webHidden/>
          </w:rPr>
        </w:r>
        <w:r>
          <w:rPr>
            <w:noProof/>
            <w:webHidden/>
          </w:rPr>
          <w:fldChar w:fldCharType="separate"/>
        </w:r>
        <w:r>
          <w:rPr>
            <w:noProof/>
            <w:webHidden/>
          </w:rPr>
          <w:t>45</w:t>
        </w:r>
        <w:r>
          <w:rPr>
            <w:noProof/>
            <w:webHidden/>
          </w:rPr>
          <w:fldChar w:fldCharType="end"/>
        </w:r>
      </w:hyperlink>
    </w:p>
    <w:p w14:paraId="71245D4C" w14:textId="7B7D0921" w:rsidR="0066597B" w:rsidRDefault="0066597B">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37862" w:history="1">
        <w:r w:rsidRPr="006F7AA0">
          <w:rPr>
            <w:rStyle w:val="Hipervnculo"/>
            <w:noProof/>
          </w:rPr>
          <w:t>Figura  7 Visualización de carpetas con iteraciones finales</w:t>
        </w:r>
        <w:r>
          <w:rPr>
            <w:noProof/>
            <w:webHidden/>
          </w:rPr>
          <w:tab/>
        </w:r>
        <w:r>
          <w:rPr>
            <w:noProof/>
            <w:webHidden/>
          </w:rPr>
          <w:fldChar w:fldCharType="begin"/>
        </w:r>
        <w:r>
          <w:rPr>
            <w:noProof/>
            <w:webHidden/>
          </w:rPr>
          <w:instrText xml:space="preserve"> PAGEREF _Toc178537862 \h </w:instrText>
        </w:r>
        <w:r>
          <w:rPr>
            <w:noProof/>
            <w:webHidden/>
          </w:rPr>
        </w:r>
        <w:r>
          <w:rPr>
            <w:noProof/>
            <w:webHidden/>
          </w:rPr>
          <w:fldChar w:fldCharType="separate"/>
        </w:r>
        <w:r>
          <w:rPr>
            <w:noProof/>
            <w:webHidden/>
          </w:rPr>
          <w:t>46</w:t>
        </w:r>
        <w:r>
          <w:rPr>
            <w:noProof/>
            <w:webHidden/>
          </w:rPr>
          <w:fldChar w:fldCharType="end"/>
        </w:r>
      </w:hyperlink>
    </w:p>
    <w:p w14:paraId="1B1C1DE7" w14:textId="21CA8A80" w:rsidR="0066597B" w:rsidRDefault="0066597B">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37863" w:history="1">
        <w:r w:rsidRPr="006F7AA0">
          <w:rPr>
            <w:rStyle w:val="Hipervnculo"/>
            <w:noProof/>
          </w:rPr>
          <w:t>Figura  8 Archivos txt con resultados finales</w:t>
        </w:r>
        <w:r>
          <w:rPr>
            <w:noProof/>
            <w:webHidden/>
          </w:rPr>
          <w:tab/>
        </w:r>
        <w:r>
          <w:rPr>
            <w:noProof/>
            <w:webHidden/>
          </w:rPr>
          <w:fldChar w:fldCharType="begin"/>
        </w:r>
        <w:r>
          <w:rPr>
            <w:noProof/>
            <w:webHidden/>
          </w:rPr>
          <w:instrText xml:space="preserve"> PAGEREF _Toc178537863 \h </w:instrText>
        </w:r>
        <w:r>
          <w:rPr>
            <w:noProof/>
            <w:webHidden/>
          </w:rPr>
        </w:r>
        <w:r>
          <w:rPr>
            <w:noProof/>
            <w:webHidden/>
          </w:rPr>
          <w:fldChar w:fldCharType="separate"/>
        </w:r>
        <w:r>
          <w:rPr>
            <w:noProof/>
            <w:webHidden/>
          </w:rPr>
          <w:t>46</w:t>
        </w:r>
        <w:r>
          <w:rPr>
            <w:noProof/>
            <w:webHidden/>
          </w:rPr>
          <w:fldChar w:fldCharType="end"/>
        </w:r>
      </w:hyperlink>
    </w:p>
    <w:p w14:paraId="20B3F2F9" w14:textId="76766A45" w:rsidR="0066597B" w:rsidRDefault="0066597B">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37864" w:history="1">
        <w:r w:rsidRPr="006F7AA0">
          <w:rPr>
            <w:rStyle w:val="Hipervnculo"/>
            <w:noProof/>
          </w:rPr>
          <w:t>Figura  9 Estructura de carpetas</w:t>
        </w:r>
        <w:r>
          <w:rPr>
            <w:noProof/>
            <w:webHidden/>
          </w:rPr>
          <w:tab/>
        </w:r>
        <w:r>
          <w:rPr>
            <w:noProof/>
            <w:webHidden/>
          </w:rPr>
          <w:fldChar w:fldCharType="begin"/>
        </w:r>
        <w:r>
          <w:rPr>
            <w:noProof/>
            <w:webHidden/>
          </w:rPr>
          <w:instrText xml:space="preserve"> PAGEREF _Toc178537864 \h </w:instrText>
        </w:r>
        <w:r>
          <w:rPr>
            <w:noProof/>
            <w:webHidden/>
          </w:rPr>
        </w:r>
        <w:r>
          <w:rPr>
            <w:noProof/>
            <w:webHidden/>
          </w:rPr>
          <w:fldChar w:fldCharType="separate"/>
        </w:r>
        <w:r>
          <w:rPr>
            <w:noProof/>
            <w:webHidden/>
          </w:rPr>
          <w:t>46</w:t>
        </w:r>
        <w:r>
          <w:rPr>
            <w:noProof/>
            <w:webHidden/>
          </w:rPr>
          <w:fldChar w:fldCharType="end"/>
        </w:r>
      </w:hyperlink>
    </w:p>
    <w:p w14:paraId="327CFBF2" w14:textId="63A37436" w:rsidR="0066597B" w:rsidRDefault="0066597B">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37865" w:history="1">
        <w:r w:rsidRPr="006F7AA0">
          <w:rPr>
            <w:rStyle w:val="Hipervnculo"/>
            <w:noProof/>
          </w:rPr>
          <w:t>Figura  10 Levantar los datos</w:t>
        </w:r>
        <w:r>
          <w:rPr>
            <w:noProof/>
            <w:webHidden/>
          </w:rPr>
          <w:tab/>
        </w:r>
        <w:r>
          <w:rPr>
            <w:noProof/>
            <w:webHidden/>
          </w:rPr>
          <w:fldChar w:fldCharType="begin"/>
        </w:r>
        <w:r>
          <w:rPr>
            <w:noProof/>
            <w:webHidden/>
          </w:rPr>
          <w:instrText xml:space="preserve"> PAGEREF _Toc178537865 \h </w:instrText>
        </w:r>
        <w:r>
          <w:rPr>
            <w:noProof/>
            <w:webHidden/>
          </w:rPr>
        </w:r>
        <w:r>
          <w:rPr>
            <w:noProof/>
            <w:webHidden/>
          </w:rPr>
          <w:fldChar w:fldCharType="separate"/>
        </w:r>
        <w:r>
          <w:rPr>
            <w:noProof/>
            <w:webHidden/>
          </w:rPr>
          <w:t>47</w:t>
        </w:r>
        <w:r>
          <w:rPr>
            <w:noProof/>
            <w:webHidden/>
          </w:rPr>
          <w:fldChar w:fldCharType="end"/>
        </w:r>
      </w:hyperlink>
    </w:p>
    <w:p w14:paraId="7FDA434F" w14:textId="0241E2A0" w:rsidR="0066597B" w:rsidRDefault="0066597B">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37866" w:history="1">
        <w:r w:rsidRPr="006F7AA0">
          <w:rPr>
            <w:rStyle w:val="Hipervnculo"/>
            <w:noProof/>
          </w:rPr>
          <w:t>Figura  11 Importar archivo</w:t>
        </w:r>
        <w:r>
          <w:rPr>
            <w:noProof/>
            <w:webHidden/>
          </w:rPr>
          <w:tab/>
        </w:r>
        <w:r>
          <w:rPr>
            <w:noProof/>
            <w:webHidden/>
          </w:rPr>
          <w:fldChar w:fldCharType="begin"/>
        </w:r>
        <w:r>
          <w:rPr>
            <w:noProof/>
            <w:webHidden/>
          </w:rPr>
          <w:instrText xml:space="preserve"> PAGEREF _Toc178537866 \h </w:instrText>
        </w:r>
        <w:r>
          <w:rPr>
            <w:noProof/>
            <w:webHidden/>
          </w:rPr>
        </w:r>
        <w:r>
          <w:rPr>
            <w:noProof/>
            <w:webHidden/>
          </w:rPr>
          <w:fldChar w:fldCharType="separate"/>
        </w:r>
        <w:r>
          <w:rPr>
            <w:noProof/>
            <w:webHidden/>
          </w:rPr>
          <w:t>48</w:t>
        </w:r>
        <w:r>
          <w:rPr>
            <w:noProof/>
            <w:webHidden/>
          </w:rPr>
          <w:fldChar w:fldCharType="end"/>
        </w:r>
      </w:hyperlink>
    </w:p>
    <w:p w14:paraId="73552A14" w14:textId="7A4DEC1B" w:rsidR="0066597B" w:rsidRDefault="0066597B">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37867" w:history="1">
        <w:r w:rsidRPr="006F7AA0">
          <w:rPr>
            <w:rStyle w:val="Hipervnculo"/>
            <w:noProof/>
          </w:rPr>
          <w:t>Figura  12 Clase inicial maestra</w:t>
        </w:r>
        <w:r>
          <w:rPr>
            <w:noProof/>
            <w:webHidden/>
          </w:rPr>
          <w:tab/>
        </w:r>
        <w:r>
          <w:rPr>
            <w:noProof/>
            <w:webHidden/>
          </w:rPr>
          <w:fldChar w:fldCharType="begin"/>
        </w:r>
        <w:r>
          <w:rPr>
            <w:noProof/>
            <w:webHidden/>
          </w:rPr>
          <w:instrText xml:space="preserve"> PAGEREF _Toc178537867 \h </w:instrText>
        </w:r>
        <w:r>
          <w:rPr>
            <w:noProof/>
            <w:webHidden/>
          </w:rPr>
        </w:r>
        <w:r>
          <w:rPr>
            <w:noProof/>
            <w:webHidden/>
          </w:rPr>
          <w:fldChar w:fldCharType="separate"/>
        </w:r>
        <w:r>
          <w:rPr>
            <w:noProof/>
            <w:webHidden/>
          </w:rPr>
          <w:t>49</w:t>
        </w:r>
        <w:r>
          <w:rPr>
            <w:noProof/>
            <w:webHidden/>
          </w:rPr>
          <w:fldChar w:fldCharType="end"/>
        </w:r>
      </w:hyperlink>
    </w:p>
    <w:p w14:paraId="253C2F30" w14:textId="53E09DD1" w:rsidR="0066597B" w:rsidRDefault="0066597B">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37868" w:history="1">
        <w:r w:rsidRPr="006F7AA0">
          <w:rPr>
            <w:rStyle w:val="Hipervnculo"/>
            <w:noProof/>
          </w:rPr>
          <w:t>Figura  13 Base de datos</w:t>
        </w:r>
        <w:r>
          <w:rPr>
            <w:noProof/>
            <w:webHidden/>
          </w:rPr>
          <w:tab/>
        </w:r>
        <w:r>
          <w:rPr>
            <w:noProof/>
            <w:webHidden/>
          </w:rPr>
          <w:fldChar w:fldCharType="begin"/>
        </w:r>
        <w:r>
          <w:rPr>
            <w:noProof/>
            <w:webHidden/>
          </w:rPr>
          <w:instrText xml:space="preserve"> PAGEREF _Toc178537868 \h </w:instrText>
        </w:r>
        <w:r>
          <w:rPr>
            <w:noProof/>
            <w:webHidden/>
          </w:rPr>
        </w:r>
        <w:r>
          <w:rPr>
            <w:noProof/>
            <w:webHidden/>
          </w:rPr>
          <w:fldChar w:fldCharType="separate"/>
        </w:r>
        <w:r>
          <w:rPr>
            <w:noProof/>
            <w:webHidden/>
          </w:rPr>
          <w:t>50</w:t>
        </w:r>
        <w:r>
          <w:rPr>
            <w:noProof/>
            <w:webHidden/>
          </w:rPr>
          <w:fldChar w:fldCharType="end"/>
        </w:r>
      </w:hyperlink>
    </w:p>
    <w:p w14:paraId="10EB09E6" w14:textId="2468487C" w:rsidR="0066597B" w:rsidRDefault="0066597B">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37869" w:history="1">
        <w:r w:rsidRPr="006F7AA0">
          <w:rPr>
            <w:rStyle w:val="Hipervnculo"/>
            <w:noProof/>
          </w:rPr>
          <w:t>Figura  14 Administrador de sesión de la bdd</w:t>
        </w:r>
        <w:r>
          <w:rPr>
            <w:noProof/>
            <w:webHidden/>
          </w:rPr>
          <w:tab/>
        </w:r>
        <w:r>
          <w:rPr>
            <w:noProof/>
            <w:webHidden/>
          </w:rPr>
          <w:fldChar w:fldCharType="begin"/>
        </w:r>
        <w:r>
          <w:rPr>
            <w:noProof/>
            <w:webHidden/>
          </w:rPr>
          <w:instrText xml:space="preserve"> PAGEREF _Toc178537869 \h </w:instrText>
        </w:r>
        <w:r>
          <w:rPr>
            <w:noProof/>
            <w:webHidden/>
          </w:rPr>
        </w:r>
        <w:r>
          <w:rPr>
            <w:noProof/>
            <w:webHidden/>
          </w:rPr>
          <w:fldChar w:fldCharType="separate"/>
        </w:r>
        <w:r>
          <w:rPr>
            <w:noProof/>
            <w:webHidden/>
          </w:rPr>
          <w:t>50</w:t>
        </w:r>
        <w:r>
          <w:rPr>
            <w:noProof/>
            <w:webHidden/>
          </w:rPr>
          <w:fldChar w:fldCharType="end"/>
        </w:r>
      </w:hyperlink>
    </w:p>
    <w:p w14:paraId="23E77EA5" w14:textId="156EDE84" w:rsidR="0066597B" w:rsidRDefault="0066597B">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37870" w:history="1">
        <w:r w:rsidRPr="006F7AA0">
          <w:rPr>
            <w:rStyle w:val="Hipervnculo"/>
            <w:noProof/>
          </w:rPr>
          <w:t>Figura  15 Registros de la tabla</w:t>
        </w:r>
        <w:r>
          <w:rPr>
            <w:noProof/>
            <w:webHidden/>
          </w:rPr>
          <w:tab/>
        </w:r>
        <w:r>
          <w:rPr>
            <w:noProof/>
            <w:webHidden/>
          </w:rPr>
          <w:fldChar w:fldCharType="begin"/>
        </w:r>
        <w:r>
          <w:rPr>
            <w:noProof/>
            <w:webHidden/>
          </w:rPr>
          <w:instrText xml:space="preserve"> PAGEREF _Toc178537870 \h </w:instrText>
        </w:r>
        <w:r>
          <w:rPr>
            <w:noProof/>
            <w:webHidden/>
          </w:rPr>
        </w:r>
        <w:r>
          <w:rPr>
            <w:noProof/>
            <w:webHidden/>
          </w:rPr>
          <w:fldChar w:fldCharType="separate"/>
        </w:r>
        <w:r>
          <w:rPr>
            <w:noProof/>
            <w:webHidden/>
          </w:rPr>
          <w:t>50</w:t>
        </w:r>
        <w:r>
          <w:rPr>
            <w:noProof/>
            <w:webHidden/>
          </w:rPr>
          <w:fldChar w:fldCharType="end"/>
        </w:r>
      </w:hyperlink>
    </w:p>
    <w:p w14:paraId="02F23B5D" w14:textId="13D85151" w:rsidR="0066597B" w:rsidRDefault="0066597B">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37871" w:history="1">
        <w:r w:rsidRPr="006F7AA0">
          <w:rPr>
            <w:rStyle w:val="Hipervnculo"/>
            <w:noProof/>
          </w:rPr>
          <w:t>Figura  16 Obtención números aleatorios</w:t>
        </w:r>
        <w:r>
          <w:rPr>
            <w:noProof/>
            <w:webHidden/>
          </w:rPr>
          <w:tab/>
        </w:r>
        <w:r>
          <w:rPr>
            <w:noProof/>
            <w:webHidden/>
          </w:rPr>
          <w:fldChar w:fldCharType="begin"/>
        </w:r>
        <w:r>
          <w:rPr>
            <w:noProof/>
            <w:webHidden/>
          </w:rPr>
          <w:instrText xml:space="preserve"> PAGEREF _Toc178537871 \h </w:instrText>
        </w:r>
        <w:r>
          <w:rPr>
            <w:noProof/>
            <w:webHidden/>
          </w:rPr>
        </w:r>
        <w:r>
          <w:rPr>
            <w:noProof/>
            <w:webHidden/>
          </w:rPr>
          <w:fldChar w:fldCharType="separate"/>
        </w:r>
        <w:r>
          <w:rPr>
            <w:noProof/>
            <w:webHidden/>
          </w:rPr>
          <w:t>51</w:t>
        </w:r>
        <w:r>
          <w:rPr>
            <w:noProof/>
            <w:webHidden/>
          </w:rPr>
          <w:fldChar w:fldCharType="end"/>
        </w:r>
      </w:hyperlink>
    </w:p>
    <w:p w14:paraId="21DC13D6" w14:textId="251E4696" w:rsidR="0066597B" w:rsidRDefault="0066597B">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37872" w:history="1">
        <w:r w:rsidRPr="006F7AA0">
          <w:rPr>
            <w:rStyle w:val="Hipervnculo"/>
            <w:noProof/>
          </w:rPr>
          <w:t>Figura  17 Obtención de la tabla</w:t>
        </w:r>
        <w:r>
          <w:rPr>
            <w:noProof/>
            <w:webHidden/>
          </w:rPr>
          <w:tab/>
        </w:r>
        <w:r>
          <w:rPr>
            <w:noProof/>
            <w:webHidden/>
          </w:rPr>
          <w:fldChar w:fldCharType="begin"/>
        </w:r>
        <w:r>
          <w:rPr>
            <w:noProof/>
            <w:webHidden/>
          </w:rPr>
          <w:instrText xml:space="preserve"> PAGEREF _Toc178537872 \h </w:instrText>
        </w:r>
        <w:r>
          <w:rPr>
            <w:noProof/>
            <w:webHidden/>
          </w:rPr>
        </w:r>
        <w:r>
          <w:rPr>
            <w:noProof/>
            <w:webHidden/>
          </w:rPr>
          <w:fldChar w:fldCharType="separate"/>
        </w:r>
        <w:r>
          <w:rPr>
            <w:noProof/>
            <w:webHidden/>
          </w:rPr>
          <w:t>51</w:t>
        </w:r>
        <w:r>
          <w:rPr>
            <w:noProof/>
            <w:webHidden/>
          </w:rPr>
          <w:fldChar w:fldCharType="end"/>
        </w:r>
      </w:hyperlink>
    </w:p>
    <w:p w14:paraId="12F1C34D" w14:textId="2BD694B7" w:rsidR="0066597B" w:rsidRDefault="0066597B">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37873" w:history="1">
        <w:r w:rsidRPr="006F7AA0">
          <w:rPr>
            <w:rStyle w:val="Hipervnculo"/>
            <w:noProof/>
          </w:rPr>
          <w:t>Figura  18 Obtención de cabezales de cada tabla</w:t>
        </w:r>
        <w:r>
          <w:rPr>
            <w:noProof/>
            <w:webHidden/>
          </w:rPr>
          <w:tab/>
        </w:r>
        <w:r>
          <w:rPr>
            <w:noProof/>
            <w:webHidden/>
          </w:rPr>
          <w:fldChar w:fldCharType="begin"/>
        </w:r>
        <w:r>
          <w:rPr>
            <w:noProof/>
            <w:webHidden/>
          </w:rPr>
          <w:instrText xml:space="preserve"> PAGEREF _Toc178537873 \h </w:instrText>
        </w:r>
        <w:r>
          <w:rPr>
            <w:noProof/>
            <w:webHidden/>
          </w:rPr>
        </w:r>
        <w:r>
          <w:rPr>
            <w:noProof/>
            <w:webHidden/>
          </w:rPr>
          <w:fldChar w:fldCharType="separate"/>
        </w:r>
        <w:r>
          <w:rPr>
            <w:noProof/>
            <w:webHidden/>
          </w:rPr>
          <w:t>51</w:t>
        </w:r>
        <w:r>
          <w:rPr>
            <w:noProof/>
            <w:webHidden/>
          </w:rPr>
          <w:fldChar w:fldCharType="end"/>
        </w:r>
      </w:hyperlink>
    </w:p>
    <w:p w14:paraId="5FDE212F" w14:textId="3DF11EBE" w:rsidR="0066597B" w:rsidRDefault="0066597B">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37874" w:history="1">
        <w:r w:rsidRPr="006F7AA0">
          <w:rPr>
            <w:rStyle w:val="Hipervnculo"/>
            <w:noProof/>
          </w:rPr>
          <w:t>Figura  19 Proyección de los campos de la tabla</w:t>
        </w:r>
        <w:r>
          <w:rPr>
            <w:noProof/>
            <w:webHidden/>
          </w:rPr>
          <w:tab/>
        </w:r>
        <w:r>
          <w:rPr>
            <w:noProof/>
            <w:webHidden/>
          </w:rPr>
          <w:fldChar w:fldCharType="begin"/>
        </w:r>
        <w:r>
          <w:rPr>
            <w:noProof/>
            <w:webHidden/>
          </w:rPr>
          <w:instrText xml:space="preserve"> PAGEREF _Toc178537874 \h </w:instrText>
        </w:r>
        <w:r>
          <w:rPr>
            <w:noProof/>
            <w:webHidden/>
          </w:rPr>
        </w:r>
        <w:r>
          <w:rPr>
            <w:noProof/>
            <w:webHidden/>
          </w:rPr>
          <w:fldChar w:fldCharType="separate"/>
        </w:r>
        <w:r>
          <w:rPr>
            <w:noProof/>
            <w:webHidden/>
          </w:rPr>
          <w:t>52</w:t>
        </w:r>
        <w:r>
          <w:rPr>
            <w:noProof/>
            <w:webHidden/>
          </w:rPr>
          <w:fldChar w:fldCharType="end"/>
        </w:r>
      </w:hyperlink>
    </w:p>
    <w:p w14:paraId="67ABFB76" w14:textId="110D01D8" w:rsidR="0066597B" w:rsidRDefault="0066597B">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37875" w:history="1">
        <w:r w:rsidRPr="006F7AA0">
          <w:rPr>
            <w:rStyle w:val="Hipervnculo"/>
            <w:noProof/>
          </w:rPr>
          <w:t>Figura  20 Discriminación de prototipos</w:t>
        </w:r>
        <w:r>
          <w:rPr>
            <w:noProof/>
            <w:webHidden/>
          </w:rPr>
          <w:tab/>
        </w:r>
        <w:r>
          <w:rPr>
            <w:noProof/>
            <w:webHidden/>
          </w:rPr>
          <w:fldChar w:fldCharType="begin"/>
        </w:r>
        <w:r>
          <w:rPr>
            <w:noProof/>
            <w:webHidden/>
          </w:rPr>
          <w:instrText xml:space="preserve"> PAGEREF _Toc178537875 \h </w:instrText>
        </w:r>
        <w:r>
          <w:rPr>
            <w:noProof/>
            <w:webHidden/>
          </w:rPr>
        </w:r>
        <w:r>
          <w:rPr>
            <w:noProof/>
            <w:webHidden/>
          </w:rPr>
          <w:fldChar w:fldCharType="separate"/>
        </w:r>
        <w:r>
          <w:rPr>
            <w:noProof/>
            <w:webHidden/>
          </w:rPr>
          <w:t>52</w:t>
        </w:r>
        <w:r>
          <w:rPr>
            <w:noProof/>
            <w:webHidden/>
          </w:rPr>
          <w:fldChar w:fldCharType="end"/>
        </w:r>
      </w:hyperlink>
    </w:p>
    <w:p w14:paraId="4BDAD394" w14:textId="72E70618" w:rsidR="0066597B" w:rsidRDefault="0066597B">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37876" w:history="1">
        <w:r w:rsidRPr="006F7AA0">
          <w:rPr>
            <w:rStyle w:val="Hipervnculo"/>
            <w:noProof/>
          </w:rPr>
          <w:t>Figura  21 Lectura de archivos</w:t>
        </w:r>
        <w:r>
          <w:rPr>
            <w:noProof/>
            <w:webHidden/>
          </w:rPr>
          <w:tab/>
        </w:r>
        <w:r>
          <w:rPr>
            <w:noProof/>
            <w:webHidden/>
          </w:rPr>
          <w:fldChar w:fldCharType="begin"/>
        </w:r>
        <w:r>
          <w:rPr>
            <w:noProof/>
            <w:webHidden/>
          </w:rPr>
          <w:instrText xml:space="preserve"> PAGEREF _Toc178537876 \h </w:instrText>
        </w:r>
        <w:r>
          <w:rPr>
            <w:noProof/>
            <w:webHidden/>
          </w:rPr>
        </w:r>
        <w:r>
          <w:rPr>
            <w:noProof/>
            <w:webHidden/>
          </w:rPr>
          <w:fldChar w:fldCharType="separate"/>
        </w:r>
        <w:r>
          <w:rPr>
            <w:noProof/>
            <w:webHidden/>
          </w:rPr>
          <w:t>52</w:t>
        </w:r>
        <w:r>
          <w:rPr>
            <w:noProof/>
            <w:webHidden/>
          </w:rPr>
          <w:fldChar w:fldCharType="end"/>
        </w:r>
      </w:hyperlink>
    </w:p>
    <w:p w14:paraId="24F3BC52" w14:textId="597CE2F5" w:rsidR="0066597B" w:rsidRDefault="0066597B">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37877" w:history="1">
        <w:r w:rsidRPr="006F7AA0">
          <w:rPr>
            <w:rStyle w:val="Hipervnculo"/>
            <w:noProof/>
          </w:rPr>
          <w:t>Figura  22 Inserción de archivo</w:t>
        </w:r>
        <w:r>
          <w:rPr>
            <w:noProof/>
            <w:webHidden/>
          </w:rPr>
          <w:tab/>
        </w:r>
        <w:r>
          <w:rPr>
            <w:noProof/>
            <w:webHidden/>
          </w:rPr>
          <w:fldChar w:fldCharType="begin"/>
        </w:r>
        <w:r>
          <w:rPr>
            <w:noProof/>
            <w:webHidden/>
          </w:rPr>
          <w:instrText xml:space="preserve"> PAGEREF _Toc178537877 \h </w:instrText>
        </w:r>
        <w:r>
          <w:rPr>
            <w:noProof/>
            <w:webHidden/>
          </w:rPr>
        </w:r>
        <w:r>
          <w:rPr>
            <w:noProof/>
            <w:webHidden/>
          </w:rPr>
          <w:fldChar w:fldCharType="separate"/>
        </w:r>
        <w:r>
          <w:rPr>
            <w:noProof/>
            <w:webHidden/>
          </w:rPr>
          <w:t>53</w:t>
        </w:r>
        <w:r>
          <w:rPr>
            <w:noProof/>
            <w:webHidden/>
          </w:rPr>
          <w:fldChar w:fldCharType="end"/>
        </w:r>
      </w:hyperlink>
    </w:p>
    <w:p w14:paraId="358C4A51" w14:textId="33E92AB4" w:rsidR="0066597B" w:rsidRDefault="0066597B">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37878" w:history="1">
        <w:r w:rsidRPr="006F7AA0">
          <w:rPr>
            <w:rStyle w:val="Hipervnculo"/>
            <w:noProof/>
          </w:rPr>
          <w:t>Figura  23 Consulta de la tabla que se usa</w:t>
        </w:r>
        <w:r>
          <w:rPr>
            <w:noProof/>
            <w:webHidden/>
          </w:rPr>
          <w:tab/>
        </w:r>
        <w:r>
          <w:rPr>
            <w:noProof/>
            <w:webHidden/>
          </w:rPr>
          <w:fldChar w:fldCharType="begin"/>
        </w:r>
        <w:r>
          <w:rPr>
            <w:noProof/>
            <w:webHidden/>
          </w:rPr>
          <w:instrText xml:space="preserve"> PAGEREF _Toc178537878 \h </w:instrText>
        </w:r>
        <w:r>
          <w:rPr>
            <w:noProof/>
            <w:webHidden/>
          </w:rPr>
        </w:r>
        <w:r>
          <w:rPr>
            <w:noProof/>
            <w:webHidden/>
          </w:rPr>
          <w:fldChar w:fldCharType="separate"/>
        </w:r>
        <w:r>
          <w:rPr>
            <w:noProof/>
            <w:webHidden/>
          </w:rPr>
          <w:t>53</w:t>
        </w:r>
        <w:r>
          <w:rPr>
            <w:noProof/>
            <w:webHidden/>
          </w:rPr>
          <w:fldChar w:fldCharType="end"/>
        </w:r>
      </w:hyperlink>
    </w:p>
    <w:p w14:paraId="620BC590" w14:textId="511DFF20" w:rsidR="0066597B" w:rsidRDefault="0066597B">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37879" w:history="1">
        <w:r w:rsidRPr="006F7AA0">
          <w:rPr>
            <w:rStyle w:val="Hipervnculo"/>
            <w:noProof/>
          </w:rPr>
          <w:t>Figura  24 Iteraciones del K-Prototype</w:t>
        </w:r>
        <w:r>
          <w:rPr>
            <w:noProof/>
            <w:webHidden/>
          </w:rPr>
          <w:tab/>
        </w:r>
        <w:r>
          <w:rPr>
            <w:noProof/>
            <w:webHidden/>
          </w:rPr>
          <w:fldChar w:fldCharType="begin"/>
        </w:r>
        <w:r>
          <w:rPr>
            <w:noProof/>
            <w:webHidden/>
          </w:rPr>
          <w:instrText xml:space="preserve"> PAGEREF _Toc178537879 \h </w:instrText>
        </w:r>
        <w:r>
          <w:rPr>
            <w:noProof/>
            <w:webHidden/>
          </w:rPr>
        </w:r>
        <w:r>
          <w:rPr>
            <w:noProof/>
            <w:webHidden/>
          </w:rPr>
          <w:fldChar w:fldCharType="separate"/>
        </w:r>
        <w:r>
          <w:rPr>
            <w:noProof/>
            <w:webHidden/>
          </w:rPr>
          <w:t>54</w:t>
        </w:r>
        <w:r>
          <w:rPr>
            <w:noProof/>
            <w:webHidden/>
          </w:rPr>
          <w:fldChar w:fldCharType="end"/>
        </w:r>
      </w:hyperlink>
    </w:p>
    <w:p w14:paraId="78A711BB" w14:textId="0EB49FF3" w:rsidR="0066597B" w:rsidRDefault="0066597B">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37880" w:history="1">
        <w:r w:rsidRPr="006F7AA0">
          <w:rPr>
            <w:rStyle w:val="Hipervnculo"/>
            <w:noProof/>
          </w:rPr>
          <w:t>Figura  25 Operaciones del algoritmo K-Prototype</w:t>
        </w:r>
        <w:r>
          <w:rPr>
            <w:noProof/>
            <w:webHidden/>
          </w:rPr>
          <w:tab/>
        </w:r>
        <w:r>
          <w:rPr>
            <w:noProof/>
            <w:webHidden/>
          </w:rPr>
          <w:fldChar w:fldCharType="begin"/>
        </w:r>
        <w:r>
          <w:rPr>
            <w:noProof/>
            <w:webHidden/>
          </w:rPr>
          <w:instrText xml:space="preserve"> PAGEREF _Toc178537880 \h </w:instrText>
        </w:r>
        <w:r>
          <w:rPr>
            <w:noProof/>
            <w:webHidden/>
          </w:rPr>
        </w:r>
        <w:r>
          <w:rPr>
            <w:noProof/>
            <w:webHidden/>
          </w:rPr>
          <w:fldChar w:fldCharType="separate"/>
        </w:r>
        <w:r>
          <w:rPr>
            <w:noProof/>
            <w:webHidden/>
          </w:rPr>
          <w:t>55</w:t>
        </w:r>
        <w:r>
          <w:rPr>
            <w:noProof/>
            <w:webHidden/>
          </w:rPr>
          <w:fldChar w:fldCharType="end"/>
        </w:r>
      </w:hyperlink>
    </w:p>
    <w:p w14:paraId="3C602CC4" w14:textId="7EA6C98F" w:rsidR="0066597B" w:rsidRDefault="0066597B">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37881" w:history="1">
        <w:r w:rsidRPr="006F7AA0">
          <w:rPr>
            <w:rStyle w:val="Hipervnculo"/>
            <w:noProof/>
          </w:rPr>
          <w:t>Figura  26 Checar e iterar</w:t>
        </w:r>
        <w:r>
          <w:rPr>
            <w:noProof/>
            <w:webHidden/>
          </w:rPr>
          <w:tab/>
        </w:r>
        <w:r>
          <w:rPr>
            <w:noProof/>
            <w:webHidden/>
          </w:rPr>
          <w:fldChar w:fldCharType="begin"/>
        </w:r>
        <w:r>
          <w:rPr>
            <w:noProof/>
            <w:webHidden/>
          </w:rPr>
          <w:instrText xml:space="preserve"> PAGEREF _Toc178537881 \h </w:instrText>
        </w:r>
        <w:r>
          <w:rPr>
            <w:noProof/>
            <w:webHidden/>
          </w:rPr>
        </w:r>
        <w:r>
          <w:rPr>
            <w:noProof/>
            <w:webHidden/>
          </w:rPr>
          <w:fldChar w:fldCharType="separate"/>
        </w:r>
        <w:r>
          <w:rPr>
            <w:noProof/>
            <w:webHidden/>
          </w:rPr>
          <w:t>56</w:t>
        </w:r>
        <w:r>
          <w:rPr>
            <w:noProof/>
            <w:webHidden/>
          </w:rPr>
          <w:fldChar w:fldCharType="end"/>
        </w:r>
      </w:hyperlink>
    </w:p>
    <w:p w14:paraId="50A24287" w14:textId="628794FA" w:rsidR="0066597B" w:rsidRDefault="0066597B">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37882" w:history="1">
        <w:r w:rsidRPr="006F7AA0">
          <w:rPr>
            <w:rStyle w:val="Hipervnculo"/>
            <w:noProof/>
          </w:rPr>
          <w:t>Figura  27 Nuevos prototipos de cada iteración</w:t>
        </w:r>
        <w:r>
          <w:rPr>
            <w:noProof/>
            <w:webHidden/>
          </w:rPr>
          <w:tab/>
        </w:r>
        <w:r>
          <w:rPr>
            <w:noProof/>
            <w:webHidden/>
          </w:rPr>
          <w:fldChar w:fldCharType="begin"/>
        </w:r>
        <w:r>
          <w:rPr>
            <w:noProof/>
            <w:webHidden/>
          </w:rPr>
          <w:instrText xml:space="preserve"> PAGEREF _Toc178537882 \h </w:instrText>
        </w:r>
        <w:r>
          <w:rPr>
            <w:noProof/>
            <w:webHidden/>
          </w:rPr>
        </w:r>
        <w:r>
          <w:rPr>
            <w:noProof/>
            <w:webHidden/>
          </w:rPr>
          <w:fldChar w:fldCharType="separate"/>
        </w:r>
        <w:r>
          <w:rPr>
            <w:noProof/>
            <w:webHidden/>
          </w:rPr>
          <w:t>56</w:t>
        </w:r>
        <w:r>
          <w:rPr>
            <w:noProof/>
            <w:webHidden/>
          </w:rPr>
          <w:fldChar w:fldCharType="end"/>
        </w:r>
      </w:hyperlink>
    </w:p>
    <w:p w14:paraId="7BDF2163" w14:textId="2133883A" w:rsidR="0066597B" w:rsidRDefault="0066597B">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37883" w:history="1">
        <w:r w:rsidRPr="006F7AA0">
          <w:rPr>
            <w:rStyle w:val="Hipervnculo"/>
            <w:noProof/>
          </w:rPr>
          <w:t>Figura  28 Método para eliminar caracteres especiales</w:t>
        </w:r>
        <w:r>
          <w:rPr>
            <w:noProof/>
            <w:webHidden/>
          </w:rPr>
          <w:tab/>
        </w:r>
        <w:r>
          <w:rPr>
            <w:noProof/>
            <w:webHidden/>
          </w:rPr>
          <w:fldChar w:fldCharType="begin"/>
        </w:r>
        <w:r>
          <w:rPr>
            <w:noProof/>
            <w:webHidden/>
          </w:rPr>
          <w:instrText xml:space="preserve"> PAGEREF _Toc178537883 \h </w:instrText>
        </w:r>
        <w:r>
          <w:rPr>
            <w:noProof/>
            <w:webHidden/>
          </w:rPr>
        </w:r>
        <w:r>
          <w:rPr>
            <w:noProof/>
            <w:webHidden/>
          </w:rPr>
          <w:fldChar w:fldCharType="separate"/>
        </w:r>
        <w:r>
          <w:rPr>
            <w:noProof/>
            <w:webHidden/>
          </w:rPr>
          <w:t>57</w:t>
        </w:r>
        <w:r>
          <w:rPr>
            <w:noProof/>
            <w:webHidden/>
          </w:rPr>
          <w:fldChar w:fldCharType="end"/>
        </w:r>
      </w:hyperlink>
    </w:p>
    <w:p w14:paraId="3A10C5D5" w14:textId="4CB35A09" w:rsidR="0066597B" w:rsidRDefault="0066597B">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37884" w:history="1">
        <w:r w:rsidRPr="006F7AA0">
          <w:rPr>
            <w:rStyle w:val="Hipervnculo"/>
            <w:noProof/>
          </w:rPr>
          <w:t>Figura  29 Exporta las bases de datos de cualquier tipo de archivo</w:t>
        </w:r>
        <w:r>
          <w:rPr>
            <w:noProof/>
            <w:webHidden/>
          </w:rPr>
          <w:tab/>
        </w:r>
        <w:r>
          <w:rPr>
            <w:noProof/>
            <w:webHidden/>
          </w:rPr>
          <w:fldChar w:fldCharType="begin"/>
        </w:r>
        <w:r>
          <w:rPr>
            <w:noProof/>
            <w:webHidden/>
          </w:rPr>
          <w:instrText xml:space="preserve"> PAGEREF _Toc178537884 \h </w:instrText>
        </w:r>
        <w:r>
          <w:rPr>
            <w:noProof/>
            <w:webHidden/>
          </w:rPr>
        </w:r>
        <w:r>
          <w:rPr>
            <w:noProof/>
            <w:webHidden/>
          </w:rPr>
          <w:fldChar w:fldCharType="separate"/>
        </w:r>
        <w:r>
          <w:rPr>
            <w:noProof/>
            <w:webHidden/>
          </w:rPr>
          <w:t>57</w:t>
        </w:r>
        <w:r>
          <w:rPr>
            <w:noProof/>
            <w:webHidden/>
          </w:rPr>
          <w:fldChar w:fldCharType="end"/>
        </w:r>
      </w:hyperlink>
    </w:p>
    <w:p w14:paraId="30824164" w14:textId="7B9E6AFB" w:rsidR="0066597B" w:rsidRDefault="0066597B">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37885" w:history="1">
        <w:r w:rsidRPr="006F7AA0">
          <w:rPr>
            <w:rStyle w:val="Hipervnculo"/>
            <w:noProof/>
          </w:rPr>
          <w:t>Figura  30 Documentos necesarios por iteración</w:t>
        </w:r>
        <w:r>
          <w:rPr>
            <w:noProof/>
            <w:webHidden/>
          </w:rPr>
          <w:tab/>
        </w:r>
        <w:r>
          <w:rPr>
            <w:noProof/>
            <w:webHidden/>
          </w:rPr>
          <w:fldChar w:fldCharType="begin"/>
        </w:r>
        <w:r>
          <w:rPr>
            <w:noProof/>
            <w:webHidden/>
          </w:rPr>
          <w:instrText xml:space="preserve"> PAGEREF _Toc178537885 \h </w:instrText>
        </w:r>
        <w:r>
          <w:rPr>
            <w:noProof/>
            <w:webHidden/>
          </w:rPr>
        </w:r>
        <w:r>
          <w:rPr>
            <w:noProof/>
            <w:webHidden/>
          </w:rPr>
          <w:fldChar w:fldCharType="separate"/>
        </w:r>
        <w:r>
          <w:rPr>
            <w:noProof/>
            <w:webHidden/>
          </w:rPr>
          <w:t>59</w:t>
        </w:r>
        <w:r>
          <w:rPr>
            <w:noProof/>
            <w:webHidden/>
          </w:rPr>
          <w:fldChar w:fldCharType="end"/>
        </w:r>
      </w:hyperlink>
    </w:p>
    <w:p w14:paraId="101357F9" w14:textId="6BE7B72D" w:rsidR="0066597B" w:rsidRDefault="0066597B">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37886" w:history="1">
        <w:r w:rsidRPr="006F7AA0">
          <w:rPr>
            <w:rStyle w:val="Hipervnculo"/>
            <w:noProof/>
          </w:rPr>
          <w:t>Figura  31 Interfaz gráfica 1</w:t>
        </w:r>
        <w:r>
          <w:rPr>
            <w:noProof/>
            <w:webHidden/>
          </w:rPr>
          <w:tab/>
        </w:r>
        <w:r>
          <w:rPr>
            <w:noProof/>
            <w:webHidden/>
          </w:rPr>
          <w:fldChar w:fldCharType="begin"/>
        </w:r>
        <w:r>
          <w:rPr>
            <w:noProof/>
            <w:webHidden/>
          </w:rPr>
          <w:instrText xml:space="preserve"> PAGEREF _Toc178537886 \h </w:instrText>
        </w:r>
        <w:r>
          <w:rPr>
            <w:noProof/>
            <w:webHidden/>
          </w:rPr>
        </w:r>
        <w:r>
          <w:rPr>
            <w:noProof/>
            <w:webHidden/>
          </w:rPr>
          <w:fldChar w:fldCharType="separate"/>
        </w:r>
        <w:r>
          <w:rPr>
            <w:noProof/>
            <w:webHidden/>
          </w:rPr>
          <w:t>59</w:t>
        </w:r>
        <w:r>
          <w:rPr>
            <w:noProof/>
            <w:webHidden/>
          </w:rPr>
          <w:fldChar w:fldCharType="end"/>
        </w:r>
      </w:hyperlink>
    </w:p>
    <w:p w14:paraId="5122993D" w14:textId="27C1894A" w:rsidR="0066597B" w:rsidRDefault="0066597B">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37887" w:history="1">
        <w:r w:rsidRPr="006F7AA0">
          <w:rPr>
            <w:rStyle w:val="Hipervnculo"/>
            <w:noProof/>
          </w:rPr>
          <w:t>Figura  32 Interfaz gráfica 2</w:t>
        </w:r>
        <w:r>
          <w:rPr>
            <w:noProof/>
            <w:webHidden/>
          </w:rPr>
          <w:tab/>
        </w:r>
        <w:r>
          <w:rPr>
            <w:noProof/>
            <w:webHidden/>
          </w:rPr>
          <w:fldChar w:fldCharType="begin"/>
        </w:r>
        <w:r>
          <w:rPr>
            <w:noProof/>
            <w:webHidden/>
          </w:rPr>
          <w:instrText xml:space="preserve"> PAGEREF _Toc178537887 \h </w:instrText>
        </w:r>
        <w:r>
          <w:rPr>
            <w:noProof/>
            <w:webHidden/>
          </w:rPr>
        </w:r>
        <w:r>
          <w:rPr>
            <w:noProof/>
            <w:webHidden/>
          </w:rPr>
          <w:fldChar w:fldCharType="separate"/>
        </w:r>
        <w:r>
          <w:rPr>
            <w:noProof/>
            <w:webHidden/>
          </w:rPr>
          <w:t>59</w:t>
        </w:r>
        <w:r>
          <w:rPr>
            <w:noProof/>
            <w:webHidden/>
          </w:rPr>
          <w:fldChar w:fldCharType="end"/>
        </w:r>
      </w:hyperlink>
    </w:p>
    <w:p w14:paraId="375D9253" w14:textId="0045A64F" w:rsidR="0066597B" w:rsidRDefault="0066597B">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37888" w:history="1">
        <w:r w:rsidRPr="006F7AA0">
          <w:rPr>
            <w:rStyle w:val="Hipervnculo"/>
            <w:noProof/>
          </w:rPr>
          <w:t>Figura  33 Interfaz gráfica 3</w:t>
        </w:r>
        <w:r>
          <w:rPr>
            <w:noProof/>
            <w:webHidden/>
          </w:rPr>
          <w:tab/>
        </w:r>
        <w:r>
          <w:rPr>
            <w:noProof/>
            <w:webHidden/>
          </w:rPr>
          <w:fldChar w:fldCharType="begin"/>
        </w:r>
        <w:r>
          <w:rPr>
            <w:noProof/>
            <w:webHidden/>
          </w:rPr>
          <w:instrText xml:space="preserve"> PAGEREF _Toc178537888 \h </w:instrText>
        </w:r>
        <w:r>
          <w:rPr>
            <w:noProof/>
            <w:webHidden/>
          </w:rPr>
        </w:r>
        <w:r>
          <w:rPr>
            <w:noProof/>
            <w:webHidden/>
          </w:rPr>
          <w:fldChar w:fldCharType="separate"/>
        </w:r>
        <w:r>
          <w:rPr>
            <w:noProof/>
            <w:webHidden/>
          </w:rPr>
          <w:t>60</w:t>
        </w:r>
        <w:r>
          <w:rPr>
            <w:noProof/>
            <w:webHidden/>
          </w:rPr>
          <w:fldChar w:fldCharType="end"/>
        </w:r>
      </w:hyperlink>
    </w:p>
    <w:p w14:paraId="1BC359D7" w14:textId="5E01F979" w:rsidR="0066597B" w:rsidRDefault="0066597B">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37889" w:history="1">
        <w:r w:rsidRPr="006F7AA0">
          <w:rPr>
            <w:rStyle w:val="Hipervnculo"/>
            <w:noProof/>
          </w:rPr>
          <w:t>Figura  34 Interfaz gráfica 4</w:t>
        </w:r>
        <w:r>
          <w:rPr>
            <w:noProof/>
            <w:webHidden/>
          </w:rPr>
          <w:tab/>
        </w:r>
        <w:r>
          <w:rPr>
            <w:noProof/>
            <w:webHidden/>
          </w:rPr>
          <w:fldChar w:fldCharType="begin"/>
        </w:r>
        <w:r>
          <w:rPr>
            <w:noProof/>
            <w:webHidden/>
          </w:rPr>
          <w:instrText xml:space="preserve"> PAGEREF _Toc178537889 \h </w:instrText>
        </w:r>
        <w:r>
          <w:rPr>
            <w:noProof/>
            <w:webHidden/>
          </w:rPr>
        </w:r>
        <w:r>
          <w:rPr>
            <w:noProof/>
            <w:webHidden/>
          </w:rPr>
          <w:fldChar w:fldCharType="separate"/>
        </w:r>
        <w:r>
          <w:rPr>
            <w:noProof/>
            <w:webHidden/>
          </w:rPr>
          <w:t>60</w:t>
        </w:r>
        <w:r>
          <w:rPr>
            <w:noProof/>
            <w:webHidden/>
          </w:rPr>
          <w:fldChar w:fldCharType="end"/>
        </w:r>
      </w:hyperlink>
    </w:p>
    <w:p w14:paraId="305A3EDC" w14:textId="2AD05FC8" w:rsidR="0066597B" w:rsidRDefault="0066597B">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37890" w:history="1">
        <w:r w:rsidRPr="006F7AA0">
          <w:rPr>
            <w:rStyle w:val="Hipervnculo"/>
            <w:noProof/>
          </w:rPr>
          <w:t>Figura  35 Vista total de iteraciones</w:t>
        </w:r>
        <w:r>
          <w:rPr>
            <w:noProof/>
            <w:webHidden/>
          </w:rPr>
          <w:tab/>
        </w:r>
        <w:r>
          <w:rPr>
            <w:noProof/>
            <w:webHidden/>
          </w:rPr>
          <w:fldChar w:fldCharType="begin"/>
        </w:r>
        <w:r>
          <w:rPr>
            <w:noProof/>
            <w:webHidden/>
          </w:rPr>
          <w:instrText xml:space="preserve"> PAGEREF _Toc178537890 \h </w:instrText>
        </w:r>
        <w:r>
          <w:rPr>
            <w:noProof/>
            <w:webHidden/>
          </w:rPr>
        </w:r>
        <w:r>
          <w:rPr>
            <w:noProof/>
            <w:webHidden/>
          </w:rPr>
          <w:fldChar w:fldCharType="separate"/>
        </w:r>
        <w:r>
          <w:rPr>
            <w:noProof/>
            <w:webHidden/>
          </w:rPr>
          <w:t>61</w:t>
        </w:r>
        <w:r>
          <w:rPr>
            <w:noProof/>
            <w:webHidden/>
          </w:rPr>
          <w:fldChar w:fldCharType="end"/>
        </w:r>
      </w:hyperlink>
    </w:p>
    <w:p w14:paraId="112A48C7" w14:textId="068D78D8" w:rsidR="0066597B" w:rsidRDefault="0066597B">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37891" w:history="1">
        <w:r w:rsidRPr="006F7AA0">
          <w:rPr>
            <w:rStyle w:val="Hipervnculo"/>
            <w:noProof/>
          </w:rPr>
          <w:t>Figura  36 Vista principal</w:t>
        </w:r>
        <w:r>
          <w:rPr>
            <w:noProof/>
            <w:webHidden/>
          </w:rPr>
          <w:tab/>
        </w:r>
        <w:r>
          <w:rPr>
            <w:noProof/>
            <w:webHidden/>
          </w:rPr>
          <w:fldChar w:fldCharType="begin"/>
        </w:r>
        <w:r>
          <w:rPr>
            <w:noProof/>
            <w:webHidden/>
          </w:rPr>
          <w:instrText xml:space="preserve"> PAGEREF _Toc178537891 \h </w:instrText>
        </w:r>
        <w:r>
          <w:rPr>
            <w:noProof/>
            <w:webHidden/>
          </w:rPr>
        </w:r>
        <w:r>
          <w:rPr>
            <w:noProof/>
            <w:webHidden/>
          </w:rPr>
          <w:fldChar w:fldCharType="separate"/>
        </w:r>
        <w:r>
          <w:rPr>
            <w:noProof/>
            <w:webHidden/>
          </w:rPr>
          <w:t>62</w:t>
        </w:r>
        <w:r>
          <w:rPr>
            <w:noProof/>
            <w:webHidden/>
          </w:rPr>
          <w:fldChar w:fldCharType="end"/>
        </w:r>
      </w:hyperlink>
    </w:p>
    <w:p w14:paraId="1E36BF61" w14:textId="7D78D227" w:rsidR="0066597B" w:rsidRDefault="0066597B">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37892" w:history="1">
        <w:r w:rsidRPr="006F7AA0">
          <w:rPr>
            <w:rStyle w:val="Hipervnculo"/>
            <w:noProof/>
          </w:rPr>
          <w:t>Figura  37 Vista inicialización de ventana principal</w:t>
        </w:r>
        <w:r>
          <w:rPr>
            <w:noProof/>
            <w:webHidden/>
          </w:rPr>
          <w:tab/>
        </w:r>
        <w:r>
          <w:rPr>
            <w:noProof/>
            <w:webHidden/>
          </w:rPr>
          <w:fldChar w:fldCharType="begin"/>
        </w:r>
        <w:r>
          <w:rPr>
            <w:noProof/>
            <w:webHidden/>
          </w:rPr>
          <w:instrText xml:space="preserve"> PAGEREF _Toc178537892 \h </w:instrText>
        </w:r>
        <w:r>
          <w:rPr>
            <w:noProof/>
            <w:webHidden/>
          </w:rPr>
        </w:r>
        <w:r>
          <w:rPr>
            <w:noProof/>
            <w:webHidden/>
          </w:rPr>
          <w:fldChar w:fldCharType="separate"/>
        </w:r>
        <w:r>
          <w:rPr>
            <w:noProof/>
            <w:webHidden/>
          </w:rPr>
          <w:t>62</w:t>
        </w:r>
        <w:r>
          <w:rPr>
            <w:noProof/>
            <w:webHidden/>
          </w:rPr>
          <w:fldChar w:fldCharType="end"/>
        </w:r>
      </w:hyperlink>
    </w:p>
    <w:p w14:paraId="3558B1D9" w14:textId="6867BC8E" w:rsidR="0066597B" w:rsidRDefault="0066597B">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37893" w:history="1">
        <w:r w:rsidRPr="006F7AA0">
          <w:rPr>
            <w:rStyle w:val="Hipervnculo"/>
            <w:noProof/>
          </w:rPr>
          <w:t>Figura  38 Error de la base de datos</w:t>
        </w:r>
        <w:r>
          <w:rPr>
            <w:noProof/>
            <w:webHidden/>
          </w:rPr>
          <w:tab/>
        </w:r>
        <w:r>
          <w:rPr>
            <w:noProof/>
            <w:webHidden/>
          </w:rPr>
          <w:fldChar w:fldCharType="begin"/>
        </w:r>
        <w:r>
          <w:rPr>
            <w:noProof/>
            <w:webHidden/>
          </w:rPr>
          <w:instrText xml:space="preserve"> PAGEREF _Toc178537893 \h </w:instrText>
        </w:r>
        <w:r>
          <w:rPr>
            <w:noProof/>
            <w:webHidden/>
          </w:rPr>
        </w:r>
        <w:r>
          <w:rPr>
            <w:noProof/>
            <w:webHidden/>
          </w:rPr>
          <w:fldChar w:fldCharType="separate"/>
        </w:r>
        <w:r>
          <w:rPr>
            <w:noProof/>
            <w:webHidden/>
          </w:rPr>
          <w:t>63</w:t>
        </w:r>
        <w:r>
          <w:rPr>
            <w:noProof/>
            <w:webHidden/>
          </w:rPr>
          <w:fldChar w:fldCharType="end"/>
        </w:r>
      </w:hyperlink>
    </w:p>
    <w:p w14:paraId="26ABA1DB" w14:textId="5EAF3D3D" w:rsidR="0066597B" w:rsidRDefault="0066597B">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37894" w:history="1">
        <w:r w:rsidRPr="006F7AA0">
          <w:rPr>
            <w:rStyle w:val="Hipervnculo"/>
            <w:noProof/>
          </w:rPr>
          <w:t>Figura  39 Aviso repetir proceso</w:t>
        </w:r>
        <w:r>
          <w:rPr>
            <w:noProof/>
            <w:webHidden/>
          </w:rPr>
          <w:tab/>
        </w:r>
        <w:r>
          <w:rPr>
            <w:noProof/>
            <w:webHidden/>
          </w:rPr>
          <w:fldChar w:fldCharType="begin"/>
        </w:r>
        <w:r>
          <w:rPr>
            <w:noProof/>
            <w:webHidden/>
          </w:rPr>
          <w:instrText xml:space="preserve"> PAGEREF _Toc178537894 \h </w:instrText>
        </w:r>
        <w:r>
          <w:rPr>
            <w:noProof/>
            <w:webHidden/>
          </w:rPr>
        </w:r>
        <w:r>
          <w:rPr>
            <w:noProof/>
            <w:webHidden/>
          </w:rPr>
          <w:fldChar w:fldCharType="separate"/>
        </w:r>
        <w:r>
          <w:rPr>
            <w:noProof/>
            <w:webHidden/>
          </w:rPr>
          <w:t>63</w:t>
        </w:r>
        <w:r>
          <w:rPr>
            <w:noProof/>
            <w:webHidden/>
          </w:rPr>
          <w:fldChar w:fldCharType="end"/>
        </w:r>
      </w:hyperlink>
    </w:p>
    <w:p w14:paraId="216D281A" w14:textId="42D58EBD" w:rsidR="0066597B" w:rsidRDefault="0066597B">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37895" w:history="1">
        <w:r w:rsidRPr="006F7AA0">
          <w:rPr>
            <w:rStyle w:val="Hipervnculo"/>
            <w:noProof/>
          </w:rPr>
          <w:t>Figura  40 Carpetas de carga de archivos</w:t>
        </w:r>
        <w:r>
          <w:rPr>
            <w:noProof/>
            <w:webHidden/>
          </w:rPr>
          <w:tab/>
        </w:r>
        <w:r>
          <w:rPr>
            <w:noProof/>
            <w:webHidden/>
          </w:rPr>
          <w:fldChar w:fldCharType="begin"/>
        </w:r>
        <w:r>
          <w:rPr>
            <w:noProof/>
            <w:webHidden/>
          </w:rPr>
          <w:instrText xml:space="preserve"> PAGEREF _Toc178537895 \h </w:instrText>
        </w:r>
        <w:r>
          <w:rPr>
            <w:noProof/>
            <w:webHidden/>
          </w:rPr>
        </w:r>
        <w:r>
          <w:rPr>
            <w:noProof/>
            <w:webHidden/>
          </w:rPr>
          <w:fldChar w:fldCharType="separate"/>
        </w:r>
        <w:r>
          <w:rPr>
            <w:noProof/>
            <w:webHidden/>
          </w:rPr>
          <w:t>64</w:t>
        </w:r>
        <w:r>
          <w:rPr>
            <w:noProof/>
            <w:webHidden/>
          </w:rPr>
          <w:fldChar w:fldCharType="end"/>
        </w:r>
      </w:hyperlink>
    </w:p>
    <w:p w14:paraId="73A8233E" w14:textId="0AD4CCA3" w:rsidR="0066597B" w:rsidRDefault="0066597B">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37896" w:history="1">
        <w:r w:rsidRPr="006F7AA0">
          <w:rPr>
            <w:rStyle w:val="Hipervnculo"/>
            <w:noProof/>
          </w:rPr>
          <w:t>Figura  41 Carga de archivos</w:t>
        </w:r>
        <w:r>
          <w:rPr>
            <w:noProof/>
            <w:webHidden/>
          </w:rPr>
          <w:tab/>
        </w:r>
        <w:r>
          <w:rPr>
            <w:noProof/>
            <w:webHidden/>
          </w:rPr>
          <w:fldChar w:fldCharType="begin"/>
        </w:r>
        <w:r>
          <w:rPr>
            <w:noProof/>
            <w:webHidden/>
          </w:rPr>
          <w:instrText xml:space="preserve"> PAGEREF _Toc178537896 \h </w:instrText>
        </w:r>
        <w:r>
          <w:rPr>
            <w:noProof/>
            <w:webHidden/>
          </w:rPr>
        </w:r>
        <w:r>
          <w:rPr>
            <w:noProof/>
            <w:webHidden/>
          </w:rPr>
          <w:fldChar w:fldCharType="separate"/>
        </w:r>
        <w:r>
          <w:rPr>
            <w:noProof/>
            <w:webHidden/>
          </w:rPr>
          <w:t>64</w:t>
        </w:r>
        <w:r>
          <w:rPr>
            <w:noProof/>
            <w:webHidden/>
          </w:rPr>
          <w:fldChar w:fldCharType="end"/>
        </w:r>
      </w:hyperlink>
    </w:p>
    <w:p w14:paraId="145CEB66" w14:textId="2179620C" w:rsidR="0066597B" w:rsidRDefault="0066597B">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37897" w:history="1">
        <w:r w:rsidRPr="006F7AA0">
          <w:rPr>
            <w:rStyle w:val="Hipervnculo"/>
            <w:noProof/>
          </w:rPr>
          <w:t>Figura  42 Conexión con la base de datos</w:t>
        </w:r>
        <w:r>
          <w:rPr>
            <w:noProof/>
            <w:webHidden/>
          </w:rPr>
          <w:tab/>
        </w:r>
        <w:r>
          <w:rPr>
            <w:noProof/>
            <w:webHidden/>
          </w:rPr>
          <w:fldChar w:fldCharType="begin"/>
        </w:r>
        <w:r>
          <w:rPr>
            <w:noProof/>
            <w:webHidden/>
          </w:rPr>
          <w:instrText xml:space="preserve"> PAGEREF _Toc178537897 \h </w:instrText>
        </w:r>
        <w:r>
          <w:rPr>
            <w:noProof/>
            <w:webHidden/>
          </w:rPr>
        </w:r>
        <w:r>
          <w:rPr>
            <w:noProof/>
            <w:webHidden/>
          </w:rPr>
          <w:fldChar w:fldCharType="separate"/>
        </w:r>
        <w:r>
          <w:rPr>
            <w:noProof/>
            <w:webHidden/>
          </w:rPr>
          <w:t>64</w:t>
        </w:r>
        <w:r>
          <w:rPr>
            <w:noProof/>
            <w:webHidden/>
          </w:rPr>
          <w:fldChar w:fldCharType="end"/>
        </w:r>
      </w:hyperlink>
    </w:p>
    <w:p w14:paraId="4BBF74DB" w14:textId="0D0CCCE0" w:rsidR="0066597B" w:rsidRDefault="0066597B">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37898" w:history="1">
        <w:r w:rsidRPr="006F7AA0">
          <w:rPr>
            <w:rStyle w:val="Hipervnculo"/>
            <w:noProof/>
          </w:rPr>
          <w:t>Figura  43 Path de la base de datos</w:t>
        </w:r>
        <w:r>
          <w:rPr>
            <w:noProof/>
            <w:webHidden/>
          </w:rPr>
          <w:tab/>
        </w:r>
        <w:r>
          <w:rPr>
            <w:noProof/>
            <w:webHidden/>
          </w:rPr>
          <w:fldChar w:fldCharType="begin"/>
        </w:r>
        <w:r>
          <w:rPr>
            <w:noProof/>
            <w:webHidden/>
          </w:rPr>
          <w:instrText xml:space="preserve"> PAGEREF _Toc178537898 \h </w:instrText>
        </w:r>
        <w:r>
          <w:rPr>
            <w:noProof/>
            <w:webHidden/>
          </w:rPr>
        </w:r>
        <w:r>
          <w:rPr>
            <w:noProof/>
            <w:webHidden/>
          </w:rPr>
          <w:fldChar w:fldCharType="separate"/>
        </w:r>
        <w:r>
          <w:rPr>
            <w:noProof/>
            <w:webHidden/>
          </w:rPr>
          <w:t>65</w:t>
        </w:r>
        <w:r>
          <w:rPr>
            <w:noProof/>
            <w:webHidden/>
          </w:rPr>
          <w:fldChar w:fldCharType="end"/>
        </w:r>
      </w:hyperlink>
    </w:p>
    <w:p w14:paraId="0AF2D65F" w14:textId="4D1981D8" w:rsidR="0066597B" w:rsidRDefault="0066597B">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37899" w:history="1">
        <w:r w:rsidRPr="006F7AA0">
          <w:rPr>
            <w:rStyle w:val="Hipervnculo"/>
            <w:noProof/>
          </w:rPr>
          <w:t>Figura  44 Base de datos cargada a DBeaver</w:t>
        </w:r>
        <w:r>
          <w:rPr>
            <w:noProof/>
            <w:webHidden/>
          </w:rPr>
          <w:tab/>
        </w:r>
        <w:r>
          <w:rPr>
            <w:noProof/>
            <w:webHidden/>
          </w:rPr>
          <w:fldChar w:fldCharType="begin"/>
        </w:r>
        <w:r>
          <w:rPr>
            <w:noProof/>
            <w:webHidden/>
          </w:rPr>
          <w:instrText xml:space="preserve"> PAGEREF _Toc178537899 \h </w:instrText>
        </w:r>
        <w:r>
          <w:rPr>
            <w:noProof/>
            <w:webHidden/>
          </w:rPr>
        </w:r>
        <w:r>
          <w:rPr>
            <w:noProof/>
            <w:webHidden/>
          </w:rPr>
          <w:fldChar w:fldCharType="separate"/>
        </w:r>
        <w:r>
          <w:rPr>
            <w:noProof/>
            <w:webHidden/>
          </w:rPr>
          <w:t>65</w:t>
        </w:r>
        <w:r>
          <w:rPr>
            <w:noProof/>
            <w:webHidden/>
          </w:rPr>
          <w:fldChar w:fldCharType="end"/>
        </w:r>
      </w:hyperlink>
    </w:p>
    <w:p w14:paraId="2116A1B4" w14:textId="3904C4D5" w:rsidR="0066597B" w:rsidRDefault="0066597B">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37900" w:history="1">
        <w:r w:rsidRPr="006F7AA0">
          <w:rPr>
            <w:rStyle w:val="Hipervnculo"/>
            <w:noProof/>
          </w:rPr>
          <w:t>Figura  45 Archivo cargado en DBeaver</w:t>
        </w:r>
        <w:r>
          <w:rPr>
            <w:noProof/>
            <w:webHidden/>
          </w:rPr>
          <w:tab/>
        </w:r>
        <w:r>
          <w:rPr>
            <w:noProof/>
            <w:webHidden/>
          </w:rPr>
          <w:fldChar w:fldCharType="begin"/>
        </w:r>
        <w:r>
          <w:rPr>
            <w:noProof/>
            <w:webHidden/>
          </w:rPr>
          <w:instrText xml:space="preserve"> PAGEREF _Toc178537900 \h </w:instrText>
        </w:r>
        <w:r>
          <w:rPr>
            <w:noProof/>
            <w:webHidden/>
          </w:rPr>
        </w:r>
        <w:r>
          <w:rPr>
            <w:noProof/>
            <w:webHidden/>
          </w:rPr>
          <w:fldChar w:fldCharType="separate"/>
        </w:r>
        <w:r>
          <w:rPr>
            <w:noProof/>
            <w:webHidden/>
          </w:rPr>
          <w:t>66</w:t>
        </w:r>
        <w:r>
          <w:rPr>
            <w:noProof/>
            <w:webHidden/>
          </w:rPr>
          <w:fldChar w:fldCharType="end"/>
        </w:r>
      </w:hyperlink>
    </w:p>
    <w:p w14:paraId="7C4629CA" w14:textId="740FD67B" w:rsidR="0066597B" w:rsidRDefault="0066597B">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37901" w:history="1">
        <w:r w:rsidRPr="006F7AA0">
          <w:rPr>
            <w:rStyle w:val="Hipervnculo"/>
            <w:noProof/>
          </w:rPr>
          <w:t>Figura  46 Ejecución en consola del sistema</w:t>
        </w:r>
        <w:r>
          <w:rPr>
            <w:noProof/>
            <w:webHidden/>
          </w:rPr>
          <w:tab/>
        </w:r>
        <w:r>
          <w:rPr>
            <w:noProof/>
            <w:webHidden/>
          </w:rPr>
          <w:fldChar w:fldCharType="begin"/>
        </w:r>
        <w:r>
          <w:rPr>
            <w:noProof/>
            <w:webHidden/>
          </w:rPr>
          <w:instrText xml:space="preserve"> PAGEREF _Toc178537901 \h </w:instrText>
        </w:r>
        <w:r>
          <w:rPr>
            <w:noProof/>
            <w:webHidden/>
          </w:rPr>
        </w:r>
        <w:r>
          <w:rPr>
            <w:noProof/>
            <w:webHidden/>
          </w:rPr>
          <w:fldChar w:fldCharType="separate"/>
        </w:r>
        <w:r>
          <w:rPr>
            <w:noProof/>
            <w:webHidden/>
          </w:rPr>
          <w:t>66</w:t>
        </w:r>
        <w:r>
          <w:rPr>
            <w:noProof/>
            <w:webHidden/>
          </w:rPr>
          <w:fldChar w:fldCharType="end"/>
        </w:r>
      </w:hyperlink>
    </w:p>
    <w:p w14:paraId="2ABE1B74" w14:textId="4B007C22" w:rsidR="0066597B" w:rsidRDefault="0066597B">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37902" w:history="1">
        <w:r w:rsidRPr="006F7AA0">
          <w:rPr>
            <w:rStyle w:val="Hipervnculo"/>
            <w:noProof/>
          </w:rPr>
          <w:t>Figura  47 Ruta para entrar al proceso</w:t>
        </w:r>
        <w:r>
          <w:rPr>
            <w:noProof/>
            <w:webHidden/>
          </w:rPr>
          <w:tab/>
        </w:r>
        <w:r>
          <w:rPr>
            <w:noProof/>
            <w:webHidden/>
          </w:rPr>
          <w:fldChar w:fldCharType="begin"/>
        </w:r>
        <w:r>
          <w:rPr>
            <w:noProof/>
            <w:webHidden/>
          </w:rPr>
          <w:instrText xml:space="preserve"> PAGEREF _Toc178537902 \h </w:instrText>
        </w:r>
        <w:r>
          <w:rPr>
            <w:noProof/>
            <w:webHidden/>
          </w:rPr>
        </w:r>
        <w:r>
          <w:rPr>
            <w:noProof/>
            <w:webHidden/>
          </w:rPr>
          <w:fldChar w:fldCharType="separate"/>
        </w:r>
        <w:r>
          <w:rPr>
            <w:noProof/>
            <w:webHidden/>
          </w:rPr>
          <w:t>66</w:t>
        </w:r>
        <w:r>
          <w:rPr>
            <w:noProof/>
            <w:webHidden/>
          </w:rPr>
          <w:fldChar w:fldCharType="end"/>
        </w:r>
      </w:hyperlink>
    </w:p>
    <w:p w14:paraId="5A2FE85D" w14:textId="6C2E9441" w:rsidR="0066597B" w:rsidRDefault="0066597B">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37903" w:history="1">
        <w:r w:rsidRPr="006F7AA0">
          <w:rPr>
            <w:rStyle w:val="Hipervnculo"/>
            <w:noProof/>
          </w:rPr>
          <w:t>Figura  48 Interfaz inicial</w:t>
        </w:r>
        <w:r>
          <w:rPr>
            <w:noProof/>
            <w:webHidden/>
          </w:rPr>
          <w:tab/>
        </w:r>
        <w:r>
          <w:rPr>
            <w:noProof/>
            <w:webHidden/>
          </w:rPr>
          <w:fldChar w:fldCharType="begin"/>
        </w:r>
        <w:r>
          <w:rPr>
            <w:noProof/>
            <w:webHidden/>
          </w:rPr>
          <w:instrText xml:space="preserve"> PAGEREF _Toc178537903 \h </w:instrText>
        </w:r>
        <w:r>
          <w:rPr>
            <w:noProof/>
            <w:webHidden/>
          </w:rPr>
        </w:r>
        <w:r>
          <w:rPr>
            <w:noProof/>
            <w:webHidden/>
          </w:rPr>
          <w:fldChar w:fldCharType="separate"/>
        </w:r>
        <w:r>
          <w:rPr>
            <w:noProof/>
            <w:webHidden/>
          </w:rPr>
          <w:t>66</w:t>
        </w:r>
        <w:r>
          <w:rPr>
            <w:noProof/>
            <w:webHidden/>
          </w:rPr>
          <w:fldChar w:fldCharType="end"/>
        </w:r>
      </w:hyperlink>
    </w:p>
    <w:p w14:paraId="7AF20C9A" w14:textId="336C5E10" w:rsidR="0066597B" w:rsidRDefault="0066597B">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37904" w:history="1">
        <w:r w:rsidRPr="006F7AA0">
          <w:rPr>
            <w:rStyle w:val="Hipervnculo"/>
            <w:noProof/>
          </w:rPr>
          <w:t>Figura  49 Interfaz visualización número de iteraciones</w:t>
        </w:r>
        <w:r>
          <w:rPr>
            <w:noProof/>
            <w:webHidden/>
          </w:rPr>
          <w:tab/>
        </w:r>
        <w:r>
          <w:rPr>
            <w:noProof/>
            <w:webHidden/>
          </w:rPr>
          <w:fldChar w:fldCharType="begin"/>
        </w:r>
        <w:r>
          <w:rPr>
            <w:noProof/>
            <w:webHidden/>
          </w:rPr>
          <w:instrText xml:space="preserve"> PAGEREF _Toc178537904 \h </w:instrText>
        </w:r>
        <w:r>
          <w:rPr>
            <w:noProof/>
            <w:webHidden/>
          </w:rPr>
        </w:r>
        <w:r>
          <w:rPr>
            <w:noProof/>
            <w:webHidden/>
          </w:rPr>
          <w:fldChar w:fldCharType="separate"/>
        </w:r>
        <w:r>
          <w:rPr>
            <w:noProof/>
            <w:webHidden/>
          </w:rPr>
          <w:t>67</w:t>
        </w:r>
        <w:r>
          <w:rPr>
            <w:noProof/>
            <w:webHidden/>
          </w:rPr>
          <w:fldChar w:fldCharType="end"/>
        </w:r>
      </w:hyperlink>
    </w:p>
    <w:p w14:paraId="32DA6176" w14:textId="521597C4" w:rsidR="0066597B" w:rsidRDefault="0066597B">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37905" w:history="1">
        <w:r w:rsidRPr="006F7AA0">
          <w:rPr>
            <w:rStyle w:val="Hipervnculo"/>
            <w:noProof/>
          </w:rPr>
          <w:t>Figura  50 Visualización datos de cada prototipo</w:t>
        </w:r>
        <w:r>
          <w:rPr>
            <w:noProof/>
            <w:webHidden/>
          </w:rPr>
          <w:tab/>
        </w:r>
        <w:r>
          <w:rPr>
            <w:noProof/>
            <w:webHidden/>
          </w:rPr>
          <w:fldChar w:fldCharType="begin"/>
        </w:r>
        <w:r>
          <w:rPr>
            <w:noProof/>
            <w:webHidden/>
          </w:rPr>
          <w:instrText xml:space="preserve"> PAGEREF _Toc178537905 \h </w:instrText>
        </w:r>
        <w:r>
          <w:rPr>
            <w:noProof/>
            <w:webHidden/>
          </w:rPr>
        </w:r>
        <w:r>
          <w:rPr>
            <w:noProof/>
            <w:webHidden/>
          </w:rPr>
          <w:fldChar w:fldCharType="separate"/>
        </w:r>
        <w:r>
          <w:rPr>
            <w:noProof/>
            <w:webHidden/>
          </w:rPr>
          <w:t>67</w:t>
        </w:r>
        <w:r>
          <w:rPr>
            <w:noProof/>
            <w:webHidden/>
          </w:rPr>
          <w:fldChar w:fldCharType="end"/>
        </w:r>
      </w:hyperlink>
    </w:p>
    <w:p w14:paraId="7ED9CCE5" w14:textId="5A39525F" w:rsidR="0066597B" w:rsidRDefault="0066597B">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37906" w:history="1">
        <w:r w:rsidRPr="006F7AA0">
          <w:rPr>
            <w:rStyle w:val="Hipervnculo"/>
            <w:noProof/>
          </w:rPr>
          <w:t>Figura  51 Datos agrupamiento k0</w:t>
        </w:r>
        <w:r>
          <w:rPr>
            <w:noProof/>
            <w:webHidden/>
          </w:rPr>
          <w:tab/>
        </w:r>
        <w:r>
          <w:rPr>
            <w:noProof/>
            <w:webHidden/>
          </w:rPr>
          <w:fldChar w:fldCharType="begin"/>
        </w:r>
        <w:r>
          <w:rPr>
            <w:noProof/>
            <w:webHidden/>
          </w:rPr>
          <w:instrText xml:space="preserve"> PAGEREF _Toc178537906 \h </w:instrText>
        </w:r>
        <w:r>
          <w:rPr>
            <w:noProof/>
            <w:webHidden/>
          </w:rPr>
        </w:r>
        <w:r>
          <w:rPr>
            <w:noProof/>
            <w:webHidden/>
          </w:rPr>
          <w:fldChar w:fldCharType="separate"/>
        </w:r>
        <w:r>
          <w:rPr>
            <w:noProof/>
            <w:webHidden/>
          </w:rPr>
          <w:t>68</w:t>
        </w:r>
        <w:r>
          <w:rPr>
            <w:noProof/>
            <w:webHidden/>
          </w:rPr>
          <w:fldChar w:fldCharType="end"/>
        </w:r>
      </w:hyperlink>
    </w:p>
    <w:p w14:paraId="04967604" w14:textId="7BF399CD" w:rsidR="0066597B" w:rsidRDefault="0066597B">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37907" w:history="1">
        <w:r w:rsidRPr="006F7AA0">
          <w:rPr>
            <w:rStyle w:val="Hipervnculo"/>
            <w:noProof/>
          </w:rPr>
          <w:t>Figura  52 Datos agrupamiento k1</w:t>
        </w:r>
        <w:r>
          <w:rPr>
            <w:noProof/>
            <w:webHidden/>
          </w:rPr>
          <w:tab/>
        </w:r>
        <w:r>
          <w:rPr>
            <w:noProof/>
            <w:webHidden/>
          </w:rPr>
          <w:fldChar w:fldCharType="begin"/>
        </w:r>
        <w:r>
          <w:rPr>
            <w:noProof/>
            <w:webHidden/>
          </w:rPr>
          <w:instrText xml:space="preserve"> PAGEREF _Toc178537907 \h </w:instrText>
        </w:r>
        <w:r>
          <w:rPr>
            <w:noProof/>
            <w:webHidden/>
          </w:rPr>
        </w:r>
        <w:r>
          <w:rPr>
            <w:noProof/>
            <w:webHidden/>
          </w:rPr>
          <w:fldChar w:fldCharType="separate"/>
        </w:r>
        <w:r>
          <w:rPr>
            <w:noProof/>
            <w:webHidden/>
          </w:rPr>
          <w:t>68</w:t>
        </w:r>
        <w:r>
          <w:rPr>
            <w:noProof/>
            <w:webHidden/>
          </w:rPr>
          <w:fldChar w:fldCharType="end"/>
        </w:r>
      </w:hyperlink>
    </w:p>
    <w:p w14:paraId="1B3A1EA5" w14:textId="01074AE8" w:rsidR="0066597B" w:rsidRDefault="0066597B">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37908" w:history="1">
        <w:r w:rsidRPr="006F7AA0">
          <w:rPr>
            <w:rStyle w:val="Hipervnculo"/>
            <w:noProof/>
          </w:rPr>
          <w:t>Figura  53 Datos agrupamiento k2</w:t>
        </w:r>
        <w:r>
          <w:rPr>
            <w:noProof/>
            <w:webHidden/>
          </w:rPr>
          <w:tab/>
        </w:r>
        <w:r>
          <w:rPr>
            <w:noProof/>
            <w:webHidden/>
          </w:rPr>
          <w:fldChar w:fldCharType="begin"/>
        </w:r>
        <w:r>
          <w:rPr>
            <w:noProof/>
            <w:webHidden/>
          </w:rPr>
          <w:instrText xml:space="preserve"> PAGEREF _Toc178537908 \h </w:instrText>
        </w:r>
        <w:r>
          <w:rPr>
            <w:noProof/>
            <w:webHidden/>
          </w:rPr>
        </w:r>
        <w:r>
          <w:rPr>
            <w:noProof/>
            <w:webHidden/>
          </w:rPr>
          <w:fldChar w:fldCharType="separate"/>
        </w:r>
        <w:r>
          <w:rPr>
            <w:noProof/>
            <w:webHidden/>
          </w:rPr>
          <w:t>69</w:t>
        </w:r>
        <w:r>
          <w:rPr>
            <w:noProof/>
            <w:webHidden/>
          </w:rPr>
          <w:fldChar w:fldCharType="end"/>
        </w:r>
      </w:hyperlink>
    </w:p>
    <w:p w14:paraId="1FB65358" w14:textId="2E0DE7A9" w:rsidR="0066597B" w:rsidRDefault="0066597B">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37909" w:history="1">
        <w:r w:rsidRPr="006F7AA0">
          <w:rPr>
            <w:rStyle w:val="Hipervnculo"/>
            <w:noProof/>
          </w:rPr>
          <w:t>Figura  54 Carpeta documents</w:t>
        </w:r>
        <w:r>
          <w:rPr>
            <w:noProof/>
            <w:webHidden/>
          </w:rPr>
          <w:tab/>
        </w:r>
        <w:r>
          <w:rPr>
            <w:noProof/>
            <w:webHidden/>
          </w:rPr>
          <w:fldChar w:fldCharType="begin"/>
        </w:r>
        <w:r>
          <w:rPr>
            <w:noProof/>
            <w:webHidden/>
          </w:rPr>
          <w:instrText xml:space="preserve"> PAGEREF _Toc178537909 \h </w:instrText>
        </w:r>
        <w:r>
          <w:rPr>
            <w:noProof/>
            <w:webHidden/>
          </w:rPr>
        </w:r>
        <w:r>
          <w:rPr>
            <w:noProof/>
            <w:webHidden/>
          </w:rPr>
          <w:fldChar w:fldCharType="separate"/>
        </w:r>
        <w:r>
          <w:rPr>
            <w:noProof/>
            <w:webHidden/>
          </w:rPr>
          <w:t>69</w:t>
        </w:r>
        <w:r>
          <w:rPr>
            <w:noProof/>
            <w:webHidden/>
          </w:rPr>
          <w:fldChar w:fldCharType="end"/>
        </w:r>
      </w:hyperlink>
    </w:p>
    <w:p w14:paraId="30A821AC" w14:textId="194C133B" w:rsidR="0066597B" w:rsidRDefault="0066597B">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37910" w:history="1">
        <w:r w:rsidRPr="006F7AA0">
          <w:rPr>
            <w:rStyle w:val="Hipervnculo"/>
            <w:noProof/>
          </w:rPr>
          <w:t>Figura  55 Carpeta collections</w:t>
        </w:r>
        <w:r>
          <w:rPr>
            <w:noProof/>
            <w:webHidden/>
          </w:rPr>
          <w:tab/>
        </w:r>
        <w:r>
          <w:rPr>
            <w:noProof/>
            <w:webHidden/>
          </w:rPr>
          <w:fldChar w:fldCharType="begin"/>
        </w:r>
        <w:r>
          <w:rPr>
            <w:noProof/>
            <w:webHidden/>
          </w:rPr>
          <w:instrText xml:space="preserve"> PAGEREF _Toc178537910 \h </w:instrText>
        </w:r>
        <w:r>
          <w:rPr>
            <w:noProof/>
            <w:webHidden/>
          </w:rPr>
        </w:r>
        <w:r>
          <w:rPr>
            <w:noProof/>
            <w:webHidden/>
          </w:rPr>
          <w:fldChar w:fldCharType="separate"/>
        </w:r>
        <w:r>
          <w:rPr>
            <w:noProof/>
            <w:webHidden/>
          </w:rPr>
          <w:t>70</w:t>
        </w:r>
        <w:r>
          <w:rPr>
            <w:noProof/>
            <w:webHidden/>
          </w:rPr>
          <w:fldChar w:fldCharType="end"/>
        </w:r>
      </w:hyperlink>
    </w:p>
    <w:p w14:paraId="3D20A0FF" w14:textId="0B717505" w:rsidR="0066597B" w:rsidRDefault="0066597B">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37911" w:history="1">
        <w:r w:rsidRPr="006F7AA0">
          <w:rPr>
            <w:rStyle w:val="Hipervnculo"/>
            <w:noProof/>
          </w:rPr>
          <w:t>Figura  56 Archivos txt guardados en automático</w:t>
        </w:r>
        <w:r>
          <w:rPr>
            <w:noProof/>
            <w:webHidden/>
          </w:rPr>
          <w:tab/>
        </w:r>
        <w:r>
          <w:rPr>
            <w:noProof/>
            <w:webHidden/>
          </w:rPr>
          <w:fldChar w:fldCharType="begin"/>
        </w:r>
        <w:r>
          <w:rPr>
            <w:noProof/>
            <w:webHidden/>
          </w:rPr>
          <w:instrText xml:space="preserve"> PAGEREF _Toc178537911 \h </w:instrText>
        </w:r>
        <w:r>
          <w:rPr>
            <w:noProof/>
            <w:webHidden/>
          </w:rPr>
        </w:r>
        <w:r>
          <w:rPr>
            <w:noProof/>
            <w:webHidden/>
          </w:rPr>
          <w:fldChar w:fldCharType="separate"/>
        </w:r>
        <w:r>
          <w:rPr>
            <w:noProof/>
            <w:webHidden/>
          </w:rPr>
          <w:t>71</w:t>
        </w:r>
        <w:r>
          <w:rPr>
            <w:noProof/>
            <w:webHidden/>
          </w:rPr>
          <w:fldChar w:fldCharType="end"/>
        </w:r>
      </w:hyperlink>
    </w:p>
    <w:p w14:paraId="4CB79E89" w14:textId="51943D7A" w:rsidR="006239C8" w:rsidRDefault="003E77E3" w:rsidP="0066597B">
      <w:pPr>
        <w:spacing w:line="360" w:lineRule="auto"/>
        <w:jc w:val="both"/>
        <w:rPr>
          <w:rFonts w:ascii="Arial" w:hAnsi="Arial" w:cs="Arial"/>
          <w:sz w:val="24"/>
          <w:szCs w:val="24"/>
          <w:u w:val="single"/>
        </w:rPr>
      </w:pPr>
      <w:r>
        <w:rPr>
          <w:rFonts w:ascii="Arial" w:hAnsi="Arial" w:cs="Arial"/>
          <w:sz w:val="24"/>
          <w:szCs w:val="24"/>
          <w:u w:val="single"/>
        </w:rPr>
        <w:fldChar w:fldCharType="end"/>
      </w:r>
    </w:p>
    <w:p w14:paraId="714516C8" w14:textId="77777777" w:rsidR="001E6F2A" w:rsidRDefault="001E6F2A" w:rsidP="0066597B">
      <w:pPr>
        <w:spacing w:line="360" w:lineRule="auto"/>
        <w:jc w:val="both"/>
        <w:rPr>
          <w:rFonts w:ascii="Arial" w:hAnsi="Arial" w:cs="Arial"/>
          <w:sz w:val="24"/>
          <w:szCs w:val="24"/>
          <w:u w:val="single"/>
        </w:rPr>
      </w:pPr>
    </w:p>
    <w:p w14:paraId="354145CE" w14:textId="77777777" w:rsidR="001E6F2A" w:rsidRDefault="001E6F2A" w:rsidP="0066597B">
      <w:pPr>
        <w:spacing w:line="360" w:lineRule="auto"/>
        <w:jc w:val="both"/>
        <w:rPr>
          <w:rFonts w:ascii="Arial" w:hAnsi="Arial" w:cs="Arial"/>
          <w:sz w:val="24"/>
          <w:szCs w:val="24"/>
          <w:u w:val="single"/>
        </w:rPr>
      </w:pPr>
    </w:p>
    <w:p w14:paraId="710A8BB8" w14:textId="77777777" w:rsidR="001E6F2A" w:rsidRDefault="001E6F2A" w:rsidP="0066597B">
      <w:pPr>
        <w:spacing w:line="360" w:lineRule="auto"/>
        <w:jc w:val="both"/>
        <w:rPr>
          <w:rFonts w:ascii="Arial" w:hAnsi="Arial" w:cs="Arial"/>
          <w:sz w:val="24"/>
          <w:szCs w:val="24"/>
          <w:u w:val="single"/>
        </w:rPr>
      </w:pPr>
    </w:p>
    <w:p w14:paraId="3DBDA585" w14:textId="77777777" w:rsidR="001E6F2A" w:rsidRDefault="001E6F2A" w:rsidP="0066597B">
      <w:pPr>
        <w:spacing w:line="360" w:lineRule="auto"/>
        <w:jc w:val="both"/>
        <w:rPr>
          <w:rFonts w:ascii="Arial" w:hAnsi="Arial" w:cs="Arial"/>
          <w:sz w:val="24"/>
          <w:szCs w:val="24"/>
          <w:u w:val="single"/>
        </w:rPr>
      </w:pPr>
    </w:p>
    <w:p w14:paraId="6B82A3C7" w14:textId="77777777" w:rsidR="001E6F2A" w:rsidRDefault="001E6F2A" w:rsidP="0066597B">
      <w:pPr>
        <w:spacing w:line="360" w:lineRule="auto"/>
        <w:jc w:val="both"/>
        <w:rPr>
          <w:rFonts w:ascii="Arial" w:hAnsi="Arial" w:cs="Arial"/>
          <w:sz w:val="24"/>
          <w:szCs w:val="24"/>
          <w:u w:val="single"/>
        </w:rPr>
      </w:pPr>
    </w:p>
    <w:p w14:paraId="4CA68B9D" w14:textId="77777777" w:rsidR="001E6F2A" w:rsidRDefault="001E6F2A" w:rsidP="0066597B">
      <w:pPr>
        <w:spacing w:line="360" w:lineRule="auto"/>
        <w:jc w:val="both"/>
        <w:rPr>
          <w:rFonts w:ascii="Arial" w:hAnsi="Arial" w:cs="Arial"/>
          <w:sz w:val="24"/>
          <w:szCs w:val="24"/>
          <w:u w:val="single"/>
        </w:rPr>
      </w:pPr>
    </w:p>
    <w:p w14:paraId="33DC9F02" w14:textId="77777777" w:rsidR="001E6F2A" w:rsidRDefault="001E6F2A" w:rsidP="0066597B">
      <w:pPr>
        <w:spacing w:line="360" w:lineRule="auto"/>
        <w:jc w:val="both"/>
        <w:rPr>
          <w:rFonts w:ascii="Arial" w:hAnsi="Arial" w:cs="Arial"/>
          <w:sz w:val="24"/>
          <w:szCs w:val="24"/>
          <w:u w:val="single"/>
        </w:rPr>
      </w:pPr>
    </w:p>
    <w:p w14:paraId="1B8E23D8" w14:textId="77777777" w:rsidR="001E6F2A" w:rsidRDefault="001E6F2A" w:rsidP="0066597B">
      <w:pPr>
        <w:spacing w:line="360" w:lineRule="auto"/>
        <w:jc w:val="both"/>
        <w:rPr>
          <w:rFonts w:ascii="Arial" w:hAnsi="Arial" w:cs="Arial"/>
          <w:sz w:val="24"/>
          <w:szCs w:val="24"/>
          <w:u w:val="single"/>
        </w:rPr>
      </w:pPr>
    </w:p>
    <w:p w14:paraId="5C89466F" w14:textId="77777777" w:rsidR="001E6F2A" w:rsidRDefault="001E6F2A" w:rsidP="0066597B">
      <w:pPr>
        <w:spacing w:line="360" w:lineRule="auto"/>
        <w:jc w:val="both"/>
        <w:rPr>
          <w:rFonts w:ascii="Arial" w:hAnsi="Arial" w:cs="Arial"/>
          <w:sz w:val="24"/>
          <w:szCs w:val="24"/>
          <w:u w:val="single"/>
        </w:rPr>
      </w:pPr>
    </w:p>
    <w:p w14:paraId="14054CA0" w14:textId="77777777" w:rsidR="001E6F2A" w:rsidRDefault="001E6F2A" w:rsidP="0066597B">
      <w:pPr>
        <w:spacing w:line="360" w:lineRule="auto"/>
        <w:jc w:val="both"/>
        <w:rPr>
          <w:rFonts w:ascii="Arial" w:hAnsi="Arial" w:cs="Arial"/>
          <w:sz w:val="24"/>
          <w:szCs w:val="24"/>
          <w:u w:val="single"/>
        </w:rPr>
      </w:pPr>
    </w:p>
    <w:p w14:paraId="3F917D4C" w14:textId="77777777" w:rsidR="001E6F2A" w:rsidRDefault="001E6F2A" w:rsidP="0066597B">
      <w:pPr>
        <w:spacing w:line="360" w:lineRule="auto"/>
        <w:jc w:val="both"/>
        <w:rPr>
          <w:rFonts w:ascii="Arial" w:hAnsi="Arial" w:cs="Arial"/>
          <w:sz w:val="24"/>
          <w:szCs w:val="24"/>
          <w:u w:val="single"/>
        </w:rPr>
      </w:pPr>
    </w:p>
    <w:p w14:paraId="210E407F" w14:textId="77777777" w:rsidR="001E6F2A" w:rsidRDefault="001E6F2A" w:rsidP="0066597B">
      <w:pPr>
        <w:spacing w:line="360" w:lineRule="auto"/>
        <w:jc w:val="both"/>
        <w:rPr>
          <w:rFonts w:ascii="Arial" w:hAnsi="Arial" w:cs="Arial"/>
          <w:sz w:val="24"/>
          <w:szCs w:val="24"/>
          <w:u w:val="single"/>
        </w:rPr>
      </w:pPr>
    </w:p>
    <w:p w14:paraId="65E31BF0" w14:textId="77777777" w:rsidR="001E6F2A" w:rsidRDefault="001E6F2A" w:rsidP="0066597B">
      <w:pPr>
        <w:spacing w:line="360" w:lineRule="auto"/>
        <w:jc w:val="both"/>
        <w:rPr>
          <w:rFonts w:ascii="Arial" w:hAnsi="Arial" w:cs="Arial"/>
          <w:sz w:val="24"/>
          <w:szCs w:val="24"/>
          <w:u w:val="single"/>
        </w:rPr>
      </w:pPr>
    </w:p>
    <w:p w14:paraId="73F7F9D6" w14:textId="77777777" w:rsidR="001E6F2A" w:rsidRPr="0066597B" w:rsidRDefault="001E6F2A" w:rsidP="0066597B">
      <w:pPr>
        <w:spacing w:line="360" w:lineRule="auto"/>
        <w:jc w:val="both"/>
        <w:rPr>
          <w:rFonts w:ascii="Arial" w:hAnsi="Arial" w:cs="Arial"/>
          <w:sz w:val="24"/>
          <w:szCs w:val="24"/>
          <w:u w:val="single"/>
        </w:rPr>
      </w:pPr>
    </w:p>
    <w:p w14:paraId="1792A7D2" w14:textId="481E5409" w:rsidR="006239C8" w:rsidRPr="006239C8" w:rsidRDefault="006239C8" w:rsidP="006239C8">
      <w:pPr>
        <w:pStyle w:val="Ttulo"/>
        <w:spacing w:line="360" w:lineRule="auto"/>
      </w:pPr>
      <w:r w:rsidRPr="00A00B86">
        <w:lastRenderedPageBreak/>
        <w:t xml:space="preserve">Índice de </w:t>
      </w:r>
      <w:r>
        <w:t>tablas</w:t>
      </w:r>
    </w:p>
    <w:p w14:paraId="2EBA3381" w14:textId="54A16D26" w:rsidR="00C91780" w:rsidRDefault="006239C8">
      <w:pPr>
        <w:pStyle w:val="Tabladeilustraciones"/>
        <w:tabs>
          <w:tab w:val="right" w:leader="dot" w:pos="8828"/>
        </w:tabs>
        <w:rPr>
          <w:rFonts w:asciiTheme="minorHAnsi" w:eastAsiaTheme="minorEastAsia" w:hAnsiTheme="minorHAnsi"/>
          <w:noProof/>
          <w:kern w:val="2"/>
          <w:szCs w:val="24"/>
          <w:lang w:eastAsia="es-MX"/>
          <w14:ligatures w14:val="standardContextual"/>
        </w:rPr>
      </w:pPr>
      <w:r>
        <w:rPr>
          <w:rFonts w:cs="Arial"/>
          <w:szCs w:val="24"/>
          <w:u w:val="single"/>
        </w:rPr>
        <w:fldChar w:fldCharType="begin"/>
      </w:r>
      <w:r>
        <w:rPr>
          <w:rFonts w:cs="Arial"/>
          <w:szCs w:val="24"/>
          <w:u w:val="single"/>
        </w:rPr>
        <w:instrText xml:space="preserve"> TOC \h \z \c "Tabla" </w:instrText>
      </w:r>
      <w:r>
        <w:rPr>
          <w:rFonts w:cs="Arial"/>
          <w:szCs w:val="24"/>
          <w:u w:val="single"/>
        </w:rPr>
        <w:fldChar w:fldCharType="separate"/>
      </w:r>
      <w:hyperlink w:anchor="_Toc178529370" w:history="1">
        <w:r w:rsidR="00C91780" w:rsidRPr="001845B6">
          <w:rPr>
            <w:rStyle w:val="Hipervnculo"/>
            <w:rFonts w:cs="Arial"/>
            <w:noProof/>
          </w:rPr>
          <w:t>Tabla 1 Categoría de productos</w:t>
        </w:r>
        <w:r w:rsidR="00C91780">
          <w:rPr>
            <w:noProof/>
            <w:webHidden/>
          </w:rPr>
          <w:tab/>
        </w:r>
        <w:r w:rsidR="00C91780">
          <w:rPr>
            <w:noProof/>
            <w:webHidden/>
          </w:rPr>
          <w:fldChar w:fldCharType="begin"/>
        </w:r>
        <w:r w:rsidR="00C91780">
          <w:rPr>
            <w:noProof/>
            <w:webHidden/>
          </w:rPr>
          <w:instrText xml:space="preserve"> PAGEREF _Toc178529370 \h </w:instrText>
        </w:r>
        <w:r w:rsidR="00C91780">
          <w:rPr>
            <w:noProof/>
            <w:webHidden/>
          </w:rPr>
        </w:r>
        <w:r w:rsidR="00C91780">
          <w:rPr>
            <w:noProof/>
            <w:webHidden/>
          </w:rPr>
          <w:fldChar w:fldCharType="separate"/>
        </w:r>
        <w:r w:rsidR="00C91780">
          <w:rPr>
            <w:noProof/>
            <w:webHidden/>
          </w:rPr>
          <w:t>25</w:t>
        </w:r>
        <w:r w:rsidR="00C91780">
          <w:rPr>
            <w:noProof/>
            <w:webHidden/>
          </w:rPr>
          <w:fldChar w:fldCharType="end"/>
        </w:r>
      </w:hyperlink>
    </w:p>
    <w:p w14:paraId="3856B6C1" w14:textId="3334A5BD"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71" w:history="1">
        <w:r w:rsidRPr="001845B6">
          <w:rPr>
            <w:rStyle w:val="Hipervnculo"/>
            <w:rFonts w:cs="Arial"/>
            <w:noProof/>
          </w:rPr>
          <w:t>Tabla 2 Centros iniciales</w:t>
        </w:r>
        <w:r>
          <w:rPr>
            <w:noProof/>
            <w:webHidden/>
          </w:rPr>
          <w:tab/>
        </w:r>
        <w:r>
          <w:rPr>
            <w:noProof/>
            <w:webHidden/>
          </w:rPr>
          <w:fldChar w:fldCharType="begin"/>
        </w:r>
        <w:r>
          <w:rPr>
            <w:noProof/>
            <w:webHidden/>
          </w:rPr>
          <w:instrText xml:space="preserve"> PAGEREF _Toc178529371 \h </w:instrText>
        </w:r>
        <w:r>
          <w:rPr>
            <w:noProof/>
            <w:webHidden/>
          </w:rPr>
        </w:r>
        <w:r>
          <w:rPr>
            <w:noProof/>
            <w:webHidden/>
          </w:rPr>
          <w:fldChar w:fldCharType="separate"/>
        </w:r>
        <w:r>
          <w:rPr>
            <w:noProof/>
            <w:webHidden/>
          </w:rPr>
          <w:t>26</w:t>
        </w:r>
        <w:r>
          <w:rPr>
            <w:noProof/>
            <w:webHidden/>
          </w:rPr>
          <w:fldChar w:fldCharType="end"/>
        </w:r>
      </w:hyperlink>
    </w:p>
    <w:p w14:paraId="71ADCA40" w14:textId="1D53A4E5"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72" w:history="1">
        <w:r w:rsidRPr="001845B6">
          <w:rPr>
            <w:rStyle w:val="Hipervnculo"/>
            <w:rFonts w:cs="Arial"/>
            <w:noProof/>
          </w:rPr>
          <w:t>Tabla 3 Iteración 1 distancia objeto 1</w:t>
        </w:r>
        <w:r>
          <w:rPr>
            <w:noProof/>
            <w:webHidden/>
          </w:rPr>
          <w:tab/>
        </w:r>
        <w:r>
          <w:rPr>
            <w:noProof/>
            <w:webHidden/>
          </w:rPr>
          <w:fldChar w:fldCharType="begin"/>
        </w:r>
        <w:r>
          <w:rPr>
            <w:noProof/>
            <w:webHidden/>
          </w:rPr>
          <w:instrText xml:space="preserve"> PAGEREF _Toc178529372 \h </w:instrText>
        </w:r>
        <w:r>
          <w:rPr>
            <w:noProof/>
            <w:webHidden/>
          </w:rPr>
        </w:r>
        <w:r>
          <w:rPr>
            <w:noProof/>
            <w:webHidden/>
          </w:rPr>
          <w:fldChar w:fldCharType="separate"/>
        </w:r>
        <w:r>
          <w:rPr>
            <w:noProof/>
            <w:webHidden/>
          </w:rPr>
          <w:t>26</w:t>
        </w:r>
        <w:r>
          <w:rPr>
            <w:noProof/>
            <w:webHidden/>
          </w:rPr>
          <w:fldChar w:fldCharType="end"/>
        </w:r>
      </w:hyperlink>
    </w:p>
    <w:p w14:paraId="3334E5AC" w14:textId="2F4DB5AF"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73" w:history="1">
        <w:r w:rsidRPr="001845B6">
          <w:rPr>
            <w:rStyle w:val="Hipervnculo"/>
            <w:rFonts w:cs="Arial"/>
            <w:noProof/>
          </w:rPr>
          <w:t>Tabla 4 Iteración 1 distancia objeto 2</w:t>
        </w:r>
        <w:r>
          <w:rPr>
            <w:noProof/>
            <w:webHidden/>
          </w:rPr>
          <w:tab/>
        </w:r>
        <w:r>
          <w:rPr>
            <w:noProof/>
            <w:webHidden/>
          </w:rPr>
          <w:fldChar w:fldCharType="begin"/>
        </w:r>
        <w:r>
          <w:rPr>
            <w:noProof/>
            <w:webHidden/>
          </w:rPr>
          <w:instrText xml:space="preserve"> PAGEREF _Toc178529373 \h </w:instrText>
        </w:r>
        <w:r>
          <w:rPr>
            <w:noProof/>
            <w:webHidden/>
          </w:rPr>
        </w:r>
        <w:r>
          <w:rPr>
            <w:noProof/>
            <w:webHidden/>
          </w:rPr>
          <w:fldChar w:fldCharType="separate"/>
        </w:r>
        <w:r>
          <w:rPr>
            <w:noProof/>
            <w:webHidden/>
          </w:rPr>
          <w:t>26</w:t>
        </w:r>
        <w:r>
          <w:rPr>
            <w:noProof/>
            <w:webHidden/>
          </w:rPr>
          <w:fldChar w:fldCharType="end"/>
        </w:r>
      </w:hyperlink>
    </w:p>
    <w:p w14:paraId="0F5BCB08" w14:textId="50C292B2"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74" w:history="1">
        <w:r w:rsidRPr="001845B6">
          <w:rPr>
            <w:rStyle w:val="Hipervnculo"/>
            <w:rFonts w:cs="Arial"/>
            <w:noProof/>
          </w:rPr>
          <w:t>Tabla 5 Iteración 1 distancia objeto 3</w:t>
        </w:r>
        <w:r>
          <w:rPr>
            <w:noProof/>
            <w:webHidden/>
          </w:rPr>
          <w:tab/>
        </w:r>
        <w:r>
          <w:rPr>
            <w:noProof/>
            <w:webHidden/>
          </w:rPr>
          <w:fldChar w:fldCharType="begin"/>
        </w:r>
        <w:r>
          <w:rPr>
            <w:noProof/>
            <w:webHidden/>
          </w:rPr>
          <w:instrText xml:space="preserve"> PAGEREF _Toc178529374 \h </w:instrText>
        </w:r>
        <w:r>
          <w:rPr>
            <w:noProof/>
            <w:webHidden/>
          </w:rPr>
        </w:r>
        <w:r>
          <w:rPr>
            <w:noProof/>
            <w:webHidden/>
          </w:rPr>
          <w:fldChar w:fldCharType="separate"/>
        </w:r>
        <w:r>
          <w:rPr>
            <w:noProof/>
            <w:webHidden/>
          </w:rPr>
          <w:t>27</w:t>
        </w:r>
        <w:r>
          <w:rPr>
            <w:noProof/>
            <w:webHidden/>
          </w:rPr>
          <w:fldChar w:fldCharType="end"/>
        </w:r>
      </w:hyperlink>
    </w:p>
    <w:p w14:paraId="4F88B9B0" w14:textId="447B312A"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75" w:history="1">
        <w:r w:rsidRPr="001845B6">
          <w:rPr>
            <w:rStyle w:val="Hipervnculo"/>
            <w:rFonts w:cs="Arial"/>
            <w:noProof/>
          </w:rPr>
          <w:t>Tabla 6 Iteración 1 distancia objeto 4</w:t>
        </w:r>
        <w:r>
          <w:rPr>
            <w:noProof/>
            <w:webHidden/>
          </w:rPr>
          <w:tab/>
        </w:r>
        <w:r>
          <w:rPr>
            <w:noProof/>
            <w:webHidden/>
          </w:rPr>
          <w:fldChar w:fldCharType="begin"/>
        </w:r>
        <w:r>
          <w:rPr>
            <w:noProof/>
            <w:webHidden/>
          </w:rPr>
          <w:instrText xml:space="preserve"> PAGEREF _Toc178529375 \h </w:instrText>
        </w:r>
        <w:r>
          <w:rPr>
            <w:noProof/>
            <w:webHidden/>
          </w:rPr>
        </w:r>
        <w:r>
          <w:rPr>
            <w:noProof/>
            <w:webHidden/>
          </w:rPr>
          <w:fldChar w:fldCharType="separate"/>
        </w:r>
        <w:r>
          <w:rPr>
            <w:noProof/>
            <w:webHidden/>
          </w:rPr>
          <w:t>27</w:t>
        </w:r>
        <w:r>
          <w:rPr>
            <w:noProof/>
            <w:webHidden/>
          </w:rPr>
          <w:fldChar w:fldCharType="end"/>
        </w:r>
      </w:hyperlink>
    </w:p>
    <w:p w14:paraId="4B486F3A" w14:textId="3B29EC75"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76" w:history="1">
        <w:r w:rsidRPr="001845B6">
          <w:rPr>
            <w:rStyle w:val="Hipervnculo"/>
            <w:rFonts w:cs="Arial"/>
            <w:noProof/>
          </w:rPr>
          <w:t>Tabla 7 Iteración 1 distancia objeto 5</w:t>
        </w:r>
        <w:r>
          <w:rPr>
            <w:noProof/>
            <w:webHidden/>
          </w:rPr>
          <w:tab/>
        </w:r>
        <w:r>
          <w:rPr>
            <w:noProof/>
            <w:webHidden/>
          </w:rPr>
          <w:fldChar w:fldCharType="begin"/>
        </w:r>
        <w:r>
          <w:rPr>
            <w:noProof/>
            <w:webHidden/>
          </w:rPr>
          <w:instrText xml:space="preserve"> PAGEREF _Toc178529376 \h </w:instrText>
        </w:r>
        <w:r>
          <w:rPr>
            <w:noProof/>
            <w:webHidden/>
          </w:rPr>
        </w:r>
        <w:r>
          <w:rPr>
            <w:noProof/>
            <w:webHidden/>
          </w:rPr>
          <w:fldChar w:fldCharType="separate"/>
        </w:r>
        <w:r>
          <w:rPr>
            <w:noProof/>
            <w:webHidden/>
          </w:rPr>
          <w:t>28</w:t>
        </w:r>
        <w:r>
          <w:rPr>
            <w:noProof/>
            <w:webHidden/>
          </w:rPr>
          <w:fldChar w:fldCharType="end"/>
        </w:r>
      </w:hyperlink>
    </w:p>
    <w:p w14:paraId="34DFD931" w14:textId="276063AD"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77" w:history="1">
        <w:r w:rsidRPr="001845B6">
          <w:rPr>
            <w:rStyle w:val="Hipervnculo"/>
            <w:rFonts w:cs="Arial"/>
            <w:noProof/>
          </w:rPr>
          <w:t>Tabla 8 Asignación de objetos</w:t>
        </w:r>
        <w:r>
          <w:rPr>
            <w:noProof/>
            <w:webHidden/>
          </w:rPr>
          <w:tab/>
        </w:r>
        <w:r>
          <w:rPr>
            <w:noProof/>
            <w:webHidden/>
          </w:rPr>
          <w:fldChar w:fldCharType="begin"/>
        </w:r>
        <w:r>
          <w:rPr>
            <w:noProof/>
            <w:webHidden/>
          </w:rPr>
          <w:instrText xml:space="preserve"> PAGEREF _Toc178529377 \h </w:instrText>
        </w:r>
        <w:r>
          <w:rPr>
            <w:noProof/>
            <w:webHidden/>
          </w:rPr>
        </w:r>
        <w:r>
          <w:rPr>
            <w:noProof/>
            <w:webHidden/>
          </w:rPr>
          <w:fldChar w:fldCharType="separate"/>
        </w:r>
        <w:r>
          <w:rPr>
            <w:noProof/>
            <w:webHidden/>
          </w:rPr>
          <w:t>28</w:t>
        </w:r>
        <w:r>
          <w:rPr>
            <w:noProof/>
            <w:webHidden/>
          </w:rPr>
          <w:fldChar w:fldCharType="end"/>
        </w:r>
      </w:hyperlink>
    </w:p>
    <w:p w14:paraId="0A9BED78" w14:textId="55CC4B7F"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78" w:history="1">
        <w:r w:rsidRPr="001845B6">
          <w:rPr>
            <w:rStyle w:val="Hipervnculo"/>
            <w:rFonts w:cs="Arial"/>
            <w:noProof/>
          </w:rPr>
          <w:t>Tabla 9 Reasignación de objetos, grupo 1</w:t>
        </w:r>
        <w:r>
          <w:rPr>
            <w:noProof/>
            <w:webHidden/>
          </w:rPr>
          <w:tab/>
        </w:r>
        <w:r>
          <w:rPr>
            <w:noProof/>
            <w:webHidden/>
          </w:rPr>
          <w:fldChar w:fldCharType="begin"/>
        </w:r>
        <w:r>
          <w:rPr>
            <w:noProof/>
            <w:webHidden/>
          </w:rPr>
          <w:instrText xml:space="preserve"> PAGEREF _Toc178529378 \h </w:instrText>
        </w:r>
        <w:r>
          <w:rPr>
            <w:noProof/>
            <w:webHidden/>
          </w:rPr>
        </w:r>
        <w:r>
          <w:rPr>
            <w:noProof/>
            <w:webHidden/>
          </w:rPr>
          <w:fldChar w:fldCharType="separate"/>
        </w:r>
        <w:r>
          <w:rPr>
            <w:noProof/>
            <w:webHidden/>
          </w:rPr>
          <w:t>29</w:t>
        </w:r>
        <w:r>
          <w:rPr>
            <w:noProof/>
            <w:webHidden/>
          </w:rPr>
          <w:fldChar w:fldCharType="end"/>
        </w:r>
      </w:hyperlink>
    </w:p>
    <w:p w14:paraId="1AF1BEB5" w14:textId="127B0B4F"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79" w:history="1">
        <w:r w:rsidRPr="001845B6">
          <w:rPr>
            <w:rStyle w:val="Hipervnculo"/>
            <w:rFonts w:cs="Arial"/>
            <w:noProof/>
          </w:rPr>
          <w:t>Tabla 10 Reasignación de objetos, grupo 2</w:t>
        </w:r>
        <w:r>
          <w:rPr>
            <w:noProof/>
            <w:webHidden/>
          </w:rPr>
          <w:tab/>
        </w:r>
        <w:r>
          <w:rPr>
            <w:noProof/>
            <w:webHidden/>
          </w:rPr>
          <w:fldChar w:fldCharType="begin"/>
        </w:r>
        <w:r>
          <w:rPr>
            <w:noProof/>
            <w:webHidden/>
          </w:rPr>
          <w:instrText xml:space="preserve"> PAGEREF _Toc178529379 \h </w:instrText>
        </w:r>
        <w:r>
          <w:rPr>
            <w:noProof/>
            <w:webHidden/>
          </w:rPr>
        </w:r>
        <w:r>
          <w:rPr>
            <w:noProof/>
            <w:webHidden/>
          </w:rPr>
          <w:fldChar w:fldCharType="separate"/>
        </w:r>
        <w:r>
          <w:rPr>
            <w:noProof/>
            <w:webHidden/>
          </w:rPr>
          <w:t>29</w:t>
        </w:r>
        <w:r>
          <w:rPr>
            <w:noProof/>
            <w:webHidden/>
          </w:rPr>
          <w:fldChar w:fldCharType="end"/>
        </w:r>
      </w:hyperlink>
    </w:p>
    <w:p w14:paraId="472DDC60" w14:textId="196D85DD"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80" w:history="1">
        <w:r w:rsidRPr="001845B6">
          <w:rPr>
            <w:rStyle w:val="Hipervnculo"/>
            <w:rFonts w:cs="Arial"/>
            <w:noProof/>
          </w:rPr>
          <w:t>Tabla 11 Iteración 2 distancia objeto 1</w:t>
        </w:r>
        <w:r>
          <w:rPr>
            <w:noProof/>
            <w:webHidden/>
          </w:rPr>
          <w:tab/>
        </w:r>
        <w:r>
          <w:rPr>
            <w:noProof/>
            <w:webHidden/>
          </w:rPr>
          <w:fldChar w:fldCharType="begin"/>
        </w:r>
        <w:r>
          <w:rPr>
            <w:noProof/>
            <w:webHidden/>
          </w:rPr>
          <w:instrText xml:space="preserve"> PAGEREF _Toc178529380 \h </w:instrText>
        </w:r>
        <w:r>
          <w:rPr>
            <w:noProof/>
            <w:webHidden/>
          </w:rPr>
        </w:r>
        <w:r>
          <w:rPr>
            <w:noProof/>
            <w:webHidden/>
          </w:rPr>
          <w:fldChar w:fldCharType="separate"/>
        </w:r>
        <w:r>
          <w:rPr>
            <w:noProof/>
            <w:webHidden/>
          </w:rPr>
          <w:t>29</w:t>
        </w:r>
        <w:r>
          <w:rPr>
            <w:noProof/>
            <w:webHidden/>
          </w:rPr>
          <w:fldChar w:fldCharType="end"/>
        </w:r>
      </w:hyperlink>
    </w:p>
    <w:p w14:paraId="456C38AC" w14:textId="0220B438"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81" w:history="1">
        <w:r w:rsidRPr="001845B6">
          <w:rPr>
            <w:rStyle w:val="Hipervnculo"/>
            <w:rFonts w:cs="Arial"/>
            <w:noProof/>
          </w:rPr>
          <w:t>Tabla 12 Iteración 2 distancia objeto 2</w:t>
        </w:r>
        <w:r>
          <w:rPr>
            <w:noProof/>
            <w:webHidden/>
          </w:rPr>
          <w:tab/>
        </w:r>
        <w:r>
          <w:rPr>
            <w:noProof/>
            <w:webHidden/>
          </w:rPr>
          <w:fldChar w:fldCharType="begin"/>
        </w:r>
        <w:r>
          <w:rPr>
            <w:noProof/>
            <w:webHidden/>
          </w:rPr>
          <w:instrText xml:space="preserve"> PAGEREF _Toc178529381 \h </w:instrText>
        </w:r>
        <w:r>
          <w:rPr>
            <w:noProof/>
            <w:webHidden/>
          </w:rPr>
        </w:r>
        <w:r>
          <w:rPr>
            <w:noProof/>
            <w:webHidden/>
          </w:rPr>
          <w:fldChar w:fldCharType="separate"/>
        </w:r>
        <w:r>
          <w:rPr>
            <w:noProof/>
            <w:webHidden/>
          </w:rPr>
          <w:t>30</w:t>
        </w:r>
        <w:r>
          <w:rPr>
            <w:noProof/>
            <w:webHidden/>
          </w:rPr>
          <w:fldChar w:fldCharType="end"/>
        </w:r>
      </w:hyperlink>
    </w:p>
    <w:p w14:paraId="63C70A9B" w14:textId="4DEA42E1"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82" w:history="1">
        <w:r w:rsidRPr="001845B6">
          <w:rPr>
            <w:rStyle w:val="Hipervnculo"/>
            <w:rFonts w:cs="Arial"/>
            <w:noProof/>
          </w:rPr>
          <w:t>Tabla 13 Iteración 2 distancia objeto 3</w:t>
        </w:r>
        <w:r>
          <w:rPr>
            <w:noProof/>
            <w:webHidden/>
          </w:rPr>
          <w:tab/>
        </w:r>
        <w:r>
          <w:rPr>
            <w:noProof/>
            <w:webHidden/>
          </w:rPr>
          <w:fldChar w:fldCharType="begin"/>
        </w:r>
        <w:r>
          <w:rPr>
            <w:noProof/>
            <w:webHidden/>
          </w:rPr>
          <w:instrText xml:space="preserve"> PAGEREF _Toc178529382 \h </w:instrText>
        </w:r>
        <w:r>
          <w:rPr>
            <w:noProof/>
            <w:webHidden/>
          </w:rPr>
        </w:r>
        <w:r>
          <w:rPr>
            <w:noProof/>
            <w:webHidden/>
          </w:rPr>
          <w:fldChar w:fldCharType="separate"/>
        </w:r>
        <w:r>
          <w:rPr>
            <w:noProof/>
            <w:webHidden/>
          </w:rPr>
          <w:t>30</w:t>
        </w:r>
        <w:r>
          <w:rPr>
            <w:noProof/>
            <w:webHidden/>
          </w:rPr>
          <w:fldChar w:fldCharType="end"/>
        </w:r>
      </w:hyperlink>
    </w:p>
    <w:p w14:paraId="65EEBA44" w14:textId="40239FE5"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83" w:history="1">
        <w:r w:rsidRPr="001845B6">
          <w:rPr>
            <w:rStyle w:val="Hipervnculo"/>
            <w:rFonts w:cs="Arial"/>
            <w:noProof/>
          </w:rPr>
          <w:t>Tabla 14 Iteración 2 distancia objeto 4</w:t>
        </w:r>
        <w:r>
          <w:rPr>
            <w:noProof/>
            <w:webHidden/>
          </w:rPr>
          <w:tab/>
        </w:r>
        <w:r>
          <w:rPr>
            <w:noProof/>
            <w:webHidden/>
          </w:rPr>
          <w:fldChar w:fldCharType="begin"/>
        </w:r>
        <w:r>
          <w:rPr>
            <w:noProof/>
            <w:webHidden/>
          </w:rPr>
          <w:instrText xml:space="preserve"> PAGEREF _Toc178529383 \h </w:instrText>
        </w:r>
        <w:r>
          <w:rPr>
            <w:noProof/>
            <w:webHidden/>
          </w:rPr>
        </w:r>
        <w:r>
          <w:rPr>
            <w:noProof/>
            <w:webHidden/>
          </w:rPr>
          <w:fldChar w:fldCharType="separate"/>
        </w:r>
        <w:r>
          <w:rPr>
            <w:noProof/>
            <w:webHidden/>
          </w:rPr>
          <w:t>31</w:t>
        </w:r>
        <w:r>
          <w:rPr>
            <w:noProof/>
            <w:webHidden/>
          </w:rPr>
          <w:fldChar w:fldCharType="end"/>
        </w:r>
      </w:hyperlink>
    </w:p>
    <w:p w14:paraId="126CBA5E" w14:textId="57988B2C"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84" w:history="1">
        <w:r w:rsidRPr="001845B6">
          <w:rPr>
            <w:rStyle w:val="Hipervnculo"/>
            <w:rFonts w:cs="Arial"/>
            <w:noProof/>
          </w:rPr>
          <w:t>Tabla 15 Iteración 2 distancia objeto 5</w:t>
        </w:r>
        <w:r>
          <w:rPr>
            <w:noProof/>
            <w:webHidden/>
          </w:rPr>
          <w:tab/>
        </w:r>
        <w:r>
          <w:rPr>
            <w:noProof/>
            <w:webHidden/>
          </w:rPr>
          <w:fldChar w:fldCharType="begin"/>
        </w:r>
        <w:r>
          <w:rPr>
            <w:noProof/>
            <w:webHidden/>
          </w:rPr>
          <w:instrText xml:space="preserve"> PAGEREF _Toc178529384 \h </w:instrText>
        </w:r>
        <w:r>
          <w:rPr>
            <w:noProof/>
            <w:webHidden/>
          </w:rPr>
        </w:r>
        <w:r>
          <w:rPr>
            <w:noProof/>
            <w:webHidden/>
          </w:rPr>
          <w:fldChar w:fldCharType="separate"/>
        </w:r>
        <w:r>
          <w:rPr>
            <w:noProof/>
            <w:webHidden/>
          </w:rPr>
          <w:t>31</w:t>
        </w:r>
        <w:r>
          <w:rPr>
            <w:noProof/>
            <w:webHidden/>
          </w:rPr>
          <w:fldChar w:fldCharType="end"/>
        </w:r>
      </w:hyperlink>
    </w:p>
    <w:p w14:paraId="70365EB2" w14:textId="67E44694"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85" w:history="1">
        <w:r w:rsidRPr="001845B6">
          <w:rPr>
            <w:rStyle w:val="Hipervnculo"/>
            <w:rFonts w:cs="Arial"/>
            <w:noProof/>
          </w:rPr>
          <w:t>Tabla 16 Asignación de objetos segunda iteración</w:t>
        </w:r>
        <w:r>
          <w:rPr>
            <w:noProof/>
            <w:webHidden/>
          </w:rPr>
          <w:tab/>
        </w:r>
        <w:r>
          <w:rPr>
            <w:noProof/>
            <w:webHidden/>
          </w:rPr>
          <w:fldChar w:fldCharType="begin"/>
        </w:r>
        <w:r>
          <w:rPr>
            <w:noProof/>
            <w:webHidden/>
          </w:rPr>
          <w:instrText xml:space="preserve"> PAGEREF _Toc178529385 \h </w:instrText>
        </w:r>
        <w:r>
          <w:rPr>
            <w:noProof/>
            <w:webHidden/>
          </w:rPr>
        </w:r>
        <w:r>
          <w:rPr>
            <w:noProof/>
            <w:webHidden/>
          </w:rPr>
          <w:fldChar w:fldCharType="separate"/>
        </w:r>
        <w:r>
          <w:rPr>
            <w:noProof/>
            <w:webHidden/>
          </w:rPr>
          <w:t>32</w:t>
        </w:r>
        <w:r>
          <w:rPr>
            <w:noProof/>
            <w:webHidden/>
          </w:rPr>
          <w:fldChar w:fldCharType="end"/>
        </w:r>
      </w:hyperlink>
    </w:p>
    <w:p w14:paraId="70DBB57E" w14:textId="2E5C2897"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86" w:history="1">
        <w:r w:rsidRPr="001845B6">
          <w:rPr>
            <w:rStyle w:val="Hipervnculo"/>
            <w:rFonts w:cs="Arial"/>
            <w:noProof/>
          </w:rPr>
          <w:t>Tabla 17 Reasignación de objetos, grupo 1</w:t>
        </w:r>
        <w:r>
          <w:rPr>
            <w:noProof/>
            <w:webHidden/>
          </w:rPr>
          <w:tab/>
        </w:r>
        <w:r>
          <w:rPr>
            <w:noProof/>
            <w:webHidden/>
          </w:rPr>
          <w:fldChar w:fldCharType="begin"/>
        </w:r>
        <w:r>
          <w:rPr>
            <w:noProof/>
            <w:webHidden/>
          </w:rPr>
          <w:instrText xml:space="preserve"> PAGEREF _Toc178529386 \h </w:instrText>
        </w:r>
        <w:r>
          <w:rPr>
            <w:noProof/>
            <w:webHidden/>
          </w:rPr>
        </w:r>
        <w:r>
          <w:rPr>
            <w:noProof/>
            <w:webHidden/>
          </w:rPr>
          <w:fldChar w:fldCharType="separate"/>
        </w:r>
        <w:r>
          <w:rPr>
            <w:noProof/>
            <w:webHidden/>
          </w:rPr>
          <w:t>32</w:t>
        </w:r>
        <w:r>
          <w:rPr>
            <w:noProof/>
            <w:webHidden/>
          </w:rPr>
          <w:fldChar w:fldCharType="end"/>
        </w:r>
      </w:hyperlink>
    </w:p>
    <w:p w14:paraId="37CE9317" w14:textId="55BB7DDF"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87" w:history="1">
        <w:r w:rsidRPr="001845B6">
          <w:rPr>
            <w:rStyle w:val="Hipervnculo"/>
            <w:rFonts w:cs="Arial"/>
            <w:noProof/>
          </w:rPr>
          <w:t>Tabla 18 Reasignación de objetos, grupo 2</w:t>
        </w:r>
        <w:r>
          <w:rPr>
            <w:noProof/>
            <w:webHidden/>
          </w:rPr>
          <w:tab/>
        </w:r>
        <w:r>
          <w:rPr>
            <w:noProof/>
            <w:webHidden/>
          </w:rPr>
          <w:fldChar w:fldCharType="begin"/>
        </w:r>
        <w:r>
          <w:rPr>
            <w:noProof/>
            <w:webHidden/>
          </w:rPr>
          <w:instrText xml:space="preserve"> PAGEREF _Toc178529387 \h </w:instrText>
        </w:r>
        <w:r>
          <w:rPr>
            <w:noProof/>
            <w:webHidden/>
          </w:rPr>
        </w:r>
        <w:r>
          <w:rPr>
            <w:noProof/>
            <w:webHidden/>
          </w:rPr>
          <w:fldChar w:fldCharType="separate"/>
        </w:r>
        <w:r>
          <w:rPr>
            <w:noProof/>
            <w:webHidden/>
          </w:rPr>
          <w:t>33</w:t>
        </w:r>
        <w:r>
          <w:rPr>
            <w:noProof/>
            <w:webHidden/>
          </w:rPr>
          <w:fldChar w:fldCharType="end"/>
        </w:r>
      </w:hyperlink>
    </w:p>
    <w:p w14:paraId="0AEDBDFD" w14:textId="29E7E572"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88" w:history="1">
        <w:r w:rsidRPr="001845B6">
          <w:rPr>
            <w:rStyle w:val="Hipervnculo"/>
            <w:rFonts w:cs="Arial"/>
            <w:noProof/>
          </w:rPr>
          <w:t>Tabla 19 Iteración 3 distancia objeto 1</w:t>
        </w:r>
        <w:r>
          <w:rPr>
            <w:noProof/>
            <w:webHidden/>
          </w:rPr>
          <w:tab/>
        </w:r>
        <w:r>
          <w:rPr>
            <w:noProof/>
            <w:webHidden/>
          </w:rPr>
          <w:fldChar w:fldCharType="begin"/>
        </w:r>
        <w:r>
          <w:rPr>
            <w:noProof/>
            <w:webHidden/>
          </w:rPr>
          <w:instrText xml:space="preserve"> PAGEREF _Toc178529388 \h </w:instrText>
        </w:r>
        <w:r>
          <w:rPr>
            <w:noProof/>
            <w:webHidden/>
          </w:rPr>
        </w:r>
        <w:r>
          <w:rPr>
            <w:noProof/>
            <w:webHidden/>
          </w:rPr>
          <w:fldChar w:fldCharType="separate"/>
        </w:r>
        <w:r>
          <w:rPr>
            <w:noProof/>
            <w:webHidden/>
          </w:rPr>
          <w:t>33</w:t>
        </w:r>
        <w:r>
          <w:rPr>
            <w:noProof/>
            <w:webHidden/>
          </w:rPr>
          <w:fldChar w:fldCharType="end"/>
        </w:r>
      </w:hyperlink>
    </w:p>
    <w:p w14:paraId="5D9E4436" w14:textId="15033FE3"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89" w:history="1">
        <w:r w:rsidRPr="001845B6">
          <w:rPr>
            <w:rStyle w:val="Hipervnculo"/>
            <w:rFonts w:cs="Arial"/>
            <w:noProof/>
          </w:rPr>
          <w:t>Tabla 20 Iteración 3 distancia objeto 2</w:t>
        </w:r>
        <w:r>
          <w:rPr>
            <w:noProof/>
            <w:webHidden/>
          </w:rPr>
          <w:tab/>
        </w:r>
        <w:r>
          <w:rPr>
            <w:noProof/>
            <w:webHidden/>
          </w:rPr>
          <w:fldChar w:fldCharType="begin"/>
        </w:r>
        <w:r>
          <w:rPr>
            <w:noProof/>
            <w:webHidden/>
          </w:rPr>
          <w:instrText xml:space="preserve"> PAGEREF _Toc178529389 \h </w:instrText>
        </w:r>
        <w:r>
          <w:rPr>
            <w:noProof/>
            <w:webHidden/>
          </w:rPr>
        </w:r>
        <w:r>
          <w:rPr>
            <w:noProof/>
            <w:webHidden/>
          </w:rPr>
          <w:fldChar w:fldCharType="separate"/>
        </w:r>
        <w:r>
          <w:rPr>
            <w:noProof/>
            <w:webHidden/>
          </w:rPr>
          <w:t>33</w:t>
        </w:r>
        <w:r>
          <w:rPr>
            <w:noProof/>
            <w:webHidden/>
          </w:rPr>
          <w:fldChar w:fldCharType="end"/>
        </w:r>
      </w:hyperlink>
    </w:p>
    <w:p w14:paraId="1BABB964" w14:textId="1BCE4AFA"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90" w:history="1">
        <w:r w:rsidRPr="001845B6">
          <w:rPr>
            <w:rStyle w:val="Hipervnculo"/>
            <w:rFonts w:cs="Arial"/>
            <w:noProof/>
          </w:rPr>
          <w:t>Tabla 21 Iteración 3 distancia objeto 3</w:t>
        </w:r>
        <w:r>
          <w:rPr>
            <w:noProof/>
            <w:webHidden/>
          </w:rPr>
          <w:tab/>
        </w:r>
        <w:r>
          <w:rPr>
            <w:noProof/>
            <w:webHidden/>
          </w:rPr>
          <w:fldChar w:fldCharType="begin"/>
        </w:r>
        <w:r>
          <w:rPr>
            <w:noProof/>
            <w:webHidden/>
          </w:rPr>
          <w:instrText xml:space="preserve"> PAGEREF _Toc178529390 \h </w:instrText>
        </w:r>
        <w:r>
          <w:rPr>
            <w:noProof/>
            <w:webHidden/>
          </w:rPr>
        </w:r>
        <w:r>
          <w:rPr>
            <w:noProof/>
            <w:webHidden/>
          </w:rPr>
          <w:fldChar w:fldCharType="separate"/>
        </w:r>
        <w:r>
          <w:rPr>
            <w:noProof/>
            <w:webHidden/>
          </w:rPr>
          <w:t>34</w:t>
        </w:r>
        <w:r>
          <w:rPr>
            <w:noProof/>
            <w:webHidden/>
          </w:rPr>
          <w:fldChar w:fldCharType="end"/>
        </w:r>
      </w:hyperlink>
    </w:p>
    <w:p w14:paraId="25F3E8C7" w14:textId="4F5F04E1"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91" w:history="1">
        <w:r w:rsidRPr="001845B6">
          <w:rPr>
            <w:rStyle w:val="Hipervnculo"/>
            <w:rFonts w:cs="Arial"/>
            <w:noProof/>
          </w:rPr>
          <w:t>Tabla 22 Iteración 3 distancia objeto 4</w:t>
        </w:r>
        <w:r>
          <w:rPr>
            <w:noProof/>
            <w:webHidden/>
          </w:rPr>
          <w:tab/>
        </w:r>
        <w:r>
          <w:rPr>
            <w:noProof/>
            <w:webHidden/>
          </w:rPr>
          <w:fldChar w:fldCharType="begin"/>
        </w:r>
        <w:r>
          <w:rPr>
            <w:noProof/>
            <w:webHidden/>
          </w:rPr>
          <w:instrText xml:space="preserve"> PAGEREF _Toc178529391 \h </w:instrText>
        </w:r>
        <w:r>
          <w:rPr>
            <w:noProof/>
            <w:webHidden/>
          </w:rPr>
        </w:r>
        <w:r>
          <w:rPr>
            <w:noProof/>
            <w:webHidden/>
          </w:rPr>
          <w:fldChar w:fldCharType="separate"/>
        </w:r>
        <w:r>
          <w:rPr>
            <w:noProof/>
            <w:webHidden/>
          </w:rPr>
          <w:t>34</w:t>
        </w:r>
        <w:r>
          <w:rPr>
            <w:noProof/>
            <w:webHidden/>
          </w:rPr>
          <w:fldChar w:fldCharType="end"/>
        </w:r>
      </w:hyperlink>
    </w:p>
    <w:p w14:paraId="1935DDA8" w14:textId="0CB8D2AC"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92" w:history="1">
        <w:r w:rsidRPr="001845B6">
          <w:rPr>
            <w:rStyle w:val="Hipervnculo"/>
            <w:rFonts w:cs="Arial"/>
            <w:noProof/>
          </w:rPr>
          <w:t>Tabla 23 Iteración 3 distancia objeto 5</w:t>
        </w:r>
        <w:r>
          <w:rPr>
            <w:noProof/>
            <w:webHidden/>
          </w:rPr>
          <w:tab/>
        </w:r>
        <w:r>
          <w:rPr>
            <w:noProof/>
            <w:webHidden/>
          </w:rPr>
          <w:fldChar w:fldCharType="begin"/>
        </w:r>
        <w:r>
          <w:rPr>
            <w:noProof/>
            <w:webHidden/>
          </w:rPr>
          <w:instrText xml:space="preserve"> PAGEREF _Toc178529392 \h </w:instrText>
        </w:r>
        <w:r>
          <w:rPr>
            <w:noProof/>
            <w:webHidden/>
          </w:rPr>
        </w:r>
        <w:r>
          <w:rPr>
            <w:noProof/>
            <w:webHidden/>
          </w:rPr>
          <w:fldChar w:fldCharType="separate"/>
        </w:r>
        <w:r>
          <w:rPr>
            <w:noProof/>
            <w:webHidden/>
          </w:rPr>
          <w:t>35</w:t>
        </w:r>
        <w:r>
          <w:rPr>
            <w:noProof/>
            <w:webHidden/>
          </w:rPr>
          <w:fldChar w:fldCharType="end"/>
        </w:r>
      </w:hyperlink>
    </w:p>
    <w:p w14:paraId="428534D2" w14:textId="67B9D4F3"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93" w:history="1">
        <w:r w:rsidRPr="001845B6">
          <w:rPr>
            <w:rStyle w:val="Hipervnculo"/>
            <w:rFonts w:cs="Arial"/>
            <w:noProof/>
          </w:rPr>
          <w:t>Tabla 24 Asignación de objetos tercera iteración</w:t>
        </w:r>
        <w:r>
          <w:rPr>
            <w:noProof/>
            <w:webHidden/>
          </w:rPr>
          <w:tab/>
        </w:r>
        <w:r>
          <w:rPr>
            <w:noProof/>
            <w:webHidden/>
          </w:rPr>
          <w:fldChar w:fldCharType="begin"/>
        </w:r>
        <w:r>
          <w:rPr>
            <w:noProof/>
            <w:webHidden/>
          </w:rPr>
          <w:instrText xml:space="preserve"> PAGEREF _Toc178529393 \h </w:instrText>
        </w:r>
        <w:r>
          <w:rPr>
            <w:noProof/>
            <w:webHidden/>
          </w:rPr>
        </w:r>
        <w:r>
          <w:rPr>
            <w:noProof/>
            <w:webHidden/>
          </w:rPr>
          <w:fldChar w:fldCharType="separate"/>
        </w:r>
        <w:r>
          <w:rPr>
            <w:noProof/>
            <w:webHidden/>
          </w:rPr>
          <w:t>35</w:t>
        </w:r>
        <w:r>
          <w:rPr>
            <w:noProof/>
            <w:webHidden/>
          </w:rPr>
          <w:fldChar w:fldCharType="end"/>
        </w:r>
      </w:hyperlink>
    </w:p>
    <w:p w14:paraId="0B483E60" w14:textId="322472FF"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94" w:history="1">
        <w:r w:rsidRPr="001845B6">
          <w:rPr>
            <w:rStyle w:val="Hipervnculo"/>
            <w:noProof/>
          </w:rPr>
          <w:t>Tabla 25 Requisitos funcionales</w:t>
        </w:r>
        <w:r>
          <w:rPr>
            <w:noProof/>
            <w:webHidden/>
          </w:rPr>
          <w:tab/>
        </w:r>
        <w:r>
          <w:rPr>
            <w:noProof/>
            <w:webHidden/>
          </w:rPr>
          <w:fldChar w:fldCharType="begin"/>
        </w:r>
        <w:r>
          <w:rPr>
            <w:noProof/>
            <w:webHidden/>
          </w:rPr>
          <w:instrText xml:space="preserve"> PAGEREF _Toc178529394 \h </w:instrText>
        </w:r>
        <w:r>
          <w:rPr>
            <w:noProof/>
            <w:webHidden/>
          </w:rPr>
        </w:r>
        <w:r>
          <w:rPr>
            <w:noProof/>
            <w:webHidden/>
          </w:rPr>
          <w:fldChar w:fldCharType="separate"/>
        </w:r>
        <w:r>
          <w:rPr>
            <w:noProof/>
            <w:webHidden/>
          </w:rPr>
          <w:t>40</w:t>
        </w:r>
        <w:r>
          <w:rPr>
            <w:noProof/>
            <w:webHidden/>
          </w:rPr>
          <w:fldChar w:fldCharType="end"/>
        </w:r>
      </w:hyperlink>
    </w:p>
    <w:p w14:paraId="6D8D936F" w14:textId="1EF1866B"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95" w:history="1">
        <w:r w:rsidRPr="001845B6">
          <w:rPr>
            <w:rStyle w:val="Hipervnculo"/>
            <w:noProof/>
          </w:rPr>
          <w:t>Tabla 26 Requisitos no funcionales</w:t>
        </w:r>
        <w:r>
          <w:rPr>
            <w:noProof/>
            <w:webHidden/>
          </w:rPr>
          <w:tab/>
        </w:r>
        <w:r>
          <w:rPr>
            <w:noProof/>
            <w:webHidden/>
          </w:rPr>
          <w:fldChar w:fldCharType="begin"/>
        </w:r>
        <w:r>
          <w:rPr>
            <w:noProof/>
            <w:webHidden/>
          </w:rPr>
          <w:instrText xml:space="preserve"> PAGEREF _Toc178529395 \h </w:instrText>
        </w:r>
        <w:r>
          <w:rPr>
            <w:noProof/>
            <w:webHidden/>
          </w:rPr>
        </w:r>
        <w:r>
          <w:rPr>
            <w:noProof/>
            <w:webHidden/>
          </w:rPr>
          <w:fldChar w:fldCharType="separate"/>
        </w:r>
        <w:r>
          <w:rPr>
            <w:noProof/>
            <w:webHidden/>
          </w:rPr>
          <w:t>43</w:t>
        </w:r>
        <w:r>
          <w:rPr>
            <w:noProof/>
            <w:webHidden/>
          </w:rPr>
          <w:fldChar w:fldCharType="end"/>
        </w:r>
      </w:hyperlink>
    </w:p>
    <w:p w14:paraId="223838EE" w14:textId="6B5DE9C1" w:rsidR="006239C8" w:rsidRDefault="006239C8" w:rsidP="00C24235">
      <w:pPr>
        <w:spacing w:line="360" w:lineRule="auto"/>
        <w:jc w:val="both"/>
        <w:rPr>
          <w:rFonts w:ascii="Arial" w:hAnsi="Arial" w:cs="Arial"/>
          <w:sz w:val="24"/>
          <w:szCs w:val="24"/>
          <w:u w:val="single"/>
        </w:rPr>
      </w:pPr>
      <w:r>
        <w:rPr>
          <w:rFonts w:ascii="Arial" w:hAnsi="Arial" w:cs="Arial"/>
          <w:sz w:val="24"/>
          <w:szCs w:val="24"/>
          <w:u w:val="single"/>
        </w:rPr>
        <w:fldChar w:fldCharType="end"/>
      </w:r>
    </w:p>
    <w:p w14:paraId="4571FAC6" w14:textId="12A23D99" w:rsidR="00773CDF" w:rsidRDefault="00773CDF" w:rsidP="006F2A33">
      <w:pPr>
        <w:spacing w:line="360" w:lineRule="auto"/>
        <w:jc w:val="both"/>
        <w:rPr>
          <w:rFonts w:ascii="Arial" w:hAnsi="Arial" w:cs="Arial"/>
          <w:sz w:val="24"/>
          <w:szCs w:val="24"/>
          <w:u w:val="single"/>
        </w:rPr>
        <w:sectPr w:rsidR="00773CDF">
          <w:headerReference w:type="default" r:id="rId15"/>
          <w:footerReference w:type="default" r:id="rId16"/>
          <w:pgSz w:w="12240" w:h="15840"/>
          <w:pgMar w:top="1417" w:right="1701" w:bottom="1417" w:left="1701" w:header="708" w:footer="708" w:gutter="0"/>
          <w:cols w:space="708"/>
          <w:docGrid w:linePitch="360"/>
        </w:sectPr>
      </w:pPr>
    </w:p>
    <w:p w14:paraId="62E7A534" w14:textId="643E4F38" w:rsidR="003204BF" w:rsidRPr="00093576" w:rsidRDefault="003204BF" w:rsidP="006F2A33">
      <w:pPr>
        <w:spacing w:line="360" w:lineRule="auto"/>
      </w:pPr>
    </w:p>
    <w:p w14:paraId="2FEEACF4" w14:textId="7BA08FC7" w:rsidR="00F87C0D" w:rsidRPr="00773CDF" w:rsidRDefault="00773CDF" w:rsidP="006F2A33">
      <w:pPr>
        <w:pStyle w:val="Ttulo1"/>
        <w:numPr>
          <w:ilvl w:val="0"/>
          <w:numId w:val="4"/>
        </w:numPr>
        <w:spacing w:line="360" w:lineRule="auto"/>
      </w:pPr>
      <w:bookmarkStart w:id="47" w:name="_Toc162863686"/>
      <w:bookmarkStart w:id="48" w:name="_Toc178547273"/>
      <w:r w:rsidRPr="00773CDF">
        <w:t>I</w:t>
      </w:r>
      <w:r w:rsidR="00F87C0D" w:rsidRPr="00773CDF">
        <w:t>ntroducción</w:t>
      </w:r>
      <w:bookmarkEnd w:id="47"/>
      <w:bookmarkEnd w:id="48"/>
    </w:p>
    <w:p w14:paraId="39AA5B65" w14:textId="77777777" w:rsidR="00295246" w:rsidRPr="00295246" w:rsidRDefault="00295246" w:rsidP="00295246">
      <w:pPr>
        <w:spacing w:line="360" w:lineRule="auto"/>
        <w:jc w:val="both"/>
        <w:rPr>
          <w:rFonts w:ascii="Arial" w:hAnsi="Arial" w:cs="Arial"/>
          <w:sz w:val="24"/>
          <w:szCs w:val="24"/>
        </w:rPr>
      </w:pPr>
      <w:r w:rsidRPr="00295246">
        <w:rPr>
          <w:rFonts w:ascii="Arial" w:hAnsi="Arial" w:cs="Arial"/>
          <w:sz w:val="24"/>
          <w:szCs w:val="24"/>
        </w:rPr>
        <w:t>El análisis de datos ha evolucionado significativamente en las últimas décadas, con el surgimiento de métodos más avanzados para extraer información valiosa a partir de grandes volúmenes de datos. En muchos casos, los datos no son homogéneos y están compuestos tanto por variables numéricas como categóricas, lo que presenta un reto al momento de aplicar algoritmos tradicionales de análisis, como el K-</w:t>
      </w:r>
      <w:proofErr w:type="spellStart"/>
      <w:r w:rsidRPr="00295246">
        <w:rPr>
          <w:rFonts w:ascii="Arial" w:hAnsi="Arial" w:cs="Arial"/>
          <w:sz w:val="24"/>
          <w:szCs w:val="24"/>
        </w:rPr>
        <w:t>Means</w:t>
      </w:r>
      <w:proofErr w:type="spellEnd"/>
      <w:r w:rsidRPr="00295246">
        <w:rPr>
          <w:rFonts w:ascii="Arial" w:hAnsi="Arial" w:cs="Arial"/>
          <w:sz w:val="24"/>
          <w:szCs w:val="24"/>
        </w:rPr>
        <w:t>, que solo trabaja con datos numéricos.</w:t>
      </w:r>
    </w:p>
    <w:p w14:paraId="5780F38D" w14:textId="77777777" w:rsidR="00295246" w:rsidRPr="00295246" w:rsidRDefault="00295246" w:rsidP="00295246">
      <w:pPr>
        <w:spacing w:line="360" w:lineRule="auto"/>
        <w:jc w:val="both"/>
        <w:rPr>
          <w:rFonts w:ascii="Arial" w:hAnsi="Arial" w:cs="Arial"/>
          <w:sz w:val="24"/>
          <w:szCs w:val="24"/>
        </w:rPr>
      </w:pPr>
      <w:r w:rsidRPr="00295246">
        <w:rPr>
          <w:rFonts w:ascii="Arial" w:hAnsi="Arial" w:cs="Arial"/>
          <w:sz w:val="24"/>
          <w:szCs w:val="24"/>
        </w:rPr>
        <w:t>Para abordar esta limitación, el algoritmo K-</w:t>
      </w:r>
      <w:proofErr w:type="spellStart"/>
      <w:r w:rsidRPr="00295246">
        <w:rPr>
          <w:rFonts w:ascii="Arial" w:hAnsi="Arial" w:cs="Arial"/>
          <w:sz w:val="24"/>
          <w:szCs w:val="24"/>
        </w:rPr>
        <w:t>Prototypes</w:t>
      </w:r>
      <w:proofErr w:type="spellEnd"/>
      <w:r w:rsidRPr="00295246">
        <w:rPr>
          <w:rFonts w:ascii="Arial" w:hAnsi="Arial" w:cs="Arial"/>
          <w:sz w:val="24"/>
          <w:szCs w:val="24"/>
        </w:rPr>
        <w:t xml:space="preserve"> surge como una solución eficaz, permitiendo el procesamiento conjunto de variables numéricas y categóricas. Este algoritmo combina las fortalezas de K-</w:t>
      </w:r>
      <w:proofErr w:type="spellStart"/>
      <w:r w:rsidRPr="00295246">
        <w:rPr>
          <w:rFonts w:ascii="Arial" w:hAnsi="Arial" w:cs="Arial"/>
          <w:sz w:val="24"/>
          <w:szCs w:val="24"/>
        </w:rPr>
        <w:t>Means</w:t>
      </w:r>
      <w:proofErr w:type="spellEnd"/>
      <w:r w:rsidRPr="00295246">
        <w:rPr>
          <w:rFonts w:ascii="Arial" w:hAnsi="Arial" w:cs="Arial"/>
          <w:sz w:val="24"/>
          <w:szCs w:val="24"/>
        </w:rPr>
        <w:t xml:space="preserve"> (para variables numéricas) y K-</w:t>
      </w:r>
      <w:proofErr w:type="spellStart"/>
      <w:r w:rsidRPr="00295246">
        <w:rPr>
          <w:rFonts w:ascii="Arial" w:hAnsi="Arial" w:cs="Arial"/>
          <w:sz w:val="24"/>
          <w:szCs w:val="24"/>
        </w:rPr>
        <w:t>Modes</w:t>
      </w:r>
      <w:proofErr w:type="spellEnd"/>
      <w:r w:rsidRPr="00295246">
        <w:rPr>
          <w:rFonts w:ascii="Arial" w:hAnsi="Arial" w:cs="Arial"/>
          <w:sz w:val="24"/>
          <w:szCs w:val="24"/>
        </w:rPr>
        <w:t xml:space="preserve"> (para variables categóricas), lo que lo convierte en una herramienta adecuada para la segmentación de datos mixtos. Su aplicación es fundamental en áreas como el marketing, donde es común encontrar información demográfica de clientes combinada con preferencias o comportamientos categóricos.</w:t>
      </w:r>
    </w:p>
    <w:p w14:paraId="090C5B77" w14:textId="77777777" w:rsidR="00295246" w:rsidRPr="00295246" w:rsidRDefault="00295246" w:rsidP="00295246">
      <w:pPr>
        <w:spacing w:line="360" w:lineRule="auto"/>
        <w:jc w:val="both"/>
        <w:rPr>
          <w:rFonts w:ascii="Arial" w:hAnsi="Arial" w:cs="Arial"/>
          <w:sz w:val="24"/>
          <w:szCs w:val="24"/>
        </w:rPr>
      </w:pPr>
      <w:r w:rsidRPr="00295246">
        <w:rPr>
          <w:rFonts w:ascii="Arial" w:hAnsi="Arial" w:cs="Arial"/>
          <w:sz w:val="24"/>
          <w:szCs w:val="24"/>
        </w:rPr>
        <w:t>En este documento se aborda el desarrollo y aplicación del algoritmo K-</w:t>
      </w:r>
      <w:proofErr w:type="spellStart"/>
      <w:r w:rsidRPr="00295246">
        <w:rPr>
          <w:rFonts w:ascii="Arial" w:hAnsi="Arial" w:cs="Arial"/>
          <w:sz w:val="24"/>
          <w:szCs w:val="24"/>
        </w:rPr>
        <w:t>Prototypes</w:t>
      </w:r>
      <w:proofErr w:type="spellEnd"/>
      <w:r w:rsidRPr="00295246">
        <w:rPr>
          <w:rFonts w:ascii="Arial" w:hAnsi="Arial" w:cs="Arial"/>
          <w:sz w:val="24"/>
          <w:szCs w:val="24"/>
        </w:rPr>
        <w:t xml:space="preserve">, tomando como base un conjunto de datos reales compuesto por atributos numéricos, como la edad e ingresos de los clientes, y categóricos, como su estado de cliente y categoría de producto favorito. La implementación de este algoritmo permitirá agrupar a los clientes en </w:t>
      </w:r>
      <w:proofErr w:type="spellStart"/>
      <w:r w:rsidRPr="00295246">
        <w:rPr>
          <w:rFonts w:ascii="Arial" w:hAnsi="Arial" w:cs="Arial"/>
          <w:sz w:val="24"/>
          <w:szCs w:val="24"/>
        </w:rPr>
        <w:t>clusters</w:t>
      </w:r>
      <w:proofErr w:type="spellEnd"/>
      <w:r w:rsidRPr="00295246">
        <w:rPr>
          <w:rFonts w:ascii="Arial" w:hAnsi="Arial" w:cs="Arial"/>
          <w:sz w:val="24"/>
          <w:szCs w:val="24"/>
        </w:rPr>
        <w:t xml:space="preserve"> significativos, con el objetivo de identificar patrones ocultos que ayuden a la toma de decisiones estratégicas.</w:t>
      </w:r>
    </w:p>
    <w:p w14:paraId="3A1DA5A5" w14:textId="77777777" w:rsidR="00295246" w:rsidRPr="00295246" w:rsidRDefault="00295246" w:rsidP="00295246">
      <w:pPr>
        <w:spacing w:line="360" w:lineRule="auto"/>
        <w:jc w:val="both"/>
        <w:rPr>
          <w:rFonts w:ascii="Arial" w:hAnsi="Arial" w:cs="Arial"/>
          <w:sz w:val="24"/>
          <w:szCs w:val="24"/>
        </w:rPr>
      </w:pPr>
      <w:r w:rsidRPr="00295246">
        <w:rPr>
          <w:rFonts w:ascii="Arial" w:hAnsi="Arial" w:cs="Arial"/>
          <w:sz w:val="24"/>
          <w:szCs w:val="24"/>
        </w:rPr>
        <w:t>El estudio realizado tiene como finalidad no solo evaluar la efectividad del K-</w:t>
      </w:r>
      <w:proofErr w:type="spellStart"/>
      <w:r w:rsidRPr="00295246">
        <w:rPr>
          <w:rFonts w:ascii="Arial" w:hAnsi="Arial" w:cs="Arial"/>
          <w:sz w:val="24"/>
          <w:szCs w:val="24"/>
        </w:rPr>
        <w:t>Prototypes</w:t>
      </w:r>
      <w:proofErr w:type="spellEnd"/>
      <w:r w:rsidRPr="00295246">
        <w:rPr>
          <w:rFonts w:ascii="Arial" w:hAnsi="Arial" w:cs="Arial"/>
          <w:sz w:val="24"/>
          <w:szCs w:val="24"/>
        </w:rPr>
        <w:t xml:space="preserve"> en la segmentación de datos mixtos, sino también determinar su capacidad para mejorar la precisión y consistencia en la formación de </w:t>
      </w:r>
      <w:proofErr w:type="spellStart"/>
      <w:r w:rsidRPr="00295246">
        <w:rPr>
          <w:rFonts w:ascii="Arial" w:hAnsi="Arial" w:cs="Arial"/>
          <w:sz w:val="24"/>
          <w:szCs w:val="24"/>
        </w:rPr>
        <w:t>clusters</w:t>
      </w:r>
      <w:proofErr w:type="spellEnd"/>
      <w:r w:rsidRPr="00295246">
        <w:rPr>
          <w:rFonts w:ascii="Arial" w:hAnsi="Arial" w:cs="Arial"/>
          <w:sz w:val="24"/>
          <w:szCs w:val="24"/>
        </w:rPr>
        <w:t xml:space="preserve"> comparado con otros métodos de agrupación. Esto resulta particularmente relevante dado el creciente uso de datos heterogéneos en diversas industrias y la necesidad de contar con algoritmos que puedan analizarlos de manera conjunta y eficaz.</w:t>
      </w:r>
    </w:p>
    <w:p w14:paraId="1E687460" w14:textId="77777777" w:rsidR="00295246" w:rsidRPr="00295246" w:rsidRDefault="00295246" w:rsidP="00295246">
      <w:pPr>
        <w:spacing w:line="360" w:lineRule="auto"/>
        <w:jc w:val="both"/>
        <w:rPr>
          <w:rFonts w:ascii="Arial" w:hAnsi="Arial" w:cs="Arial"/>
          <w:sz w:val="24"/>
          <w:szCs w:val="24"/>
        </w:rPr>
      </w:pPr>
      <w:r w:rsidRPr="00295246">
        <w:rPr>
          <w:rFonts w:ascii="Arial" w:hAnsi="Arial" w:cs="Arial"/>
          <w:sz w:val="24"/>
          <w:szCs w:val="24"/>
        </w:rPr>
        <w:t>En este contexto, se espera que la implementación del algoritmo K-</w:t>
      </w:r>
      <w:proofErr w:type="spellStart"/>
      <w:r w:rsidRPr="00295246">
        <w:rPr>
          <w:rFonts w:ascii="Arial" w:hAnsi="Arial" w:cs="Arial"/>
          <w:sz w:val="24"/>
          <w:szCs w:val="24"/>
        </w:rPr>
        <w:t>Prototypes</w:t>
      </w:r>
      <w:proofErr w:type="spellEnd"/>
      <w:r w:rsidRPr="00295246">
        <w:rPr>
          <w:rFonts w:ascii="Arial" w:hAnsi="Arial" w:cs="Arial"/>
          <w:sz w:val="24"/>
          <w:szCs w:val="24"/>
        </w:rPr>
        <w:t xml:space="preserve"> proporcione resultados robustos y confiables que sirvan como base para la toma de </w:t>
      </w:r>
      <w:r w:rsidRPr="00295246">
        <w:rPr>
          <w:rFonts w:ascii="Arial" w:hAnsi="Arial" w:cs="Arial"/>
          <w:sz w:val="24"/>
          <w:szCs w:val="24"/>
        </w:rPr>
        <w:lastRenderedPageBreak/>
        <w:t>decisiones basada en datos, superando las limitaciones de los algoritmos que solo manejan un tipo de variable. Con ello, se busca contribuir al desarrollo de técnicas de análisis más precisas y adaptadas a la realidad de los datos mixtos que cada vez son más comunes en el análisis de datos moderno.</w:t>
      </w:r>
    </w:p>
    <w:p w14:paraId="62D836AC" w14:textId="77777777" w:rsidR="00A00B86" w:rsidRDefault="00A00B86" w:rsidP="006F2A33">
      <w:pPr>
        <w:spacing w:line="360" w:lineRule="auto"/>
        <w:jc w:val="both"/>
        <w:rPr>
          <w:rFonts w:ascii="Arial" w:hAnsi="Arial" w:cs="Arial"/>
          <w:sz w:val="24"/>
          <w:szCs w:val="24"/>
        </w:rPr>
      </w:pPr>
    </w:p>
    <w:p w14:paraId="40663C39" w14:textId="77777777" w:rsidR="00715ADE" w:rsidRDefault="00715ADE" w:rsidP="006F2A33">
      <w:pPr>
        <w:spacing w:line="360" w:lineRule="auto"/>
        <w:jc w:val="both"/>
        <w:rPr>
          <w:rFonts w:ascii="Arial" w:hAnsi="Arial" w:cs="Arial"/>
          <w:sz w:val="24"/>
          <w:szCs w:val="24"/>
        </w:rPr>
      </w:pPr>
    </w:p>
    <w:p w14:paraId="6CC082FF" w14:textId="77777777" w:rsidR="00715ADE" w:rsidRDefault="00715ADE" w:rsidP="006F2A33">
      <w:pPr>
        <w:spacing w:line="360" w:lineRule="auto"/>
        <w:jc w:val="both"/>
        <w:rPr>
          <w:rFonts w:ascii="Arial" w:hAnsi="Arial" w:cs="Arial"/>
          <w:sz w:val="24"/>
          <w:szCs w:val="24"/>
        </w:rPr>
      </w:pPr>
    </w:p>
    <w:p w14:paraId="2A9A9EF0" w14:textId="77777777" w:rsidR="00295246" w:rsidRDefault="00295246" w:rsidP="006F2A33">
      <w:pPr>
        <w:spacing w:line="360" w:lineRule="auto"/>
        <w:jc w:val="both"/>
        <w:rPr>
          <w:rFonts w:ascii="Arial" w:hAnsi="Arial" w:cs="Arial"/>
          <w:sz w:val="24"/>
          <w:szCs w:val="24"/>
        </w:rPr>
      </w:pPr>
    </w:p>
    <w:p w14:paraId="32442E1C" w14:textId="77777777" w:rsidR="00295246" w:rsidRDefault="00295246" w:rsidP="006F2A33">
      <w:pPr>
        <w:spacing w:line="360" w:lineRule="auto"/>
        <w:jc w:val="both"/>
        <w:rPr>
          <w:rFonts w:ascii="Arial" w:hAnsi="Arial" w:cs="Arial"/>
          <w:sz w:val="24"/>
          <w:szCs w:val="24"/>
        </w:rPr>
      </w:pPr>
    </w:p>
    <w:p w14:paraId="29A082A6" w14:textId="77777777" w:rsidR="00295246" w:rsidRDefault="00295246" w:rsidP="006F2A33">
      <w:pPr>
        <w:spacing w:line="360" w:lineRule="auto"/>
        <w:jc w:val="both"/>
        <w:rPr>
          <w:rFonts w:ascii="Arial" w:hAnsi="Arial" w:cs="Arial"/>
          <w:sz w:val="24"/>
          <w:szCs w:val="24"/>
        </w:rPr>
      </w:pPr>
    </w:p>
    <w:p w14:paraId="36C935E5" w14:textId="77777777" w:rsidR="00295246" w:rsidRDefault="00295246" w:rsidP="006F2A33">
      <w:pPr>
        <w:spacing w:line="360" w:lineRule="auto"/>
        <w:jc w:val="both"/>
        <w:rPr>
          <w:rFonts w:ascii="Arial" w:hAnsi="Arial" w:cs="Arial"/>
          <w:sz w:val="24"/>
          <w:szCs w:val="24"/>
        </w:rPr>
      </w:pPr>
    </w:p>
    <w:p w14:paraId="4DCD04D9" w14:textId="77777777" w:rsidR="00295246" w:rsidRDefault="00295246" w:rsidP="006F2A33">
      <w:pPr>
        <w:spacing w:line="360" w:lineRule="auto"/>
        <w:jc w:val="both"/>
        <w:rPr>
          <w:rFonts w:ascii="Arial" w:hAnsi="Arial" w:cs="Arial"/>
          <w:sz w:val="24"/>
          <w:szCs w:val="24"/>
        </w:rPr>
      </w:pPr>
    </w:p>
    <w:p w14:paraId="659C71A8" w14:textId="77777777" w:rsidR="00295246" w:rsidRDefault="00295246" w:rsidP="006F2A33">
      <w:pPr>
        <w:spacing w:line="360" w:lineRule="auto"/>
        <w:jc w:val="both"/>
        <w:rPr>
          <w:rFonts w:ascii="Arial" w:hAnsi="Arial" w:cs="Arial"/>
          <w:sz w:val="24"/>
          <w:szCs w:val="24"/>
        </w:rPr>
      </w:pPr>
    </w:p>
    <w:p w14:paraId="65B5D8F1" w14:textId="77777777" w:rsidR="00295246" w:rsidRDefault="00295246" w:rsidP="006F2A33">
      <w:pPr>
        <w:spacing w:line="360" w:lineRule="auto"/>
        <w:jc w:val="both"/>
        <w:rPr>
          <w:rFonts w:ascii="Arial" w:hAnsi="Arial" w:cs="Arial"/>
          <w:sz w:val="24"/>
          <w:szCs w:val="24"/>
        </w:rPr>
      </w:pPr>
    </w:p>
    <w:p w14:paraId="45FD997C" w14:textId="77777777" w:rsidR="00295246" w:rsidRDefault="00295246" w:rsidP="006F2A33">
      <w:pPr>
        <w:spacing w:line="360" w:lineRule="auto"/>
        <w:jc w:val="both"/>
        <w:rPr>
          <w:rFonts w:ascii="Arial" w:hAnsi="Arial" w:cs="Arial"/>
          <w:sz w:val="24"/>
          <w:szCs w:val="24"/>
        </w:rPr>
      </w:pPr>
    </w:p>
    <w:p w14:paraId="4F138DBA" w14:textId="77777777" w:rsidR="00295246" w:rsidRDefault="00295246" w:rsidP="006F2A33">
      <w:pPr>
        <w:spacing w:line="360" w:lineRule="auto"/>
        <w:jc w:val="both"/>
        <w:rPr>
          <w:rFonts w:ascii="Arial" w:hAnsi="Arial" w:cs="Arial"/>
          <w:sz w:val="24"/>
          <w:szCs w:val="24"/>
        </w:rPr>
      </w:pPr>
    </w:p>
    <w:p w14:paraId="64F4341D" w14:textId="77777777" w:rsidR="00295246" w:rsidRDefault="00295246" w:rsidP="006F2A33">
      <w:pPr>
        <w:spacing w:line="360" w:lineRule="auto"/>
        <w:jc w:val="both"/>
        <w:rPr>
          <w:rFonts w:ascii="Arial" w:hAnsi="Arial" w:cs="Arial"/>
          <w:sz w:val="24"/>
          <w:szCs w:val="24"/>
        </w:rPr>
      </w:pPr>
    </w:p>
    <w:p w14:paraId="5EACEEC3" w14:textId="77777777" w:rsidR="00295246" w:rsidRDefault="00295246" w:rsidP="006F2A33">
      <w:pPr>
        <w:spacing w:line="360" w:lineRule="auto"/>
        <w:jc w:val="both"/>
        <w:rPr>
          <w:rFonts w:ascii="Arial" w:hAnsi="Arial" w:cs="Arial"/>
          <w:sz w:val="24"/>
          <w:szCs w:val="24"/>
        </w:rPr>
      </w:pPr>
    </w:p>
    <w:p w14:paraId="362E278D" w14:textId="77777777" w:rsidR="00295246" w:rsidRDefault="00295246" w:rsidP="006F2A33">
      <w:pPr>
        <w:spacing w:line="360" w:lineRule="auto"/>
        <w:jc w:val="both"/>
        <w:rPr>
          <w:rFonts w:ascii="Arial" w:hAnsi="Arial" w:cs="Arial"/>
          <w:sz w:val="24"/>
          <w:szCs w:val="24"/>
        </w:rPr>
      </w:pPr>
    </w:p>
    <w:p w14:paraId="36D68F50" w14:textId="77777777" w:rsidR="00295246" w:rsidRDefault="00295246" w:rsidP="006F2A33">
      <w:pPr>
        <w:spacing w:line="360" w:lineRule="auto"/>
        <w:jc w:val="both"/>
        <w:rPr>
          <w:rFonts w:ascii="Arial" w:hAnsi="Arial" w:cs="Arial"/>
          <w:sz w:val="24"/>
          <w:szCs w:val="24"/>
        </w:rPr>
      </w:pPr>
    </w:p>
    <w:p w14:paraId="431AB438" w14:textId="77777777" w:rsidR="00295246" w:rsidRDefault="00295246" w:rsidP="006F2A33">
      <w:pPr>
        <w:spacing w:line="360" w:lineRule="auto"/>
        <w:jc w:val="both"/>
        <w:rPr>
          <w:rFonts w:ascii="Arial" w:hAnsi="Arial" w:cs="Arial"/>
          <w:sz w:val="24"/>
          <w:szCs w:val="24"/>
        </w:rPr>
      </w:pPr>
    </w:p>
    <w:p w14:paraId="7CCE4F40" w14:textId="77777777" w:rsidR="00295246" w:rsidRPr="00F87C0D" w:rsidRDefault="00295246" w:rsidP="006F2A33">
      <w:pPr>
        <w:spacing w:line="360" w:lineRule="auto"/>
        <w:jc w:val="both"/>
        <w:rPr>
          <w:rFonts w:ascii="Arial" w:hAnsi="Arial" w:cs="Arial"/>
          <w:sz w:val="24"/>
          <w:szCs w:val="24"/>
        </w:rPr>
      </w:pPr>
    </w:p>
    <w:p w14:paraId="7C105B49" w14:textId="2346F781" w:rsidR="00F87C0D" w:rsidRPr="00773CDF" w:rsidRDefault="00F87C0D" w:rsidP="006F2A33">
      <w:pPr>
        <w:pStyle w:val="Ttulo1"/>
        <w:spacing w:line="360" w:lineRule="auto"/>
      </w:pPr>
      <w:bookmarkStart w:id="49" w:name="_Toc162863687"/>
      <w:bookmarkStart w:id="50" w:name="_Toc178547274"/>
      <w:r w:rsidRPr="00773CDF">
        <w:lastRenderedPageBreak/>
        <w:t>Descripción de la empresa u organización y del puesto o área del trabajo del estudiante</w:t>
      </w:r>
      <w:r w:rsidR="291665AC" w:rsidRPr="00773CDF">
        <w:t>.</w:t>
      </w:r>
      <w:bookmarkEnd w:id="49"/>
      <w:bookmarkEnd w:id="50"/>
    </w:p>
    <w:p w14:paraId="3C393FA9" w14:textId="77777777" w:rsidR="00B96CF4" w:rsidRDefault="00B96CF4" w:rsidP="006F2A33">
      <w:pPr>
        <w:spacing w:line="360" w:lineRule="auto"/>
        <w:jc w:val="both"/>
        <w:rPr>
          <w:rFonts w:ascii="Arial" w:hAnsi="Arial" w:cs="Arial"/>
          <w:sz w:val="24"/>
          <w:szCs w:val="24"/>
        </w:rPr>
      </w:pPr>
    </w:p>
    <w:p w14:paraId="45C07821" w14:textId="77777777" w:rsidR="008463AA" w:rsidRPr="002D5630" w:rsidRDefault="008463AA" w:rsidP="006F2A33">
      <w:pPr>
        <w:spacing w:line="360" w:lineRule="auto"/>
        <w:jc w:val="both"/>
        <w:rPr>
          <w:rFonts w:ascii="Arial" w:hAnsi="Arial" w:cs="Arial"/>
          <w:sz w:val="24"/>
        </w:rPr>
      </w:pPr>
      <w:r w:rsidRPr="002D5630">
        <w:rPr>
          <w:rFonts w:ascii="Arial" w:hAnsi="Arial" w:cs="Arial"/>
          <w:sz w:val="24"/>
        </w:rPr>
        <w:t>El Instituto Tecnológico de Toluca pertenece al sistema de la Secretaría de Educación Pública conocido como Tecnológico Nacional de México. Esta red se encarga de formar profesionales en la Ciencia y la Tecnológica, así como impulsarlos a través de la creación de proyectos y su divulgación.</w:t>
      </w:r>
    </w:p>
    <w:p w14:paraId="03CD748A" w14:textId="77777777" w:rsidR="008463AA" w:rsidRPr="002D5630" w:rsidRDefault="008463AA" w:rsidP="006F2A33">
      <w:pPr>
        <w:spacing w:line="360" w:lineRule="auto"/>
        <w:jc w:val="both"/>
        <w:rPr>
          <w:rFonts w:ascii="Arial" w:hAnsi="Arial" w:cs="Arial"/>
          <w:sz w:val="24"/>
        </w:rPr>
      </w:pPr>
      <w:r w:rsidRPr="002D5630">
        <w:rPr>
          <w:rFonts w:ascii="Arial" w:hAnsi="Arial" w:cs="Arial"/>
          <w:sz w:val="24"/>
        </w:rPr>
        <w:t>El ITT se ha consolidado como una de las universidades de calidad en el Estado de México con respecto a esta área. Han tratado de cubrir las áreas industriales y de servicios en varias regiones del país, vinculándose a empresas, organizaciones e instituciones. Promueven entre sus catedráticos y estudiantes valores como la justicia, independencia, democracia y solidaridad. Por eso procuran el deporte y la cultura como estrategia para mentes y cuerpos sanos.</w:t>
      </w:r>
    </w:p>
    <w:p w14:paraId="7BFC90D8" w14:textId="77777777" w:rsidR="008463AA" w:rsidRDefault="008463AA" w:rsidP="006F2A33">
      <w:pPr>
        <w:spacing w:line="360" w:lineRule="auto"/>
        <w:jc w:val="both"/>
        <w:rPr>
          <w:rFonts w:ascii="Arial" w:hAnsi="Arial" w:cs="Arial"/>
          <w:sz w:val="24"/>
        </w:rPr>
      </w:pPr>
      <w:r w:rsidRPr="002D5630">
        <w:rPr>
          <w:rFonts w:ascii="Arial" w:hAnsi="Arial" w:cs="Arial"/>
          <w:sz w:val="24"/>
        </w:rPr>
        <w:t>Realizan actividades donde vinculan a sus estudiantes a proyectos con comunidades, así como la movilidad a otras ciudades o países. Y también imparten capacitación continua para sus egresados y personas en general que quieran seguirse preparando.</w:t>
      </w:r>
    </w:p>
    <w:p w14:paraId="234DAFF2" w14:textId="77777777" w:rsidR="008463AA" w:rsidRPr="00AB2E30" w:rsidRDefault="008463AA" w:rsidP="006F2A33">
      <w:pPr>
        <w:spacing w:line="360" w:lineRule="auto"/>
        <w:jc w:val="both"/>
        <w:rPr>
          <w:rFonts w:ascii="Arial" w:hAnsi="Arial" w:cs="Arial"/>
          <w:sz w:val="24"/>
          <w:szCs w:val="24"/>
        </w:rPr>
      </w:pPr>
      <w:r>
        <w:rPr>
          <w:rFonts w:ascii="Arial" w:hAnsi="Arial" w:cs="Arial"/>
          <w:sz w:val="24"/>
          <w:szCs w:val="24"/>
        </w:rPr>
        <w:t>Misió</w:t>
      </w:r>
      <w:r w:rsidRPr="00AB2E30">
        <w:rPr>
          <w:rFonts w:ascii="Arial" w:hAnsi="Arial" w:cs="Arial"/>
          <w:sz w:val="24"/>
          <w:szCs w:val="24"/>
        </w:rPr>
        <w:t xml:space="preserve">n </w:t>
      </w:r>
    </w:p>
    <w:p w14:paraId="7663ABF4" w14:textId="77777777" w:rsidR="008463AA" w:rsidRDefault="008463AA" w:rsidP="006F2A33">
      <w:pPr>
        <w:spacing w:line="360" w:lineRule="auto"/>
        <w:jc w:val="both"/>
        <w:rPr>
          <w:rFonts w:ascii="Arial" w:hAnsi="Arial" w:cs="Arial"/>
          <w:sz w:val="24"/>
          <w:szCs w:val="24"/>
        </w:rPr>
      </w:pPr>
      <w:r w:rsidRPr="00AB2E30">
        <w:rPr>
          <w:rFonts w:ascii="Arial" w:hAnsi="Arial" w:cs="Arial"/>
          <w:sz w:val="24"/>
          <w:szCs w:val="24"/>
        </w:rPr>
        <w:t xml:space="preserve">Ofrecer servicios de Educación Superior Tecnológica con calidad, equidad y pertinencia, orientados a la formación integral del ser humano mediante la oferta de programas educativos acreditados y que promuevan el desarrollo sustentable para la conformación de una sociedad justa y humana. </w:t>
      </w:r>
    </w:p>
    <w:p w14:paraId="68C8B60F" w14:textId="77777777" w:rsidR="008463AA" w:rsidRDefault="008463AA" w:rsidP="006F2A33">
      <w:pPr>
        <w:spacing w:line="360" w:lineRule="auto"/>
        <w:jc w:val="both"/>
        <w:rPr>
          <w:rFonts w:ascii="Arial" w:hAnsi="Arial" w:cs="Arial"/>
          <w:sz w:val="24"/>
          <w:szCs w:val="24"/>
        </w:rPr>
      </w:pPr>
      <w:r>
        <w:rPr>
          <w:rFonts w:ascii="Arial" w:hAnsi="Arial" w:cs="Arial"/>
          <w:sz w:val="24"/>
          <w:szCs w:val="24"/>
        </w:rPr>
        <w:t xml:space="preserve">Visión </w:t>
      </w:r>
    </w:p>
    <w:p w14:paraId="76FD588E" w14:textId="77777777" w:rsidR="008463AA" w:rsidRPr="00AB2E30" w:rsidRDefault="008463AA" w:rsidP="006F2A33">
      <w:pPr>
        <w:spacing w:line="360" w:lineRule="auto"/>
        <w:jc w:val="both"/>
        <w:rPr>
          <w:rFonts w:ascii="Arial" w:hAnsi="Arial" w:cs="Arial"/>
          <w:sz w:val="28"/>
          <w:szCs w:val="24"/>
        </w:rPr>
      </w:pPr>
      <w:r w:rsidRPr="00AB2E30">
        <w:rPr>
          <w:rFonts w:ascii="Arial" w:hAnsi="Arial" w:cs="Arial"/>
          <w:sz w:val="24"/>
        </w:rPr>
        <w:t xml:space="preserve">Ser una Institución de Educación Superior Tecnológica basada en valores y reconocida por ofrecer un servicio de calidad, mediante el desarrollo sostenido, sustentable y equitativo de su entorno y a través del alto desempeño de su personal. </w:t>
      </w:r>
    </w:p>
    <w:p w14:paraId="30E869F6" w14:textId="22956727" w:rsidR="00A00B86" w:rsidRPr="00F87C0D" w:rsidRDefault="001E5B97" w:rsidP="006F2A33">
      <w:pPr>
        <w:spacing w:line="360" w:lineRule="auto"/>
        <w:jc w:val="center"/>
        <w:rPr>
          <w:rFonts w:ascii="Arial" w:hAnsi="Arial" w:cs="Arial"/>
          <w:sz w:val="24"/>
          <w:szCs w:val="24"/>
        </w:rPr>
      </w:pPr>
      <w:r>
        <w:rPr>
          <w:rFonts w:ascii="Arial" w:hAnsi="Arial" w:cs="Arial"/>
          <w:sz w:val="24"/>
          <w:szCs w:val="24"/>
        </w:rPr>
        <w:tab/>
      </w:r>
    </w:p>
    <w:p w14:paraId="5FFA3F8A" w14:textId="415D7E81" w:rsidR="00F87C0D" w:rsidRPr="00F87C0D" w:rsidRDefault="00F87C0D" w:rsidP="006F2A33">
      <w:pPr>
        <w:pStyle w:val="Ttulo1"/>
        <w:spacing w:line="360" w:lineRule="auto"/>
      </w:pPr>
      <w:bookmarkStart w:id="51" w:name="_Toc162863688"/>
      <w:bookmarkStart w:id="52" w:name="_Toc178547275"/>
      <w:r w:rsidRPr="00F87C0D">
        <w:lastRenderedPageBreak/>
        <w:t>Problema a resolver</w:t>
      </w:r>
      <w:bookmarkEnd w:id="51"/>
      <w:bookmarkEnd w:id="52"/>
      <w:r w:rsidRPr="00F87C0D">
        <w:t xml:space="preserve"> </w:t>
      </w:r>
    </w:p>
    <w:p w14:paraId="23DFCB27" w14:textId="77777777" w:rsidR="003C3FEC" w:rsidRDefault="003C3FEC" w:rsidP="006F2A33">
      <w:pPr>
        <w:spacing w:line="360" w:lineRule="auto"/>
        <w:jc w:val="both"/>
        <w:rPr>
          <w:rFonts w:ascii="Arial" w:hAnsi="Arial" w:cs="Arial"/>
          <w:sz w:val="24"/>
          <w:szCs w:val="24"/>
        </w:rPr>
      </w:pPr>
    </w:p>
    <w:p w14:paraId="6F536178" w14:textId="71CB6B49" w:rsidR="0065762F" w:rsidRPr="0065762F" w:rsidRDefault="0065762F" w:rsidP="006F2A33">
      <w:pPr>
        <w:spacing w:line="360" w:lineRule="auto"/>
        <w:jc w:val="both"/>
        <w:rPr>
          <w:rFonts w:ascii="Arial" w:hAnsi="Arial" w:cs="Arial"/>
          <w:sz w:val="24"/>
          <w:szCs w:val="24"/>
        </w:rPr>
      </w:pPr>
      <w:r w:rsidRPr="0065762F">
        <w:rPr>
          <w:rFonts w:ascii="Arial" w:hAnsi="Arial" w:cs="Arial"/>
          <w:sz w:val="24"/>
          <w:szCs w:val="24"/>
        </w:rPr>
        <w:t>Actualmente, las organizaciones se enfrentan a desafíos significativos al intentar analizar grandes conjuntos de datos que contienen tanto variables numéricas como categóricas. Estos datos mixtos son comunes en muchos campos, desde el comercio minorista hasta la investigación científica, y la falta de herramientas adecuadas para procesarlos y agruparlos eficazmente representa un obstáculo importante.</w:t>
      </w:r>
    </w:p>
    <w:p w14:paraId="62EB5110" w14:textId="77777777" w:rsidR="0065762F" w:rsidRPr="0065762F" w:rsidRDefault="0065762F" w:rsidP="006F2A33">
      <w:pPr>
        <w:spacing w:line="360" w:lineRule="auto"/>
        <w:jc w:val="both"/>
        <w:rPr>
          <w:rFonts w:ascii="Arial" w:hAnsi="Arial" w:cs="Arial"/>
          <w:sz w:val="24"/>
          <w:szCs w:val="24"/>
        </w:rPr>
      </w:pPr>
      <w:r w:rsidRPr="0065762F">
        <w:rPr>
          <w:rFonts w:ascii="Arial" w:hAnsi="Arial" w:cs="Arial"/>
          <w:sz w:val="24"/>
          <w:szCs w:val="24"/>
        </w:rPr>
        <w:t>Los métodos tradicionales de análisis de datos, como los algoritmos de agrupamiento estándar, suelen ser efectivos solo con un tipo de variable, ya sea numérica o categórica, pero no ambos. Esta limitación impide la identificación de patrones y tendencias clave en los datos mixtos, lo que puede llevar a interpretaciones incompletas y decisiones menos efectivas. La incapacidad de manejar estos datos de manera eficiente resulta en una visión parcial de las relaciones importantes entre las variables numéricas y categóricas, afectando negativamente la toma de decisiones estratégicas.</w:t>
      </w:r>
    </w:p>
    <w:p w14:paraId="0C22A018" w14:textId="77777777" w:rsidR="0065762F" w:rsidRPr="0065762F" w:rsidRDefault="0065762F" w:rsidP="006F2A33">
      <w:pPr>
        <w:spacing w:line="360" w:lineRule="auto"/>
        <w:jc w:val="both"/>
        <w:rPr>
          <w:rFonts w:ascii="Arial" w:hAnsi="Arial" w:cs="Arial"/>
          <w:sz w:val="24"/>
          <w:szCs w:val="24"/>
        </w:rPr>
      </w:pPr>
      <w:r w:rsidRPr="0065762F">
        <w:rPr>
          <w:rFonts w:ascii="Arial" w:hAnsi="Arial" w:cs="Arial"/>
          <w:sz w:val="24"/>
          <w:szCs w:val="24"/>
        </w:rPr>
        <w:t>Además, la integración y comprensión de datos mixtos es crucial para diversas aplicaciones, desde el análisis de comportamiento del cliente hasta la investigación científica y la gestión operativa. Sin herramientas adecuadas, las organizaciones tienen dificultades para integrar datos de diferentes fuentes y obtener una comprensión holística. Esta deficiencia limita la capacidad para desarrollar estrategias efectivas y mejorar procesos operativos.</w:t>
      </w:r>
    </w:p>
    <w:p w14:paraId="56016485" w14:textId="77777777" w:rsidR="0065762F" w:rsidRPr="0065762F" w:rsidRDefault="0065762F" w:rsidP="006F2A33">
      <w:pPr>
        <w:spacing w:line="360" w:lineRule="auto"/>
        <w:jc w:val="both"/>
        <w:rPr>
          <w:rFonts w:ascii="Arial" w:hAnsi="Arial" w:cs="Arial"/>
          <w:sz w:val="24"/>
          <w:szCs w:val="24"/>
        </w:rPr>
      </w:pPr>
      <w:r w:rsidRPr="0065762F">
        <w:rPr>
          <w:rFonts w:ascii="Arial" w:hAnsi="Arial" w:cs="Arial"/>
          <w:sz w:val="24"/>
          <w:szCs w:val="24"/>
        </w:rPr>
        <w:t>Existe una necesidad urgente de herramientas que puedan manejar eficientemente datos mixtos, permitiendo la identificación de patrones y tendencias que no son evidentes cuando se analizan tipos de datos por separado. Un sistema que utilice algoritmos avanzados, como el K-</w:t>
      </w:r>
      <w:proofErr w:type="spellStart"/>
      <w:r w:rsidRPr="0065762F">
        <w:rPr>
          <w:rFonts w:ascii="Arial" w:hAnsi="Arial" w:cs="Arial"/>
          <w:sz w:val="24"/>
          <w:szCs w:val="24"/>
        </w:rPr>
        <w:t>Prototypes</w:t>
      </w:r>
      <w:proofErr w:type="spellEnd"/>
      <w:r w:rsidRPr="0065762F">
        <w:rPr>
          <w:rFonts w:ascii="Arial" w:hAnsi="Arial" w:cs="Arial"/>
          <w:sz w:val="24"/>
          <w:szCs w:val="24"/>
        </w:rPr>
        <w:t>, puede agrupar datos mixtos en clústeres significativos, mejorando la precisión del análisis y facilitando la toma de decisiones basada en datos.</w:t>
      </w:r>
    </w:p>
    <w:p w14:paraId="7F7FA637" w14:textId="77777777" w:rsidR="0065762F" w:rsidRPr="0065762F" w:rsidRDefault="0065762F" w:rsidP="006F2A33">
      <w:pPr>
        <w:spacing w:line="360" w:lineRule="auto"/>
        <w:jc w:val="both"/>
        <w:rPr>
          <w:rFonts w:ascii="Arial" w:hAnsi="Arial" w:cs="Arial"/>
          <w:sz w:val="24"/>
          <w:szCs w:val="24"/>
        </w:rPr>
      </w:pPr>
      <w:r w:rsidRPr="0065762F">
        <w:rPr>
          <w:rFonts w:ascii="Arial" w:hAnsi="Arial" w:cs="Arial"/>
          <w:sz w:val="24"/>
          <w:szCs w:val="24"/>
        </w:rPr>
        <w:t xml:space="preserve">Sin una solución adecuada, las organizaciones continuarán enfrentando dificultades para extraer valor significativo de sus datos, lo que puede resultar en decisiones </w:t>
      </w:r>
      <w:r w:rsidRPr="0065762F">
        <w:rPr>
          <w:rFonts w:ascii="Arial" w:hAnsi="Arial" w:cs="Arial"/>
          <w:sz w:val="24"/>
          <w:szCs w:val="24"/>
        </w:rPr>
        <w:lastRenderedPageBreak/>
        <w:t>subóptimas y limitar la capacidad de innovación. En un entorno empresarial competitivo, la capacidad de analizar y actuar sobre datos de manera efectiva es un diferenciador clave. La falta de herramientas adecuadas puede poner a las organizaciones en desventaja frente a competidores que sí pueden aprovechar completamente sus datos.</w:t>
      </w:r>
    </w:p>
    <w:p w14:paraId="3C2EBA7C" w14:textId="77777777" w:rsidR="001150AB" w:rsidRDefault="001150AB" w:rsidP="006F2A33">
      <w:pPr>
        <w:spacing w:line="360" w:lineRule="auto"/>
        <w:jc w:val="both"/>
        <w:rPr>
          <w:rFonts w:ascii="Arial" w:hAnsi="Arial" w:cs="Arial"/>
          <w:sz w:val="24"/>
          <w:szCs w:val="24"/>
        </w:rPr>
      </w:pPr>
    </w:p>
    <w:p w14:paraId="26DB8B89" w14:textId="77777777" w:rsidR="001150AB" w:rsidRDefault="001150AB" w:rsidP="006F2A33">
      <w:pPr>
        <w:spacing w:line="360" w:lineRule="auto"/>
        <w:jc w:val="both"/>
        <w:rPr>
          <w:rFonts w:ascii="Arial" w:hAnsi="Arial" w:cs="Arial"/>
          <w:sz w:val="24"/>
          <w:szCs w:val="24"/>
        </w:rPr>
      </w:pPr>
    </w:p>
    <w:p w14:paraId="23CD1B15" w14:textId="77777777" w:rsidR="001150AB" w:rsidRDefault="001150AB" w:rsidP="006F2A33">
      <w:pPr>
        <w:spacing w:line="360" w:lineRule="auto"/>
        <w:jc w:val="both"/>
        <w:rPr>
          <w:rFonts w:ascii="Arial" w:hAnsi="Arial" w:cs="Arial"/>
          <w:sz w:val="24"/>
          <w:szCs w:val="24"/>
        </w:rPr>
      </w:pPr>
    </w:p>
    <w:p w14:paraId="6A75292C" w14:textId="77777777" w:rsidR="001150AB" w:rsidRDefault="001150AB" w:rsidP="006F2A33">
      <w:pPr>
        <w:spacing w:line="360" w:lineRule="auto"/>
        <w:jc w:val="both"/>
        <w:rPr>
          <w:rFonts w:ascii="Arial" w:hAnsi="Arial" w:cs="Arial"/>
          <w:sz w:val="24"/>
          <w:szCs w:val="24"/>
        </w:rPr>
      </w:pPr>
    </w:p>
    <w:p w14:paraId="02C1DAA1" w14:textId="77777777" w:rsidR="006F2A33" w:rsidRDefault="006F2A33" w:rsidP="006F2A33">
      <w:pPr>
        <w:spacing w:line="360" w:lineRule="auto"/>
        <w:jc w:val="both"/>
        <w:rPr>
          <w:rFonts w:ascii="Arial" w:hAnsi="Arial" w:cs="Arial"/>
          <w:sz w:val="24"/>
          <w:szCs w:val="24"/>
        </w:rPr>
      </w:pPr>
    </w:p>
    <w:p w14:paraId="42411424" w14:textId="77777777" w:rsidR="006F2A33" w:rsidRDefault="006F2A33" w:rsidP="006F2A33">
      <w:pPr>
        <w:spacing w:line="360" w:lineRule="auto"/>
        <w:jc w:val="both"/>
        <w:rPr>
          <w:rFonts w:ascii="Arial" w:hAnsi="Arial" w:cs="Arial"/>
          <w:sz w:val="24"/>
          <w:szCs w:val="24"/>
        </w:rPr>
      </w:pPr>
    </w:p>
    <w:p w14:paraId="2168B3FD" w14:textId="77777777" w:rsidR="006F2A33" w:rsidRDefault="006F2A33" w:rsidP="006F2A33">
      <w:pPr>
        <w:spacing w:line="360" w:lineRule="auto"/>
        <w:jc w:val="both"/>
        <w:rPr>
          <w:rFonts w:ascii="Arial" w:hAnsi="Arial" w:cs="Arial"/>
          <w:sz w:val="24"/>
          <w:szCs w:val="24"/>
        </w:rPr>
      </w:pPr>
    </w:p>
    <w:p w14:paraId="148157A1" w14:textId="77777777" w:rsidR="006F2A33" w:rsidRDefault="006F2A33" w:rsidP="006F2A33">
      <w:pPr>
        <w:spacing w:line="360" w:lineRule="auto"/>
        <w:jc w:val="both"/>
        <w:rPr>
          <w:rFonts w:ascii="Arial" w:hAnsi="Arial" w:cs="Arial"/>
          <w:sz w:val="24"/>
          <w:szCs w:val="24"/>
        </w:rPr>
      </w:pPr>
    </w:p>
    <w:p w14:paraId="72757FD1" w14:textId="77777777" w:rsidR="006F2A33" w:rsidRDefault="006F2A33" w:rsidP="006F2A33">
      <w:pPr>
        <w:spacing w:line="360" w:lineRule="auto"/>
        <w:jc w:val="both"/>
        <w:rPr>
          <w:rFonts w:ascii="Arial" w:hAnsi="Arial" w:cs="Arial"/>
          <w:sz w:val="24"/>
          <w:szCs w:val="24"/>
        </w:rPr>
      </w:pPr>
    </w:p>
    <w:p w14:paraId="6B21F2E7" w14:textId="77777777" w:rsidR="006F2A33" w:rsidRDefault="006F2A33" w:rsidP="006F2A33">
      <w:pPr>
        <w:spacing w:line="360" w:lineRule="auto"/>
        <w:jc w:val="both"/>
        <w:rPr>
          <w:rFonts w:ascii="Arial" w:hAnsi="Arial" w:cs="Arial"/>
          <w:sz w:val="24"/>
          <w:szCs w:val="24"/>
        </w:rPr>
      </w:pPr>
    </w:p>
    <w:p w14:paraId="487BFB13" w14:textId="77777777" w:rsidR="006F2A33" w:rsidRDefault="006F2A33" w:rsidP="006F2A33">
      <w:pPr>
        <w:spacing w:line="360" w:lineRule="auto"/>
        <w:jc w:val="both"/>
        <w:rPr>
          <w:rFonts w:ascii="Arial" w:hAnsi="Arial" w:cs="Arial"/>
          <w:sz w:val="24"/>
          <w:szCs w:val="24"/>
        </w:rPr>
      </w:pPr>
    </w:p>
    <w:p w14:paraId="7B0FA645" w14:textId="77777777" w:rsidR="006F2A33" w:rsidRDefault="006F2A33" w:rsidP="006F2A33">
      <w:pPr>
        <w:spacing w:line="360" w:lineRule="auto"/>
        <w:jc w:val="both"/>
        <w:rPr>
          <w:rFonts w:ascii="Arial" w:hAnsi="Arial" w:cs="Arial"/>
          <w:sz w:val="24"/>
          <w:szCs w:val="24"/>
        </w:rPr>
      </w:pPr>
    </w:p>
    <w:p w14:paraId="6F36868A" w14:textId="77777777" w:rsidR="006F2A33" w:rsidRDefault="006F2A33" w:rsidP="006F2A33">
      <w:pPr>
        <w:spacing w:line="360" w:lineRule="auto"/>
        <w:jc w:val="both"/>
        <w:rPr>
          <w:rFonts w:ascii="Arial" w:hAnsi="Arial" w:cs="Arial"/>
          <w:sz w:val="24"/>
          <w:szCs w:val="24"/>
        </w:rPr>
      </w:pPr>
    </w:p>
    <w:p w14:paraId="00BC5A07" w14:textId="77777777" w:rsidR="006F2A33" w:rsidRDefault="006F2A33" w:rsidP="006F2A33">
      <w:pPr>
        <w:spacing w:line="360" w:lineRule="auto"/>
        <w:jc w:val="both"/>
        <w:rPr>
          <w:rFonts w:ascii="Arial" w:hAnsi="Arial" w:cs="Arial"/>
          <w:sz w:val="24"/>
          <w:szCs w:val="24"/>
        </w:rPr>
      </w:pPr>
    </w:p>
    <w:p w14:paraId="425C95EE" w14:textId="77777777" w:rsidR="006F2A33" w:rsidRDefault="006F2A33" w:rsidP="006F2A33">
      <w:pPr>
        <w:spacing w:line="360" w:lineRule="auto"/>
        <w:jc w:val="both"/>
        <w:rPr>
          <w:rFonts w:ascii="Arial" w:hAnsi="Arial" w:cs="Arial"/>
          <w:sz w:val="24"/>
          <w:szCs w:val="24"/>
        </w:rPr>
      </w:pPr>
    </w:p>
    <w:p w14:paraId="0E2FBE8B" w14:textId="77777777" w:rsidR="003C3FEC" w:rsidRDefault="003C3FEC" w:rsidP="006F2A33">
      <w:pPr>
        <w:spacing w:line="360" w:lineRule="auto"/>
        <w:jc w:val="both"/>
        <w:rPr>
          <w:rFonts w:ascii="Arial" w:hAnsi="Arial" w:cs="Arial"/>
          <w:sz w:val="24"/>
          <w:szCs w:val="24"/>
        </w:rPr>
      </w:pPr>
    </w:p>
    <w:p w14:paraId="1485A2A2" w14:textId="77777777" w:rsidR="003C3FEC" w:rsidRDefault="003C3FEC" w:rsidP="006F2A33">
      <w:pPr>
        <w:spacing w:line="360" w:lineRule="auto"/>
        <w:jc w:val="both"/>
        <w:rPr>
          <w:rFonts w:ascii="Arial" w:hAnsi="Arial" w:cs="Arial"/>
          <w:sz w:val="24"/>
          <w:szCs w:val="24"/>
        </w:rPr>
      </w:pPr>
    </w:p>
    <w:p w14:paraId="0F5FA92E" w14:textId="77777777" w:rsidR="00295246" w:rsidRDefault="00295246" w:rsidP="006F2A33">
      <w:pPr>
        <w:spacing w:line="360" w:lineRule="auto"/>
        <w:jc w:val="both"/>
        <w:rPr>
          <w:rFonts w:ascii="Arial" w:hAnsi="Arial" w:cs="Arial"/>
          <w:sz w:val="24"/>
          <w:szCs w:val="24"/>
        </w:rPr>
      </w:pPr>
    </w:p>
    <w:p w14:paraId="533FA467" w14:textId="77777777" w:rsidR="001150AB" w:rsidRPr="001150AB" w:rsidRDefault="001150AB" w:rsidP="006F2A33">
      <w:pPr>
        <w:spacing w:line="360" w:lineRule="auto"/>
        <w:jc w:val="both"/>
        <w:rPr>
          <w:rFonts w:ascii="Arial" w:hAnsi="Arial" w:cs="Arial"/>
          <w:sz w:val="24"/>
          <w:szCs w:val="24"/>
        </w:rPr>
      </w:pPr>
    </w:p>
    <w:p w14:paraId="622C69C0" w14:textId="42BEC5AE" w:rsidR="00F87C0D" w:rsidRPr="00463F5B" w:rsidRDefault="00F87C0D" w:rsidP="006F2A33">
      <w:pPr>
        <w:pStyle w:val="Ttulo1"/>
        <w:spacing w:line="360" w:lineRule="auto"/>
      </w:pPr>
      <w:bookmarkStart w:id="53" w:name="_Toc162863689"/>
      <w:bookmarkStart w:id="54" w:name="_Toc178547276"/>
      <w:r w:rsidRPr="00463F5B">
        <w:lastRenderedPageBreak/>
        <w:t>Objetivos</w:t>
      </w:r>
      <w:bookmarkEnd w:id="53"/>
      <w:bookmarkEnd w:id="54"/>
    </w:p>
    <w:p w14:paraId="5CE1DB5E" w14:textId="27FF1292" w:rsidR="00F87C0D" w:rsidRDefault="00F87C0D" w:rsidP="006F2A33">
      <w:pPr>
        <w:spacing w:line="360" w:lineRule="auto"/>
        <w:jc w:val="both"/>
        <w:rPr>
          <w:rFonts w:ascii="Arial" w:hAnsi="Arial" w:cs="Arial"/>
          <w:sz w:val="24"/>
          <w:szCs w:val="24"/>
        </w:rPr>
      </w:pPr>
    </w:p>
    <w:p w14:paraId="7F783DD5" w14:textId="4A847BF5" w:rsidR="004F41B2" w:rsidRDefault="004F41B2" w:rsidP="006F2A33">
      <w:pPr>
        <w:pStyle w:val="Ttulo2"/>
        <w:spacing w:line="360" w:lineRule="auto"/>
      </w:pPr>
      <w:bookmarkStart w:id="55" w:name="_Toc178547277"/>
      <w:r>
        <w:t>General</w:t>
      </w:r>
      <w:bookmarkEnd w:id="55"/>
    </w:p>
    <w:p w14:paraId="49B230D9" w14:textId="77777777" w:rsidR="00A00B86" w:rsidRDefault="00A00B86" w:rsidP="006F2A33">
      <w:pPr>
        <w:spacing w:line="360" w:lineRule="auto"/>
        <w:jc w:val="both"/>
        <w:rPr>
          <w:rFonts w:ascii="Arial" w:hAnsi="Arial" w:cs="Arial"/>
          <w:sz w:val="24"/>
          <w:szCs w:val="24"/>
        </w:rPr>
      </w:pPr>
    </w:p>
    <w:p w14:paraId="5BE5445B" w14:textId="4EEE10EC" w:rsidR="008463AA" w:rsidRDefault="008463AA" w:rsidP="006F2A33">
      <w:pPr>
        <w:spacing w:line="360" w:lineRule="auto"/>
        <w:jc w:val="both"/>
        <w:rPr>
          <w:rFonts w:ascii="Arial" w:hAnsi="Arial" w:cs="Arial"/>
          <w:sz w:val="24"/>
          <w:szCs w:val="24"/>
        </w:rPr>
      </w:pPr>
      <w:r w:rsidRPr="00DE1803">
        <w:rPr>
          <w:rFonts w:ascii="Arial" w:hAnsi="Arial" w:cs="Arial"/>
          <w:sz w:val="24"/>
          <w:szCs w:val="24"/>
        </w:rPr>
        <w:t>Implementación del algoritmo de agrupamiento K-</w:t>
      </w:r>
      <w:proofErr w:type="spellStart"/>
      <w:r w:rsidRPr="00DE1803">
        <w:rPr>
          <w:rFonts w:ascii="Arial" w:hAnsi="Arial" w:cs="Arial"/>
          <w:sz w:val="24"/>
          <w:szCs w:val="24"/>
        </w:rPr>
        <w:t>Prototypes</w:t>
      </w:r>
      <w:proofErr w:type="spellEnd"/>
      <w:r w:rsidRPr="00DE1803">
        <w:rPr>
          <w:rFonts w:ascii="Arial" w:hAnsi="Arial" w:cs="Arial"/>
          <w:sz w:val="24"/>
          <w:szCs w:val="24"/>
        </w:rPr>
        <w:t xml:space="preserve"> para encontrar la descripción de patrones en un conjunto de datos con datos numéricos y categóricos.  </w:t>
      </w:r>
    </w:p>
    <w:p w14:paraId="5131C9A5" w14:textId="765745DC" w:rsidR="00A00B86" w:rsidRDefault="00A00B86" w:rsidP="006F2A33">
      <w:pPr>
        <w:spacing w:line="360" w:lineRule="auto"/>
        <w:jc w:val="both"/>
        <w:rPr>
          <w:rFonts w:ascii="Arial" w:hAnsi="Arial" w:cs="Arial"/>
          <w:sz w:val="24"/>
          <w:szCs w:val="24"/>
        </w:rPr>
      </w:pPr>
    </w:p>
    <w:p w14:paraId="5794314E" w14:textId="46AF85A9" w:rsidR="004F41B2" w:rsidRDefault="004F41B2" w:rsidP="006F2A33">
      <w:pPr>
        <w:pStyle w:val="Ttulo2"/>
        <w:spacing w:line="360" w:lineRule="auto"/>
      </w:pPr>
      <w:bookmarkStart w:id="56" w:name="_Toc178547278"/>
      <w:r>
        <w:t>Específicos</w:t>
      </w:r>
      <w:bookmarkEnd w:id="56"/>
    </w:p>
    <w:p w14:paraId="56A78EDE" w14:textId="71A28602" w:rsidR="004F41B2" w:rsidRDefault="004F41B2" w:rsidP="006F2A33">
      <w:pPr>
        <w:spacing w:line="360" w:lineRule="auto"/>
      </w:pPr>
    </w:p>
    <w:p w14:paraId="5B386822" w14:textId="77777777" w:rsidR="008463AA" w:rsidRPr="00400426" w:rsidRDefault="008463AA" w:rsidP="006F2A33">
      <w:pPr>
        <w:pStyle w:val="Prrafodelista"/>
        <w:numPr>
          <w:ilvl w:val="0"/>
          <w:numId w:val="24"/>
        </w:numPr>
        <w:spacing w:line="360" w:lineRule="auto"/>
        <w:rPr>
          <w:rFonts w:ascii="Arial" w:hAnsi="Arial" w:cs="Arial"/>
          <w:sz w:val="24"/>
        </w:rPr>
      </w:pPr>
      <w:r w:rsidRPr="00400426">
        <w:rPr>
          <w:rFonts w:ascii="Arial" w:hAnsi="Arial" w:cs="Arial"/>
          <w:sz w:val="24"/>
        </w:rPr>
        <w:t>Estudio y análisis de algoritmos de agrupamiento (K-</w:t>
      </w:r>
      <w:proofErr w:type="spellStart"/>
      <w:r w:rsidRPr="00400426">
        <w:rPr>
          <w:rFonts w:ascii="Arial" w:hAnsi="Arial" w:cs="Arial"/>
          <w:sz w:val="24"/>
        </w:rPr>
        <w:t>Prototypes</w:t>
      </w:r>
      <w:proofErr w:type="spellEnd"/>
      <w:r w:rsidRPr="00400426">
        <w:rPr>
          <w:rFonts w:ascii="Arial" w:hAnsi="Arial" w:cs="Arial"/>
          <w:sz w:val="24"/>
        </w:rPr>
        <w:t>)</w:t>
      </w:r>
    </w:p>
    <w:p w14:paraId="1DFFC3B5" w14:textId="77777777" w:rsidR="008463AA" w:rsidRPr="00400426" w:rsidRDefault="008463AA" w:rsidP="006F2A33">
      <w:pPr>
        <w:pStyle w:val="Prrafodelista"/>
        <w:numPr>
          <w:ilvl w:val="0"/>
          <w:numId w:val="24"/>
        </w:numPr>
        <w:spacing w:line="360" w:lineRule="auto"/>
        <w:rPr>
          <w:rFonts w:ascii="Arial" w:hAnsi="Arial" w:cs="Arial"/>
          <w:sz w:val="24"/>
        </w:rPr>
      </w:pPr>
      <w:r w:rsidRPr="00400426">
        <w:rPr>
          <w:rFonts w:ascii="Arial" w:hAnsi="Arial" w:cs="Arial"/>
          <w:sz w:val="24"/>
        </w:rPr>
        <w:t>Análisis y comprensión de la base de datos que será utilizada</w:t>
      </w:r>
    </w:p>
    <w:p w14:paraId="7803CB0C" w14:textId="77777777" w:rsidR="008463AA" w:rsidRPr="00400426" w:rsidRDefault="008463AA" w:rsidP="006F2A33">
      <w:pPr>
        <w:pStyle w:val="Prrafodelista"/>
        <w:numPr>
          <w:ilvl w:val="0"/>
          <w:numId w:val="24"/>
        </w:numPr>
        <w:spacing w:line="360" w:lineRule="auto"/>
        <w:rPr>
          <w:rFonts w:ascii="Arial" w:hAnsi="Arial" w:cs="Arial"/>
          <w:sz w:val="24"/>
        </w:rPr>
      </w:pPr>
      <w:r w:rsidRPr="00400426">
        <w:rPr>
          <w:rFonts w:ascii="Arial" w:hAnsi="Arial" w:cs="Arial"/>
          <w:sz w:val="24"/>
        </w:rPr>
        <w:t>Análisis estadístico de la base de datos que se utilizará</w:t>
      </w:r>
    </w:p>
    <w:p w14:paraId="44917276" w14:textId="77777777" w:rsidR="008463AA" w:rsidRPr="00400426" w:rsidRDefault="008463AA" w:rsidP="006F2A33">
      <w:pPr>
        <w:pStyle w:val="Prrafodelista"/>
        <w:numPr>
          <w:ilvl w:val="0"/>
          <w:numId w:val="24"/>
        </w:numPr>
        <w:spacing w:line="360" w:lineRule="auto"/>
        <w:rPr>
          <w:rFonts w:ascii="Arial" w:hAnsi="Arial" w:cs="Arial"/>
          <w:sz w:val="24"/>
        </w:rPr>
      </w:pPr>
      <w:r w:rsidRPr="00400426">
        <w:rPr>
          <w:rFonts w:ascii="Arial" w:hAnsi="Arial" w:cs="Arial"/>
          <w:sz w:val="24"/>
        </w:rPr>
        <w:t>Diseño del prototipo del Software</w:t>
      </w:r>
    </w:p>
    <w:p w14:paraId="1AE0F050" w14:textId="77777777" w:rsidR="008463AA" w:rsidRPr="00400426" w:rsidRDefault="008463AA" w:rsidP="006F2A33">
      <w:pPr>
        <w:pStyle w:val="Prrafodelista"/>
        <w:numPr>
          <w:ilvl w:val="0"/>
          <w:numId w:val="24"/>
        </w:numPr>
        <w:spacing w:line="360" w:lineRule="auto"/>
        <w:rPr>
          <w:rFonts w:ascii="Arial" w:hAnsi="Arial" w:cs="Arial"/>
          <w:sz w:val="24"/>
        </w:rPr>
      </w:pPr>
      <w:r w:rsidRPr="00400426">
        <w:rPr>
          <w:rFonts w:ascii="Arial" w:hAnsi="Arial" w:cs="Arial"/>
          <w:sz w:val="24"/>
        </w:rPr>
        <w:t xml:space="preserve">Implementación en el lenguaje </w:t>
      </w:r>
      <w:proofErr w:type="spellStart"/>
      <w:r w:rsidRPr="00400426">
        <w:rPr>
          <w:rFonts w:ascii="Arial" w:hAnsi="Arial" w:cs="Arial"/>
          <w:sz w:val="24"/>
        </w:rPr>
        <w:t>Phyton</w:t>
      </w:r>
      <w:proofErr w:type="spellEnd"/>
    </w:p>
    <w:p w14:paraId="426FDF90" w14:textId="77777777" w:rsidR="008463AA" w:rsidRPr="00400426" w:rsidRDefault="008463AA" w:rsidP="006F2A33">
      <w:pPr>
        <w:pStyle w:val="Prrafodelista"/>
        <w:numPr>
          <w:ilvl w:val="0"/>
          <w:numId w:val="24"/>
        </w:numPr>
        <w:spacing w:line="360" w:lineRule="auto"/>
        <w:rPr>
          <w:rFonts w:ascii="Arial" w:hAnsi="Arial" w:cs="Arial"/>
          <w:sz w:val="24"/>
        </w:rPr>
      </w:pPr>
      <w:r w:rsidRPr="00400426">
        <w:rPr>
          <w:rFonts w:ascii="Arial" w:hAnsi="Arial" w:cs="Arial"/>
          <w:sz w:val="24"/>
        </w:rPr>
        <w:t>Realización de pruebas</w:t>
      </w:r>
    </w:p>
    <w:p w14:paraId="2037796B" w14:textId="08F4B5B0" w:rsidR="00A00B86" w:rsidRDefault="008463AA" w:rsidP="006F2A33">
      <w:pPr>
        <w:pStyle w:val="Prrafodelista"/>
        <w:numPr>
          <w:ilvl w:val="0"/>
          <w:numId w:val="24"/>
        </w:numPr>
        <w:spacing w:line="360" w:lineRule="auto"/>
        <w:rPr>
          <w:rFonts w:ascii="Arial" w:hAnsi="Arial" w:cs="Arial"/>
          <w:sz w:val="24"/>
        </w:rPr>
      </w:pPr>
      <w:r w:rsidRPr="00400426">
        <w:rPr>
          <w:rFonts w:ascii="Arial" w:hAnsi="Arial" w:cs="Arial"/>
          <w:sz w:val="24"/>
        </w:rPr>
        <w:t>Presentación de resultados</w:t>
      </w:r>
    </w:p>
    <w:p w14:paraId="278C16E1" w14:textId="77777777" w:rsidR="001150AB" w:rsidRDefault="001150AB" w:rsidP="006F2A33">
      <w:pPr>
        <w:spacing w:line="360" w:lineRule="auto"/>
        <w:rPr>
          <w:rFonts w:ascii="Arial" w:hAnsi="Arial" w:cs="Arial"/>
          <w:sz w:val="24"/>
        </w:rPr>
      </w:pPr>
    </w:p>
    <w:p w14:paraId="4E33D277" w14:textId="77777777" w:rsidR="001150AB" w:rsidRDefault="001150AB" w:rsidP="006F2A33">
      <w:pPr>
        <w:spacing w:line="360" w:lineRule="auto"/>
        <w:rPr>
          <w:rFonts w:ascii="Arial" w:hAnsi="Arial" w:cs="Arial"/>
          <w:sz w:val="24"/>
        </w:rPr>
      </w:pPr>
    </w:p>
    <w:p w14:paraId="75849321" w14:textId="77777777" w:rsidR="001150AB" w:rsidRDefault="001150AB" w:rsidP="006F2A33">
      <w:pPr>
        <w:spacing w:line="360" w:lineRule="auto"/>
        <w:rPr>
          <w:rFonts w:ascii="Arial" w:hAnsi="Arial" w:cs="Arial"/>
          <w:sz w:val="24"/>
        </w:rPr>
      </w:pPr>
    </w:p>
    <w:p w14:paraId="2CD4CCE1" w14:textId="77777777" w:rsidR="001150AB" w:rsidRDefault="001150AB" w:rsidP="006F2A33">
      <w:pPr>
        <w:spacing w:line="360" w:lineRule="auto"/>
        <w:rPr>
          <w:rFonts w:ascii="Arial" w:hAnsi="Arial" w:cs="Arial"/>
          <w:sz w:val="24"/>
        </w:rPr>
      </w:pPr>
    </w:p>
    <w:p w14:paraId="0F8AA4AD" w14:textId="77777777" w:rsidR="001150AB" w:rsidRDefault="001150AB" w:rsidP="006F2A33">
      <w:pPr>
        <w:spacing w:line="360" w:lineRule="auto"/>
        <w:rPr>
          <w:rFonts w:ascii="Arial" w:hAnsi="Arial" w:cs="Arial"/>
          <w:sz w:val="24"/>
        </w:rPr>
      </w:pPr>
    </w:p>
    <w:p w14:paraId="157BC4F3" w14:textId="77777777" w:rsidR="001150AB" w:rsidRDefault="001150AB" w:rsidP="006F2A33">
      <w:pPr>
        <w:spacing w:line="360" w:lineRule="auto"/>
        <w:rPr>
          <w:rFonts w:ascii="Arial" w:hAnsi="Arial" w:cs="Arial"/>
          <w:sz w:val="24"/>
        </w:rPr>
      </w:pPr>
    </w:p>
    <w:p w14:paraId="0E45884A" w14:textId="77777777" w:rsidR="001150AB" w:rsidRDefault="001150AB" w:rsidP="006F2A33">
      <w:pPr>
        <w:spacing w:line="360" w:lineRule="auto"/>
        <w:rPr>
          <w:rFonts w:ascii="Arial" w:hAnsi="Arial" w:cs="Arial"/>
          <w:sz w:val="24"/>
        </w:rPr>
      </w:pPr>
    </w:p>
    <w:p w14:paraId="5EC608D9" w14:textId="77777777" w:rsidR="001150AB" w:rsidRDefault="001150AB" w:rsidP="006F2A33">
      <w:pPr>
        <w:spacing w:line="360" w:lineRule="auto"/>
        <w:rPr>
          <w:rFonts w:ascii="Arial" w:hAnsi="Arial" w:cs="Arial"/>
          <w:sz w:val="24"/>
        </w:rPr>
      </w:pPr>
    </w:p>
    <w:p w14:paraId="1D94592C" w14:textId="77777777" w:rsidR="001150AB" w:rsidRPr="001150AB" w:rsidRDefault="001150AB" w:rsidP="006F2A33">
      <w:pPr>
        <w:spacing w:line="360" w:lineRule="auto"/>
        <w:rPr>
          <w:rFonts w:ascii="Arial" w:hAnsi="Arial" w:cs="Arial"/>
          <w:sz w:val="24"/>
        </w:rPr>
      </w:pPr>
    </w:p>
    <w:p w14:paraId="0F404832" w14:textId="77777777" w:rsidR="00F87C0D" w:rsidRPr="00463F5B" w:rsidRDefault="00F87C0D" w:rsidP="006F2A33">
      <w:pPr>
        <w:pStyle w:val="Ttulo1"/>
        <w:spacing w:line="360" w:lineRule="auto"/>
      </w:pPr>
      <w:bookmarkStart w:id="57" w:name="_Toc162863690"/>
      <w:bookmarkStart w:id="58" w:name="_Toc178547279"/>
      <w:r w:rsidRPr="00463F5B">
        <w:lastRenderedPageBreak/>
        <w:t>Justificación</w:t>
      </w:r>
      <w:bookmarkEnd w:id="57"/>
      <w:bookmarkEnd w:id="58"/>
      <w:r w:rsidRPr="00463F5B">
        <w:t xml:space="preserve"> </w:t>
      </w:r>
    </w:p>
    <w:p w14:paraId="301E4F27" w14:textId="28B1EB2D" w:rsidR="00F87C0D" w:rsidRDefault="00F87C0D" w:rsidP="006F2A33">
      <w:pPr>
        <w:pStyle w:val="Default"/>
        <w:spacing w:line="360" w:lineRule="auto"/>
        <w:jc w:val="both"/>
      </w:pPr>
    </w:p>
    <w:p w14:paraId="2EEACB93" w14:textId="77777777" w:rsidR="008463AA" w:rsidRPr="000115FD" w:rsidRDefault="008463AA" w:rsidP="006F2A33">
      <w:pPr>
        <w:spacing w:line="360" w:lineRule="auto"/>
        <w:jc w:val="both"/>
        <w:rPr>
          <w:rFonts w:ascii="Arial" w:hAnsi="Arial" w:cs="Arial"/>
          <w:sz w:val="24"/>
          <w:szCs w:val="24"/>
        </w:rPr>
      </w:pPr>
      <w:r w:rsidRPr="00C2791A">
        <w:rPr>
          <w:rFonts w:ascii="Arial" w:hAnsi="Arial" w:cs="Arial"/>
          <w:sz w:val="24"/>
          <w:szCs w:val="24"/>
        </w:rPr>
        <w:t>Existen pocos algoritmos de agrupamiento que trabajen con datos de tipo mezclado (Numérico y categóricos) por esta razón, contar con esta implementación del algoritmo de agrupamiento permitirá, realizar estudios de análisis de datos, para cualquier conjunto de datos de este tipo</w:t>
      </w:r>
      <w:r>
        <w:rPr>
          <w:rFonts w:ascii="Arial" w:hAnsi="Arial" w:cs="Arial"/>
          <w:sz w:val="24"/>
          <w:szCs w:val="24"/>
        </w:rPr>
        <w:t>. Muchos</w:t>
      </w:r>
      <w:r w:rsidRPr="000115FD">
        <w:rPr>
          <w:rFonts w:ascii="Arial" w:hAnsi="Arial" w:cs="Arial"/>
          <w:sz w:val="24"/>
          <w:szCs w:val="24"/>
        </w:rPr>
        <w:t xml:space="preserve"> conjuntos de datos contienen una combinación de variables numéricas y categóricas, lo que presenta un desafío considerable para los métodos de agrupamiento tradicionales. La falta de herramientas adecuadas para analizar estos datos mixtos puede llevar a interpretaciones incompletas y decisiones menos efectivas.</w:t>
      </w:r>
    </w:p>
    <w:p w14:paraId="00908772" w14:textId="3CAD327F" w:rsidR="008463AA" w:rsidRPr="000115FD" w:rsidRDefault="008463AA" w:rsidP="006F2A33">
      <w:pPr>
        <w:spacing w:line="360" w:lineRule="auto"/>
        <w:jc w:val="both"/>
        <w:rPr>
          <w:rFonts w:ascii="Arial" w:hAnsi="Arial" w:cs="Arial"/>
          <w:sz w:val="24"/>
          <w:szCs w:val="24"/>
        </w:rPr>
      </w:pPr>
      <w:r w:rsidRPr="000115FD">
        <w:rPr>
          <w:rFonts w:ascii="Arial" w:hAnsi="Arial" w:cs="Arial"/>
          <w:sz w:val="24"/>
          <w:szCs w:val="24"/>
        </w:rPr>
        <w:t>La implementación del algoritmo de agrupamiento K-</w:t>
      </w:r>
      <w:proofErr w:type="spellStart"/>
      <w:r w:rsidRPr="000115FD">
        <w:rPr>
          <w:rFonts w:ascii="Arial" w:hAnsi="Arial" w:cs="Arial"/>
          <w:sz w:val="24"/>
          <w:szCs w:val="24"/>
        </w:rPr>
        <w:t>Prototypes</w:t>
      </w:r>
      <w:proofErr w:type="spellEnd"/>
      <w:r w:rsidRPr="000115FD">
        <w:rPr>
          <w:rFonts w:ascii="Arial" w:hAnsi="Arial" w:cs="Arial"/>
          <w:sz w:val="24"/>
          <w:szCs w:val="24"/>
        </w:rPr>
        <w:t xml:space="preserve"> permitirá analizar conjuntos de datos mixtos de manera más precisa y eficiente. Este proyecto se enfoca en desarrollar un software que utilice dicho algoritmo para identificar patrones y tendencias en los datos, lo que facilitará una comprensión más profunda de la información disponible.</w:t>
      </w:r>
      <w:r w:rsidR="0065653E">
        <w:rPr>
          <w:rFonts w:ascii="Arial" w:hAnsi="Arial" w:cs="Arial"/>
          <w:sz w:val="24"/>
          <w:szCs w:val="24"/>
        </w:rPr>
        <w:t xml:space="preserve"> </w:t>
      </w:r>
    </w:p>
    <w:p w14:paraId="43A8C701" w14:textId="56A26040" w:rsidR="008463AA" w:rsidRPr="000115FD" w:rsidRDefault="008463AA" w:rsidP="006F2A33">
      <w:pPr>
        <w:spacing w:line="360" w:lineRule="auto"/>
        <w:jc w:val="both"/>
        <w:rPr>
          <w:rFonts w:ascii="Arial" w:hAnsi="Arial" w:cs="Arial"/>
          <w:sz w:val="24"/>
          <w:szCs w:val="24"/>
        </w:rPr>
      </w:pPr>
      <w:r w:rsidRPr="000115FD">
        <w:rPr>
          <w:rFonts w:ascii="Arial" w:hAnsi="Arial" w:cs="Arial"/>
          <w:sz w:val="24"/>
          <w:szCs w:val="24"/>
        </w:rPr>
        <w:t xml:space="preserve">Al permitir un análisis más completo de estos datos, </w:t>
      </w:r>
      <w:r>
        <w:rPr>
          <w:rFonts w:ascii="Arial" w:hAnsi="Arial" w:cs="Arial"/>
          <w:sz w:val="24"/>
          <w:szCs w:val="24"/>
        </w:rPr>
        <w:t xml:space="preserve">se </w:t>
      </w:r>
      <w:r w:rsidRPr="000115FD">
        <w:rPr>
          <w:rFonts w:ascii="Arial" w:hAnsi="Arial" w:cs="Arial"/>
          <w:sz w:val="24"/>
          <w:szCs w:val="24"/>
        </w:rPr>
        <w:t>podrá mejorar la gestión de recursos, el rendimiento de</w:t>
      </w:r>
      <w:r>
        <w:rPr>
          <w:rFonts w:ascii="Arial" w:hAnsi="Arial" w:cs="Arial"/>
          <w:sz w:val="24"/>
          <w:szCs w:val="24"/>
        </w:rPr>
        <w:t>l</w:t>
      </w:r>
      <w:r w:rsidRPr="000115FD">
        <w:rPr>
          <w:rFonts w:ascii="Arial" w:hAnsi="Arial" w:cs="Arial"/>
          <w:sz w:val="24"/>
          <w:szCs w:val="24"/>
        </w:rPr>
        <w:t xml:space="preserve"> sistema, y adaptar sus estrategias a las necesidades y comportamientos de los usuarios.</w:t>
      </w:r>
      <w:r>
        <w:rPr>
          <w:rFonts w:ascii="Arial" w:hAnsi="Arial" w:cs="Arial"/>
          <w:sz w:val="24"/>
          <w:szCs w:val="24"/>
        </w:rPr>
        <w:t xml:space="preserve"> </w:t>
      </w:r>
      <w:r w:rsidRPr="000115FD">
        <w:rPr>
          <w:rFonts w:ascii="Arial" w:hAnsi="Arial" w:cs="Arial"/>
          <w:sz w:val="24"/>
          <w:szCs w:val="24"/>
        </w:rPr>
        <w:t>La integración del algoritmo K-</w:t>
      </w:r>
      <w:proofErr w:type="spellStart"/>
      <w:r w:rsidRPr="000115FD">
        <w:rPr>
          <w:rFonts w:ascii="Arial" w:hAnsi="Arial" w:cs="Arial"/>
          <w:sz w:val="24"/>
          <w:szCs w:val="24"/>
        </w:rPr>
        <w:t>Prototypes</w:t>
      </w:r>
      <w:proofErr w:type="spellEnd"/>
      <w:r w:rsidRPr="000115FD">
        <w:rPr>
          <w:rFonts w:ascii="Arial" w:hAnsi="Arial" w:cs="Arial"/>
          <w:sz w:val="24"/>
          <w:szCs w:val="24"/>
        </w:rPr>
        <w:t xml:space="preserve"> e</w:t>
      </w:r>
      <w:r>
        <w:rPr>
          <w:rFonts w:ascii="Arial" w:hAnsi="Arial" w:cs="Arial"/>
          <w:sz w:val="24"/>
          <w:szCs w:val="24"/>
        </w:rPr>
        <w:t>s</w:t>
      </w:r>
      <w:r w:rsidRPr="000115FD">
        <w:rPr>
          <w:rFonts w:ascii="Arial" w:hAnsi="Arial" w:cs="Arial"/>
          <w:sz w:val="24"/>
          <w:szCs w:val="24"/>
        </w:rPr>
        <w:t xml:space="preserve"> una herramienta accesible que permita a los usuarios realizar análisis complejos sin necesidad de una formación avanzada en análisis de datos. </w:t>
      </w:r>
    </w:p>
    <w:p w14:paraId="4C97D40B" w14:textId="3CE739BF" w:rsidR="00A00B86" w:rsidRDefault="008463AA" w:rsidP="006F2A33">
      <w:pPr>
        <w:pStyle w:val="Default"/>
        <w:spacing w:line="360" w:lineRule="auto"/>
        <w:jc w:val="both"/>
      </w:pPr>
      <w:r w:rsidRPr="000115FD">
        <w:t>El desarrollo de este software no solo solucionará un problema técnico significativo, sino que también abrirá nuevas oportunidades para el análisis de datos. Al ofrecer una solución robusta para el análisis de datos mixtos, el proyecto contribuirá a la toma de decisiones más informadas y estratégicas, mejorando así la eficiencia y efectividad operativa</w:t>
      </w:r>
      <w:r>
        <w:t>.</w:t>
      </w:r>
    </w:p>
    <w:p w14:paraId="7D49BF6C" w14:textId="114185B4" w:rsidR="00A00B86" w:rsidRDefault="00A00B86" w:rsidP="006F2A33">
      <w:pPr>
        <w:pStyle w:val="Default"/>
        <w:spacing w:line="360" w:lineRule="auto"/>
        <w:jc w:val="both"/>
      </w:pPr>
    </w:p>
    <w:p w14:paraId="19B2FA6C" w14:textId="77777777" w:rsidR="00A00B86" w:rsidRDefault="00A00B86" w:rsidP="006F2A33">
      <w:pPr>
        <w:pStyle w:val="Default"/>
        <w:spacing w:line="360" w:lineRule="auto"/>
        <w:jc w:val="both"/>
      </w:pPr>
    </w:p>
    <w:p w14:paraId="42C37566" w14:textId="77777777" w:rsidR="001150AB" w:rsidRDefault="001150AB" w:rsidP="006F2A33">
      <w:pPr>
        <w:pStyle w:val="Default"/>
        <w:spacing w:line="360" w:lineRule="auto"/>
        <w:jc w:val="both"/>
      </w:pPr>
    </w:p>
    <w:p w14:paraId="42FEA57C" w14:textId="77777777" w:rsidR="001150AB" w:rsidRPr="00F87C0D" w:rsidRDefault="001150AB" w:rsidP="006F2A33">
      <w:pPr>
        <w:pStyle w:val="Default"/>
        <w:spacing w:line="360" w:lineRule="auto"/>
        <w:jc w:val="both"/>
      </w:pPr>
    </w:p>
    <w:p w14:paraId="4CB119F2" w14:textId="77777777" w:rsidR="00F87C0D" w:rsidRPr="00463F5B" w:rsidRDefault="00F87C0D" w:rsidP="006F2A33">
      <w:pPr>
        <w:pStyle w:val="Ttulo1"/>
        <w:spacing w:line="360" w:lineRule="auto"/>
      </w:pPr>
      <w:bookmarkStart w:id="59" w:name="_Toc162863691"/>
      <w:bookmarkStart w:id="60" w:name="_Toc178547280"/>
      <w:r w:rsidRPr="00463F5B">
        <w:lastRenderedPageBreak/>
        <w:t>Marco Teórico (fundamentos teóricos)</w:t>
      </w:r>
      <w:bookmarkEnd w:id="59"/>
      <w:bookmarkEnd w:id="60"/>
    </w:p>
    <w:p w14:paraId="75E0696A" w14:textId="77777777" w:rsidR="00235BE6" w:rsidRDefault="00235BE6" w:rsidP="00235BE6">
      <w:pPr>
        <w:spacing w:line="360" w:lineRule="auto"/>
        <w:jc w:val="both"/>
        <w:rPr>
          <w:rFonts w:ascii="Arial" w:hAnsi="Arial" w:cs="Arial"/>
          <w:sz w:val="24"/>
        </w:rPr>
      </w:pPr>
    </w:p>
    <w:p w14:paraId="1DBDD5DD" w14:textId="07EABE63" w:rsidR="00A27707" w:rsidRDefault="00A27707" w:rsidP="00A27707">
      <w:pPr>
        <w:pStyle w:val="Ttulo2"/>
      </w:pPr>
      <w:bookmarkStart w:id="61" w:name="_Toc178547281"/>
      <w:r>
        <w:t>Minería de datos</w:t>
      </w:r>
      <w:bookmarkEnd w:id="61"/>
    </w:p>
    <w:p w14:paraId="3440FBCC" w14:textId="77777777" w:rsidR="00A27707" w:rsidRDefault="00A27707" w:rsidP="00A27707"/>
    <w:p w14:paraId="4BF14C54" w14:textId="77777777" w:rsidR="0070654D" w:rsidRPr="0070654D" w:rsidRDefault="0070654D" w:rsidP="0070654D">
      <w:pPr>
        <w:spacing w:line="360" w:lineRule="auto"/>
        <w:jc w:val="both"/>
        <w:rPr>
          <w:rFonts w:ascii="Arial" w:hAnsi="Arial" w:cs="Arial"/>
          <w:sz w:val="24"/>
          <w:szCs w:val="24"/>
        </w:rPr>
      </w:pPr>
      <w:r w:rsidRPr="0070654D">
        <w:rPr>
          <w:rFonts w:ascii="Arial" w:hAnsi="Arial" w:cs="Arial"/>
          <w:sz w:val="24"/>
          <w:szCs w:val="24"/>
        </w:rPr>
        <w:t>Hoy en día, las empresas que gestionan grandes volúmenes de datos buscan formas de analizarlos para identificar oportunidades que les permitan monitorear las ventas y dirigir sus estrategias de marketing. También buscan detectar tendencias que puedan predecir situaciones futuras. En esencia, el objetivo es identificar modelos o patrones que den sentido a la vasta cantidad de datos disponibles. Esta tarea recae en la minería de datos (MD), que se enfoca en extraer información valiosa o conocimiento a través del análisis detallado de grandes conjuntos de datos, utilizando técnicas y metodologías (algoritmos) diseñados para la clasificación, regresión, agrupamiento y detección de anomalías, entre otras.</w:t>
      </w:r>
    </w:p>
    <w:p w14:paraId="0309FD5F" w14:textId="77777777" w:rsidR="0070654D" w:rsidRPr="0070654D" w:rsidRDefault="0070654D" w:rsidP="0070654D">
      <w:pPr>
        <w:spacing w:line="360" w:lineRule="auto"/>
        <w:jc w:val="both"/>
        <w:rPr>
          <w:rFonts w:ascii="Arial" w:hAnsi="Arial" w:cs="Arial"/>
          <w:sz w:val="24"/>
          <w:szCs w:val="24"/>
        </w:rPr>
      </w:pPr>
      <w:r w:rsidRPr="0070654D">
        <w:rPr>
          <w:rFonts w:ascii="Arial" w:hAnsi="Arial" w:cs="Arial"/>
          <w:sz w:val="24"/>
          <w:szCs w:val="24"/>
        </w:rPr>
        <w:t>El proceso de minería de datos implica ajustar modelos o identificar patrones a partir de datos observados. Este ajuste es generalmente de naturaleza estadística, permitiendo cierto nivel de ruido o error dentro del modelo. Los algoritmos de minería de datos se encargan principalmente de tareas de predicción (para datos desconocidos) y descripción (de patrones). Los objetivos de la predicción y la descripción se logran mediante las tareas fundamentales de la minería de datos: clasificación, regresión, agrupamiento, resumir información, dependencia del modelo, y detección de cambios y desviaciones. La mayoría de los métodos de minería de datos están basados en conceptos de aprendizaje automático, reconocimiento de patrones y estadística. El amplio conjunto de algoritmos disponibles para resolver estos problemas puede resultar abrumador tanto para los analistas de datos experimentados como para los principiantes. Los desarrollos actuales en minería de datos se centran en encontrar métodos que clasifiquen eficientemente grandes bases de datos, con datos de diversas naturalezas o combinaciones de estos.</w:t>
      </w:r>
    </w:p>
    <w:p w14:paraId="7A33C820" w14:textId="7D6E8342" w:rsidR="00D74E4A" w:rsidRDefault="00A27707" w:rsidP="00A27707">
      <w:pPr>
        <w:spacing w:line="360" w:lineRule="auto"/>
        <w:jc w:val="both"/>
        <w:rPr>
          <w:rFonts w:ascii="Arial" w:hAnsi="Arial" w:cs="Arial"/>
          <w:sz w:val="24"/>
          <w:szCs w:val="24"/>
        </w:rPr>
      </w:pPr>
      <w:r w:rsidRPr="00A27707">
        <w:rPr>
          <w:rFonts w:ascii="Arial" w:hAnsi="Arial" w:cs="Arial"/>
          <w:sz w:val="24"/>
          <w:szCs w:val="24"/>
        </w:rPr>
        <w:t>.</w:t>
      </w:r>
    </w:p>
    <w:p w14:paraId="3CBD465F" w14:textId="77777777" w:rsidR="0074422F" w:rsidRPr="0074422F" w:rsidRDefault="0074422F" w:rsidP="0074422F">
      <w:pPr>
        <w:pStyle w:val="Ttulo3"/>
      </w:pPr>
      <w:bookmarkStart w:id="62" w:name="_Toc178547282"/>
      <w:r w:rsidRPr="0074422F">
        <w:t>Disciplinas relacionadas con minería de datos</w:t>
      </w:r>
      <w:bookmarkEnd w:id="62"/>
    </w:p>
    <w:p w14:paraId="44417909" w14:textId="77777777" w:rsidR="0074422F" w:rsidRPr="0074422F" w:rsidRDefault="0074422F" w:rsidP="0074422F">
      <w:pPr>
        <w:spacing w:line="360" w:lineRule="auto"/>
        <w:jc w:val="both"/>
        <w:rPr>
          <w:rFonts w:ascii="Arial" w:hAnsi="Arial" w:cs="Arial"/>
          <w:sz w:val="24"/>
          <w:szCs w:val="24"/>
        </w:rPr>
      </w:pPr>
    </w:p>
    <w:p w14:paraId="31610D78" w14:textId="36734B47" w:rsidR="00FA2703" w:rsidRPr="00FA2703" w:rsidRDefault="00FA2703" w:rsidP="00FA2703">
      <w:pPr>
        <w:spacing w:line="360" w:lineRule="auto"/>
        <w:jc w:val="both"/>
        <w:rPr>
          <w:rFonts w:ascii="Arial" w:hAnsi="Arial" w:cs="Arial"/>
          <w:sz w:val="24"/>
          <w:szCs w:val="24"/>
        </w:rPr>
      </w:pPr>
      <w:r>
        <w:rPr>
          <w:rFonts w:ascii="Arial" w:hAnsi="Arial" w:cs="Arial"/>
          <w:sz w:val="24"/>
          <w:szCs w:val="24"/>
        </w:rPr>
        <w:t>P</w:t>
      </w:r>
      <w:r w:rsidRPr="00FA2703">
        <w:rPr>
          <w:rFonts w:ascii="Arial" w:hAnsi="Arial" w:cs="Arial"/>
          <w:sz w:val="24"/>
          <w:szCs w:val="24"/>
        </w:rPr>
        <w:t>or definición, el KDD (Descubrimiento de Conocimiento en Bases de Datos) se considera un campo interdisciplinario que reúne a investigadores de diversas áreas. El término "minería de datos" ha sido comúnmente utilizado por estadísticos, analistas de datos y la comunidad de Sistemas de Información para la Gestión (MIS), mientras que "KDD" ha sido más empleado en inteligencia artificial y en investigaciones de aprendizaje automático.</w:t>
      </w:r>
    </w:p>
    <w:p w14:paraId="734E7195" w14:textId="77777777" w:rsidR="00FA2703" w:rsidRPr="00FA2703" w:rsidRDefault="00FA2703" w:rsidP="00FA2703">
      <w:pPr>
        <w:spacing w:line="360" w:lineRule="auto"/>
        <w:jc w:val="both"/>
        <w:rPr>
          <w:rFonts w:ascii="Arial" w:hAnsi="Arial" w:cs="Arial"/>
          <w:sz w:val="24"/>
          <w:szCs w:val="24"/>
        </w:rPr>
      </w:pPr>
    </w:p>
    <w:p w14:paraId="23685BCA" w14:textId="77777777" w:rsidR="00FA2703" w:rsidRPr="00FA2703" w:rsidRDefault="00FA2703" w:rsidP="00FA2703">
      <w:pPr>
        <w:spacing w:line="360" w:lineRule="auto"/>
        <w:jc w:val="both"/>
        <w:rPr>
          <w:rFonts w:ascii="Arial" w:hAnsi="Arial" w:cs="Arial"/>
          <w:sz w:val="24"/>
          <w:szCs w:val="24"/>
        </w:rPr>
      </w:pPr>
      <w:r w:rsidRPr="00FA2703">
        <w:rPr>
          <w:rFonts w:ascii="Arial" w:hAnsi="Arial" w:cs="Arial"/>
          <w:sz w:val="24"/>
          <w:szCs w:val="24"/>
        </w:rPr>
        <w:t>Estadística</w:t>
      </w:r>
    </w:p>
    <w:p w14:paraId="75961531" w14:textId="77777777" w:rsidR="00FA2703" w:rsidRPr="00FA2703" w:rsidRDefault="00FA2703" w:rsidP="00FA2703">
      <w:pPr>
        <w:spacing w:line="360" w:lineRule="auto"/>
        <w:jc w:val="both"/>
        <w:rPr>
          <w:rFonts w:ascii="Arial" w:hAnsi="Arial" w:cs="Arial"/>
          <w:sz w:val="24"/>
          <w:szCs w:val="24"/>
        </w:rPr>
      </w:pPr>
      <w:r w:rsidRPr="00FA2703">
        <w:rPr>
          <w:rFonts w:ascii="Arial" w:hAnsi="Arial" w:cs="Arial"/>
          <w:sz w:val="24"/>
          <w:szCs w:val="24"/>
        </w:rPr>
        <w:t>La estadística ofrece una valiosa asistencia en el análisis de datos, pero a menudo no es suficiente por sí sola y presenta ciertos inconvenientes, como la inadecuación para datos nominales, la dificultad en la interpretación de resultados y la necesidad de que el usuario decida cómo y dónde analizar los datos. No obstante, desempeña un papel crucial en algunos pasos del proceso de KDD, especialmente en la selección y muestreo de datos, en la minería de datos y en la evaluación del conocimiento obtenido.</w:t>
      </w:r>
    </w:p>
    <w:p w14:paraId="19B7FD94" w14:textId="77777777" w:rsidR="00FA2703" w:rsidRPr="00FA2703" w:rsidRDefault="00FA2703" w:rsidP="00FA2703">
      <w:pPr>
        <w:spacing w:line="360" w:lineRule="auto"/>
        <w:jc w:val="both"/>
        <w:rPr>
          <w:rFonts w:ascii="Arial" w:hAnsi="Arial" w:cs="Arial"/>
          <w:sz w:val="24"/>
          <w:szCs w:val="24"/>
        </w:rPr>
      </w:pPr>
    </w:p>
    <w:p w14:paraId="4287C525" w14:textId="77777777" w:rsidR="00FA2703" w:rsidRPr="00FA2703" w:rsidRDefault="00FA2703" w:rsidP="00FA2703">
      <w:pPr>
        <w:spacing w:line="360" w:lineRule="auto"/>
        <w:jc w:val="both"/>
        <w:rPr>
          <w:rFonts w:ascii="Arial" w:hAnsi="Arial" w:cs="Arial"/>
          <w:sz w:val="24"/>
          <w:szCs w:val="24"/>
        </w:rPr>
      </w:pPr>
      <w:r w:rsidRPr="00FA2703">
        <w:rPr>
          <w:rFonts w:ascii="Arial" w:hAnsi="Arial" w:cs="Arial"/>
          <w:sz w:val="24"/>
          <w:szCs w:val="24"/>
        </w:rPr>
        <w:t>Inteligencia Artificial y Aprendizaje Automático</w:t>
      </w:r>
    </w:p>
    <w:p w14:paraId="6DA306FD" w14:textId="77777777" w:rsidR="00FA2703" w:rsidRPr="00FA2703" w:rsidRDefault="00FA2703" w:rsidP="00FA2703">
      <w:pPr>
        <w:spacing w:line="360" w:lineRule="auto"/>
        <w:jc w:val="both"/>
        <w:rPr>
          <w:rFonts w:ascii="Arial" w:hAnsi="Arial" w:cs="Arial"/>
          <w:sz w:val="24"/>
          <w:szCs w:val="24"/>
        </w:rPr>
      </w:pPr>
      <w:r w:rsidRPr="00FA2703">
        <w:rPr>
          <w:rFonts w:ascii="Arial" w:hAnsi="Arial" w:cs="Arial"/>
          <w:sz w:val="24"/>
          <w:szCs w:val="24"/>
        </w:rPr>
        <w:t>Estas disciplinas aportan algoritmos y métodos esenciales para el aprendizaje automático, permitiendo que los sistemas identifiquen patrones y hagan predicciones a partir de los datos. Los enfoques de aprendizaje supervisado y no supervisado son fundamentales para desarrollar modelos predictivos y de agrupamiento.</w:t>
      </w:r>
    </w:p>
    <w:p w14:paraId="224FFCFE" w14:textId="77777777" w:rsidR="00FA2703" w:rsidRPr="00FA2703" w:rsidRDefault="00FA2703" w:rsidP="00FA2703">
      <w:pPr>
        <w:spacing w:line="360" w:lineRule="auto"/>
        <w:jc w:val="both"/>
        <w:rPr>
          <w:rFonts w:ascii="Arial" w:hAnsi="Arial" w:cs="Arial"/>
          <w:sz w:val="24"/>
          <w:szCs w:val="24"/>
        </w:rPr>
      </w:pPr>
    </w:p>
    <w:p w14:paraId="3A6FD6DE" w14:textId="77777777" w:rsidR="00FA2703" w:rsidRDefault="00FA2703" w:rsidP="00FA2703">
      <w:pPr>
        <w:spacing w:line="360" w:lineRule="auto"/>
        <w:jc w:val="both"/>
        <w:rPr>
          <w:rFonts w:ascii="Arial" w:hAnsi="Arial" w:cs="Arial"/>
          <w:sz w:val="24"/>
          <w:szCs w:val="24"/>
        </w:rPr>
      </w:pPr>
    </w:p>
    <w:p w14:paraId="7088F46C" w14:textId="77777777" w:rsidR="00FA2703" w:rsidRDefault="00FA2703" w:rsidP="00FA2703">
      <w:pPr>
        <w:spacing w:line="360" w:lineRule="auto"/>
        <w:jc w:val="both"/>
        <w:rPr>
          <w:rFonts w:ascii="Arial" w:hAnsi="Arial" w:cs="Arial"/>
          <w:sz w:val="24"/>
          <w:szCs w:val="24"/>
        </w:rPr>
      </w:pPr>
    </w:p>
    <w:p w14:paraId="71A95118" w14:textId="6F92DF2F" w:rsidR="00FA2703" w:rsidRPr="00FA2703" w:rsidRDefault="00FA2703" w:rsidP="00FA2703">
      <w:pPr>
        <w:spacing w:line="360" w:lineRule="auto"/>
        <w:jc w:val="both"/>
        <w:rPr>
          <w:rFonts w:ascii="Arial" w:hAnsi="Arial" w:cs="Arial"/>
          <w:sz w:val="24"/>
          <w:szCs w:val="24"/>
        </w:rPr>
      </w:pPr>
      <w:r w:rsidRPr="00FA2703">
        <w:rPr>
          <w:rFonts w:ascii="Arial" w:hAnsi="Arial" w:cs="Arial"/>
          <w:sz w:val="24"/>
          <w:szCs w:val="24"/>
        </w:rPr>
        <w:t>Bases de Datos y Sistemas de Información</w:t>
      </w:r>
    </w:p>
    <w:p w14:paraId="07990819" w14:textId="77777777" w:rsidR="00FA2703" w:rsidRPr="00FA2703" w:rsidRDefault="00FA2703" w:rsidP="00FA2703">
      <w:pPr>
        <w:spacing w:line="360" w:lineRule="auto"/>
        <w:jc w:val="both"/>
        <w:rPr>
          <w:rFonts w:ascii="Arial" w:hAnsi="Arial" w:cs="Arial"/>
          <w:sz w:val="24"/>
          <w:szCs w:val="24"/>
        </w:rPr>
      </w:pPr>
      <w:r w:rsidRPr="00FA2703">
        <w:rPr>
          <w:rFonts w:ascii="Arial" w:hAnsi="Arial" w:cs="Arial"/>
          <w:sz w:val="24"/>
          <w:szCs w:val="24"/>
        </w:rPr>
        <w:t>El almacenamiento y recuperación eficiente de datos son vitales en la minería de datos. Las bases de datos relacionales y NoSQL, junto con los sistemas de gestión de bases de datos (DBMS), facilitan la organización y el acceso a grandes conjuntos de datos, apoyando las operaciones de minería.</w:t>
      </w:r>
    </w:p>
    <w:p w14:paraId="14D85CA9" w14:textId="77777777" w:rsidR="00FA2703" w:rsidRPr="00FA2703" w:rsidRDefault="00FA2703" w:rsidP="00FA2703">
      <w:pPr>
        <w:spacing w:line="360" w:lineRule="auto"/>
        <w:jc w:val="both"/>
        <w:rPr>
          <w:rFonts w:ascii="Arial" w:hAnsi="Arial" w:cs="Arial"/>
          <w:sz w:val="24"/>
          <w:szCs w:val="24"/>
        </w:rPr>
      </w:pPr>
    </w:p>
    <w:p w14:paraId="4B676E00" w14:textId="77777777" w:rsidR="00FA2703" w:rsidRPr="00FA2703" w:rsidRDefault="00FA2703" w:rsidP="00FA2703">
      <w:pPr>
        <w:spacing w:line="360" w:lineRule="auto"/>
        <w:jc w:val="both"/>
        <w:rPr>
          <w:rFonts w:ascii="Arial" w:hAnsi="Arial" w:cs="Arial"/>
          <w:sz w:val="24"/>
          <w:szCs w:val="24"/>
        </w:rPr>
      </w:pPr>
      <w:r w:rsidRPr="00FA2703">
        <w:rPr>
          <w:rFonts w:ascii="Arial" w:hAnsi="Arial" w:cs="Arial"/>
          <w:sz w:val="24"/>
          <w:szCs w:val="24"/>
        </w:rPr>
        <w:t>Matemáticas y Algoritmos</w:t>
      </w:r>
    </w:p>
    <w:p w14:paraId="59F3CF17" w14:textId="77777777" w:rsidR="00FA2703" w:rsidRPr="00FA2703" w:rsidRDefault="00FA2703" w:rsidP="00FA2703">
      <w:pPr>
        <w:spacing w:line="360" w:lineRule="auto"/>
        <w:jc w:val="both"/>
        <w:rPr>
          <w:rFonts w:ascii="Arial" w:hAnsi="Arial" w:cs="Arial"/>
          <w:sz w:val="24"/>
          <w:szCs w:val="24"/>
        </w:rPr>
      </w:pPr>
      <w:r w:rsidRPr="00FA2703">
        <w:rPr>
          <w:rFonts w:ascii="Arial" w:hAnsi="Arial" w:cs="Arial"/>
          <w:sz w:val="24"/>
          <w:szCs w:val="24"/>
        </w:rPr>
        <w:t>La teoría matemática sustenta muchas técnicas de minería de datos. Los algoritmos de optimización, la teoría de grafos y las matemáticas discretas son esenciales para desarrollar métodos eficientes y efectivos para el análisis de datos.</w:t>
      </w:r>
    </w:p>
    <w:p w14:paraId="795C7E11" w14:textId="77777777" w:rsidR="00FA2703" w:rsidRPr="00FA2703" w:rsidRDefault="00FA2703" w:rsidP="00FA2703">
      <w:pPr>
        <w:spacing w:line="360" w:lineRule="auto"/>
        <w:jc w:val="both"/>
        <w:rPr>
          <w:rFonts w:ascii="Arial" w:hAnsi="Arial" w:cs="Arial"/>
          <w:sz w:val="24"/>
          <w:szCs w:val="24"/>
        </w:rPr>
      </w:pPr>
    </w:p>
    <w:p w14:paraId="6C5D54C6" w14:textId="77777777" w:rsidR="00FA2703" w:rsidRPr="00FA2703" w:rsidRDefault="00FA2703" w:rsidP="00FA2703">
      <w:pPr>
        <w:spacing w:line="360" w:lineRule="auto"/>
        <w:jc w:val="both"/>
        <w:rPr>
          <w:rFonts w:ascii="Arial" w:hAnsi="Arial" w:cs="Arial"/>
          <w:sz w:val="24"/>
          <w:szCs w:val="24"/>
        </w:rPr>
      </w:pPr>
      <w:r w:rsidRPr="00FA2703">
        <w:rPr>
          <w:rFonts w:ascii="Arial" w:hAnsi="Arial" w:cs="Arial"/>
          <w:sz w:val="24"/>
          <w:szCs w:val="24"/>
        </w:rPr>
        <w:t>Visualización de Datos</w:t>
      </w:r>
    </w:p>
    <w:p w14:paraId="538A20D9" w14:textId="77777777" w:rsidR="00FA2703" w:rsidRPr="00FA2703" w:rsidRDefault="00FA2703" w:rsidP="00FA2703">
      <w:pPr>
        <w:spacing w:line="360" w:lineRule="auto"/>
        <w:jc w:val="both"/>
        <w:rPr>
          <w:rFonts w:ascii="Arial" w:hAnsi="Arial" w:cs="Arial"/>
          <w:sz w:val="24"/>
          <w:szCs w:val="24"/>
        </w:rPr>
      </w:pPr>
      <w:r w:rsidRPr="00FA2703">
        <w:rPr>
          <w:rFonts w:ascii="Arial" w:hAnsi="Arial" w:cs="Arial"/>
          <w:sz w:val="24"/>
          <w:szCs w:val="24"/>
        </w:rPr>
        <w:t>La capacidad de visualizar datos es crucial para interpretar y comunicar los resultados de la minería de datos. Herramientas y técnicas de visualización ayudan a presentar patrones complejos de manera comprensible y a facilitar la toma de decisiones basadas en datos.</w:t>
      </w:r>
    </w:p>
    <w:p w14:paraId="751AF47A" w14:textId="77777777" w:rsidR="00FA2703" w:rsidRPr="00FA2703" w:rsidRDefault="00FA2703" w:rsidP="00FA2703">
      <w:pPr>
        <w:spacing w:line="360" w:lineRule="auto"/>
        <w:jc w:val="both"/>
        <w:rPr>
          <w:rFonts w:ascii="Arial" w:hAnsi="Arial" w:cs="Arial"/>
          <w:sz w:val="24"/>
          <w:szCs w:val="24"/>
        </w:rPr>
      </w:pPr>
    </w:p>
    <w:p w14:paraId="2621EFBF" w14:textId="77777777" w:rsidR="00FA2703" w:rsidRPr="00FA2703" w:rsidRDefault="00FA2703" w:rsidP="00FA2703">
      <w:pPr>
        <w:spacing w:line="360" w:lineRule="auto"/>
        <w:jc w:val="both"/>
        <w:rPr>
          <w:rFonts w:ascii="Arial" w:hAnsi="Arial" w:cs="Arial"/>
          <w:sz w:val="24"/>
          <w:szCs w:val="24"/>
        </w:rPr>
      </w:pPr>
      <w:r w:rsidRPr="00FA2703">
        <w:rPr>
          <w:rFonts w:ascii="Arial" w:hAnsi="Arial" w:cs="Arial"/>
          <w:sz w:val="24"/>
          <w:szCs w:val="24"/>
        </w:rPr>
        <w:t>Ciencias de la Computación</w:t>
      </w:r>
    </w:p>
    <w:p w14:paraId="089892C3" w14:textId="1F3E98B0" w:rsidR="00A27707" w:rsidRPr="00A27707" w:rsidRDefault="00FA2703" w:rsidP="00FA2703">
      <w:pPr>
        <w:spacing w:line="360" w:lineRule="auto"/>
        <w:jc w:val="both"/>
        <w:rPr>
          <w:rFonts w:ascii="Arial" w:hAnsi="Arial" w:cs="Arial"/>
          <w:sz w:val="24"/>
          <w:szCs w:val="24"/>
        </w:rPr>
      </w:pPr>
      <w:r w:rsidRPr="00FA2703">
        <w:rPr>
          <w:rFonts w:ascii="Arial" w:hAnsi="Arial" w:cs="Arial"/>
          <w:sz w:val="24"/>
          <w:szCs w:val="24"/>
        </w:rPr>
        <w:t>Las ciencias de la computación proporcionan los fundamentos técnicos y teóricos necesarios para el desarrollo de software y herramientas de minería de datos. Esto incluye desde el diseño de algoritmos hasta la implementación de sistemas escalables y eficientes</w:t>
      </w:r>
      <w:r w:rsidR="0074422F" w:rsidRPr="0074422F">
        <w:rPr>
          <w:rFonts w:ascii="Arial" w:hAnsi="Arial" w:cs="Arial"/>
          <w:sz w:val="24"/>
          <w:szCs w:val="24"/>
        </w:rPr>
        <w:t>.</w:t>
      </w:r>
    </w:p>
    <w:p w14:paraId="0F966E4B" w14:textId="1C3C4C32" w:rsidR="00235BE6" w:rsidRDefault="00235BE6" w:rsidP="00235BE6">
      <w:pPr>
        <w:pStyle w:val="Ttulo2"/>
      </w:pPr>
      <w:bookmarkStart w:id="63" w:name="_Toc178547283"/>
      <w:proofErr w:type="spellStart"/>
      <w:r w:rsidRPr="00235BE6">
        <w:lastRenderedPageBreak/>
        <w:t>Clustering</w:t>
      </w:r>
      <w:bookmarkEnd w:id="63"/>
      <w:proofErr w:type="spellEnd"/>
    </w:p>
    <w:p w14:paraId="071B50B2" w14:textId="77777777" w:rsidR="00235BE6" w:rsidRPr="00235BE6" w:rsidRDefault="00235BE6" w:rsidP="00235BE6"/>
    <w:p w14:paraId="1911EA8C" w14:textId="77777777" w:rsidR="00235BE6" w:rsidRDefault="00235BE6" w:rsidP="00235BE6">
      <w:pPr>
        <w:spacing w:line="360" w:lineRule="auto"/>
        <w:jc w:val="both"/>
        <w:rPr>
          <w:rFonts w:ascii="Arial" w:hAnsi="Arial" w:cs="Arial"/>
          <w:sz w:val="24"/>
        </w:rPr>
      </w:pPr>
      <w:proofErr w:type="spellStart"/>
      <w:r w:rsidRPr="00235BE6">
        <w:rPr>
          <w:rFonts w:ascii="Arial" w:hAnsi="Arial" w:cs="Arial"/>
          <w:sz w:val="24"/>
        </w:rPr>
        <w:t>Clustering</w:t>
      </w:r>
      <w:proofErr w:type="spellEnd"/>
      <w:r w:rsidRPr="00235BE6">
        <w:rPr>
          <w:rFonts w:ascii="Arial" w:hAnsi="Arial" w:cs="Arial"/>
          <w:sz w:val="24"/>
        </w:rPr>
        <w:t xml:space="preserve"> es una técnica de aprendizaje no supervisado que se utiliza para agrupar un conjunto de objetos en subgrupos o </w:t>
      </w:r>
      <w:proofErr w:type="spellStart"/>
      <w:r w:rsidRPr="00235BE6">
        <w:rPr>
          <w:rFonts w:ascii="Arial" w:hAnsi="Arial" w:cs="Arial"/>
          <w:sz w:val="24"/>
        </w:rPr>
        <w:t>clusters</w:t>
      </w:r>
      <w:proofErr w:type="spellEnd"/>
      <w:r w:rsidRPr="00235BE6">
        <w:rPr>
          <w:rFonts w:ascii="Arial" w:hAnsi="Arial" w:cs="Arial"/>
          <w:sz w:val="24"/>
        </w:rPr>
        <w:t xml:space="preserve">, de manera que los objetos en un mismo </w:t>
      </w:r>
      <w:proofErr w:type="spellStart"/>
      <w:r w:rsidRPr="00235BE6">
        <w:rPr>
          <w:rFonts w:ascii="Arial" w:hAnsi="Arial" w:cs="Arial"/>
          <w:sz w:val="24"/>
        </w:rPr>
        <w:t>cluster</w:t>
      </w:r>
      <w:proofErr w:type="spellEnd"/>
      <w:r w:rsidRPr="00235BE6">
        <w:rPr>
          <w:rFonts w:ascii="Arial" w:hAnsi="Arial" w:cs="Arial"/>
          <w:sz w:val="24"/>
        </w:rPr>
        <w:t xml:space="preserve"> sean más similares entre sí que con los objetos de otros </w:t>
      </w:r>
      <w:proofErr w:type="spellStart"/>
      <w:r w:rsidRPr="00235BE6">
        <w:rPr>
          <w:rFonts w:ascii="Arial" w:hAnsi="Arial" w:cs="Arial"/>
          <w:sz w:val="24"/>
        </w:rPr>
        <w:t>clusters</w:t>
      </w:r>
      <w:proofErr w:type="spellEnd"/>
      <w:r w:rsidRPr="00235BE6">
        <w:rPr>
          <w:rFonts w:ascii="Arial" w:hAnsi="Arial" w:cs="Arial"/>
          <w:sz w:val="24"/>
        </w:rPr>
        <w:t>. La similitud entre objetos se define a menudo mediante una medida de distancia, como la distancia Euclidiana, aunque puede variar según el tipo de datos y el algoritmo utilizado.</w:t>
      </w:r>
    </w:p>
    <w:p w14:paraId="29B365CF" w14:textId="4125F9DE" w:rsidR="00105AE3" w:rsidRPr="00235BE6" w:rsidRDefault="00105AE3" w:rsidP="00235BE6">
      <w:pPr>
        <w:spacing w:line="360" w:lineRule="auto"/>
        <w:jc w:val="both"/>
        <w:rPr>
          <w:rFonts w:ascii="Arial" w:hAnsi="Arial" w:cs="Arial"/>
          <w:sz w:val="24"/>
        </w:rPr>
      </w:pPr>
      <w:r w:rsidRPr="00105AE3">
        <w:rPr>
          <w:rFonts w:ascii="Arial" w:hAnsi="Arial" w:cs="Arial"/>
          <w:sz w:val="24"/>
        </w:rPr>
        <w:t xml:space="preserve">El </w:t>
      </w:r>
      <w:proofErr w:type="spellStart"/>
      <w:r w:rsidRPr="00105AE3">
        <w:rPr>
          <w:rFonts w:ascii="Arial" w:hAnsi="Arial" w:cs="Arial"/>
          <w:sz w:val="24"/>
        </w:rPr>
        <w:t>Clustering</w:t>
      </w:r>
      <w:proofErr w:type="spellEnd"/>
      <w:r w:rsidRPr="00105AE3">
        <w:rPr>
          <w:rFonts w:ascii="Arial" w:hAnsi="Arial" w:cs="Arial"/>
          <w:sz w:val="24"/>
        </w:rPr>
        <w:t xml:space="preserve"> es un enfoque o método popular usado para segmentar grandes conjuntos de datos heterogéneos, dentro de pequeños subconjuntos homogéneos que puedan ser fácilmente manejados, analizados y modelados por separado. Los métodos de agrupamiento reparten un conjunto de objetos dentro de grupos, de tal forma que los objetos en el mismo grupo son más similares mutuamente que objetos en diferentes grupos conforme a algún criterio definido. El </w:t>
      </w:r>
      <w:proofErr w:type="spellStart"/>
      <w:r w:rsidRPr="00105AE3">
        <w:rPr>
          <w:rFonts w:ascii="Arial" w:hAnsi="Arial" w:cs="Arial"/>
          <w:sz w:val="24"/>
        </w:rPr>
        <w:t>Clustering</w:t>
      </w:r>
      <w:proofErr w:type="spellEnd"/>
      <w:r w:rsidRPr="00105AE3">
        <w:rPr>
          <w:rFonts w:ascii="Arial" w:hAnsi="Arial" w:cs="Arial"/>
          <w:sz w:val="24"/>
        </w:rPr>
        <w:t xml:space="preserve"> ha sido estudiado en diversas áreas, cada una tiene sus métodos para organizar los datos, en las áreas de análisis de datos y estadística se requiere a los datos en forma de números (cuantitativos). En aprendizaje de máquina, en forma de conceptos y </w:t>
      </w:r>
      <w:proofErr w:type="spellStart"/>
      <w:r w:rsidRPr="00105AE3">
        <w:rPr>
          <w:rFonts w:ascii="Arial" w:hAnsi="Arial" w:cs="Arial"/>
          <w:sz w:val="24"/>
        </w:rPr>
        <w:t>simbolos</w:t>
      </w:r>
      <w:proofErr w:type="spellEnd"/>
      <w:r w:rsidRPr="00105AE3">
        <w:rPr>
          <w:rFonts w:ascii="Arial" w:hAnsi="Arial" w:cs="Arial"/>
          <w:sz w:val="24"/>
        </w:rPr>
        <w:t xml:space="preserve"> (cualitativos). En minería de datos frecuentemente se trata con todos los tipos de datos o con la mezcla de </w:t>
      </w:r>
      <w:r w:rsidR="003D3886" w:rsidRPr="00105AE3">
        <w:rPr>
          <w:rFonts w:ascii="Arial" w:hAnsi="Arial" w:cs="Arial"/>
          <w:sz w:val="24"/>
        </w:rPr>
        <w:t>estos</w:t>
      </w:r>
      <w:r w:rsidRPr="00105AE3">
        <w:rPr>
          <w:rFonts w:ascii="Arial" w:hAnsi="Arial" w:cs="Arial"/>
          <w:sz w:val="24"/>
        </w:rPr>
        <w:t>: cuantitativos (numéricos) y cualitativos (categóricos o simplificación de simbólicos).</w:t>
      </w:r>
    </w:p>
    <w:p w14:paraId="7547618C" w14:textId="508021B1" w:rsidR="00235BE6" w:rsidRDefault="00235BE6" w:rsidP="00235BE6">
      <w:pPr>
        <w:pStyle w:val="Ttulo3"/>
      </w:pPr>
      <w:bookmarkStart w:id="64" w:name="_Toc178547284"/>
      <w:r w:rsidRPr="00235BE6">
        <w:t xml:space="preserve">Objetivos del </w:t>
      </w:r>
      <w:proofErr w:type="spellStart"/>
      <w:r w:rsidRPr="00235BE6">
        <w:t>Clustering</w:t>
      </w:r>
      <w:bookmarkEnd w:id="64"/>
      <w:proofErr w:type="spellEnd"/>
    </w:p>
    <w:p w14:paraId="3ED02625" w14:textId="77777777" w:rsidR="00235BE6" w:rsidRPr="00235BE6" w:rsidRDefault="00235BE6" w:rsidP="00235BE6"/>
    <w:p w14:paraId="297102A1" w14:textId="77777777" w:rsidR="00235BE6" w:rsidRPr="00235BE6" w:rsidRDefault="00235BE6" w:rsidP="00235BE6">
      <w:pPr>
        <w:spacing w:line="360" w:lineRule="auto"/>
        <w:jc w:val="both"/>
        <w:rPr>
          <w:rFonts w:ascii="Arial" w:hAnsi="Arial" w:cs="Arial"/>
          <w:sz w:val="24"/>
        </w:rPr>
      </w:pPr>
      <w:r w:rsidRPr="00235BE6">
        <w:rPr>
          <w:rFonts w:ascii="Arial" w:hAnsi="Arial" w:cs="Arial"/>
          <w:sz w:val="24"/>
        </w:rPr>
        <w:t>Descubrimiento de estructuras: Identificar patrones ocultos en los datos sin etiquetas predefinidas.</w:t>
      </w:r>
    </w:p>
    <w:p w14:paraId="6F7E9E5F" w14:textId="77777777" w:rsidR="00235BE6" w:rsidRPr="00235BE6" w:rsidRDefault="00235BE6" w:rsidP="00235BE6">
      <w:pPr>
        <w:spacing w:line="360" w:lineRule="auto"/>
        <w:jc w:val="both"/>
        <w:rPr>
          <w:rFonts w:ascii="Arial" w:hAnsi="Arial" w:cs="Arial"/>
          <w:sz w:val="24"/>
        </w:rPr>
      </w:pPr>
      <w:r w:rsidRPr="00235BE6">
        <w:rPr>
          <w:rFonts w:ascii="Arial" w:hAnsi="Arial" w:cs="Arial"/>
          <w:sz w:val="24"/>
        </w:rPr>
        <w:t xml:space="preserve">Reducción de dimensionalidad: Simplificar grandes conjuntos de datos agrupándolos en </w:t>
      </w:r>
      <w:proofErr w:type="spellStart"/>
      <w:r w:rsidRPr="00235BE6">
        <w:rPr>
          <w:rFonts w:ascii="Arial" w:hAnsi="Arial" w:cs="Arial"/>
          <w:sz w:val="24"/>
        </w:rPr>
        <w:t>clusters</w:t>
      </w:r>
      <w:proofErr w:type="spellEnd"/>
      <w:r w:rsidRPr="00235BE6">
        <w:rPr>
          <w:rFonts w:ascii="Arial" w:hAnsi="Arial" w:cs="Arial"/>
          <w:sz w:val="24"/>
        </w:rPr>
        <w:t xml:space="preserve"> representativos.</w:t>
      </w:r>
    </w:p>
    <w:p w14:paraId="678E9214" w14:textId="77777777" w:rsidR="00235BE6" w:rsidRPr="00235BE6" w:rsidRDefault="00235BE6" w:rsidP="00235BE6">
      <w:pPr>
        <w:spacing w:line="360" w:lineRule="auto"/>
        <w:jc w:val="both"/>
        <w:rPr>
          <w:rFonts w:ascii="Arial" w:hAnsi="Arial" w:cs="Arial"/>
          <w:sz w:val="24"/>
        </w:rPr>
      </w:pPr>
      <w:r w:rsidRPr="00235BE6">
        <w:rPr>
          <w:rFonts w:ascii="Arial" w:hAnsi="Arial" w:cs="Arial"/>
          <w:sz w:val="24"/>
        </w:rPr>
        <w:t xml:space="preserve">Detección de anomalías: Identificar puntos de datos que no pertenecen a ningún </w:t>
      </w:r>
      <w:proofErr w:type="spellStart"/>
      <w:r w:rsidRPr="00235BE6">
        <w:rPr>
          <w:rFonts w:ascii="Arial" w:hAnsi="Arial" w:cs="Arial"/>
          <w:sz w:val="24"/>
        </w:rPr>
        <w:t>cluster</w:t>
      </w:r>
      <w:proofErr w:type="spellEnd"/>
      <w:r w:rsidRPr="00235BE6">
        <w:rPr>
          <w:rFonts w:ascii="Arial" w:hAnsi="Arial" w:cs="Arial"/>
          <w:sz w:val="24"/>
        </w:rPr>
        <w:t>, lo que puede ser útil para detectar fraudes o fallos.</w:t>
      </w:r>
    </w:p>
    <w:p w14:paraId="6386F4F0" w14:textId="77777777" w:rsidR="00235BE6" w:rsidRPr="00235BE6" w:rsidRDefault="00235BE6" w:rsidP="00235BE6">
      <w:pPr>
        <w:spacing w:line="360" w:lineRule="auto"/>
        <w:jc w:val="both"/>
        <w:rPr>
          <w:rFonts w:ascii="Arial" w:hAnsi="Arial" w:cs="Arial"/>
          <w:sz w:val="24"/>
        </w:rPr>
      </w:pPr>
      <w:r w:rsidRPr="00235BE6">
        <w:rPr>
          <w:rFonts w:ascii="Arial" w:hAnsi="Arial" w:cs="Arial"/>
          <w:sz w:val="24"/>
        </w:rPr>
        <w:t>Segmentación de mercados: Dividir un mercado en segmentos distintos para identificar grupos de clientes con comportamientos similares.</w:t>
      </w:r>
    </w:p>
    <w:p w14:paraId="4B6F75B3" w14:textId="77777777" w:rsidR="00235BE6" w:rsidRDefault="00235BE6" w:rsidP="00235BE6">
      <w:pPr>
        <w:pStyle w:val="Ttulo3"/>
      </w:pPr>
      <w:bookmarkStart w:id="65" w:name="_Toc178547285"/>
      <w:r w:rsidRPr="00235BE6">
        <w:lastRenderedPageBreak/>
        <w:t xml:space="preserve">Importancia del </w:t>
      </w:r>
      <w:proofErr w:type="spellStart"/>
      <w:r w:rsidRPr="00235BE6">
        <w:t>Clustering</w:t>
      </w:r>
      <w:proofErr w:type="spellEnd"/>
      <w:r w:rsidRPr="00235BE6">
        <w:t xml:space="preserve"> en el Análisis de Datos</w:t>
      </w:r>
      <w:bookmarkEnd w:id="65"/>
    </w:p>
    <w:p w14:paraId="198D734F" w14:textId="77777777" w:rsidR="00235BE6" w:rsidRPr="00235BE6" w:rsidRDefault="00235BE6" w:rsidP="00235BE6"/>
    <w:p w14:paraId="21DF84AC" w14:textId="34B55D3E" w:rsidR="003D3886" w:rsidRPr="00235BE6" w:rsidRDefault="00235BE6" w:rsidP="00235BE6">
      <w:pPr>
        <w:spacing w:line="360" w:lineRule="auto"/>
        <w:jc w:val="both"/>
        <w:rPr>
          <w:rFonts w:ascii="Arial" w:hAnsi="Arial" w:cs="Arial"/>
          <w:sz w:val="24"/>
        </w:rPr>
      </w:pPr>
      <w:r w:rsidRPr="00235BE6">
        <w:rPr>
          <w:rFonts w:ascii="Arial" w:hAnsi="Arial" w:cs="Arial"/>
          <w:sz w:val="24"/>
        </w:rPr>
        <w:t xml:space="preserve">El </w:t>
      </w:r>
      <w:proofErr w:type="spellStart"/>
      <w:r w:rsidRPr="00235BE6">
        <w:rPr>
          <w:rFonts w:ascii="Arial" w:hAnsi="Arial" w:cs="Arial"/>
          <w:sz w:val="24"/>
        </w:rPr>
        <w:t>clustering</w:t>
      </w:r>
      <w:proofErr w:type="spellEnd"/>
      <w:r w:rsidRPr="00235BE6">
        <w:rPr>
          <w:rFonts w:ascii="Arial" w:hAnsi="Arial" w:cs="Arial"/>
          <w:sz w:val="24"/>
        </w:rPr>
        <w:t xml:space="preserve"> es una herramienta fundamental en el análisis de datos y tiene aplicaciones en diversas disciplinas. En biología, por ejemplo, se usa para clasificar especies similares basadas en características genéticas. En el comercio electrónico, ayuda a segmentar a los clientes en grupos basados en su comportamiento de compra, permitiendo la personalización de campañas de marketing. En seguridad informática, se emplea para detectar patrones anómalos que podrían indicar ataques cibernéticos.</w:t>
      </w:r>
    </w:p>
    <w:p w14:paraId="493BCE90" w14:textId="77777777" w:rsidR="00235BE6" w:rsidRDefault="00235BE6" w:rsidP="00235BE6">
      <w:pPr>
        <w:pStyle w:val="Ttulo3"/>
      </w:pPr>
      <w:bookmarkStart w:id="66" w:name="_Toc178547286"/>
      <w:r w:rsidRPr="00235BE6">
        <w:t xml:space="preserve">Aplicaciones del </w:t>
      </w:r>
      <w:proofErr w:type="spellStart"/>
      <w:r w:rsidRPr="00235BE6">
        <w:t>Clustering</w:t>
      </w:r>
      <w:bookmarkEnd w:id="66"/>
      <w:proofErr w:type="spellEnd"/>
    </w:p>
    <w:p w14:paraId="1C53DD9C" w14:textId="77777777" w:rsidR="00235BE6" w:rsidRPr="00235BE6" w:rsidRDefault="00235BE6" w:rsidP="00235BE6"/>
    <w:p w14:paraId="16703CBD" w14:textId="77777777" w:rsidR="00235BE6" w:rsidRPr="00235BE6" w:rsidRDefault="00235BE6" w:rsidP="00235BE6">
      <w:pPr>
        <w:spacing w:line="360" w:lineRule="auto"/>
        <w:jc w:val="both"/>
        <w:rPr>
          <w:rFonts w:ascii="Arial" w:hAnsi="Arial" w:cs="Arial"/>
          <w:sz w:val="24"/>
        </w:rPr>
      </w:pPr>
      <w:r w:rsidRPr="00235BE6">
        <w:rPr>
          <w:rFonts w:ascii="Arial" w:hAnsi="Arial" w:cs="Arial"/>
          <w:sz w:val="24"/>
        </w:rPr>
        <w:t>Biología y Medicina: Agrupamiento de genes con funciones similares, clasificación de enfermedades.</w:t>
      </w:r>
    </w:p>
    <w:p w14:paraId="6AD6CAA4" w14:textId="77777777" w:rsidR="00235BE6" w:rsidRPr="00235BE6" w:rsidRDefault="00235BE6" w:rsidP="00235BE6">
      <w:pPr>
        <w:spacing w:line="360" w:lineRule="auto"/>
        <w:jc w:val="both"/>
        <w:rPr>
          <w:rFonts w:ascii="Arial" w:hAnsi="Arial" w:cs="Arial"/>
          <w:sz w:val="24"/>
        </w:rPr>
      </w:pPr>
      <w:r w:rsidRPr="00235BE6">
        <w:rPr>
          <w:rFonts w:ascii="Arial" w:hAnsi="Arial" w:cs="Arial"/>
          <w:sz w:val="24"/>
        </w:rPr>
        <w:t>Marketing y Ventas: Segmentación de clientes, análisis de preferencias de consumidores.</w:t>
      </w:r>
    </w:p>
    <w:p w14:paraId="4D28E752" w14:textId="77777777" w:rsidR="00235BE6" w:rsidRPr="00235BE6" w:rsidRDefault="00235BE6" w:rsidP="00235BE6">
      <w:pPr>
        <w:spacing w:line="360" w:lineRule="auto"/>
        <w:jc w:val="both"/>
        <w:rPr>
          <w:rFonts w:ascii="Arial" w:hAnsi="Arial" w:cs="Arial"/>
          <w:sz w:val="24"/>
        </w:rPr>
      </w:pPr>
      <w:r w:rsidRPr="00235BE6">
        <w:rPr>
          <w:rFonts w:ascii="Arial" w:hAnsi="Arial" w:cs="Arial"/>
          <w:sz w:val="24"/>
        </w:rPr>
        <w:t>Redes Sociales: Detección de comunidades en redes sociales, análisis de opiniones y sentimientos.</w:t>
      </w:r>
    </w:p>
    <w:p w14:paraId="353F0470" w14:textId="77777777" w:rsidR="00235BE6" w:rsidRPr="00235BE6" w:rsidRDefault="00235BE6" w:rsidP="00235BE6">
      <w:pPr>
        <w:spacing w:line="360" w:lineRule="auto"/>
        <w:jc w:val="both"/>
        <w:rPr>
          <w:rFonts w:ascii="Arial" w:hAnsi="Arial" w:cs="Arial"/>
          <w:sz w:val="24"/>
        </w:rPr>
      </w:pPr>
      <w:r w:rsidRPr="00235BE6">
        <w:rPr>
          <w:rFonts w:ascii="Arial" w:hAnsi="Arial" w:cs="Arial"/>
          <w:sz w:val="24"/>
        </w:rPr>
        <w:t>Seguridad y Fraude: Detección de transacciones fraudulentas, identificación de patrones inusuales en datos de seguridad.</w:t>
      </w:r>
    </w:p>
    <w:p w14:paraId="4D9A19BF" w14:textId="77777777" w:rsidR="00235BE6" w:rsidRPr="00235BE6" w:rsidRDefault="00235BE6" w:rsidP="00235BE6">
      <w:pPr>
        <w:spacing w:line="360" w:lineRule="auto"/>
        <w:jc w:val="both"/>
        <w:rPr>
          <w:rFonts w:ascii="Arial" w:hAnsi="Arial" w:cs="Arial"/>
          <w:sz w:val="24"/>
        </w:rPr>
      </w:pPr>
      <w:r w:rsidRPr="00235BE6">
        <w:rPr>
          <w:rFonts w:ascii="Arial" w:hAnsi="Arial" w:cs="Arial"/>
          <w:sz w:val="24"/>
        </w:rPr>
        <w:t>Procesamiento del Lenguaje Natural: Agrupamiento de documentos o términos, análisis de sentimientos.</w:t>
      </w:r>
    </w:p>
    <w:p w14:paraId="559352B3" w14:textId="2CC6DB4E" w:rsidR="00DB65FB" w:rsidRDefault="00235BE6" w:rsidP="00235BE6">
      <w:pPr>
        <w:spacing w:line="360" w:lineRule="auto"/>
        <w:jc w:val="both"/>
        <w:rPr>
          <w:rFonts w:ascii="Arial" w:hAnsi="Arial" w:cs="Arial"/>
          <w:sz w:val="24"/>
        </w:rPr>
      </w:pPr>
      <w:r w:rsidRPr="00235BE6">
        <w:rPr>
          <w:rFonts w:ascii="Arial" w:hAnsi="Arial" w:cs="Arial"/>
          <w:sz w:val="24"/>
        </w:rPr>
        <w:t xml:space="preserve">El </w:t>
      </w:r>
      <w:proofErr w:type="spellStart"/>
      <w:r w:rsidRPr="00235BE6">
        <w:rPr>
          <w:rFonts w:ascii="Arial" w:hAnsi="Arial" w:cs="Arial"/>
          <w:sz w:val="24"/>
        </w:rPr>
        <w:t>clustering</w:t>
      </w:r>
      <w:proofErr w:type="spellEnd"/>
      <w:r w:rsidRPr="00235BE6">
        <w:rPr>
          <w:rFonts w:ascii="Arial" w:hAnsi="Arial" w:cs="Arial"/>
          <w:sz w:val="24"/>
        </w:rPr>
        <w:t xml:space="preserve"> no solo organiza los datos en grupos manejables, sino que también facilita el descubrimiento de relaciones complejas y patrones en los datos que no son fácilmente visibles. Esto permite una comprensión más profunda y una toma de decisiones más informada en una variedad de campos.</w:t>
      </w:r>
    </w:p>
    <w:p w14:paraId="1851CFD5" w14:textId="614FC61B" w:rsidR="00105AE3" w:rsidRDefault="00FD4E8F" w:rsidP="00105AE3">
      <w:pPr>
        <w:pStyle w:val="Ttulo2"/>
      </w:pPr>
      <w:bookmarkStart w:id="67" w:name="_Toc178547287"/>
      <w:r>
        <w:t>A</w:t>
      </w:r>
      <w:r w:rsidR="00105AE3" w:rsidRPr="00105AE3">
        <w:t>lgoritmos de agrupamiento (</w:t>
      </w:r>
      <w:proofErr w:type="spellStart"/>
      <w:r w:rsidR="00105AE3" w:rsidRPr="00105AE3">
        <w:t>clustering</w:t>
      </w:r>
      <w:proofErr w:type="spellEnd"/>
      <w:r w:rsidR="00105AE3" w:rsidRPr="00105AE3">
        <w:t>)</w:t>
      </w:r>
      <w:bookmarkEnd w:id="67"/>
    </w:p>
    <w:p w14:paraId="4E81D4B6" w14:textId="77777777" w:rsidR="00105AE3" w:rsidRPr="00105AE3" w:rsidRDefault="00105AE3" w:rsidP="00105AE3"/>
    <w:p w14:paraId="7CF8F6A6" w14:textId="7B9F1E52" w:rsidR="00105AE3" w:rsidRDefault="00105AE3" w:rsidP="00105AE3">
      <w:pPr>
        <w:spacing w:line="360" w:lineRule="auto"/>
        <w:jc w:val="both"/>
        <w:rPr>
          <w:rFonts w:ascii="Arial" w:hAnsi="Arial" w:cs="Arial"/>
          <w:sz w:val="24"/>
        </w:rPr>
      </w:pPr>
      <w:r w:rsidRPr="00105AE3">
        <w:rPr>
          <w:rFonts w:ascii="Arial" w:hAnsi="Arial" w:cs="Arial"/>
          <w:sz w:val="24"/>
        </w:rPr>
        <w:t>Los algoritmos de agrupamiento reciben como entrada al conjunto de datos o la misma base de</w:t>
      </w:r>
      <w:r>
        <w:rPr>
          <w:rFonts w:ascii="Arial" w:hAnsi="Arial" w:cs="Arial"/>
          <w:sz w:val="24"/>
        </w:rPr>
        <w:t xml:space="preserve"> </w:t>
      </w:r>
      <w:r w:rsidRPr="00105AE3">
        <w:rPr>
          <w:rFonts w:ascii="Arial" w:hAnsi="Arial" w:cs="Arial"/>
          <w:sz w:val="24"/>
        </w:rPr>
        <w:t xml:space="preserve">datos y sin supervisión de ningún tipo y de forma autónoma, agrupan </w:t>
      </w:r>
      <w:r w:rsidRPr="00105AE3">
        <w:rPr>
          <w:rFonts w:ascii="Arial" w:hAnsi="Arial" w:cs="Arial"/>
          <w:sz w:val="24"/>
        </w:rPr>
        <w:lastRenderedPageBreak/>
        <w:t>los datos dentro de k grupos o</w:t>
      </w:r>
      <w:r>
        <w:rPr>
          <w:rFonts w:ascii="Arial" w:hAnsi="Arial" w:cs="Arial"/>
          <w:sz w:val="24"/>
        </w:rPr>
        <w:t xml:space="preserve"> </w:t>
      </w:r>
      <w:proofErr w:type="spellStart"/>
      <w:r w:rsidRPr="00105AE3">
        <w:rPr>
          <w:rFonts w:ascii="Arial" w:hAnsi="Arial" w:cs="Arial"/>
          <w:sz w:val="24"/>
        </w:rPr>
        <w:t>clusters</w:t>
      </w:r>
      <w:proofErr w:type="spellEnd"/>
      <w:r w:rsidRPr="00105AE3">
        <w:rPr>
          <w:rFonts w:ascii="Arial" w:hAnsi="Arial" w:cs="Arial"/>
          <w:sz w:val="24"/>
        </w:rPr>
        <w:t xml:space="preserve">. </w:t>
      </w:r>
      <w:proofErr w:type="spellStart"/>
      <w:r w:rsidRPr="00105AE3">
        <w:rPr>
          <w:rFonts w:ascii="Arial" w:hAnsi="Arial" w:cs="Arial"/>
          <w:sz w:val="24"/>
        </w:rPr>
        <w:t>Clustering</w:t>
      </w:r>
      <w:proofErr w:type="spellEnd"/>
      <w:r w:rsidRPr="00105AE3">
        <w:rPr>
          <w:rFonts w:ascii="Arial" w:hAnsi="Arial" w:cs="Arial"/>
          <w:sz w:val="24"/>
        </w:rPr>
        <w:t xml:space="preserve"> es útil en ciertas aplicaciones de </w:t>
      </w:r>
      <w:r w:rsidR="00ED1C68" w:rsidRPr="00105AE3">
        <w:rPr>
          <w:rFonts w:ascii="Arial" w:hAnsi="Arial" w:cs="Arial"/>
          <w:sz w:val="24"/>
        </w:rPr>
        <w:t>biología</w:t>
      </w:r>
      <w:r w:rsidRPr="00105AE3">
        <w:rPr>
          <w:rFonts w:ascii="Arial" w:hAnsi="Arial" w:cs="Arial"/>
          <w:sz w:val="24"/>
        </w:rPr>
        <w:t xml:space="preserve">, medicina, </w:t>
      </w:r>
      <w:r w:rsidR="00ED1C68" w:rsidRPr="00105AE3">
        <w:rPr>
          <w:rFonts w:ascii="Arial" w:hAnsi="Arial" w:cs="Arial"/>
          <w:sz w:val="24"/>
        </w:rPr>
        <w:t>sociología</w:t>
      </w:r>
      <w:r w:rsidRPr="00105AE3">
        <w:rPr>
          <w:rFonts w:ascii="Arial" w:hAnsi="Arial" w:cs="Arial"/>
          <w:sz w:val="24"/>
        </w:rPr>
        <w:t xml:space="preserve"> y otras donde no se encuentran bien definidas las clases. La figura </w:t>
      </w:r>
      <w:r w:rsidR="00ED1C68">
        <w:rPr>
          <w:rFonts w:ascii="Arial" w:hAnsi="Arial" w:cs="Arial"/>
          <w:sz w:val="24"/>
        </w:rPr>
        <w:t>[</w:t>
      </w:r>
      <w:r w:rsidR="00575EAE">
        <w:rPr>
          <w:rFonts w:ascii="Arial" w:hAnsi="Arial" w:cs="Arial"/>
          <w:sz w:val="24"/>
        </w:rPr>
        <w:t>1</w:t>
      </w:r>
      <w:r w:rsidR="00ED1C68">
        <w:rPr>
          <w:rFonts w:ascii="Arial" w:hAnsi="Arial" w:cs="Arial"/>
          <w:sz w:val="24"/>
        </w:rPr>
        <w:t>]</w:t>
      </w:r>
      <w:r w:rsidRPr="00105AE3">
        <w:rPr>
          <w:rFonts w:ascii="Arial" w:hAnsi="Arial" w:cs="Arial"/>
          <w:sz w:val="24"/>
        </w:rPr>
        <w:t xml:space="preserve"> muestra la representación de un algoritmo de agrupación, la entrada del algoritmo se representa por el conjunto de datos u objetos y dependiendo del algoritmo de agrupamiento se solicita o no el parámetro k; la salida, es una etiqueta para cada uno de los elementos del conjunto de datos, la cual indica que dicho dato pertenece a cierta clase, grupo o </w:t>
      </w:r>
      <w:proofErr w:type="spellStart"/>
      <w:r w:rsidRPr="00105AE3">
        <w:rPr>
          <w:rFonts w:ascii="Arial" w:hAnsi="Arial" w:cs="Arial"/>
          <w:sz w:val="24"/>
        </w:rPr>
        <w:t>cluster</w:t>
      </w:r>
      <w:proofErr w:type="spellEnd"/>
      <w:r w:rsidRPr="00105AE3">
        <w:rPr>
          <w:rFonts w:ascii="Arial" w:hAnsi="Arial" w:cs="Arial"/>
          <w:sz w:val="24"/>
        </w:rPr>
        <w:t>.</w:t>
      </w:r>
    </w:p>
    <w:p w14:paraId="2C2EA631" w14:textId="637264F6" w:rsidR="00105AE3" w:rsidRDefault="00575EAE" w:rsidP="00575EAE">
      <w:pPr>
        <w:spacing w:line="360" w:lineRule="auto"/>
        <w:jc w:val="center"/>
        <w:rPr>
          <w:rFonts w:ascii="Arial" w:hAnsi="Arial" w:cs="Arial"/>
          <w:sz w:val="24"/>
        </w:rPr>
      </w:pPr>
      <w:r>
        <w:rPr>
          <w:noProof/>
        </w:rPr>
        <w:drawing>
          <wp:inline distT="0" distB="0" distL="0" distR="0" wp14:anchorId="42A4099C" wp14:editId="35F8B1CB">
            <wp:extent cx="5080835" cy="1566339"/>
            <wp:effectExtent l="0" t="0" r="0" b="0"/>
            <wp:docPr id="1132150803" name="Imagen 8"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50803" name="Imagen 8" descr="Tabla&#10;&#10;Descripción generada automáticamente con confianza baja"/>
                    <pic:cNvPicPr>
                      <a:picLocks noChangeAspect="1" noChangeArrowheads="1"/>
                    </pic:cNvPicPr>
                  </pic:nvPicPr>
                  <pic:blipFill rotWithShape="1">
                    <a:blip r:embed="rId17">
                      <a:extLst>
                        <a:ext uri="{28A0092B-C50C-407E-A947-70E740481C1C}">
                          <a14:useLocalDpi xmlns:a14="http://schemas.microsoft.com/office/drawing/2010/main" val="0"/>
                        </a:ext>
                      </a:extLst>
                    </a:blip>
                    <a:srcRect l="1230" t="10408" r="10987" b="17333"/>
                    <a:stretch/>
                  </pic:blipFill>
                  <pic:spPr bwMode="auto">
                    <a:xfrm>
                      <a:off x="0" y="0"/>
                      <a:ext cx="5084249" cy="1567391"/>
                    </a:xfrm>
                    <a:prstGeom prst="rect">
                      <a:avLst/>
                    </a:prstGeom>
                    <a:noFill/>
                    <a:ln>
                      <a:noFill/>
                    </a:ln>
                    <a:extLst>
                      <a:ext uri="{53640926-AAD7-44D8-BBD7-CCE9431645EC}">
                        <a14:shadowObscured xmlns:a14="http://schemas.microsoft.com/office/drawing/2010/main"/>
                      </a:ext>
                    </a:extLst>
                  </pic:spPr>
                </pic:pic>
              </a:graphicData>
            </a:graphic>
          </wp:inline>
        </w:drawing>
      </w:r>
    </w:p>
    <w:p w14:paraId="716DC620" w14:textId="5D7C4A41" w:rsidR="00575EAE" w:rsidRDefault="00945763" w:rsidP="00945763">
      <w:pPr>
        <w:pStyle w:val="Descripcin"/>
        <w:jc w:val="center"/>
      </w:pPr>
      <w:bookmarkStart w:id="68" w:name="_Toc178537856"/>
      <w:r>
        <w:t xml:space="preserve">Figura  </w:t>
      </w:r>
      <w:r>
        <w:fldChar w:fldCharType="begin"/>
      </w:r>
      <w:r>
        <w:instrText xml:space="preserve"> SEQ Figura_ \* ARABIC </w:instrText>
      </w:r>
      <w:r>
        <w:fldChar w:fldCharType="separate"/>
      </w:r>
      <w:r w:rsidR="00B41012">
        <w:rPr>
          <w:noProof/>
        </w:rPr>
        <w:t>1</w:t>
      </w:r>
      <w:r>
        <w:fldChar w:fldCharType="end"/>
      </w:r>
      <w:r>
        <w:t xml:space="preserve"> </w:t>
      </w:r>
      <w:r w:rsidRPr="00CB2A76">
        <w:t xml:space="preserve">Representación de un algoritmo de agrupamiento o </w:t>
      </w:r>
      <w:proofErr w:type="spellStart"/>
      <w:r w:rsidRPr="00CB2A76">
        <w:t>clustering</w:t>
      </w:r>
      <w:bookmarkEnd w:id="68"/>
      <w:proofErr w:type="spellEnd"/>
    </w:p>
    <w:p w14:paraId="7144D909" w14:textId="77777777" w:rsidR="00575EAE" w:rsidRPr="00575EAE" w:rsidRDefault="00575EAE" w:rsidP="00575EAE"/>
    <w:p w14:paraId="0C5408E8" w14:textId="5BDFEF02" w:rsidR="00105AE3" w:rsidRPr="00105AE3" w:rsidRDefault="00105AE3" w:rsidP="00105AE3">
      <w:pPr>
        <w:spacing w:line="360" w:lineRule="auto"/>
        <w:jc w:val="both"/>
        <w:rPr>
          <w:rFonts w:ascii="Arial" w:hAnsi="Arial" w:cs="Arial"/>
          <w:sz w:val="24"/>
        </w:rPr>
      </w:pPr>
      <w:r w:rsidRPr="00105AE3">
        <w:rPr>
          <w:rFonts w:ascii="Arial" w:hAnsi="Arial" w:cs="Arial"/>
          <w:sz w:val="24"/>
        </w:rPr>
        <w:t xml:space="preserve">Los algoritmos de </w:t>
      </w:r>
      <w:r w:rsidRPr="00ED1C68">
        <w:rPr>
          <w:rFonts w:ascii="Arial" w:hAnsi="Arial" w:cs="Arial"/>
          <w:b/>
          <w:bCs/>
          <w:sz w:val="24"/>
        </w:rPr>
        <w:t>agrupamiento conceptual</w:t>
      </w:r>
      <w:r w:rsidRPr="00105AE3">
        <w:rPr>
          <w:rFonts w:ascii="Arial" w:hAnsi="Arial" w:cs="Arial"/>
          <w:sz w:val="24"/>
        </w:rPr>
        <w:t xml:space="preserve"> desarrollados en aprendizaje de máquina agrupan datos con valores categóricos y también producen descripciones conceptuales de los </w:t>
      </w:r>
      <w:proofErr w:type="spellStart"/>
      <w:r w:rsidRPr="00105AE3">
        <w:rPr>
          <w:rFonts w:ascii="Arial" w:hAnsi="Arial" w:cs="Arial"/>
          <w:sz w:val="24"/>
        </w:rPr>
        <w:t>clusters</w:t>
      </w:r>
      <w:proofErr w:type="spellEnd"/>
      <w:r w:rsidRPr="00105AE3">
        <w:rPr>
          <w:rFonts w:ascii="Arial" w:hAnsi="Arial" w:cs="Arial"/>
          <w:sz w:val="24"/>
        </w:rPr>
        <w:t>. La descripción conceptual de los grupos es importante en minería de datos, porque ayuda a la interpretación de los resultados del agrupamiento.</w:t>
      </w:r>
    </w:p>
    <w:p w14:paraId="17ACE1B0" w14:textId="19369FC8" w:rsidR="004A2AB1" w:rsidRDefault="00105AE3" w:rsidP="00105AE3">
      <w:pPr>
        <w:spacing w:line="360" w:lineRule="auto"/>
        <w:jc w:val="both"/>
        <w:rPr>
          <w:rFonts w:ascii="Arial" w:hAnsi="Arial" w:cs="Arial"/>
          <w:sz w:val="24"/>
        </w:rPr>
      </w:pPr>
      <w:r w:rsidRPr="00105AE3">
        <w:rPr>
          <w:rFonts w:ascii="Arial" w:hAnsi="Arial" w:cs="Arial"/>
          <w:sz w:val="24"/>
        </w:rPr>
        <w:t xml:space="preserve">Los algoritmos de </w:t>
      </w:r>
      <w:r w:rsidRPr="00ED1C68">
        <w:rPr>
          <w:rFonts w:ascii="Arial" w:hAnsi="Arial" w:cs="Arial"/>
          <w:b/>
          <w:bCs/>
          <w:sz w:val="24"/>
        </w:rPr>
        <w:t>agrupamiento estadístico</w:t>
      </w:r>
      <w:r w:rsidRPr="00105AE3">
        <w:rPr>
          <w:rFonts w:ascii="Arial" w:hAnsi="Arial" w:cs="Arial"/>
          <w:sz w:val="24"/>
        </w:rPr>
        <w:t xml:space="preserve"> cuentan con algoritmos basados en la búsqueda de objetos que tengan conceptos iguales o similares y su eficiencia depende de buenas estrategias de búsqueda. Para los problemas de minería de datos que frecuentemente involucran muchos conceptos y espacios muy grandes de objetos, los métodos basados en conceptos pueden ser de potencial desventaja.</w:t>
      </w:r>
    </w:p>
    <w:p w14:paraId="3B874297" w14:textId="77777777" w:rsidR="0069488C" w:rsidRDefault="0069488C" w:rsidP="0069488C">
      <w:pPr>
        <w:pStyle w:val="Ttulo3"/>
      </w:pPr>
      <w:bookmarkStart w:id="69" w:name="_Toc178547288"/>
      <w:proofErr w:type="spellStart"/>
      <w:r w:rsidRPr="0069488C">
        <w:t>Clustering</w:t>
      </w:r>
      <w:proofErr w:type="spellEnd"/>
      <w:r w:rsidRPr="0069488C">
        <w:t xml:space="preserve"> jerárquico</w:t>
      </w:r>
      <w:bookmarkEnd w:id="69"/>
    </w:p>
    <w:p w14:paraId="02EC6866" w14:textId="77777777" w:rsidR="0069488C" w:rsidRPr="0069488C" w:rsidRDefault="0069488C" w:rsidP="0069488C"/>
    <w:p w14:paraId="190572B0" w14:textId="0F5D5634" w:rsidR="00D43BB2" w:rsidRDefault="0069488C" w:rsidP="0069488C">
      <w:pPr>
        <w:spacing w:line="360" w:lineRule="auto"/>
        <w:jc w:val="both"/>
        <w:rPr>
          <w:rFonts w:ascii="Arial" w:hAnsi="Arial" w:cs="Arial"/>
          <w:sz w:val="24"/>
        </w:rPr>
      </w:pPr>
      <w:r w:rsidRPr="0069488C">
        <w:rPr>
          <w:rFonts w:ascii="Arial" w:hAnsi="Arial" w:cs="Arial"/>
          <w:sz w:val="24"/>
        </w:rPr>
        <w:t xml:space="preserve">Organiza los datos en una secuencia anidada de grupos. Una de sus características es el impacto visual del </w:t>
      </w:r>
      <w:proofErr w:type="spellStart"/>
      <w:r w:rsidRPr="0069488C">
        <w:rPr>
          <w:rFonts w:ascii="Arial" w:hAnsi="Arial" w:cs="Arial"/>
          <w:sz w:val="24"/>
        </w:rPr>
        <w:t>dendograma</w:t>
      </w:r>
      <w:proofErr w:type="spellEnd"/>
      <w:r w:rsidRPr="0069488C">
        <w:rPr>
          <w:rFonts w:ascii="Arial" w:hAnsi="Arial" w:cs="Arial"/>
          <w:sz w:val="24"/>
        </w:rPr>
        <w:t xml:space="preserve"> que habilita al analista de datos a visualizar los </w:t>
      </w:r>
      <w:r w:rsidRPr="0069488C">
        <w:rPr>
          <w:rFonts w:ascii="Arial" w:hAnsi="Arial" w:cs="Arial"/>
          <w:sz w:val="24"/>
        </w:rPr>
        <w:lastRenderedPageBreak/>
        <w:t xml:space="preserve">objetos mezclados en grupos o divisiones sucesivas de niveles de proximidad, los métodos de agrupamiento generalmente requieren solo el uso de la matriz de proximidad, estas técnicas son populares en las ciencias biológicas, sociales y de comportamiento por que se necesita construir taxonomías. Los algoritmos de </w:t>
      </w:r>
      <w:proofErr w:type="spellStart"/>
      <w:r w:rsidRPr="0069488C">
        <w:rPr>
          <w:rFonts w:ascii="Arial" w:hAnsi="Arial" w:cs="Arial"/>
          <w:sz w:val="24"/>
        </w:rPr>
        <w:t>clustering</w:t>
      </w:r>
      <w:proofErr w:type="spellEnd"/>
      <w:r w:rsidRPr="0069488C">
        <w:rPr>
          <w:rFonts w:ascii="Arial" w:hAnsi="Arial" w:cs="Arial"/>
          <w:sz w:val="24"/>
        </w:rPr>
        <w:t xml:space="preserve"> jerárquico tienen como objetivo unir grupos (cada grupo de objetos es manejado como si fuera un sólo objeto) para formar uno nuevo, tendiendo hacia un nivel de generalización mayor (métodos </w:t>
      </w:r>
      <w:proofErr w:type="spellStart"/>
      <w:r w:rsidRPr="0069488C">
        <w:rPr>
          <w:rFonts w:ascii="Arial" w:hAnsi="Arial" w:cs="Arial"/>
          <w:sz w:val="24"/>
        </w:rPr>
        <w:t>aglomerativos</w:t>
      </w:r>
      <w:proofErr w:type="spellEnd"/>
      <w:r w:rsidRPr="0069488C">
        <w:rPr>
          <w:rFonts w:ascii="Arial" w:hAnsi="Arial" w:cs="Arial"/>
          <w:sz w:val="24"/>
        </w:rPr>
        <w:t xml:space="preserve">) o bien separando grupos formando nuevos </w:t>
      </w:r>
      <w:proofErr w:type="spellStart"/>
      <w:r w:rsidRPr="0069488C">
        <w:rPr>
          <w:rFonts w:ascii="Arial" w:hAnsi="Arial" w:cs="Arial"/>
          <w:sz w:val="24"/>
        </w:rPr>
        <w:t>sub-agrupamientos</w:t>
      </w:r>
      <w:proofErr w:type="spellEnd"/>
      <w:r w:rsidRPr="0069488C">
        <w:rPr>
          <w:rFonts w:ascii="Arial" w:hAnsi="Arial" w:cs="Arial"/>
          <w:sz w:val="24"/>
        </w:rPr>
        <w:t xml:space="preserve"> de ellos (métodos divisivos), tendiendo hacia un nivel mayor de particularización. Los algoritmos de </w:t>
      </w:r>
      <w:proofErr w:type="spellStart"/>
      <w:r w:rsidRPr="0069488C">
        <w:rPr>
          <w:rFonts w:ascii="Arial" w:hAnsi="Arial" w:cs="Arial"/>
          <w:sz w:val="24"/>
        </w:rPr>
        <w:t>clustering</w:t>
      </w:r>
      <w:proofErr w:type="spellEnd"/>
      <w:r w:rsidRPr="0069488C">
        <w:rPr>
          <w:rFonts w:ascii="Arial" w:hAnsi="Arial" w:cs="Arial"/>
          <w:sz w:val="24"/>
        </w:rPr>
        <w:t xml:space="preserve"> jerárquico descomponen una base de datos, en varios niveles de </w:t>
      </w:r>
      <w:proofErr w:type="spellStart"/>
      <w:r w:rsidRPr="0069488C">
        <w:rPr>
          <w:rFonts w:ascii="Arial" w:hAnsi="Arial" w:cs="Arial"/>
          <w:sz w:val="24"/>
        </w:rPr>
        <w:t>clustering</w:t>
      </w:r>
      <w:proofErr w:type="spellEnd"/>
      <w:r w:rsidRPr="0069488C">
        <w:rPr>
          <w:rFonts w:ascii="Arial" w:hAnsi="Arial" w:cs="Arial"/>
          <w:sz w:val="24"/>
        </w:rPr>
        <w:t xml:space="preserve">. La descomposición jerárquica es representada por un </w:t>
      </w:r>
      <w:proofErr w:type="spellStart"/>
      <w:r w:rsidRPr="0069488C">
        <w:rPr>
          <w:rFonts w:ascii="Arial" w:hAnsi="Arial" w:cs="Arial"/>
          <w:sz w:val="24"/>
        </w:rPr>
        <w:t>dendograma</w:t>
      </w:r>
      <w:proofErr w:type="spellEnd"/>
      <w:r w:rsidRPr="0069488C">
        <w:rPr>
          <w:rFonts w:ascii="Arial" w:hAnsi="Arial" w:cs="Arial"/>
          <w:sz w:val="24"/>
        </w:rPr>
        <w:t xml:space="preserve"> o árbol, que divide iterativamente las bases de datos en subconjuntos más pequeños hasta que cada subconjunto consta de un objeto. En tal jerarquía, cada nodo del árbol representa un </w:t>
      </w:r>
      <w:proofErr w:type="spellStart"/>
      <w:r w:rsidRPr="0069488C">
        <w:rPr>
          <w:rFonts w:ascii="Arial" w:hAnsi="Arial" w:cs="Arial"/>
          <w:sz w:val="24"/>
        </w:rPr>
        <w:t>cluster</w:t>
      </w:r>
      <w:proofErr w:type="spellEnd"/>
      <w:r w:rsidRPr="0069488C">
        <w:rPr>
          <w:rFonts w:ascii="Arial" w:hAnsi="Arial" w:cs="Arial"/>
          <w:sz w:val="24"/>
        </w:rPr>
        <w:t xml:space="preserve"> de las bases de datos. </w:t>
      </w:r>
    </w:p>
    <w:p w14:paraId="7D26F31A" w14:textId="1DDD45C5" w:rsidR="003D3886" w:rsidRDefault="00D43BB2" w:rsidP="00D43BB2">
      <w:pPr>
        <w:spacing w:line="360" w:lineRule="auto"/>
        <w:jc w:val="center"/>
        <w:rPr>
          <w:rFonts w:ascii="Arial" w:hAnsi="Arial" w:cs="Arial"/>
          <w:sz w:val="24"/>
        </w:rPr>
      </w:pPr>
      <w:r>
        <w:rPr>
          <w:noProof/>
        </w:rPr>
        <w:drawing>
          <wp:inline distT="0" distB="0" distL="0" distR="0" wp14:anchorId="48EC370E" wp14:editId="42BE6E13">
            <wp:extent cx="3914775" cy="2673515"/>
            <wp:effectExtent l="0" t="0" r="0" b="0"/>
            <wp:docPr id="428182567" name="Imagen 9" descr="Tutorial del Algoritmo de Agrupamiento Jerárquico en Python | by Anthony  Barrios | LatinXinA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utorial del Algoritmo de Agrupamiento Jerárquico en Python | by Anthony  Barrios | LatinXinAI | Mediu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32147" cy="2685379"/>
                    </a:xfrm>
                    <a:prstGeom prst="rect">
                      <a:avLst/>
                    </a:prstGeom>
                    <a:noFill/>
                    <a:ln>
                      <a:noFill/>
                    </a:ln>
                  </pic:spPr>
                </pic:pic>
              </a:graphicData>
            </a:graphic>
          </wp:inline>
        </w:drawing>
      </w:r>
    </w:p>
    <w:p w14:paraId="54012038" w14:textId="73413460" w:rsidR="00D43BB2" w:rsidRPr="00D43BB2" w:rsidRDefault="00D43BB2" w:rsidP="00945763">
      <w:pPr>
        <w:pStyle w:val="Descripcin"/>
        <w:jc w:val="center"/>
      </w:pPr>
      <w:bookmarkStart w:id="70" w:name="_Toc178537857"/>
      <w:r>
        <w:t xml:space="preserve">Figura  </w:t>
      </w:r>
      <w:r>
        <w:fldChar w:fldCharType="begin"/>
      </w:r>
      <w:r>
        <w:instrText xml:space="preserve"> SEQ Figura_ \* ARABIC </w:instrText>
      </w:r>
      <w:r>
        <w:fldChar w:fldCharType="separate"/>
      </w:r>
      <w:r w:rsidR="00B41012">
        <w:rPr>
          <w:noProof/>
        </w:rPr>
        <w:t>2</w:t>
      </w:r>
      <w:r>
        <w:fldChar w:fldCharType="end"/>
      </w:r>
      <w:r>
        <w:t xml:space="preserve"> Agrupamiento jerár</w:t>
      </w:r>
      <w:r w:rsidR="003D1AFC">
        <w:t>quico</w:t>
      </w:r>
      <w:bookmarkEnd w:id="70"/>
    </w:p>
    <w:p w14:paraId="2D45153C" w14:textId="77777777" w:rsidR="003D3886" w:rsidRPr="003D3886" w:rsidRDefault="003D3886" w:rsidP="003D3886">
      <w:pPr>
        <w:pStyle w:val="Ttulo3"/>
      </w:pPr>
      <w:bookmarkStart w:id="71" w:name="_Toc178547289"/>
      <w:proofErr w:type="spellStart"/>
      <w:r w:rsidRPr="003D3886">
        <w:t>Clustering</w:t>
      </w:r>
      <w:proofErr w:type="spellEnd"/>
      <w:r w:rsidRPr="003D3886">
        <w:t xml:space="preserve"> particional</w:t>
      </w:r>
      <w:bookmarkEnd w:id="71"/>
    </w:p>
    <w:p w14:paraId="30FAECE5" w14:textId="77777777" w:rsidR="003D3886" w:rsidRDefault="003D3886" w:rsidP="003D3886">
      <w:pPr>
        <w:spacing w:line="360" w:lineRule="auto"/>
        <w:jc w:val="both"/>
        <w:rPr>
          <w:rFonts w:ascii="Arial" w:hAnsi="Arial" w:cs="Arial"/>
          <w:sz w:val="24"/>
        </w:rPr>
      </w:pPr>
    </w:p>
    <w:p w14:paraId="6430543E" w14:textId="4B6E7B21" w:rsidR="003D3886" w:rsidRPr="003D3886" w:rsidRDefault="003D3886" w:rsidP="003D3886">
      <w:pPr>
        <w:spacing w:line="360" w:lineRule="auto"/>
        <w:jc w:val="both"/>
        <w:rPr>
          <w:rFonts w:ascii="Arial" w:hAnsi="Arial" w:cs="Arial"/>
          <w:sz w:val="24"/>
        </w:rPr>
      </w:pPr>
      <w:r w:rsidRPr="003D3886">
        <w:rPr>
          <w:rFonts w:ascii="Arial" w:hAnsi="Arial" w:cs="Arial"/>
          <w:sz w:val="24"/>
        </w:rPr>
        <w:t xml:space="preserve">Por su parte el </w:t>
      </w:r>
      <w:proofErr w:type="spellStart"/>
      <w:r w:rsidRPr="003D3886">
        <w:rPr>
          <w:rFonts w:ascii="Arial" w:hAnsi="Arial" w:cs="Arial"/>
          <w:sz w:val="24"/>
        </w:rPr>
        <w:t>clustering</w:t>
      </w:r>
      <w:proofErr w:type="spellEnd"/>
      <w:r w:rsidRPr="003D3886">
        <w:rPr>
          <w:rFonts w:ascii="Arial" w:hAnsi="Arial" w:cs="Arial"/>
          <w:sz w:val="24"/>
        </w:rPr>
        <w:t xml:space="preserve"> particional genera una simple partición de los datos, en un intento de recuperar los grupos naturales presentes en éstos, para ello cuentan con los datos en forma de matriz de patrones, donde las características han sido medidas </w:t>
      </w:r>
      <w:r w:rsidRPr="003D3886">
        <w:rPr>
          <w:rFonts w:ascii="Arial" w:hAnsi="Arial" w:cs="Arial"/>
          <w:sz w:val="24"/>
        </w:rPr>
        <w:lastRenderedPageBreak/>
        <w:t xml:space="preserve">en la escala ratio. Las técnicas de partición son usadas para aplicaciones de ingeniería y son apropiadas para una eficiente representación y comprensión de grandes bases de datos. El problema de agrupamiento puede formalizarse de la siguiente manera: Dados patrones en un espacio métrico de d-dimensiones, determinar una partición de los patrones en k </w:t>
      </w:r>
      <w:proofErr w:type="spellStart"/>
      <w:r w:rsidRPr="003D3886">
        <w:rPr>
          <w:rFonts w:ascii="Arial" w:hAnsi="Arial" w:cs="Arial"/>
          <w:sz w:val="24"/>
        </w:rPr>
        <w:t>cluster</w:t>
      </w:r>
      <w:proofErr w:type="spellEnd"/>
      <w:r w:rsidRPr="003D3886">
        <w:rPr>
          <w:rFonts w:ascii="Arial" w:hAnsi="Arial" w:cs="Arial"/>
          <w:sz w:val="24"/>
        </w:rPr>
        <w:t xml:space="preserve"> o grupos, tal que los patrones en un grupo sean más similares entre </w:t>
      </w:r>
      <w:proofErr w:type="spellStart"/>
      <w:r w:rsidRPr="003D3886">
        <w:rPr>
          <w:rFonts w:ascii="Arial" w:hAnsi="Arial" w:cs="Arial"/>
          <w:sz w:val="24"/>
        </w:rPr>
        <w:t>si</w:t>
      </w:r>
      <w:proofErr w:type="spellEnd"/>
      <w:r w:rsidRPr="003D3886">
        <w:rPr>
          <w:rFonts w:ascii="Arial" w:hAnsi="Arial" w:cs="Arial"/>
          <w:sz w:val="24"/>
        </w:rPr>
        <w:t xml:space="preserve"> que con otros patrones de diferentes grupos.</w:t>
      </w:r>
      <w:r w:rsidR="00746F67">
        <w:rPr>
          <w:rFonts w:ascii="Arial" w:hAnsi="Arial" w:cs="Arial"/>
          <w:sz w:val="24"/>
        </w:rPr>
        <w:t xml:space="preserve"> </w:t>
      </w:r>
      <w:r w:rsidRPr="003D3886">
        <w:rPr>
          <w:rFonts w:ascii="Arial" w:hAnsi="Arial" w:cs="Arial"/>
          <w:sz w:val="24"/>
        </w:rPr>
        <w:t>El valor de k puede o no ser especificado.</w:t>
      </w:r>
    </w:p>
    <w:p w14:paraId="4198D0C2" w14:textId="0E992691" w:rsidR="003D3886" w:rsidRDefault="003D3886" w:rsidP="003D3886">
      <w:pPr>
        <w:spacing w:line="360" w:lineRule="auto"/>
        <w:jc w:val="both"/>
        <w:rPr>
          <w:rFonts w:ascii="Arial" w:hAnsi="Arial" w:cs="Arial"/>
          <w:sz w:val="24"/>
        </w:rPr>
      </w:pPr>
      <w:r w:rsidRPr="003D3886">
        <w:rPr>
          <w:rFonts w:ascii="Arial" w:hAnsi="Arial" w:cs="Arial"/>
          <w:sz w:val="24"/>
        </w:rPr>
        <w:t>Un criterio de agrupamiento como el error cuadrático puede adoptarse, el criterio puede clasificarse como global o local. El criterio global, representa cada grupo por un prototipo y asigna los patrones al grupo de acuerdo con el prototipo más similar. El criterio local, forma grupos utilizando una estructura local en los datos. Por ejemplo, los grupos pueden formarse por la identificación de las regiones de alta densidad en el espacio de patrones o por la asignación de un patrón y los i-</w:t>
      </w:r>
      <w:proofErr w:type="spellStart"/>
      <w:r w:rsidRPr="003D3886">
        <w:rPr>
          <w:rFonts w:ascii="Arial" w:hAnsi="Arial" w:cs="Arial"/>
          <w:sz w:val="24"/>
        </w:rPr>
        <w:t>ésimos</w:t>
      </w:r>
      <w:proofErr w:type="spellEnd"/>
      <w:r w:rsidRPr="003D3886">
        <w:rPr>
          <w:rFonts w:ascii="Arial" w:hAnsi="Arial" w:cs="Arial"/>
          <w:sz w:val="24"/>
        </w:rPr>
        <w:t xml:space="preserve"> k vecinos más cercanos del mismo grupo. Cada grupo es representado por su centro de gravedad y los objetos restantes son asignados al grupo cuyo objeto representativo sea más cercano.</w:t>
      </w:r>
    </w:p>
    <w:p w14:paraId="63258354" w14:textId="541B6B3F" w:rsidR="003D3886" w:rsidRDefault="003D3886" w:rsidP="003D3886">
      <w:pPr>
        <w:spacing w:line="360" w:lineRule="auto"/>
        <w:jc w:val="both"/>
        <w:rPr>
          <w:rFonts w:ascii="Arial" w:hAnsi="Arial" w:cs="Arial"/>
          <w:sz w:val="24"/>
        </w:rPr>
      </w:pPr>
      <w:r w:rsidRPr="003D3886">
        <w:rPr>
          <w:rFonts w:ascii="Arial" w:hAnsi="Arial" w:cs="Arial"/>
          <w:sz w:val="24"/>
        </w:rPr>
        <w:t xml:space="preserve">Estos algoritmos inician con una partición inicial de las bases de datos y entonces usan una estrategia de control iterativa para mover los objetos de un grupo a otro, tratando de optimizar la calidad de los </w:t>
      </w:r>
      <w:proofErr w:type="spellStart"/>
      <w:r w:rsidRPr="003D3886">
        <w:rPr>
          <w:rFonts w:ascii="Arial" w:hAnsi="Arial" w:cs="Arial"/>
          <w:sz w:val="24"/>
        </w:rPr>
        <w:t>clusters</w:t>
      </w:r>
      <w:proofErr w:type="spellEnd"/>
      <w:r w:rsidRPr="003D3886">
        <w:rPr>
          <w:rFonts w:ascii="Arial" w:hAnsi="Arial" w:cs="Arial"/>
          <w:sz w:val="24"/>
        </w:rPr>
        <w:t xml:space="preserve"> durante el agrupamiento. Pero estos algoritmos presentan las siguientes limitaciones: Pueden aplicarse en problemas en los cuales existen objetos descritos por atributos numéricos exclusivamente, no manejan ausencia de información y muchas veces es necesario especificar el número de grupos que formarán el agrupamiento. Estos algoritmos de partición consideran el agrupamiento como un problema de optimización y pueden sufrir de </w:t>
      </w:r>
      <w:r w:rsidR="00FD4E8F" w:rsidRPr="003D3886">
        <w:rPr>
          <w:rFonts w:ascii="Arial" w:hAnsi="Arial" w:cs="Arial"/>
          <w:sz w:val="24"/>
        </w:rPr>
        <w:t>mínimos</w:t>
      </w:r>
      <w:r w:rsidRPr="003D3886">
        <w:rPr>
          <w:rFonts w:ascii="Arial" w:hAnsi="Arial" w:cs="Arial"/>
          <w:sz w:val="24"/>
        </w:rPr>
        <w:t> locales.</w:t>
      </w:r>
    </w:p>
    <w:p w14:paraId="2E61C8AB" w14:textId="706E2EB5" w:rsidR="00D43BB2" w:rsidRDefault="003E77E3" w:rsidP="003E77E3">
      <w:pPr>
        <w:spacing w:line="360" w:lineRule="auto"/>
        <w:jc w:val="both"/>
        <w:rPr>
          <w:rFonts w:ascii="Arial" w:hAnsi="Arial" w:cs="Arial"/>
          <w:sz w:val="24"/>
        </w:rPr>
      </w:pPr>
      <w:r w:rsidRPr="003E77E3">
        <w:rPr>
          <w:rFonts w:ascii="Arial" w:hAnsi="Arial" w:cs="Arial"/>
          <w:sz w:val="24"/>
        </w:rPr>
        <w:t>Los algoritmos de partición construyen separan una base de datos en conjuntos de k grupos, donde k puede o no ser un parámetro de entrada. Cada grupo puede ser representado por un centro de gravedad k-</w:t>
      </w:r>
      <w:proofErr w:type="spellStart"/>
      <w:r w:rsidRPr="003E77E3">
        <w:rPr>
          <w:rFonts w:ascii="Arial" w:hAnsi="Arial" w:cs="Arial"/>
          <w:sz w:val="24"/>
        </w:rPr>
        <w:t>means</w:t>
      </w:r>
      <w:proofErr w:type="spellEnd"/>
      <w:r w:rsidRPr="003E77E3">
        <w:rPr>
          <w:rFonts w:ascii="Arial" w:hAnsi="Arial" w:cs="Arial"/>
          <w:sz w:val="24"/>
        </w:rPr>
        <w:t>, o por uno de los objetos del grupo localizado cerca de su centro k-</w:t>
      </w:r>
      <w:proofErr w:type="spellStart"/>
      <w:r w:rsidRPr="003E77E3">
        <w:rPr>
          <w:rFonts w:ascii="Arial" w:hAnsi="Arial" w:cs="Arial"/>
          <w:sz w:val="24"/>
        </w:rPr>
        <w:t>medoid</w:t>
      </w:r>
      <w:r w:rsidR="00FD4E8F">
        <w:rPr>
          <w:rFonts w:ascii="Arial" w:hAnsi="Arial" w:cs="Arial"/>
          <w:sz w:val="24"/>
        </w:rPr>
        <w:t>e</w:t>
      </w:r>
      <w:proofErr w:type="spellEnd"/>
      <w:r w:rsidRPr="003E77E3">
        <w:rPr>
          <w:rFonts w:ascii="Arial" w:hAnsi="Arial" w:cs="Arial"/>
          <w:sz w:val="24"/>
        </w:rPr>
        <w:t xml:space="preserve">, el resto de los objetos son asignados al </w:t>
      </w:r>
      <w:r w:rsidRPr="003E77E3">
        <w:rPr>
          <w:rFonts w:ascii="Arial" w:hAnsi="Arial" w:cs="Arial"/>
          <w:sz w:val="24"/>
        </w:rPr>
        <w:lastRenderedPageBreak/>
        <w:t>grupo más cercano. La figura de todos los grupos</w:t>
      </w:r>
      <w:r>
        <w:rPr>
          <w:rFonts w:ascii="Arial" w:hAnsi="Arial" w:cs="Arial"/>
          <w:sz w:val="24"/>
        </w:rPr>
        <w:t xml:space="preserve"> </w:t>
      </w:r>
      <w:r w:rsidRPr="003E77E3">
        <w:rPr>
          <w:rFonts w:ascii="Arial" w:hAnsi="Arial" w:cs="Arial"/>
          <w:sz w:val="24"/>
        </w:rPr>
        <w:t>encontrados por un algoritmo de partición es convexa como en la figura 2.</w:t>
      </w:r>
    </w:p>
    <w:p w14:paraId="257F2CB7" w14:textId="57781037" w:rsidR="003E77E3" w:rsidRDefault="003E77E3" w:rsidP="003E77E3">
      <w:pPr>
        <w:spacing w:line="360" w:lineRule="auto"/>
        <w:jc w:val="center"/>
        <w:rPr>
          <w:rFonts w:ascii="Arial" w:hAnsi="Arial" w:cs="Arial"/>
          <w:sz w:val="24"/>
        </w:rPr>
      </w:pPr>
      <w:r>
        <w:rPr>
          <w:noProof/>
        </w:rPr>
        <w:drawing>
          <wp:inline distT="0" distB="0" distL="0" distR="0" wp14:anchorId="3815E4EB" wp14:editId="3412FA41">
            <wp:extent cx="3705225" cy="2374900"/>
            <wp:effectExtent l="0" t="0" r="9525" b="6350"/>
            <wp:docPr id="854188926" name="Imagen 10"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88926" name="Imagen 10" descr="Gráfico, Gráfico de dispersión&#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05225" cy="2374900"/>
                    </a:xfrm>
                    <a:prstGeom prst="rect">
                      <a:avLst/>
                    </a:prstGeom>
                    <a:noFill/>
                    <a:ln>
                      <a:noFill/>
                    </a:ln>
                  </pic:spPr>
                </pic:pic>
              </a:graphicData>
            </a:graphic>
          </wp:inline>
        </w:drawing>
      </w:r>
    </w:p>
    <w:p w14:paraId="352A5BDC" w14:textId="4972BC6C" w:rsidR="003E77E3" w:rsidRDefault="003E77E3" w:rsidP="003E77E3">
      <w:pPr>
        <w:pStyle w:val="Descripcin"/>
        <w:jc w:val="center"/>
      </w:pPr>
      <w:bookmarkStart w:id="72" w:name="_Toc178537858"/>
      <w:r>
        <w:t xml:space="preserve">Figura  </w:t>
      </w:r>
      <w:r>
        <w:fldChar w:fldCharType="begin"/>
      </w:r>
      <w:r>
        <w:instrText xml:space="preserve"> SEQ Figura_ \* ARABIC </w:instrText>
      </w:r>
      <w:r>
        <w:fldChar w:fldCharType="separate"/>
      </w:r>
      <w:r w:rsidR="00B41012">
        <w:rPr>
          <w:noProof/>
        </w:rPr>
        <w:t>3</w:t>
      </w:r>
      <w:r>
        <w:fldChar w:fldCharType="end"/>
      </w:r>
      <w:r>
        <w:t xml:space="preserve"> </w:t>
      </w:r>
      <w:proofErr w:type="spellStart"/>
      <w:r>
        <w:t>Clustering</w:t>
      </w:r>
      <w:proofErr w:type="spellEnd"/>
      <w:r>
        <w:t xml:space="preserve"> particional</w:t>
      </w:r>
      <w:bookmarkEnd w:id="72"/>
    </w:p>
    <w:p w14:paraId="4844F2E8" w14:textId="77777777" w:rsidR="003E77E3" w:rsidRPr="003E77E3" w:rsidRDefault="003E77E3" w:rsidP="003E77E3"/>
    <w:p w14:paraId="376E3595" w14:textId="77777777" w:rsidR="003D3886" w:rsidRPr="003D3886" w:rsidRDefault="003D3886" w:rsidP="003D3886">
      <w:pPr>
        <w:pStyle w:val="Ttulo3"/>
      </w:pPr>
      <w:bookmarkStart w:id="73" w:name="_Toc178547290"/>
      <w:r w:rsidRPr="003D3886">
        <w:t>Algoritmos de agrupamiento de recorridos simples.</w:t>
      </w:r>
      <w:bookmarkEnd w:id="73"/>
    </w:p>
    <w:p w14:paraId="1A0A669E" w14:textId="77777777" w:rsidR="003D3886" w:rsidRPr="003D3886" w:rsidRDefault="003D3886" w:rsidP="003D3886">
      <w:pPr>
        <w:spacing w:line="360" w:lineRule="auto"/>
        <w:jc w:val="both"/>
        <w:rPr>
          <w:rFonts w:ascii="Arial" w:hAnsi="Arial" w:cs="Arial"/>
          <w:sz w:val="24"/>
        </w:rPr>
      </w:pPr>
    </w:p>
    <w:p w14:paraId="2CC21CEB" w14:textId="4E02CE76" w:rsidR="00DB65FB" w:rsidRDefault="003D3886" w:rsidP="003D3886">
      <w:pPr>
        <w:spacing w:line="360" w:lineRule="auto"/>
        <w:jc w:val="both"/>
        <w:rPr>
          <w:rFonts w:ascii="Arial" w:hAnsi="Arial" w:cs="Arial"/>
          <w:sz w:val="24"/>
        </w:rPr>
      </w:pPr>
      <w:r w:rsidRPr="003D3886">
        <w:rPr>
          <w:rFonts w:ascii="Arial" w:hAnsi="Arial" w:cs="Arial"/>
          <w:sz w:val="24"/>
        </w:rPr>
        <w:t>Estos algoritmos agrupan los objetos cercanos del conjunto de objetos utilizando como base una condición local de agrupamiento, recorriendo una sola vez todo el conjunto de objetos. Dentro de esta familia cabe destacar los algoritmos BIRCH y DBSCAN los cuales agrupan conjuntos de datos utilizando criterios locales.</w:t>
      </w:r>
    </w:p>
    <w:p w14:paraId="3D1F1A56" w14:textId="7BB2A6DB" w:rsidR="00F41CF7" w:rsidRDefault="00F41CF7" w:rsidP="00F41CF7">
      <w:pPr>
        <w:pStyle w:val="Ttulo2"/>
      </w:pPr>
      <w:bookmarkStart w:id="74" w:name="_Toc178547291"/>
      <w:proofErr w:type="spellStart"/>
      <w:r>
        <w:t>Similaridad</w:t>
      </w:r>
      <w:proofErr w:type="spellEnd"/>
      <w:r>
        <w:t xml:space="preserve"> Y </w:t>
      </w:r>
      <w:proofErr w:type="spellStart"/>
      <w:r>
        <w:t>Disimilaridad</w:t>
      </w:r>
      <w:bookmarkEnd w:id="74"/>
      <w:proofErr w:type="spellEnd"/>
    </w:p>
    <w:p w14:paraId="3EB8D970" w14:textId="77777777" w:rsidR="00F41CF7" w:rsidRDefault="00F41CF7" w:rsidP="00F41CF7">
      <w:pPr>
        <w:jc w:val="both"/>
        <w:rPr>
          <w:rFonts w:ascii="Arial" w:hAnsi="Arial" w:cs="Arial"/>
          <w:sz w:val="24"/>
          <w:szCs w:val="24"/>
        </w:rPr>
      </w:pPr>
    </w:p>
    <w:p w14:paraId="5E1F7E2C" w14:textId="6527B0DC" w:rsidR="00F41CF7" w:rsidRPr="009A3545" w:rsidRDefault="00F41CF7" w:rsidP="009A3545">
      <w:pPr>
        <w:spacing w:line="360" w:lineRule="auto"/>
        <w:jc w:val="both"/>
        <w:rPr>
          <w:rFonts w:ascii="Arial" w:hAnsi="Arial" w:cs="Arial"/>
          <w:sz w:val="24"/>
        </w:rPr>
      </w:pPr>
      <w:r w:rsidRPr="009A3545">
        <w:rPr>
          <w:rFonts w:ascii="Arial" w:hAnsi="Arial" w:cs="Arial"/>
          <w:sz w:val="24"/>
        </w:rPr>
        <w:t>Una vez que se identifican los tipos de características, el siguiente desafío consiste en determinar qué tan cerca o lejos se encuentran los objetos entre sí. Para abordar este problema, se emplean medidas de similitud y disimilitud. En términos generales, cuando dos objetos son muy similares entre ellos, el valor de la similitud es alto, mientras que la disimilitud es baja. La disimilitud a menudo se mide a través de una distancia, y existen diversas medidas de distancia que dependen del tipo de característica que se esté analizando. Por ejemplo, si las características son categóricas, no se pueden utilizar medidas de distancia que operen en un espacio métrico.</w:t>
      </w:r>
    </w:p>
    <w:p w14:paraId="24A1B948" w14:textId="7142722F" w:rsidR="00F41CF7" w:rsidRPr="009A3545" w:rsidRDefault="00F41CF7" w:rsidP="009A3545">
      <w:pPr>
        <w:spacing w:line="360" w:lineRule="auto"/>
        <w:jc w:val="both"/>
        <w:rPr>
          <w:rFonts w:ascii="Arial" w:hAnsi="Arial" w:cs="Arial"/>
          <w:sz w:val="24"/>
        </w:rPr>
      </w:pPr>
      <w:r w:rsidRPr="009A3545">
        <w:rPr>
          <w:rFonts w:ascii="Arial" w:hAnsi="Arial" w:cs="Arial"/>
          <w:sz w:val="24"/>
        </w:rPr>
        <w:lastRenderedPageBreak/>
        <w:t xml:space="preserve">En la literatura, es común encontrar el término "métrica" para referirse a estas medidas de distancia. En este trabajo, nos referiremos a ellas simplemente como "medidas de distancia". Así, una distancia </w:t>
      </w:r>
      <w:r w:rsidRPr="009A3545">
        <w:rPr>
          <w:rFonts w:ascii="Cambria Math" w:hAnsi="Cambria Math" w:cs="Cambria Math"/>
          <w:sz w:val="24"/>
        </w:rPr>
        <w:t>𝑑</w:t>
      </w:r>
      <w:r w:rsidRPr="009A3545">
        <w:rPr>
          <w:rFonts w:ascii="Arial" w:hAnsi="Arial" w:cs="Arial"/>
          <w:sz w:val="24"/>
        </w:rPr>
        <w:t>(</w:t>
      </w:r>
      <w:r w:rsidRPr="009A3545">
        <w:rPr>
          <w:rFonts w:ascii="Cambria Math" w:hAnsi="Cambria Math" w:cs="Cambria Math"/>
          <w:sz w:val="24"/>
        </w:rPr>
        <w:t>𝑥</w:t>
      </w:r>
      <w:r w:rsidRPr="009A3545">
        <w:rPr>
          <w:rFonts w:ascii="Arial" w:hAnsi="Arial" w:cs="Arial"/>
          <w:sz w:val="24"/>
        </w:rPr>
        <w:t>,</w:t>
      </w:r>
      <w:r w:rsidRPr="009A3545">
        <w:rPr>
          <w:rFonts w:ascii="Cambria Math" w:hAnsi="Cambria Math" w:cs="Cambria Math"/>
          <w:sz w:val="24"/>
        </w:rPr>
        <w:t>𝑦</w:t>
      </w:r>
      <w:r w:rsidRPr="009A3545">
        <w:rPr>
          <w:rFonts w:ascii="Arial" w:hAnsi="Arial" w:cs="Arial"/>
          <w:sz w:val="24"/>
        </w:rPr>
        <w:t>)</w:t>
      </w:r>
      <w:r w:rsidRPr="009A3545">
        <w:rPr>
          <w:rFonts w:ascii="Arial" w:hAnsi="Arial" w:cs="Arial"/>
          <w:sz w:val="24"/>
        </w:rPr>
        <w:t xml:space="preserve"> </w:t>
      </w:r>
      <w:r w:rsidRPr="009A3545">
        <w:rPr>
          <w:rFonts w:ascii="Arial" w:hAnsi="Arial" w:cs="Arial"/>
          <w:sz w:val="24"/>
        </w:rPr>
        <w:t>entre dos objetos</w:t>
      </w:r>
      <w:r w:rsidRPr="009A3545">
        <w:rPr>
          <w:rFonts w:ascii="Arial" w:hAnsi="Arial" w:cs="Arial"/>
          <w:sz w:val="24"/>
        </w:rPr>
        <w:t xml:space="preserve"> </w:t>
      </w:r>
      <w:r w:rsidRPr="009A3545">
        <w:rPr>
          <w:rFonts w:ascii="Cambria Math" w:hAnsi="Cambria Math" w:cs="Cambria Math"/>
          <w:sz w:val="24"/>
        </w:rPr>
        <w:t>𝑥</w:t>
      </w:r>
      <w:r w:rsidRPr="009A3545">
        <w:rPr>
          <w:rFonts w:ascii="Arial" w:hAnsi="Arial" w:cs="Arial"/>
          <w:sz w:val="24"/>
        </w:rPr>
        <w:t xml:space="preserve"> y </w:t>
      </w:r>
      <w:r w:rsidRPr="009A3545">
        <w:rPr>
          <w:rFonts w:ascii="Cambria Math" w:hAnsi="Cambria Math" w:cs="Cambria Math"/>
          <w:sz w:val="24"/>
        </w:rPr>
        <w:t>𝑦</w:t>
      </w:r>
      <w:r w:rsidRPr="009A3545">
        <w:rPr>
          <w:rFonts w:ascii="Arial" w:hAnsi="Arial" w:cs="Arial"/>
          <w:sz w:val="24"/>
        </w:rPr>
        <w:t xml:space="preserve"> </w:t>
      </w:r>
      <w:r w:rsidRPr="009A3545">
        <w:rPr>
          <w:rFonts w:ascii="Arial" w:hAnsi="Arial" w:cs="Arial"/>
          <w:sz w:val="24"/>
        </w:rPr>
        <w:t xml:space="preserve">es una función que cumple con </w:t>
      </w:r>
      <w:r w:rsidR="009A3545" w:rsidRPr="009A3545">
        <w:rPr>
          <w:rFonts w:ascii="Arial" w:hAnsi="Arial" w:cs="Arial"/>
          <w:sz w:val="24"/>
        </w:rPr>
        <w:t>las siguientes propiedades</w:t>
      </w:r>
      <w:r w:rsidRPr="009A3545">
        <w:rPr>
          <w:rFonts w:ascii="Arial" w:hAnsi="Arial" w:cs="Arial"/>
          <w:sz w:val="24"/>
        </w:rPr>
        <w:t xml:space="preserve"> </w:t>
      </w:r>
      <w:proofErr w:type="spellStart"/>
      <w:r w:rsidRPr="009A3545">
        <w:rPr>
          <w:rFonts w:ascii="Arial" w:hAnsi="Arial" w:cs="Arial"/>
          <w:sz w:val="24"/>
        </w:rPr>
        <w:t>propiedades</w:t>
      </w:r>
      <w:proofErr w:type="spellEnd"/>
    </w:p>
    <w:p w14:paraId="3E4CC09B" w14:textId="77777777" w:rsidR="009A3545" w:rsidRPr="00F41CF7" w:rsidRDefault="009A3545" w:rsidP="00F41CF7">
      <w:pPr>
        <w:jc w:val="both"/>
        <w:rPr>
          <w:rFonts w:ascii="Arial" w:hAnsi="Arial" w:cs="Arial"/>
          <w:sz w:val="24"/>
          <w:szCs w:val="24"/>
        </w:rPr>
      </w:pPr>
    </w:p>
    <w:p w14:paraId="59BB1F1C" w14:textId="2878C928" w:rsidR="00F41CF7" w:rsidRPr="009A3545" w:rsidRDefault="00F41CF7" w:rsidP="009A3545">
      <w:pPr>
        <w:pStyle w:val="Prrafodelista"/>
        <w:numPr>
          <w:ilvl w:val="0"/>
          <w:numId w:val="91"/>
        </w:numPr>
        <w:spacing w:line="360" w:lineRule="auto"/>
        <w:jc w:val="both"/>
        <w:rPr>
          <w:rFonts w:ascii="Arial" w:eastAsiaTheme="minorEastAsia" w:hAnsi="Arial" w:cs="Arial"/>
          <w:sz w:val="24"/>
          <w:szCs w:val="24"/>
        </w:rPr>
      </w:pPr>
      <w:r w:rsidRPr="009A3545">
        <w:rPr>
          <w:rFonts w:ascii="Cambria Math" w:hAnsi="Cambria Math" w:cs="Cambria Math"/>
          <w:sz w:val="24"/>
          <w:szCs w:val="24"/>
        </w:rPr>
        <w:t>𝑑</w:t>
      </w:r>
      <w:r w:rsidRPr="009A3545">
        <w:rPr>
          <w:rFonts w:ascii="Arial" w:hAnsi="Arial" w:cs="Arial"/>
          <w:sz w:val="24"/>
          <w:szCs w:val="24"/>
        </w:rPr>
        <w:t>(</w:t>
      </w:r>
      <w:r w:rsidRPr="009A3545">
        <w:rPr>
          <w:rFonts w:ascii="Cambria Math" w:hAnsi="Cambria Math" w:cs="Cambria Math"/>
          <w:sz w:val="24"/>
          <w:szCs w:val="24"/>
        </w:rPr>
        <w:t>𝑥</w:t>
      </w:r>
      <w:r w:rsidRPr="009A3545">
        <w:rPr>
          <w:rFonts w:ascii="Arial" w:hAnsi="Arial" w:cs="Arial"/>
          <w:sz w:val="24"/>
          <w:szCs w:val="24"/>
        </w:rPr>
        <w:t>,</w:t>
      </w:r>
      <w:r w:rsidRPr="009A3545">
        <w:rPr>
          <w:rFonts w:ascii="Cambria Math" w:hAnsi="Cambria Math" w:cs="Cambria Math"/>
          <w:sz w:val="24"/>
          <w:szCs w:val="24"/>
        </w:rPr>
        <w:t>𝑦</w:t>
      </w:r>
      <w:r w:rsidRPr="009A3545">
        <w:rPr>
          <w:rFonts w:ascii="Arial" w:hAnsi="Arial" w:cs="Arial"/>
          <w:sz w:val="24"/>
          <w:szCs w:val="24"/>
        </w:rPr>
        <w:t>)</w:t>
      </w:r>
      <m:oMath>
        <m:r>
          <w:rPr>
            <w:rFonts w:ascii="Cambria Math" w:hAnsi="Cambria Math" w:cs="Arial"/>
            <w:sz w:val="24"/>
            <w:szCs w:val="24"/>
          </w:rPr>
          <m:t>≥0</m:t>
        </m:r>
      </m:oMath>
      <w:r w:rsidRPr="009A3545">
        <w:rPr>
          <w:rFonts w:ascii="Arial" w:eastAsiaTheme="minorEastAsia" w:hAnsi="Arial" w:cs="Arial"/>
          <w:sz w:val="24"/>
          <w:szCs w:val="24"/>
        </w:rPr>
        <w:t xml:space="preserve"> no negativo</w:t>
      </w:r>
    </w:p>
    <w:p w14:paraId="397B1B6D" w14:textId="52023F9F" w:rsidR="00F41CF7" w:rsidRPr="009A3545" w:rsidRDefault="00F41CF7" w:rsidP="009A3545">
      <w:pPr>
        <w:pStyle w:val="Prrafodelista"/>
        <w:numPr>
          <w:ilvl w:val="0"/>
          <w:numId w:val="91"/>
        </w:numPr>
        <w:spacing w:line="360" w:lineRule="auto"/>
        <w:jc w:val="both"/>
        <w:rPr>
          <w:rFonts w:ascii="Arial" w:eastAsiaTheme="minorEastAsia" w:hAnsi="Arial" w:cs="Arial"/>
          <w:sz w:val="24"/>
          <w:szCs w:val="24"/>
        </w:rPr>
      </w:pPr>
      <w:r w:rsidRPr="009A3545">
        <w:rPr>
          <w:rFonts w:ascii="Cambria Math" w:hAnsi="Cambria Math" w:cs="Cambria Math"/>
          <w:sz w:val="24"/>
          <w:szCs w:val="24"/>
        </w:rPr>
        <w:t>𝑑</w:t>
      </w:r>
      <w:r w:rsidRPr="009A3545">
        <w:rPr>
          <w:rFonts w:ascii="Arial" w:hAnsi="Arial" w:cs="Arial"/>
          <w:sz w:val="24"/>
          <w:szCs w:val="24"/>
        </w:rPr>
        <w:t>(</w:t>
      </w:r>
      <w:r w:rsidRPr="009A3545">
        <w:rPr>
          <w:rFonts w:ascii="Cambria Math" w:hAnsi="Cambria Math" w:cs="Cambria Math"/>
          <w:sz w:val="24"/>
          <w:szCs w:val="24"/>
        </w:rPr>
        <w:t>𝑥</w:t>
      </w:r>
      <w:r w:rsidRPr="009A3545">
        <w:rPr>
          <w:rFonts w:ascii="Arial" w:hAnsi="Arial" w:cs="Arial"/>
          <w:sz w:val="24"/>
          <w:szCs w:val="24"/>
        </w:rPr>
        <w:t>,</w:t>
      </w:r>
      <w:r w:rsidRPr="009A3545">
        <w:rPr>
          <w:rFonts w:ascii="Cambria Math" w:hAnsi="Cambria Math" w:cs="Cambria Math"/>
          <w:sz w:val="24"/>
          <w:szCs w:val="24"/>
        </w:rPr>
        <w:t>𝑦</w:t>
      </w:r>
      <w:r w:rsidRPr="009A3545">
        <w:rPr>
          <w:rFonts w:ascii="Arial" w:hAnsi="Arial" w:cs="Arial"/>
          <w:sz w:val="24"/>
          <w:szCs w:val="24"/>
        </w:rPr>
        <w:t>)</w:t>
      </w:r>
      <m:oMath>
        <m:r>
          <w:rPr>
            <w:rFonts w:ascii="Cambria Math" w:hAnsi="Cambria Math" w:cs="Arial"/>
            <w:sz w:val="24"/>
            <w:szCs w:val="24"/>
          </w:rPr>
          <m:t>≥0</m:t>
        </m:r>
      </m:oMath>
      <w:r w:rsidRPr="009A3545">
        <w:rPr>
          <w:rFonts w:ascii="Arial" w:eastAsiaTheme="minorEastAsia" w:hAnsi="Arial" w:cs="Arial"/>
          <w:sz w:val="24"/>
          <w:szCs w:val="24"/>
        </w:rPr>
        <w:t xml:space="preserve"> </w:t>
      </w:r>
      <w:r w:rsidRPr="009A3545">
        <w:rPr>
          <w:rFonts w:ascii="Arial" w:eastAsiaTheme="minorEastAsia" w:hAnsi="Arial" w:cs="Arial"/>
          <w:sz w:val="24"/>
          <w:szCs w:val="24"/>
        </w:rPr>
        <w:t>identidad Si x=y</w:t>
      </w:r>
    </w:p>
    <w:p w14:paraId="77FCF776" w14:textId="216181D7" w:rsidR="00F41CF7" w:rsidRPr="009A3545" w:rsidRDefault="00F41CF7" w:rsidP="009A3545">
      <w:pPr>
        <w:pStyle w:val="Prrafodelista"/>
        <w:numPr>
          <w:ilvl w:val="0"/>
          <w:numId w:val="91"/>
        </w:numPr>
        <w:spacing w:line="360" w:lineRule="auto"/>
        <w:jc w:val="both"/>
        <w:rPr>
          <w:rFonts w:ascii="Arial" w:eastAsiaTheme="minorEastAsia" w:hAnsi="Arial" w:cs="Arial"/>
          <w:sz w:val="24"/>
          <w:szCs w:val="24"/>
        </w:rPr>
      </w:pPr>
      <w:r w:rsidRPr="009A3545">
        <w:rPr>
          <w:rFonts w:ascii="Cambria Math" w:hAnsi="Cambria Math" w:cs="Cambria Math"/>
          <w:sz w:val="24"/>
          <w:szCs w:val="24"/>
        </w:rPr>
        <w:t>𝑑</w:t>
      </w:r>
      <w:r w:rsidRPr="009A3545">
        <w:rPr>
          <w:rFonts w:ascii="Arial" w:hAnsi="Arial" w:cs="Arial"/>
          <w:sz w:val="24"/>
          <w:szCs w:val="24"/>
        </w:rPr>
        <w:t>(</w:t>
      </w:r>
      <w:r w:rsidRPr="009A3545">
        <w:rPr>
          <w:rFonts w:ascii="Cambria Math" w:hAnsi="Cambria Math" w:cs="Cambria Math"/>
          <w:sz w:val="24"/>
          <w:szCs w:val="24"/>
        </w:rPr>
        <w:t>𝑥</w:t>
      </w:r>
      <w:r w:rsidRPr="009A3545">
        <w:rPr>
          <w:rFonts w:ascii="Arial" w:hAnsi="Arial" w:cs="Arial"/>
          <w:sz w:val="24"/>
          <w:szCs w:val="24"/>
        </w:rPr>
        <w:t>,</w:t>
      </w:r>
      <w:r w:rsidRPr="009A3545">
        <w:rPr>
          <w:rFonts w:ascii="Cambria Math" w:hAnsi="Cambria Math" w:cs="Cambria Math"/>
          <w:sz w:val="24"/>
          <w:szCs w:val="24"/>
        </w:rPr>
        <w:t>𝑦</w:t>
      </w:r>
      <w:r w:rsidRPr="009A3545">
        <w:rPr>
          <w:rFonts w:ascii="Arial" w:hAnsi="Arial" w:cs="Arial"/>
          <w:sz w:val="24"/>
          <w:szCs w:val="24"/>
        </w:rPr>
        <w:t>)</w:t>
      </w:r>
      <m:oMath>
        <m:r>
          <w:rPr>
            <w:rFonts w:ascii="Cambria Math" w:hAnsi="Cambria Math" w:cs="Arial"/>
            <w:sz w:val="24"/>
            <w:szCs w:val="24"/>
          </w:rPr>
          <m:t>≥</m:t>
        </m:r>
      </m:oMath>
      <w:r w:rsidRPr="009A3545">
        <w:rPr>
          <w:rFonts w:ascii="Cambria Math" w:hAnsi="Cambria Math" w:cs="Cambria Math"/>
          <w:sz w:val="24"/>
          <w:szCs w:val="24"/>
        </w:rPr>
        <w:t xml:space="preserve"> </w:t>
      </w:r>
      <w:r w:rsidRPr="009A3545">
        <w:rPr>
          <w:rFonts w:ascii="Cambria Math" w:hAnsi="Cambria Math" w:cs="Cambria Math"/>
          <w:sz w:val="24"/>
          <w:szCs w:val="24"/>
        </w:rPr>
        <w:t>𝑑</w:t>
      </w:r>
      <w:r w:rsidRPr="009A3545">
        <w:rPr>
          <w:rFonts w:ascii="Arial" w:hAnsi="Arial" w:cs="Arial"/>
          <w:sz w:val="24"/>
          <w:szCs w:val="24"/>
        </w:rPr>
        <w:t>(</w:t>
      </w:r>
      <w:r w:rsidRPr="009A3545">
        <w:rPr>
          <w:rFonts w:ascii="Cambria Math" w:hAnsi="Cambria Math" w:cs="Cambria Math"/>
          <w:sz w:val="24"/>
          <w:szCs w:val="24"/>
        </w:rPr>
        <w:t>𝑥</w:t>
      </w:r>
      <w:r w:rsidRPr="009A3545">
        <w:rPr>
          <w:rFonts w:ascii="Arial" w:hAnsi="Arial" w:cs="Arial"/>
          <w:sz w:val="24"/>
          <w:szCs w:val="24"/>
        </w:rPr>
        <w:t>,</w:t>
      </w:r>
      <w:r w:rsidRPr="009A3545">
        <w:rPr>
          <w:rFonts w:ascii="Cambria Math" w:hAnsi="Cambria Math" w:cs="Cambria Math"/>
          <w:sz w:val="24"/>
          <w:szCs w:val="24"/>
        </w:rPr>
        <w:t>𝑦</w:t>
      </w:r>
      <w:r w:rsidR="009A3545" w:rsidRPr="009A3545">
        <w:rPr>
          <w:rFonts w:ascii="Cambria Math" w:hAnsi="Cambria Math" w:cs="Cambria Math"/>
          <w:sz w:val="24"/>
          <w:szCs w:val="24"/>
        </w:rPr>
        <w:t xml:space="preserve">) </w:t>
      </w:r>
      <w:r w:rsidR="009A3545" w:rsidRPr="009A3545">
        <w:rPr>
          <w:rFonts w:ascii="Arial" w:hAnsi="Arial" w:cs="Arial"/>
          <w:sz w:val="24"/>
          <w:szCs w:val="24"/>
        </w:rPr>
        <w:t xml:space="preserve">simetría </w:t>
      </w:r>
    </w:p>
    <w:p w14:paraId="109C15F6" w14:textId="10ABBE43" w:rsidR="009A3545" w:rsidRPr="009A3545" w:rsidRDefault="009A3545" w:rsidP="009A3545">
      <w:pPr>
        <w:pStyle w:val="Prrafodelista"/>
        <w:numPr>
          <w:ilvl w:val="0"/>
          <w:numId w:val="91"/>
        </w:numPr>
        <w:spacing w:line="360" w:lineRule="auto"/>
        <w:jc w:val="both"/>
        <w:rPr>
          <w:rFonts w:ascii="Arial" w:eastAsiaTheme="minorEastAsia" w:hAnsi="Arial" w:cs="Arial"/>
          <w:sz w:val="24"/>
          <w:szCs w:val="24"/>
        </w:rPr>
      </w:pPr>
      <w:r w:rsidRPr="009A3545">
        <w:rPr>
          <w:rFonts w:ascii="Cambria Math" w:hAnsi="Cambria Math" w:cs="Cambria Math"/>
          <w:sz w:val="24"/>
          <w:szCs w:val="24"/>
        </w:rPr>
        <w:t>𝑑</w:t>
      </w:r>
      <w:r w:rsidRPr="009A3545">
        <w:rPr>
          <w:rFonts w:ascii="Arial" w:hAnsi="Arial" w:cs="Arial"/>
          <w:sz w:val="24"/>
          <w:szCs w:val="24"/>
        </w:rPr>
        <w:t>(</w:t>
      </w:r>
      <w:r w:rsidRPr="009A3545">
        <w:rPr>
          <w:rFonts w:ascii="Cambria Math" w:hAnsi="Cambria Math" w:cs="Cambria Math"/>
          <w:sz w:val="24"/>
          <w:szCs w:val="24"/>
        </w:rPr>
        <w:t>𝑥</w:t>
      </w:r>
      <w:r w:rsidRPr="009A3545">
        <w:rPr>
          <w:rFonts w:ascii="Arial" w:hAnsi="Arial" w:cs="Arial"/>
          <w:sz w:val="24"/>
          <w:szCs w:val="24"/>
        </w:rPr>
        <w:t>,</w:t>
      </w:r>
      <w:r w:rsidRPr="009A3545">
        <w:rPr>
          <w:rFonts w:ascii="Cambria Math" w:hAnsi="Cambria Math" w:cs="Cambria Math"/>
          <w:sz w:val="24"/>
          <w:szCs w:val="24"/>
        </w:rPr>
        <w:t>𝑦</w:t>
      </w:r>
      <w:r w:rsidRPr="009A3545">
        <w:rPr>
          <w:rFonts w:ascii="Arial" w:hAnsi="Arial" w:cs="Arial"/>
          <w:sz w:val="24"/>
          <w:szCs w:val="24"/>
        </w:rPr>
        <w:t>)</w:t>
      </w:r>
      <m:oMath>
        <m:r>
          <w:rPr>
            <w:rFonts w:ascii="Cambria Math" w:hAnsi="Cambria Math" w:cs="Arial"/>
            <w:sz w:val="24"/>
            <w:szCs w:val="24"/>
          </w:rPr>
          <m:t>≤</m:t>
        </m:r>
      </m:oMath>
      <w:r w:rsidRPr="009A3545">
        <w:rPr>
          <w:rFonts w:ascii="Cambria Math" w:hAnsi="Cambria Math" w:cs="Cambria Math"/>
          <w:sz w:val="24"/>
          <w:szCs w:val="24"/>
        </w:rPr>
        <w:t xml:space="preserve"> 𝑑</w:t>
      </w:r>
      <w:r w:rsidRPr="009A3545">
        <w:rPr>
          <w:rFonts w:ascii="Arial" w:hAnsi="Arial" w:cs="Arial"/>
          <w:sz w:val="24"/>
          <w:szCs w:val="24"/>
        </w:rPr>
        <w:t>(</w:t>
      </w:r>
      <w:r w:rsidRPr="009A3545">
        <w:rPr>
          <w:rFonts w:ascii="Cambria Math" w:hAnsi="Cambria Math" w:cs="Cambria Math"/>
          <w:sz w:val="24"/>
          <w:szCs w:val="24"/>
        </w:rPr>
        <w:t>𝑥</w:t>
      </w:r>
      <w:r w:rsidRPr="009A3545">
        <w:rPr>
          <w:rFonts w:ascii="Arial" w:hAnsi="Arial" w:cs="Arial"/>
          <w:sz w:val="24"/>
          <w:szCs w:val="24"/>
        </w:rPr>
        <w:t>,</w:t>
      </w:r>
      <w:r w:rsidRPr="009A3545">
        <w:rPr>
          <w:rFonts w:ascii="Cambria Math" w:hAnsi="Cambria Math" w:cs="Cambria Math"/>
          <w:sz w:val="24"/>
          <w:szCs w:val="24"/>
        </w:rPr>
        <w:t>z</w:t>
      </w:r>
      <w:r w:rsidRPr="009A3545">
        <w:rPr>
          <w:rFonts w:ascii="Cambria Math" w:hAnsi="Cambria Math" w:cs="Cambria Math"/>
          <w:sz w:val="24"/>
          <w:szCs w:val="24"/>
        </w:rPr>
        <w:t xml:space="preserve">) </w:t>
      </w:r>
      <w:r w:rsidRPr="009A3545">
        <w:rPr>
          <w:rFonts w:ascii="Arial" w:hAnsi="Arial" w:cs="Arial"/>
          <w:sz w:val="24"/>
          <w:szCs w:val="24"/>
        </w:rPr>
        <w:t xml:space="preserve">+ </w:t>
      </w:r>
      <w:r w:rsidRPr="009A3545">
        <w:rPr>
          <w:rFonts w:ascii="Cambria Math" w:hAnsi="Cambria Math" w:cs="Cambria Math"/>
          <w:sz w:val="24"/>
          <w:szCs w:val="24"/>
        </w:rPr>
        <w:t>𝑑</w:t>
      </w:r>
      <w:r w:rsidRPr="009A3545">
        <w:rPr>
          <w:rFonts w:ascii="Arial" w:hAnsi="Arial" w:cs="Arial"/>
          <w:sz w:val="24"/>
          <w:szCs w:val="24"/>
        </w:rPr>
        <w:t>(</w:t>
      </w:r>
      <w:proofErr w:type="spellStart"/>
      <w:r w:rsidRPr="009A3545">
        <w:rPr>
          <w:rFonts w:ascii="Cambria Math" w:hAnsi="Cambria Math" w:cs="Cambria Math"/>
          <w:sz w:val="24"/>
          <w:szCs w:val="24"/>
        </w:rPr>
        <w:t>z</w:t>
      </w:r>
      <w:r w:rsidRPr="009A3545">
        <w:rPr>
          <w:rFonts w:ascii="Arial" w:hAnsi="Arial" w:cs="Arial"/>
          <w:sz w:val="24"/>
          <w:szCs w:val="24"/>
        </w:rPr>
        <w:t>,</w:t>
      </w:r>
      <w:r w:rsidRPr="009A3545">
        <w:rPr>
          <w:rFonts w:ascii="Cambria Math" w:hAnsi="Cambria Math" w:cs="Cambria Math"/>
          <w:sz w:val="24"/>
          <w:szCs w:val="24"/>
        </w:rPr>
        <w:t>y</w:t>
      </w:r>
      <w:proofErr w:type="spellEnd"/>
      <w:r w:rsidRPr="009A3545">
        <w:rPr>
          <w:rFonts w:ascii="Cambria Math" w:hAnsi="Cambria Math" w:cs="Cambria Math"/>
          <w:sz w:val="24"/>
          <w:szCs w:val="24"/>
        </w:rPr>
        <w:t>)</w:t>
      </w:r>
      <w:r w:rsidRPr="009A3545">
        <w:rPr>
          <w:rFonts w:ascii="Cambria Math" w:hAnsi="Cambria Math" w:cs="Cambria Math"/>
          <w:sz w:val="24"/>
          <w:szCs w:val="24"/>
        </w:rPr>
        <w:t xml:space="preserve"> </w:t>
      </w:r>
      <w:r w:rsidRPr="009A3545">
        <w:rPr>
          <w:rFonts w:ascii="Arial" w:hAnsi="Arial" w:cs="Arial"/>
          <w:sz w:val="24"/>
          <w:szCs w:val="24"/>
        </w:rPr>
        <w:t>desigualdad triangular</w:t>
      </w:r>
    </w:p>
    <w:p w14:paraId="77E3C4AC" w14:textId="77777777" w:rsidR="00F41CF7" w:rsidRDefault="00F41CF7" w:rsidP="00F41CF7">
      <w:pPr>
        <w:spacing w:line="360" w:lineRule="auto"/>
        <w:jc w:val="both"/>
        <w:rPr>
          <w:rFonts w:ascii="Arial" w:eastAsiaTheme="minorEastAsia" w:hAnsi="Arial" w:cs="Arial"/>
          <w:sz w:val="24"/>
          <w:szCs w:val="24"/>
        </w:rPr>
      </w:pPr>
    </w:p>
    <w:p w14:paraId="0A0622FC" w14:textId="77777777" w:rsidR="00F41CF7" w:rsidRPr="003D3886" w:rsidRDefault="00F41CF7" w:rsidP="003D3886">
      <w:pPr>
        <w:spacing w:line="360" w:lineRule="auto"/>
        <w:jc w:val="both"/>
        <w:rPr>
          <w:rFonts w:ascii="Arial" w:hAnsi="Arial" w:cs="Arial"/>
          <w:sz w:val="24"/>
        </w:rPr>
      </w:pPr>
    </w:p>
    <w:p w14:paraId="1E28DE68" w14:textId="23A27B6E" w:rsidR="00235BE6" w:rsidRDefault="003D3886" w:rsidP="00B74CC6">
      <w:pPr>
        <w:pStyle w:val="Ttulo2"/>
        <w:rPr>
          <w:rFonts w:cs="Arial"/>
          <w:sz w:val="24"/>
        </w:rPr>
      </w:pPr>
      <w:r>
        <w:t xml:space="preserve"> </w:t>
      </w:r>
      <w:bookmarkStart w:id="75" w:name="_Toc178547292"/>
      <w:r w:rsidR="00B74CC6">
        <w:t xml:space="preserve">Algoritmos de </w:t>
      </w:r>
      <w:proofErr w:type="spellStart"/>
      <w:r w:rsidR="00B74CC6">
        <w:t>Clustering</w:t>
      </w:r>
      <w:bookmarkEnd w:id="75"/>
      <w:proofErr w:type="spellEnd"/>
    </w:p>
    <w:p w14:paraId="106F7E9F" w14:textId="77777777" w:rsidR="003D3886" w:rsidRDefault="003D3886" w:rsidP="006F2A33">
      <w:pPr>
        <w:spacing w:line="360" w:lineRule="auto"/>
        <w:jc w:val="both"/>
        <w:rPr>
          <w:rFonts w:ascii="Arial" w:hAnsi="Arial" w:cs="Arial"/>
          <w:sz w:val="24"/>
        </w:rPr>
      </w:pPr>
    </w:p>
    <w:p w14:paraId="6EC70FBE" w14:textId="77777777" w:rsidR="00DB65FB" w:rsidRDefault="00DB65FB" w:rsidP="00DB65FB">
      <w:pPr>
        <w:pStyle w:val="Ttulo3"/>
      </w:pPr>
      <w:bookmarkStart w:id="76" w:name="_Toc178547293"/>
      <w:r w:rsidRPr="003D3886">
        <w:t>El algoritmo DBSCAN</w:t>
      </w:r>
      <w:bookmarkEnd w:id="76"/>
    </w:p>
    <w:p w14:paraId="601C8B5C" w14:textId="77777777" w:rsidR="00DB65FB" w:rsidRPr="00DB65FB" w:rsidRDefault="00DB65FB" w:rsidP="00DB65FB"/>
    <w:p w14:paraId="65B3DAD7" w14:textId="6C7A4878" w:rsidR="00DB65FB" w:rsidRDefault="00DB65FB" w:rsidP="00DB65FB">
      <w:pPr>
        <w:spacing w:line="360" w:lineRule="auto"/>
        <w:jc w:val="both"/>
        <w:rPr>
          <w:rFonts w:ascii="Arial" w:hAnsi="Arial" w:cs="Arial"/>
          <w:sz w:val="24"/>
        </w:rPr>
      </w:pPr>
      <w:r w:rsidRPr="003D3886">
        <w:rPr>
          <w:rFonts w:ascii="Arial" w:hAnsi="Arial" w:cs="Arial"/>
          <w:sz w:val="24"/>
        </w:rPr>
        <w:t xml:space="preserve">Este algoritmo trabaja sobre una noción basada en la densidad de los grupos y está diseñado para descubrir grupos de formas arbitrarias e irregulares en bases de datos espaciales con ruido, para ello utiliza estructuras de </w:t>
      </w:r>
      <w:r w:rsidR="00C91780" w:rsidRPr="003D3886">
        <w:rPr>
          <w:rFonts w:ascii="Arial" w:hAnsi="Arial" w:cs="Arial"/>
          <w:sz w:val="24"/>
        </w:rPr>
        <w:t>índices</w:t>
      </w:r>
      <w:r w:rsidRPr="003D3886">
        <w:rPr>
          <w:rFonts w:ascii="Arial" w:hAnsi="Arial" w:cs="Arial"/>
          <w:sz w:val="24"/>
        </w:rPr>
        <w:t xml:space="preserve"> como árboles R*-</w:t>
      </w:r>
      <w:proofErr w:type="spellStart"/>
      <w:r w:rsidRPr="003D3886">
        <w:rPr>
          <w:rFonts w:ascii="Arial" w:hAnsi="Arial" w:cs="Arial"/>
          <w:sz w:val="24"/>
        </w:rPr>
        <w:t>Tree</w:t>
      </w:r>
      <w:proofErr w:type="spellEnd"/>
      <w:r w:rsidRPr="003D3886">
        <w:rPr>
          <w:rFonts w:ascii="Arial" w:hAnsi="Arial" w:cs="Arial"/>
          <w:sz w:val="24"/>
        </w:rPr>
        <w:t xml:space="preserve"> y sus variantes. La idea es que cada rama</w:t>
      </w:r>
      <w:r>
        <w:rPr>
          <w:rFonts w:ascii="Arial" w:hAnsi="Arial" w:cs="Arial"/>
          <w:sz w:val="24"/>
        </w:rPr>
        <w:t xml:space="preserve"> </w:t>
      </w:r>
      <w:r w:rsidRPr="003D3886">
        <w:rPr>
          <w:rFonts w:ascii="Arial" w:hAnsi="Arial" w:cs="Arial"/>
          <w:sz w:val="24"/>
        </w:rPr>
        <w:t xml:space="preserve">del </w:t>
      </w:r>
      <w:r w:rsidR="003E77E3" w:rsidRPr="003D3886">
        <w:rPr>
          <w:rFonts w:ascii="Arial" w:hAnsi="Arial" w:cs="Arial"/>
          <w:sz w:val="24"/>
        </w:rPr>
        <w:t>árbol</w:t>
      </w:r>
      <w:r w:rsidRPr="003D3886">
        <w:rPr>
          <w:rFonts w:ascii="Arial" w:hAnsi="Arial" w:cs="Arial"/>
          <w:sz w:val="24"/>
        </w:rPr>
        <w:t xml:space="preserve"> no contenga más puntos de los preestablecidos en el parámetro "</w:t>
      </w:r>
      <w:proofErr w:type="spellStart"/>
      <w:r w:rsidRPr="003D3886">
        <w:rPr>
          <w:rFonts w:ascii="Arial" w:hAnsi="Arial" w:cs="Arial"/>
          <w:sz w:val="24"/>
        </w:rPr>
        <w:t>MinPts</w:t>
      </w:r>
      <w:proofErr w:type="spellEnd"/>
      <w:r w:rsidRPr="003D3886">
        <w:rPr>
          <w:rFonts w:ascii="Arial" w:hAnsi="Arial" w:cs="Arial"/>
          <w:sz w:val="24"/>
        </w:rPr>
        <w:t>". Una de las limitaciones que presenta este algoritmo es el manejo de datos espaciales exclusivamente. El agrupamiento generado por el algoritmo puede variar si se cambia el orden de entrada de los objetos del conjunto de datos.</w:t>
      </w:r>
      <w:r w:rsidR="000840BA">
        <w:rPr>
          <w:rFonts w:ascii="Arial" w:hAnsi="Arial" w:cs="Arial"/>
          <w:sz w:val="24"/>
        </w:rPr>
        <w:t xml:space="preserve"> </w:t>
      </w:r>
    </w:p>
    <w:p w14:paraId="3F540442" w14:textId="77777777" w:rsidR="003A1720" w:rsidRPr="003A1720" w:rsidRDefault="003A1720" w:rsidP="003A1720">
      <w:pPr>
        <w:pStyle w:val="Prrafodelista"/>
        <w:numPr>
          <w:ilvl w:val="0"/>
          <w:numId w:val="38"/>
        </w:numPr>
        <w:spacing w:line="360" w:lineRule="auto"/>
        <w:jc w:val="both"/>
        <w:rPr>
          <w:rFonts w:ascii="Arial" w:hAnsi="Arial" w:cs="Arial"/>
          <w:sz w:val="24"/>
        </w:rPr>
      </w:pPr>
      <w:r w:rsidRPr="003A1720">
        <w:rPr>
          <w:rFonts w:ascii="Arial" w:hAnsi="Arial" w:cs="Arial"/>
          <w:sz w:val="24"/>
        </w:rPr>
        <w:t>Principio: Agrupa puntos que están densamente conectados.</w:t>
      </w:r>
    </w:p>
    <w:p w14:paraId="153427DA" w14:textId="77777777" w:rsidR="003A1720" w:rsidRPr="003A1720" w:rsidRDefault="003A1720" w:rsidP="003A1720">
      <w:pPr>
        <w:pStyle w:val="Prrafodelista"/>
        <w:numPr>
          <w:ilvl w:val="0"/>
          <w:numId w:val="38"/>
        </w:numPr>
        <w:spacing w:line="360" w:lineRule="auto"/>
        <w:jc w:val="both"/>
        <w:rPr>
          <w:rFonts w:ascii="Arial" w:hAnsi="Arial" w:cs="Arial"/>
          <w:sz w:val="24"/>
        </w:rPr>
      </w:pPr>
      <w:r w:rsidRPr="003A1720">
        <w:rPr>
          <w:rFonts w:ascii="Arial" w:hAnsi="Arial" w:cs="Arial"/>
          <w:sz w:val="24"/>
        </w:rPr>
        <w:t xml:space="preserve">Ventajas: Detecta </w:t>
      </w:r>
      <w:proofErr w:type="spellStart"/>
      <w:r w:rsidRPr="003A1720">
        <w:rPr>
          <w:rFonts w:ascii="Arial" w:hAnsi="Arial" w:cs="Arial"/>
          <w:sz w:val="24"/>
        </w:rPr>
        <w:t>clusters</w:t>
      </w:r>
      <w:proofErr w:type="spellEnd"/>
      <w:r w:rsidRPr="003A1720">
        <w:rPr>
          <w:rFonts w:ascii="Arial" w:hAnsi="Arial" w:cs="Arial"/>
          <w:sz w:val="24"/>
        </w:rPr>
        <w:t xml:space="preserve"> de formas arbitrarias y maneja ruido (</w:t>
      </w:r>
      <w:proofErr w:type="spellStart"/>
      <w:r w:rsidRPr="003A1720">
        <w:rPr>
          <w:rFonts w:ascii="Arial" w:hAnsi="Arial" w:cs="Arial"/>
          <w:sz w:val="24"/>
        </w:rPr>
        <w:t>outliers</w:t>
      </w:r>
      <w:proofErr w:type="spellEnd"/>
      <w:r w:rsidRPr="003A1720">
        <w:rPr>
          <w:rFonts w:ascii="Arial" w:hAnsi="Arial" w:cs="Arial"/>
          <w:sz w:val="24"/>
        </w:rPr>
        <w:t>).</w:t>
      </w:r>
    </w:p>
    <w:p w14:paraId="66F49909" w14:textId="0CE9A1CD" w:rsidR="003A1720" w:rsidRPr="003A1720" w:rsidRDefault="003A1720" w:rsidP="003A1720">
      <w:pPr>
        <w:pStyle w:val="Prrafodelista"/>
        <w:numPr>
          <w:ilvl w:val="0"/>
          <w:numId w:val="38"/>
        </w:numPr>
        <w:spacing w:line="360" w:lineRule="auto"/>
        <w:jc w:val="both"/>
        <w:rPr>
          <w:rFonts w:ascii="Arial" w:hAnsi="Arial" w:cs="Arial"/>
          <w:sz w:val="24"/>
        </w:rPr>
      </w:pPr>
      <w:r w:rsidRPr="003A1720">
        <w:rPr>
          <w:rFonts w:ascii="Arial" w:hAnsi="Arial" w:cs="Arial"/>
          <w:sz w:val="24"/>
        </w:rPr>
        <w:t>Limitaciones: Depende del parámetro de densidad y puede variar con el orden de los datos.</w:t>
      </w:r>
    </w:p>
    <w:p w14:paraId="3FDF5CD2" w14:textId="7195D5E5" w:rsidR="00DB65FB" w:rsidRDefault="00DB65FB" w:rsidP="00DB65FB">
      <w:pPr>
        <w:pStyle w:val="Ttulo3"/>
      </w:pPr>
      <w:bookmarkStart w:id="77" w:name="_Toc178547294"/>
      <w:r w:rsidRPr="003D3886">
        <w:t>E</w:t>
      </w:r>
      <w:r>
        <w:t>l</w:t>
      </w:r>
      <w:r w:rsidRPr="003D3886">
        <w:t xml:space="preserve"> algoritmo BIRCH</w:t>
      </w:r>
      <w:bookmarkEnd w:id="77"/>
      <w:r w:rsidRPr="003D3886">
        <w:t xml:space="preserve"> </w:t>
      </w:r>
    </w:p>
    <w:p w14:paraId="3BC9C49B" w14:textId="77777777" w:rsidR="00DB65FB" w:rsidRPr="00DB65FB" w:rsidRDefault="00DB65FB" w:rsidP="00DB65FB"/>
    <w:p w14:paraId="67C0E05E" w14:textId="28435C74" w:rsidR="00DB65FB" w:rsidRDefault="00DB65FB" w:rsidP="006F2A33">
      <w:pPr>
        <w:spacing w:line="360" w:lineRule="auto"/>
        <w:jc w:val="both"/>
        <w:rPr>
          <w:rFonts w:ascii="Arial" w:hAnsi="Arial" w:cs="Arial"/>
          <w:sz w:val="24"/>
        </w:rPr>
      </w:pPr>
      <w:r w:rsidRPr="003D3886">
        <w:rPr>
          <w:rFonts w:ascii="Arial" w:hAnsi="Arial" w:cs="Arial"/>
          <w:sz w:val="24"/>
        </w:rPr>
        <w:lastRenderedPageBreak/>
        <w:t>Este algoritmo utiliza una estructura de árbol llamada CF-</w:t>
      </w:r>
      <w:proofErr w:type="spellStart"/>
      <w:r w:rsidRPr="003D3886">
        <w:rPr>
          <w:rFonts w:ascii="Arial" w:hAnsi="Arial" w:cs="Arial"/>
          <w:sz w:val="24"/>
        </w:rPr>
        <w:t>tree</w:t>
      </w:r>
      <w:proofErr w:type="spellEnd"/>
      <w:r w:rsidRPr="003D3886">
        <w:rPr>
          <w:rFonts w:ascii="Arial" w:hAnsi="Arial" w:cs="Arial"/>
          <w:sz w:val="24"/>
        </w:rPr>
        <w:t xml:space="preserve"> (</w:t>
      </w:r>
      <w:proofErr w:type="spellStart"/>
      <w:r w:rsidRPr="003D3886">
        <w:rPr>
          <w:rFonts w:ascii="Arial" w:hAnsi="Arial" w:cs="Arial"/>
          <w:sz w:val="24"/>
        </w:rPr>
        <w:t>cluster</w:t>
      </w:r>
      <w:proofErr w:type="spellEnd"/>
      <w:r w:rsidRPr="003D3886">
        <w:rPr>
          <w:rFonts w:ascii="Arial" w:hAnsi="Arial" w:cs="Arial"/>
          <w:sz w:val="24"/>
        </w:rPr>
        <w:t xml:space="preserve"> </w:t>
      </w:r>
      <w:proofErr w:type="spellStart"/>
      <w:r w:rsidRPr="003D3886">
        <w:rPr>
          <w:rFonts w:ascii="Arial" w:hAnsi="Arial" w:cs="Arial"/>
          <w:sz w:val="24"/>
        </w:rPr>
        <w:t>features</w:t>
      </w:r>
      <w:proofErr w:type="spellEnd"/>
      <w:r w:rsidRPr="003D3886">
        <w:rPr>
          <w:rFonts w:ascii="Arial" w:hAnsi="Arial" w:cs="Arial"/>
          <w:sz w:val="24"/>
        </w:rPr>
        <w:t xml:space="preserve"> </w:t>
      </w:r>
      <w:proofErr w:type="spellStart"/>
      <w:r w:rsidRPr="003D3886">
        <w:rPr>
          <w:rFonts w:ascii="Arial" w:hAnsi="Arial" w:cs="Arial"/>
          <w:sz w:val="24"/>
        </w:rPr>
        <w:t>tree</w:t>
      </w:r>
      <w:proofErr w:type="spellEnd"/>
      <w:r w:rsidRPr="003D3886">
        <w:rPr>
          <w:rFonts w:ascii="Arial" w:hAnsi="Arial" w:cs="Arial"/>
          <w:sz w:val="24"/>
        </w:rPr>
        <w:t>), el cual almacena en sus nodos descripciones compactas de subgrupos (</w:t>
      </w:r>
      <w:proofErr w:type="spellStart"/>
      <w:r w:rsidRPr="003D3886">
        <w:rPr>
          <w:rFonts w:ascii="Arial" w:hAnsi="Arial" w:cs="Arial"/>
          <w:sz w:val="24"/>
        </w:rPr>
        <w:t>CF's</w:t>
      </w:r>
      <w:proofErr w:type="spellEnd"/>
      <w:r w:rsidRPr="003D3886">
        <w:rPr>
          <w:rFonts w:ascii="Arial" w:hAnsi="Arial" w:cs="Arial"/>
          <w:sz w:val="24"/>
        </w:rPr>
        <w:t xml:space="preserve">), donde un CF se define como: número de objetos, suma lineal y suma de los cuadrados de todos los objetos en ese grupo. La </w:t>
      </w:r>
      <w:r w:rsidR="00C91780" w:rsidRPr="003D3886">
        <w:rPr>
          <w:rFonts w:ascii="Arial" w:hAnsi="Arial" w:cs="Arial"/>
          <w:sz w:val="24"/>
        </w:rPr>
        <w:t>metodología</w:t>
      </w:r>
      <w:r w:rsidRPr="003D3886">
        <w:rPr>
          <w:rFonts w:ascii="Arial" w:hAnsi="Arial" w:cs="Arial"/>
          <w:sz w:val="24"/>
        </w:rPr>
        <w:t xml:space="preserve"> que utiliza este algoritmo es la de generar un árbol de </w:t>
      </w:r>
      <w:proofErr w:type="spellStart"/>
      <w:r w:rsidRPr="003D3886">
        <w:rPr>
          <w:rFonts w:ascii="Arial" w:hAnsi="Arial" w:cs="Arial"/>
          <w:sz w:val="24"/>
        </w:rPr>
        <w:t>CF's</w:t>
      </w:r>
      <w:proofErr w:type="spellEnd"/>
      <w:r w:rsidRPr="003D3886">
        <w:rPr>
          <w:rFonts w:ascii="Arial" w:hAnsi="Arial" w:cs="Arial"/>
          <w:sz w:val="24"/>
        </w:rPr>
        <w:t xml:space="preserve"> con el conjunto de datos, para obtener las descripciones de los subgrupos y aplicar posteriormente un algoritmo de clasificación no supervisada para agrupar estos subgrupos. Asi, BIRCH transforma el problema de clasificar el conjunto de datos original en clasificar subgrupos de este conjunto de datos. BIRCH fue diseñado para agrupar grandes bases de datos con atributos numéricos, resumiendo la base de datos original hasta ajustarla al tamaño de la memoria principal disponible en el sistema en que se ejecuta, asi minimiza los costos de lectura y escritura de los datos. Las limitaciones que presenta este algoritmo son las siguientes: puede aplicarse en problemas donde se manejan datos numéricos exclusivamente, y no todas las funciones de distancia pueden aplicarse al utilizar este algoritmo, ya que la información manejada por los </w:t>
      </w:r>
      <w:proofErr w:type="spellStart"/>
      <w:r w:rsidRPr="003D3886">
        <w:rPr>
          <w:rFonts w:ascii="Arial" w:hAnsi="Arial" w:cs="Arial"/>
          <w:sz w:val="24"/>
        </w:rPr>
        <w:t>CF's</w:t>
      </w:r>
      <w:proofErr w:type="spellEnd"/>
      <w:r w:rsidRPr="003D3886">
        <w:rPr>
          <w:rFonts w:ascii="Arial" w:hAnsi="Arial" w:cs="Arial"/>
          <w:sz w:val="24"/>
        </w:rPr>
        <w:t xml:space="preserve"> permite manipular solamente una familia de medidas que puedan expresarse en términos del centroide, radio y diámetro, dependiendo del orden de entrada</w:t>
      </w:r>
      <w:r>
        <w:rPr>
          <w:rFonts w:ascii="Arial" w:hAnsi="Arial" w:cs="Arial"/>
          <w:sz w:val="24"/>
        </w:rPr>
        <w:t xml:space="preserve"> </w:t>
      </w:r>
      <w:r w:rsidRPr="003D3886">
        <w:rPr>
          <w:rFonts w:ascii="Arial" w:hAnsi="Arial" w:cs="Arial"/>
          <w:sz w:val="24"/>
        </w:rPr>
        <w:t>de los datos.</w:t>
      </w:r>
    </w:p>
    <w:p w14:paraId="5AF7E718" w14:textId="77777777" w:rsidR="003A1720" w:rsidRPr="003A1720" w:rsidRDefault="003A1720" w:rsidP="003A1720">
      <w:pPr>
        <w:pStyle w:val="Prrafodelista"/>
        <w:numPr>
          <w:ilvl w:val="0"/>
          <w:numId w:val="39"/>
        </w:numPr>
        <w:spacing w:line="360" w:lineRule="auto"/>
        <w:jc w:val="both"/>
        <w:rPr>
          <w:rFonts w:ascii="Arial" w:hAnsi="Arial" w:cs="Arial"/>
          <w:sz w:val="24"/>
        </w:rPr>
      </w:pPr>
      <w:r w:rsidRPr="003A1720">
        <w:rPr>
          <w:rFonts w:ascii="Arial" w:hAnsi="Arial" w:cs="Arial"/>
          <w:sz w:val="24"/>
        </w:rPr>
        <w:t>Principio: Utiliza un árbol CF (</w:t>
      </w:r>
      <w:proofErr w:type="spellStart"/>
      <w:r w:rsidRPr="003A1720">
        <w:rPr>
          <w:rFonts w:ascii="Arial" w:hAnsi="Arial" w:cs="Arial"/>
          <w:sz w:val="24"/>
        </w:rPr>
        <w:t>Cluster</w:t>
      </w:r>
      <w:proofErr w:type="spellEnd"/>
      <w:r w:rsidRPr="003A1720">
        <w:rPr>
          <w:rFonts w:ascii="Arial" w:hAnsi="Arial" w:cs="Arial"/>
          <w:sz w:val="24"/>
        </w:rPr>
        <w:t xml:space="preserve"> </w:t>
      </w:r>
      <w:proofErr w:type="spellStart"/>
      <w:r w:rsidRPr="003A1720">
        <w:rPr>
          <w:rFonts w:ascii="Arial" w:hAnsi="Arial" w:cs="Arial"/>
          <w:sz w:val="24"/>
        </w:rPr>
        <w:t>Features</w:t>
      </w:r>
      <w:proofErr w:type="spellEnd"/>
      <w:r w:rsidRPr="003A1720">
        <w:rPr>
          <w:rFonts w:ascii="Arial" w:hAnsi="Arial" w:cs="Arial"/>
          <w:sz w:val="24"/>
        </w:rPr>
        <w:t>) para agrupar datos.</w:t>
      </w:r>
    </w:p>
    <w:p w14:paraId="7369765B" w14:textId="77777777" w:rsidR="003A1720" w:rsidRPr="003A1720" w:rsidRDefault="003A1720" w:rsidP="003A1720">
      <w:pPr>
        <w:pStyle w:val="Prrafodelista"/>
        <w:numPr>
          <w:ilvl w:val="0"/>
          <w:numId w:val="39"/>
        </w:numPr>
        <w:spacing w:line="360" w:lineRule="auto"/>
        <w:jc w:val="both"/>
        <w:rPr>
          <w:rFonts w:ascii="Arial" w:hAnsi="Arial" w:cs="Arial"/>
          <w:sz w:val="24"/>
        </w:rPr>
      </w:pPr>
      <w:r w:rsidRPr="003A1720">
        <w:rPr>
          <w:rFonts w:ascii="Arial" w:hAnsi="Arial" w:cs="Arial"/>
          <w:sz w:val="24"/>
        </w:rPr>
        <w:t>Ventajas: Eficiente en memoria y adecuado para grandes bases de datos numéricas.</w:t>
      </w:r>
    </w:p>
    <w:p w14:paraId="58A2C1F7" w14:textId="2FEE7DD1" w:rsidR="003A1720" w:rsidRPr="003A1720" w:rsidRDefault="003A1720" w:rsidP="003A1720">
      <w:pPr>
        <w:pStyle w:val="Prrafodelista"/>
        <w:numPr>
          <w:ilvl w:val="0"/>
          <w:numId w:val="39"/>
        </w:numPr>
        <w:spacing w:line="360" w:lineRule="auto"/>
        <w:jc w:val="both"/>
        <w:rPr>
          <w:rFonts w:ascii="Arial" w:hAnsi="Arial" w:cs="Arial"/>
          <w:sz w:val="24"/>
        </w:rPr>
      </w:pPr>
      <w:r w:rsidRPr="003A1720">
        <w:rPr>
          <w:rFonts w:ascii="Arial" w:hAnsi="Arial" w:cs="Arial"/>
          <w:sz w:val="24"/>
        </w:rPr>
        <w:t>Limitaciones: Solo funciona con datos numéricos y tiene restricciones en las medidas de distancia.</w:t>
      </w:r>
    </w:p>
    <w:p w14:paraId="72562B46" w14:textId="2ED951C7" w:rsidR="00DB65FB" w:rsidRDefault="00DB65FB" w:rsidP="00DB65FB">
      <w:pPr>
        <w:pStyle w:val="Ttulo3"/>
      </w:pPr>
      <w:bookmarkStart w:id="78" w:name="_Toc178547295"/>
      <w:r>
        <w:t>El Algoritmo K-</w:t>
      </w:r>
      <w:proofErr w:type="spellStart"/>
      <w:r>
        <w:t>Means</w:t>
      </w:r>
      <w:bookmarkEnd w:id="78"/>
      <w:proofErr w:type="spellEnd"/>
    </w:p>
    <w:p w14:paraId="1FE05910" w14:textId="77777777" w:rsidR="00DB65FB" w:rsidRPr="00DB65FB" w:rsidRDefault="00DB65FB" w:rsidP="00DB65FB"/>
    <w:p w14:paraId="03165B27" w14:textId="745F596A" w:rsidR="000F3E4E" w:rsidRPr="00533B35" w:rsidRDefault="000F3E4E" w:rsidP="001B6E47">
      <w:pPr>
        <w:spacing w:line="360" w:lineRule="auto"/>
        <w:jc w:val="both"/>
        <w:rPr>
          <w:rFonts w:ascii="Arial" w:hAnsi="Arial" w:cs="Arial"/>
          <w:sz w:val="24"/>
          <w:szCs w:val="24"/>
        </w:rPr>
      </w:pPr>
      <w:r w:rsidRPr="000F3E4E">
        <w:rPr>
          <w:rFonts w:ascii="Arial" w:hAnsi="Arial" w:cs="Arial"/>
          <w:sz w:val="24"/>
          <w:szCs w:val="24"/>
        </w:rPr>
        <w:t>El algoritmo k-</w:t>
      </w:r>
      <w:proofErr w:type="spellStart"/>
      <w:r w:rsidRPr="000F3E4E">
        <w:rPr>
          <w:rFonts w:ascii="Arial" w:hAnsi="Arial" w:cs="Arial"/>
          <w:sz w:val="24"/>
          <w:szCs w:val="24"/>
        </w:rPr>
        <w:t>Means</w:t>
      </w:r>
      <w:proofErr w:type="spellEnd"/>
      <w:r w:rsidRPr="000F3E4E">
        <w:rPr>
          <w:rFonts w:ascii="Arial" w:hAnsi="Arial" w:cs="Arial"/>
          <w:sz w:val="24"/>
          <w:szCs w:val="24"/>
        </w:rPr>
        <w:t xml:space="preserve"> fue propuesto hace poco </w:t>
      </w:r>
      <w:r w:rsidR="00533B35" w:rsidRPr="000F3E4E">
        <w:rPr>
          <w:rFonts w:ascii="Arial" w:hAnsi="Arial" w:cs="Arial"/>
          <w:sz w:val="24"/>
          <w:szCs w:val="24"/>
        </w:rPr>
        <w:t>más</w:t>
      </w:r>
      <w:r w:rsidRPr="000F3E4E">
        <w:rPr>
          <w:rFonts w:ascii="Arial" w:hAnsi="Arial" w:cs="Arial"/>
          <w:sz w:val="24"/>
          <w:szCs w:val="24"/>
        </w:rPr>
        <w:t xml:space="preserve"> de tres décadas y es uno de los</w:t>
      </w:r>
      <w:r>
        <w:rPr>
          <w:rFonts w:ascii="Arial" w:hAnsi="Arial" w:cs="Arial"/>
          <w:sz w:val="24"/>
          <w:szCs w:val="24"/>
        </w:rPr>
        <w:t xml:space="preserve"> </w:t>
      </w:r>
      <w:r w:rsidRPr="000F3E4E">
        <w:rPr>
          <w:rFonts w:ascii="Arial" w:hAnsi="Arial" w:cs="Arial"/>
          <w:sz w:val="24"/>
          <w:szCs w:val="24"/>
        </w:rPr>
        <w:t xml:space="preserve">algoritmos de agrupamiento </w:t>
      </w:r>
      <w:r w:rsidR="00533B35" w:rsidRPr="000F3E4E">
        <w:rPr>
          <w:rFonts w:ascii="Arial" w:hAnsi="Arial" w:cs="Arial"/>
          <w:sz w:val="24"/>
          <w:szCs w:val="24"/>
        </w:rPr>
        <w:t>más</w:t>
      </w:r>
      <w:r w:rsidRPr="000F3E4E">
        <w:rPr>
          <w:rFonts w:ascii="Arial" w:hAnsi="Arial" w:cs="Arial"/>
          <w:sz w:val="24"/>
          <w:szCs w:val="24"/>
        </w:rPr>
        <w:t xml:space="preserve"> usados en una amplia variedad de áreas. k-</w:t>
      </w:r>
      <w:proofErr w:type="spellStart"/>
      <w:r w:rsidRPr="000F3E4E">
        <w:rPr>
          <w:rFonts w:ascii="Arial" w:hAnsi="Arial" w:cs="Arial"/>
          <w:sz w:val="24"/>
          <w:szCs w:val="24"/>
        </w:rPr>
        <w:t>Means</w:t>
      </w:r>
      <w:proofErr w:type="spellEnd"/>
      <w:r>
        <w:rPr>
          <w:rFonts w:ascii="Arial" w:hAnsi="Arial" w:cs="Arial"/>
          <w:sz w:val="24"/>
          <w:szCs w:val="24"/>
        </w:rPr>
        <w:t xml:space="preserve"> </w:t>
      </w:r>
      <w:r w:rsidRPr="000F3E4E">
        <w:rPr>
          <w:rFonts w:ascii="Arial" w:hAnsi="Arial" w:cs="Arial"/>
          <w:sz w:val="24"/>
          <w:szCs w:val="24"/>
        </w:rPr>
        <w:t xml:space="preserve"> recibe como parámetros el</w:t>
      </w:r>
      <w:r>
        <w:rPr>
          <w:rFonts w:ascii="Arial" w:hAnsi="Arial" w:cs="Arial"/>
          <w:sz w:val="24"/>
          <w:szCs w:val="24"/>
        </w:rPr>
        <w:t xml:space="preserve"> </w:t>
      </w:r>
      <w:r w:rsidRPr="000F3E4E">
        <w:rPr>
          <w:rFonts w:ascii="Arial" w:hAnsi="Arial" w:cs="Arial"/>
          <w:sz w:val="24"/>
          <w:szCs w:val="24"/>
        </w:rPr>
        <w:t>número de agrupamientos a formar y se encuentra definido sobre datos continuos, es</w:t>
      </w:r>
      <w:r>
        <w:rPr>
          <w:rFonts w:ascii="Arial" w:hAnsi="Arial" w:cs="Arial"/>
          <w:sz w:val="24"/>
          <w:szCs w:val="24"/>
        </w:rPr>
        <w:t xml:space="preserve"> </w:t>
      </w:r>
      <w:r w:rsidRPr="000F3E4E">
        <w:rPr>
          <w:rFonts w:ascii="Arial" w:hAnsi="Arial" w:cs="Arial"/>
          <w:sz w:val="24"/>
          <w:szCs w:val="24"/>
        </w:rPr>
        <w:t>decir, únicamente permite trabajar con objetos descritos por medio de un conjunto</w:t>
      </w:r>
      <w:r>
        <w:rPr>
          <w:rFonts w:ascii="Arial" w:hAnsi="Arial" w:cs="Arial"/>
          <w:sz w:val="24"/>
          <w:szCs w:val="24"/>
        </w:rPr>
        <w:t xml:space="preserve"> </w:t>
      </w:r>
      <w:r w:rsidRPr="000F3E4E">
        <w:rPr>
          <w:rFonts w:ascii="Arial" w:hAnsi="Arial" w:cs="Arial"/>
          <w:sz w:val="24"/>
          <w:szCs w:val="24"/>
        </w:rPr>
        <w:t>de atributos numéricos.</w:t>
      </w:r>
      <w:r>
        <w:rPr>
          <w:rFonts w:ascii="Arial" w:hAnsi="Arial" w:cs="Arial"/>
          <w:sz w:val="24"/>
          <w:szCs w:val="24"/>
        </w:rPr>
        <w:t xml:space="preserve"> </w:t>
      </w:r>
      <w:r w:rsidRPr="000F3E4E">
        <w:rPr>
          <w:rFonts w:ascii="Arial" w:hAnsi="Arial" w:cs="Arial"/>
          <w:sz w:val="24"/>
          <w:szCs w:val="24"/>
        </w:rPr>
        <w:t>Este algoritmo calcula iterativamente los centros de los agrupamientos mientras</w:t>
      </w:r>
      <w:r>
        <w:rPr>
          <w:rFonts w:ascii="Arial" w:hAnsi="Arial" w:cs="Arial"/>
          <w:sz w:val="24"/>
          <w:szCs w:val="24"/>
        </w:rPr>
        <w:t xml:space="preserve"> </w:t>
      </w:r>
      <w:r w:rsidRPr="000F3E4E">
        <w:rPr>
          <w:rFonts w:ascii="Arial" w:hAnsi="Arial" w:cs="Arial"/>
          <w:sz w:val="24"/>
          <w:szCs w:val="24"/>
        </w:rPr>
        <w:t xml:space="preserve">que al mismo tiempo </w:t>
      </w:r>
      <w:r w:rsidRPr="000F3E4E">
        <w:rPr>
          <w:rFonts w:ascii="Arial" w:hAnsi="Arial" w:cs="Arial"/>
          <w:sz w:val="24"/>
          <w:szCs w:val="24"/>
        </w:rPr>
        <w:lastRenderedPageBreak/>
        <w:t>minimiza una función objetivo. k-</w:t>
      </w:r>
      <w:proofErr w:type="spellStart"/>
      <w:r w:rsidRPr="000F3E4E">
        <w:rPr>
          <w:rFonts w:ascii="Arial" w:hAnsi="Arial" w:cs="Arial"/>
          <w:sz w:val="24"/>
          <w:szCs w:val="24"/>
        </w:rPr>
        <w:t>Means</w:t>
      </w:r>
      <w:proofErr w:type="spellEnd"/>
      <w:r w:rsidRPr="000F3E4E">
        <w:rPr>
          <w:rFonts w:ascii="Arial" w:hAnsi="Arial" w:cs="Arial"/>
          <w:sz w:val="24"/>
          <w:szCs w:val="24"/>
        </w:rPr>
        <w:t xml:space="preserve"> usa la distancia</w:t>
      </w:r>
      <w:r>
        <w:rPr>
          <w:rFonts w:ascii="Arial" w:hAnsi="Arial" w:cs="Arial"/>
          <w:sz w:val="24"/>
          <w:szCs w:val="24"/>
        </w:rPr>
        <w:t xml:space="preserve"> </w:t>
      </w:r>
      <w:r w:rsidRPr="000F3E4E">
        <w:rPr>
          <w:rFonts w:ascii="Arial" w:hAnsi="Arial" w:cs="Arial"/>
          <w:sz w:val="24"/>
          <w:szCs w:val="24"/>
        </w:rPr>
        <w:t>Euclidiana para comparar objetos y promedios para calcular los centros de los</w:t>
      </w:r>
      <w:r>
        <w:rPr>
          <w:rFonts w:ascii="Arial" w:hAnsi="Arial" w:cs="Arial"/>
          <w:sz w:val="24"/>
          <w:szCs w:val="24"/>
        </w:rPr>
        <w:t xml:space="preserve"> </w:t>
      </w:r>
      <w:r w:rsidRPr="000F3E4E">
        <w:rPr>
          <w:rFonts w:ascii="Arial" w:hAnsi="Arial" w:cs="Arial"/>
          <w:sz w:val="24"/>
          <w:szCs w:val="24"/>
        </w:rPr>
        <w:t xml:space="preserve">agrupamientos, lo que no le permite trabajar con atributos no numéricos. </w:t>
      </w:r>
    </w:p>
    <w:p w14:paraId="716C3CD5" w14:textId="75B57A14" w:rsidR="001B6E47" w:rsidRPr="004C4151" w:rsidRDefault="001B6E47" w:rsidP="004C4151">
      <w:pPr>
        <w:pStyle w:val="Prrafodelista"/>
        <w:numPr>
          <w:ilvl w:val="0"/>
          <w:numId w:val="85"/>
        </w:numPr>
        <w:spacing w:after="0" w:line="240" w:lineRule="auto"/>
        <w:jc w:val="both"/>
        <w:rPr>
          <w:rFonts w:ascii="Arial" w:eastAsia="Times New Roman" w:hAnsi="Arial" w:cs="Arial"/>
          <w:sz w:val="24"/>
          <w:szCs w:val="24"/>
          <w:lang w:eastAsia="es-MX"/>
        </w:rPr>
      </w:pPr>
      <w:r w:rsidRPr="004C4151">
        <w:rPr>
          <w:rFonts w:ascii="Arial" w:eastAsia="Times New Roman" w:hAnsi="Arial" w:cs="Arial"/>
          <w:sz w:val="24"/>
          <w:szCs w:val="24"/>
          <w:lang w:eastAsia="es-MX"/>
        </w:rPr>
        <w:t>Inicialización: Selecciona k centros de clúster iniciales aleatoriamente del conjunto de datos.</w:t>
      </w:r>
    </w:p>
    <w:p w14:paraId="1FF9C25D" w14:textId="2738481F" w:rsidR="002C1A1C" w:rsidRPr="004C4151" w:rsidRDefault="001B6E47" w:rsidP="004C4151">
      <w:pPr>
        <w:pStyle w:val="Prrafodelista"/>
        <w:numPr>
          <w:ilvl w:val="0"/>
          <w:numId w:val="85"/>
        </w:numPr>
        <w:spacing w:line="360" w:lineRule="auto"/>
        <w:jc w:val="both"/>
        <w:rPr>
          <w:rFonts w:ascii="Arial" w:eastAsia="Times New Roman" w:hAnsi="Arial" w:cs="Arial"/>
          <w:sz w:val="24"/>
          <w:szCs w:val="24"/>
          <w:lang w:eastAsia="es-MX"/>
        </w:rPr>
      </w:pPr>
      <w:r w:rsidRPr="004C4151">
        <w:rPr>
          <w:rFonts w:ascii="Arial" w:eastAsia="Times New Roman" w:hAnsi="Arial" w:cs="Arial"/>
          <w:sz w:val="24"/>
          <w:szCs w:val="24"/>
          <w:lang w:eastAsia="es-MX"/>
        </w:rPr>
        <w:t>Asignación de Clústeres: Asigna cada punto de datos al centro de clúster más cercano usando la distancia euclidiana.</w:t>
      </w:r>
    </w:p>
    <w:p w14:paraId="1856B0DD" w14:textId="6DFE5399" w:rsidR="001B6E47" w:rsidRDefault="00C84071" w:rsidP="00C84071">
      <w:pPr>
        <w:spacing w:line="360" w:lineRule="auto"/>
        <w:jc w:val="center"/>
        <w:rPr>
          <w:rFonts w:ascii="Arial" w:hAnsi="Arial" w:cs="Arial"/>
          <w:sz w:val="24"/>
        </w:rPr>
      </w:pPr>
      <w:r w:rsidRPr="00C84071">
        <w:rPr>
          <w:rFonts w:ascii="Arial" w:hAnsi="Arial" w:cs="Arial"/>
          <w:noProof/>
          <w:sz w:val="24"/>
        </w:rPr>
        <w:drawing>
          <wp:inline distT="0" distB="0" distL="0" distR="0" wp14:anchorId="50D9FAB5" wp14:editId="59A9319C">
            <wp:extent cx="2648320" cy="638264"/>
            <wp:effectExtent l="0" t="0" r="0" b="9525"/>
            <wp:docPr id="16534158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15815" name="Imagen 1" descr="Interfaz de usuario gráfica, Aplicación&#10;&#10;Descripción generada automáticamente"/>
                    <pic:cNvPicPr/>
                  </pic:nvPicPr>
                  <pic:blipFill>
                    <a:blip r:embed="rId20"/>
                    <a:stretch>
                      <a:fillRect/>
                    </a:stretch>
                  </pic:blipFill>
                  <pic:spPr>
                    <a:xfrm>
                      <a:off x="0" y="0"/>
                      <a:ext cx="2648320" cy="638264"/>
                    </a:xfrm>
                    <a:prstGeom prst="rect">
                      <a:avLst/>
                    </a:prstGeom>
                  </pic:spPr>
                </pic:pic>
              </a:graphicData>
            </a:graphic>
          </wp:inline>
        </w:drawing>
      </w:r>
    </w:p>
    <w:p w14:paraId="3703B197" w14:textId="45551271" w:rsidR="00C84071" w:rsidRPr="004C4151" w:rsidRDefault="00C84071" w:rsidP="004C4151">
      <w:pPr>
        <w:pStyle w:val="Prrafodelista"/>
        <w:numPr>
          <w:ilvl w:val="0"/>
          <w:numId w:val="85"/>
        </w:numPr>
        <w:spacing w:line="360" w:lineRule="auto"/>
        <w:rPr>
          <w:rFonts w:ascii="Arial" w:hAnsi="Arial" w:cs="Arial"/>
          <w:sz w:val="24"/>
        </w:rPr>
      </w:pPr>
      <w:r w:rsidRPr="004C4151">
        <w:rPr>
          <w:rFonts w:ascii="Arial" w:hAnsi="Arial" w:cs="Arial"/>
          <w:sz w:val="24"/>
        </w:rPr>
        <w:t>Recalcular Centros: Calcula el nuevo centroide de cada clúster como el promedio de todos los puntos asignados al clúster.</w:t>
      </w:r>
    </w:p>
    <w:p w14:paraId="0D865DD7" w14:textId="17162668" w:rsidR="00C84071" w:rsidRDefault="00C84071" w:rsidP="00C84071">
      <w:pPr>
        <w:spacing w:line="360" w:lineRule="auto"/>
        <w:jc w:val="center"/>
        <w:rPr>
          <w:rFonts w:ascii="Arial" w:hAnsi="Arial" w:cs="Arial"/>
          <w:sz w:val="24"/>
        </w:rPr>
      </w:pPr>
      <w:r w:rsidRPr="00C84071">
        <w:rPr>
          <w:rFonts w:ascii="Arial" w:hAnsi="Arial" w:cs="Arial"/>
          <w:noProof/>
          <w:sz w:val="24"/>
        </w:rPr>
        <w:drawing>
          <wp:inline distT="0" distB="0" distL="0" distR="0" wp14:anchorId="47CC3348" wp14:editId="215B3CCE">
            <wp:extent cx="1219370" cy="552527"/>
            <wp:effectExtent l="0" t="0" r="0" b="0"/>
            <wp:docPr id="1737352192" name="Imagen 1" descr="Un dibuj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52192" name="Imagen 1" descr="Un dibujo de una persona&#10;&#10;Descripción generada automáticamente con confianza media"/>
                    <pic:cNvPicPr/>
                  </pic:nvPicPr>
                  <pic:blipFill>
                    <a:blip r:embed="rId21"/>
                    <a:stretch>
                      <a:fillRect/>
                    </a:stretch>
                  </pic:blipFill>
                  <pic:spPr>
                    <a:xfrm>
                      <a:off x="0" y="0"/>
                      <a:ext cx="1219370" cy="552527"/>
                    </a:xfrm>
                    <a:prstGeom prst="rect">
                      <a:avLst/>
                    </a:prstGeom>
                  </pic:spPr>
                </pic:pic>
              </a:graphicData>
            </a:graphic>
          </wp:inline>
        </w:drawing>
      </w:r>
    </w:p>
    <w:p w14:paraId="777B1A64" w14:textId="2E4D5CF9" w:rsidR="00C84071" w:rsidRPr="004C4151" w:rsidRDefault="00C84071" w:rsidP="004C4151">
      <w:pPr>
        <w:pStyle w:val="Prrafodelista"/>
        <w:numPr>
          <w:ilvl w:val="0"/>
          <w:numId w:val="85"/>
        </w:numPr>
        <w:spacing w:line="360" w:lineRule="auto"/>
        <w:jc w:val="both"/>
        <w:rPr>
          <w:rFonts w:ascii="Arial" w:hAnsi="Arial" w:cs="Arial"/>
          <w:sz w:val="24"/>
        </w:rPr>
      </w:pPr>
      <w:r w:rsidRPr="004C4151">
        <w:rPr>
          <w:rFonts w:ascii="Arial" w:hAnsi="Arial" w:cs="Arial"/>
          <w:sz w:val="24"/>
        </w:rPr>
        <w:t xml:space="preserve">Iterar: Repite los pasos de asignación y </w:t>
      </w:r>
      <w:proofErr w:type="spellStart"/>
      <w:r w:rsidRPr="004C4151">
        <w:rPr>
          <w:rFonts w:ascii="Arial" w:hAnsi="Arial" w:cs="Arial"/>
          <w:sz w:val="24"/>
        </w:rPr>
        <w:t>re</w:t>
      </w:r>
      <w:r w:rsidR="006B6E7E">
        <w:rPr>
          <w:rFonts w:ascii="Arial" w:hAnsi="Arial" w:cs="Arial"/>
          <w:sz w:val="24"/>
        </w:rPr>
        <w:t>-</w:t>
      </w:r>
      <w:r w:rsidRPr="004C4151">
        <w:rPr>
          <w:rFonts w:ascii="Arial" w:hAnsi="Arial" w:cs="Arial"/>
          <w:sz w:val="24"/>
        </w:rPr>
        <w:t>calculación</w:t>
      </w:r>
      <w:proofErr w:type="spellEnd"/>
      <w:r w:rsidRPr="004C4151">
        <w:rPr>
          <w:rFonts w:ascii="Arial" w:hAnsi="Arial" w:cs="Arial"/>
          <w:sz w:val="24"/>
        </w:rPr>
        <w:t xml:space="preserve"> hasta que los centros no cambien significativamente entre iteraciones.</w:t>
      </w:r>
    </w:p>
    <w:p w14:paraId="438C5D75" w14:textId="48B0561B" w:rsidR="00C84071" w:rsidRPr="004C4151" w:rsidRDefault="00C84071" w:rsidP="004C4151">
      <w:pPr>
        <w:pStyle w:val="Prrafodelista"/>
        <w:numPr>
          <w:ilvl w:val="0"/>
          <w:numId w:val="85"/>
        </w:numPr>
        <w:spacing w:line="360" w:lineRule="auto"/>
        <w:rPr>
          <w:rFonts w:ascii="Arial" w:hAnsi="Arial" w:cs="Arial"/>
          <w:sz w:val="24"/>
        </w:rPr>
      </w:pPr>
      <w:r w:rsidRPr="004C4151">
        <w:rPr>
          <w:rFonts w:ascii="Arial" w:hAnsi="Arial" w:cs="Arial"/>
          <w:sz w:val="24"/>
        </w:rPr>
        <w:t>Convergencia: El algoritmo termina cuando los centros de clúster se estabilizan.</w:t>
      </w:r>
    </w:p>
    <w:p w14:paraId="3661F7AD" w14:textId="77777777" w:rsidR="00746F67" w:rsidRDefault="00746F67" w:rsidP="000840BA">
      <w:pPr>
        <w:pStyle w:val="Ttulo3"/>
      </w:pPr>
      <w:bookmarkStart w:id="79" w:name="_Toc178547296"/>
      <w:r w:rsidRPr="00746F67">
        <w:t>El algoritmo k-</w:t>
      </w:r>
      <w:proofErr w:type="spellStart"/>
      <w:r w:rsidRPr="00746F67">
        <w:t>modes</w:t>
      </w:r>
      <w:bookmarkEnd w:id="79"/>
      <w:proofErr w:type="spellEnd"/>
      <w:r w:rsidRPr="00746F67">
        <w:t xml:space="preserve"> </w:t>
      </w:r>
    </w:p>
    <w:p w14:paraId="3A70C098" w14:textId="77777777" w:rsidR="00746F67" w:rsidRPr="00746F67" w:rsidRDefault="00746F67" w:rsidP="00746F67"/>
    <w:p w14:paraId="3E1F53FA" w14:textId="11A9F0B9" w:rsidR="00746F67" w:rsidRPr="00746F67" w:rsidRDefault="00746F67" w:rsidP="00746F67">
      <w:pPr>
        <w:spacing w:line="360" w:lineRule="auto"/>
        <w:jc w:val="both"/>
        <w:rPr>
          <w:rFonts w:ascii="Arial" w:hAnsi="Arial" w:cs="Arial"/>
          <w:sz w:val="24"/>
        </w:rPr>
      </w:pPr>
      <w:r>
        <w:rPr>
          <w:rFonts w:ascii="Arial" w:hAnsi="Arial" w:cs="Arial"/>
          <w:sz w:val="24"/>
        </w:rPr>
        <w:t>P</w:t>
      </w:r>
      <w:r w:rsidRPr="00746F67">
        <w:rPr>
          <w:rFonts w:ascii="Arial" w:hAnsi="Arial" w:cs="Arial"/>
          <w:sz w:val="24"/>
        </w:rPr>
        <w:t>ermite extender k-</w:t>
      </w:r>
      <w:proofErr w:type="spellStart"/>
      <w:r w:rsidRPr="00746F67">
        <w:rPr>
          <w:rFonts w:ascii="Arial" w:hAnsi="Arial" w:cs="Arial"/>
          <w:sz w:val="24"/>
        </w:rPr>
        <w:t>means</w:t>
      </w:r>
      <w:proofErr w:type="spellEnd"/>
      <w:r w:rsidRPr="00746F67">
        <w:rPr>
          <w:rFonts w:ascii="Arial" w:hAnsi="Arial" w:cs="Arial"/>
          <w:sz w:val="24"/>
        </w:rPr>
        <w:t xml:space="preserve"> para ser utilizado con variables</w:t>
      </w:r>
      <w:r>
        <w:rPr>
          <w:rFonts w:ascii="Arial" w:hAnsi="Arial" w:cs="Arial"/>
          <w:sz w:val="24"/>
        </w:rPr>
        <w:t xml:space="preserve"> </w:t>
      </w:r>
      <w:r w:rsidRPr="00746F67">
        <w:rPr>
          <w:rFonts w:ascii="Arial" w:hAnsi="Arial" w:cs="Arial"/>
          <w:sz w:val="24"/>
        </w:rPr>
        <w:t>categóricas, a partir del cálculo de una medida de disimilitud que permita comparar</w:t>
      </w:r>
      <w:r>
        <w:rPr>
          <w:rFonts w:ascii="Arial" w:hAnsi="Arial" w:cs="Arial"/>
          <w:sz w:val="24"/>
        </w:rPr>
        <w:t xml:space="preserve"> </w:t>
      </w:r>
      <w:r w:rsidRPr="00746F67">
        <w:rPr>
          <w:rFonts w:ascii="Arial" w:hAnsi="Arial" w:cs="Arial"/>
          <w:sz w:val="24"/>
        </w:rPr>
        <w:t>observaciones categóricas, y la utilización de modas en lugar de</w:t>
      </w:r>
      <w:r>
        <w:rPr>
          <w:rFonts w:ascii="Arial" w:hAnsi="Arial" w:cs="Arial"/>
          <w:sz w:val="24"/>
        </w:rPr>
        <w:t xml:space="preserve"> </w:t>
      </w:r>
      <w:r w:rsidRPr="00746F67">
        <w:rPr>
          <w:rFonts w:ascii="Arial" w:hAnsi="Arial" w:cs="Arial"/>
          <w:sz w:val="24"/>
        </w:rPr>
        <w:t xml:space="preserve">medias para calcular los </w:t>
      </w:r>
      <w:proofErr w:type="spellStart"/>
      <w:r w:rsidRPr="00746F67">
        <w:rPr>
          <w:rFonts w:ascii="Arial" w:hAnsi="Arial" w:cs="Arial"/>
          <w:sz w:val="24"/>
        </w:rPr>
        <w:t>clusters</w:t>
      </w:r>
      <w:proofErr w:type="spellEnd"/>
      <w:r w:rsidRPr="00746F67">
        <w:rPr>
          <w:rFonts w:ascii="Arial" w:hAnsi="Arial" w:cs="Arial"/>
          <w:sz w:val="24"/>
        </w:rPr>
        <w:t>. Por motivos de eficiencia computacional, el</w:t>
      </w:r>
      <w:r>
        <w:rPr>
          <w:rFonts w:ascii="Arial" w:hAnsi="Arial" w:cs="Arial"/>
          <w:sz w:val="24"/>
        </w:rPr>
        <w:t xml:space="preserve"> </w:t>
      </w:r>
      <w:r w:rsidRPr="00746F67">
        <w:rPr>
          <w:rFonts w:ascii="Arial" w:hAnsi="Arial" w:cs="Arial"/>
          <w:sz w:val="24"/>
        </w:rPr>
        <w:t>algoritmo k-</w:t>
      </w:r>
      <w:proofErr w:type="spellStart"/>
      <w:r w:rsidRPr="00746F67">
        <w:rPr>
          <w:rFonts w:ascii="Arial" w:hAnsi="Arial" w:cs="Arial"/>
          <w:sz w:val="24"/>
        </w:rPr>
        <w:t>modes</w:t>
      </w:r>
      <w:proofErr w:type="spellEnd"/>
      <w:r w:rsidRPr="00746F67">
        <w:rPr>
          <w:rFonts w:ascii="Arial" w:hAnsi="Arial" w:cs="Arial"/>
          <w:sz w:val="24"/>
        </w:rPr>
        <w:t xml:space="preserve"> sigue estos pasos para un número prestablecido de k </w:t>
      </w:r>
      <w:proofErr w:type="spellStart"/>
      <w:r w:rsidRPr="00746F67">
        <w:rPr>
          <w:rFonts w:ascii="Arial" w:hAnsi="Arial" w:cs="Arial"/>
          <w:sz w:val="24"/>
        </w:rPr>
        <w:t>clusters</w:t>
      </w:r>
      <w:proofErr w:type="spellEnd"/>
      <w:r w:rsidRPr="00746F67">
        <w:rPr>
          <w:rFonts w:ascii="Arial" w:hAnsi="Arial" w:cs="Arial"/>
          <w:sz w:val="24"/>
        </w:rPr>
        <w:t>:</w:t>
      </w:r>
    </w:p>
    <w:p w14:paraId="52E56E4B" w14:textId="5E562D6A" w:rsidR="00746F67" w:rsidRPr="00746F67" w:rsidRDefault="00746F67" w:rsidP="00746F67">
      <w:pPr>
        <w:pStyle w:val="Prrafodelista"/>
        <w:numPr>
          <w:ilvl w:val="0"/>
          <w:numId w:val="32"/>
        </w:numPr>
        <w:spacing w:line="360" w:lineRule="auto"/>
        <w:jc w:val="both"/>
        <w:rPr>
          <w:rFonts w:ascii="Arial" w:hAnsi="Arial" w:cs="Arial"/>
          <w:sz w:val="24"/>
        </w:rPr>
      </w:pPr>
      <w:r w:rsidRPr="00746F67">
        <w:rPr>
          <w:rFonts w:ascii="Arial" w:hAnsi="Arial" w:cs="Arial"/>
          <w:sz w:val="24"/>
        </w:rPr>
        <w:t xml:space="preserve">Selecciona k modas, una para cada </w:t>
      </w:r>
      <w:proofErr w:type="spellStart"/>
      <w:r w:rsidRPr="00746F67">
        <w:rPr>
          <w:rFonts w:ascii="Arial" w:hAnsi="Arial" w:cs="Arial"/>
          <w:sz w:val="24"/>
        </w:rPr>
        <w:t>cluster</w:t>
      </w:r>
      <w:proofErr w:type="spellEnd"/>
      <w:r w:rsidRPr="00746F67">
        <w:rPr>
          <w:rFonts w:ascii="Arial" w:hAnsi="Arial" w:cs="Arial"/>
          <w:sz w:val="24"/>
        </w:rPr>
        <w:t>.</w:t>
      </w:r>
    </w:p>
    <w:p w14:paraId="147F0988" w14:textId="35CBF1B8" w:rsidR="00746F67" w:rsidRPr="00746F67" w:rsidRDefault="00746F67" w:rsidP="00746F67">
      <w:pPr>
        <w:pStyle w:val="Prrafodelista"/>
        <w:numPr>
          <w:ilvl w:val="0"/>
          <w:numId w:val="32"/>
        </w:numPr>
        <w:spacing w:line="360" w:lineRule="auto"/>
        <w:jc w:val="both"/>
        <w:rPr>
          <w:rFonts w:ascii="Arial" w:hAnsi="Arial" w:cs="Arial"/>
          <w:sz w:val="24"/>
        </w:rPr>
      </w:pPr>
      <w:r w:rsidRPr="00746F67">
        <w:rPr>
          <w:rFonts w:ascii="Arial" w:hAnsi="Arial" w:cs="Arial"/>
          <w:sz w:val="24"/>
        </w:rPr>
        <w:t xml:space="preserve">Asigna cada observación al </w:t>
      </w:r>
      <w:proofErr w:type="spellStart"/>
      <w:r w:rsidRPr="00746F67">
        <w:rPr>
          <w:rFonts w:ascii="Arial" w:hAnsi="Arial" w:cs="Arial"/>
          <w:sz w:val="24"/>
        </w:rPr>
        <w:t>cluster</w:t>
      </w:r>
      <w:proofErr w:type="spellEnd"/>
      <w:r w:rsidRPr="00746F67">
        <w:rPr>
          <w:rFonts w:ascii="Arial" w:hAnsi="Arial" w:cs="Arial"/>
          <w:sz w:val="24"/>
        </w:rPr>
        <w:t xml:space="preserve"> con la moda más cercana según la medida de disimilitud.</w:t>
      </w:r>
    </w:p>
    <w:p w14:paraId="689D6CFD" w14:textId="29982838" w:rsidR="00746F67" w:rsidRPr="00746F67" w:rsidRDefault="00746F67" w:rsidP="00746F67">
      <w:pPr>
        <w:pStyle w:val="Prrafodelista"/>
        <w:numPr>
          <w:ilvl w:val="0"/>
          <w:numId w:val="32"/>
        </w:numPr>
        <w:spacing w:line="360" w:lineRule="auto"/>
        <w:jc w:val="both"/>
        <w:rPr>
          <w:rFonts w:ascii="Arial" w:hAnsi="Arial" w:cs="Arial"/>
          <w:sz w:val="24"/>
        </w:rPr>
      </w:pPr>
      <w:r w:rsidRPr="00746F67">
        <w:rPr>
          <w:rFonts w:ascii="Arial" w:hAnsi="Arial" w:cs="Arial"/>
          <w:sz w:val="24"/>
        </w:rPr>
        <w:t xml:space="preserve">Actualiza la moda de cada </w:t>
      </w:r>
      <w:proofErr w:type="spellStart"/>
      <w:r w:rsidRPr="00746F67">
        <w:rPr>
          <w:rFonts w:ascii="Arial" w:hAnsi="Arial" w:cs="Arial"/>
          <w:sz w:val="24"/>
        </w:rPr>
        <w:t>cluster</w:t>
      </w:r>
      <w:proofErr w:type="spellEnd"/>
      <w:r w:rsidRPr="00746F67">
        <w:rPr>
          <w:rFonts w:ascii="Arial" w:hAnsi="Arial" w:cs="Arial"/>
          <w:sz w:val="24"/>
        </w:rPr>
        <w:t xml:space="preserve"> después de cada asignación.</w:t>
      </w:r>
    </w:p>
    <w:p w14:paraId="45C270B8" w14:textId="498ABEAF" w:rsidR="00746F67" w:rsidRPr="00746F67" w:rsidRDefault="00746F67" w:rsidP="00746F67">
      <w:pPr>
        <w:pStyle w:val="Prrafodelista"/>
        <w:numPr>
          <w:ilvl w:val="0"/>
          <w:numId w:val="32"/>
        </w:numPr>
        <w:spacing w:line="360" w:lineRule="auto"/>
        <w:jc w:val="both"/>
        <w:rPr>
          <w:rFonts w:ascii="Arial" w:hAnsi="Arial" w:cs="Arial"/>
          <w:sz w:val="24"/>
        </w:rPr>
      </w:pPr>
      <w:r w:rsidRPr="00746F67">
        <w:rPr>
          <w:rFonts w:ascii="Arial" w:hAnsi="Arial" w:cs="Arial"/>
          <w:sz w:val="24"/>
        </w:rPr>
        <w:lastRenderedPageBreak/>
        <w:t xml:space="preserve">Recalcula la medida de disimilitud después de que todas las observaciones han sido asignadas, y procede a reubicar aquellas más cercanas a otro </w:t>
      </w:r>
      <w:proofErr w:type="spellStart"/>
      <w:r w:rsidRPr="00746F67">
        <w:rPr>
          <w:rFonts w:ascii="Arial" w:hAnsi="Arial" w:cs="Arial"/>
          <w:sz w:val="24"/>
        </w:rPr>
        <w:t>cluster</w:t>
      </w:r>
      <w:proofErr w:type="spellEnd"/>
      <w:r w:rsidRPr="00746F67">
        <w:rPr>
          <w:rFonts w:ascii="Arial" w:hAnsi="Arial" w:cs="Arial"/>
          <w:sz w:val="24"/>
        </w:rPr>
        <w:t xml:space="preserve"> que al propio.</w:t>
      </w:r>
    </w:p>
    <w:p w14:paraId="4F6B2560" w14:textId="32DD0E9D" w:rsidR="00746F67" w:rsidRPr="00746F67" w:rsidRDefault="00746F67" w:rsidP="00746F67">
      <w:pPr>
        <w:pStyle w:val="Prrafodelista"/>
        <w:numPr>
          <w:ilvl w:val="0"/>
          <w:numId w:val="32"/>
        </w:numPr>
        <w:spacing w:line="360" w:lineRule="auto"/>
        <w:jc w:val="both"/>
        <w:rPr>
          <w:rFonts w:ascii="Arial" w:hAnsi="Arial" w:cs="Arial"/>
          <w:sz w:val="24"/>
        </w:rPr>
      </w:pPr>
      <w:r w:rsidRPr="00746F67">
        <w:rPr>
          <w:rFonts w:ascii="Arial" w:hAnsi="Arial" w:cs="Arial"/>
          <w:sz w:val="24"/>
        </w:rPr>
        <w:t xml:space="preserve">Recalcula las modas para los </w:t>
      </w:r>
      <w:proofErr w:type="spellStart"/>
      <w:r w:rsidRPr="00746F67">
        <w:rPr>
          <w:rFonts w:ascii="Arial" w:hAnsi="Arial" w:cs="Arial"/>
          <w:sz w:val="24"/>
        </w:rPr>
        <w:t>clusters</w:t>
      </w:r>
      <w:proofErr w:type="spellEnd"/>
      <w:r w:rsidRPr="00746F67">
        <w:rPr>
          <w:rFonts w:ascii="Arial" w:hAnsi="Arial" w:cs="Arial"/>
          <w:sz w:val="24"/>
        </w:rPr>
        <w:t xml:space="preserve"> afectados.</w:t>
      </w:r>
    </w:p>
    <w:p w14:paraId="02AA5905" w14:textId="73FAF44C" w:rsidR="00C24235" w:rsidRPr="002C1A1C" w:rsidRDefault="00746F67" w:rsidP="00C24235">
      <w:pPr>
        <w:pStyle w:val="Prrafodelista"/>
        <w:numPr>
          <w:ilvl w:val="0"/>
          <w:numId w:val="32"/>
        </w:numPr>
        <w:spacing w:line="360" w:lineRule="auto"/>
        <w:jc w:val="both"/>
        <w:rPr>
          <w:rFonts w:ascii="Arial" w:hAnsi="Arial" w:cs="Arial"/>
          <w:sz w:val="24"/>
        </w:rPr>
      </w:pPr>
      <w:r w:rsidRPr="00746F67">
        <w:rPr>
          <w:rFonts w:ascii="Arial" w:hAnsi="Arial" w:cs="Arial"/>
          <w:sz w:val="24"/>
        </w:rPr>
        <w:t xml:space="preserve">Repite los dos últimos pasos hasta que ninguna observación cambie de </w:t>
      </w:r>
      <w:proofErr w:type="spellStart"/>
      <w:r w:rsidRPr="00746F67">
        <w:rPr>
          <w:rFonts w:ascii="Arial" w:hAnsi="Arial" w:cs="Arial"/>
          <w:sz w:val="24"/>
        </w:rPr>
        <w:t>cluster</w:t>
      </w:r>
      <w:proofErr w:type="spellEnd"/>
      <w:r w:rsidRPr="00746F67">
        <w:rPr>
          <w:rFonts w:ascii="Arial" w:hAnsi="Arial" w:cs="Arial"/>
          <w:sz w:val="24"/>
        </w:rPr>
        <w:t xml:space="preserve"> después de un ciclo completo para todo el conjunto de datos.</w:t>
      </w:r>
    </w:p>
    <w:p w14:paraId="725DF46D" w14:textId="77777777" w:rsidR="001A7D54" w:rsidRDefault="001A7D54" w:rsidP="00C24235">
      <w:pPr>
        <w:spacing w:line="360" w:lineRule="auto"/>
        <w:jc w:val="both"/>
        <w:rPr>
          <w:rFonts w:ascii="Arial" w:hAnsi="Arial" w:cs="Arial"/>
          <w:sz w:val="24"/>
        </w:rPr>
      </w:pPr>
    </w:p>
    <w:p w14:paraId="39A11E87" w14:textId="5FF919C1" w:rsidR="00C24235" w:rsidRPr="00C24235" w:rsidRDefault="00C24235" w:rsidP="00C24235">
      <w:pPr>
        <w:spacing w:line="360" w:lineRule="auto"/>
        <w:jc w:val="both"/>
        <w:rPr>
          <w:rFonts w:ascii="Arial" w:hAnsi="Arial" w:cs="Arial"/>
          <w:sz w:val="24"/>
        </w:rPr>
      </w:pPr>
      <w:r w:rsidRPr="00C24235">
        <w:rPr>
          <w:rFonts w:ascii="Arial" w:hAnsi="Arial" w:cs="Arial"/>
          <w:sz w:val="24"/>
        </w:rPr>
        <w:t>Las principales características del algoritmo K-</w:t>
      </w:r>
      <w:proofErr w:type="spellStart"/>
      <w:r w:rsidRPr="00C24235">
        <w:rPr>
          <w:rFonts w:ascii="Arial" w:hAnsi="Arial" w:cs="Arial"/>
          <w:sz w:val="24"/>
        </w:rPr>
        <w:t>Modes</w:t>
      </w:r>
      <w:proofErr w:type="spellEnd"/>
      <w:r w:rsidRPr="00C24235">
        <w:rPr>
          <w:rFonts w:ascii="Arial" w:hAnsi="Arial" w:cs="Arial"/>
          <w:sz w:val="24"/>
        </w:rPr>
        <w:t xml:space="preserve"> son:</w:t>
      </w:r>
    </w:p>
    <w:p w14:paraId="71A0FAFD" w14:textId="77777777" w:rsidR="00C24235" w:rsidRPr="00C24235" w:rsidRDefault="00C24235" w:rsidP="001A7D54">
      <w:pPr>
        <w:pStyle w:val="Prrafodelista"/>
        <w:numPr>
          <w:ilvl w:val="0"/>
          <w:numId w:val="33"/>
        </w:numPr>
        <w:spacing w:line="360" w:lineRule="auto"/>
        <w:jc w:val="both"/>
        <w:rPr>
          <w:rFonts w:ascii="Arial" w:hAnsi="Arial" w:cs="Arial"/>
          <w:sz w:val="24"/>
        </w:rPr>
      </w:pPr>
      <w:r w:rsidRPr="00C24235">
        <w:rPr>
          <w:rFonts w:ascii="Arial" w:hAnsi="Arial" w:cs="Arial"/>
          <w:sz w:val="24"/>
        </w:rPr>
        <w:t>Utiliza una medida de disimilitud para comparar objetos categóricos.</w:t>
      </w:r>
    </w:p>
    <w:p w14:paraId="47C9B9B7" w14:textId="77777777" w:rsidR="00C24235" w:rsidRPr="00C24235" w:rsidRDefault="00C24235" w:rsidP="001A7D54">
      <w:pPr>
        <w:pStyle w:val="Prrafodelista"/>
        <w:numPr>
          <w:ilvl w:val="0"/>
          <w:numId w:val="33"/>
        </w:numPr>
        <w:spacing w:line="360" w:lineRule="auto"/>
        <w:jc w:val="both"/>
        <w:rPr>
          <w:rFonts w:ascii="Arial" w:hAnsi="Arial" w:cs="Arial"/>
          <w:sz w:val="24"/>
        </w:rPr>
      </w:pPr>
      <w:r w:rsidRPr="00C24235">
        <w:rPr>
          <w:rFonts w:ascii="Arial" w:hAnsi="Arial" w:cs="Arial"/>
          <w:sz w:val="24"/>
        </w:rPr>
        <w:t>Reemplaza el cálculo de promedios por el de modas.</w:t>
      </w:r>
    </w:p>
    <w:p w14:paraId="20E67A6C" w14:textId="77777777" w:rsidR="00C24235" w:rsidRPr="00C24235" w:rsidRDefault="00C24235" w:rsidP="001A7D54">
      <w:pPr>
        <w:pStyle w:val="Prrafodelista"/>
        <w:numPr>
          <w:ilvl w:val="0"/>
          <w:numId w:val="33"/>
        </w:numPr>
        <w:spacing w:line="360" w:lineRule="auto"/>
        <w:jc w:val="both"/>
        <w:rPr>
          <w:rFonts w:ascii="Arial" w:hAnsi="Arial" w:cs="Arial"/>
          <w:sz w:val="24"/>
        </w:rPr>
      </w:pPr>
      <w:r w:rsidRPr="00C24235">
        <w:rPr>
          <w:rFonts w:ascii="Arial" w:hAnsi="Arial" w:cs="Arial"/>
          <w:sz w:val="24"/>
        </w:rPr>
        <w:t>Usa un método basado en frecuencias para actualizar las modas de los grupos.</w:t>
      </w:r>
    </w:p>
    <w:p w14:paraId="4F2331C5" w14:textId="5C5151A3" w:rsidR="002C1A1C" w:rsidRDefault="00C24235" w:rsidP="00C24235">
      <w:pPr>
        <w:spacing w:line="360" w:lineRule="auto"/>
        <w:jc w:val="both"/>
        <w:rPr>
          <w:rFonts w:ascii="Arial" w:hAnsi="Arial" w:cs="Arial"/>
          <w:sz w:val="24"/>
        </w:rPr>
      </w:pPr>
      <w:r w:rsidRPr="00C24235">
        <w:rPr>
          <w:rFonts w:ascii="Arial" w:hAnsi="Arial" w:cs="Arial"/>
          <w:sz w:val="24"/>
        </w:rPr>
        <w:t>El algoritmo K-</w:t>
      </w:r>
      <w:proofErr w:type="spellStart"/>
      <w:r w:rsidRPr="00C24235">
        <w:rPr>
          <w:rFonts w:ascii="Arial" w:hAnsi="Arial" w:cs="Arial"/>
          <w:sz w:val="24"/>
        </w:rPr>
        <w:t>Modes</w:t>
      </w:r>
      <w:proofErr w:type="spellEnd"/>
      <w:r w:rsidRPr="00C24235">
        <w:rPr>
          <w:rFonts w:ascii="Arial" w:hAnsi="Arial" w:cs="Arial"/>
          <w:sz w:val="24"/>
        </w:rPr>
        <w:t xml:space="preserve"> sigue una estructura similar al K-</w:t>
      </w:r>
      <w:proofErr w:type="spellStart"/>
      <w:r w:rsidRPr="00C24235">
        <w:rPr>
          <w:rFonts w:ascii="Arial" w:hAnsi="Arial" w:cs="Arial"/>
          <w:sz w:val="24"/>
        </w:rPr>
        <w:t>Means</w:t>
      </w:r>
      <w:proofErr w:type="spellEnd"/>
      <w:r w:rsidRPr="00C24235">
        <w:rPr>
          <w:rFonts w:ascii="Arial" w:hAnsi="Arial" w:cs="Arial"/>
          <w:sz w:val="24"/>
        </w:rPr>
        <w:t>, pero está adaptado para manejar datos categóricos, lo que lo hace adecuado para aplicaciones donde los datos no son numéricos. La integración de K-</w:t>
      </w:r>
      <w:proofErr w:type="spellStart"/>
      <w:r w:rsidRPr="00C24235">
        <w:rPr>
          <w:rFonts w:ascii="Arial" w:hAnsi="Arial" w:cs="Arial"/>
          <w:sz w:val="24"/>
        </w:rPr>
        <w:t>Means</w:t>
      </w:r>
      <w:proofErr w:type="spellEnd"/>
      <w:r w:rsidRPr="00C24235">
        <w:rPr>
          <w:rFonts w:ascii="Arial" w:hAnsi="Arial" w:cs="Arial"/>
          <w:sz w:val="24"/>
        </w:rPr>
        <w:t xml:space="preserve"> y K-</w:t>
      </w:r>
      <w:proofErr w:type="spellStart"/>
      <w:r w:rsidRPr="00C24235">
        <w:rPr>
          <w:rFonts w:ascii="Arial" w:hAnsi="Arial" w:cs="Arial"/>
          <w:sz w:val="24"/>
        </w:rPr>
        <w:t>Modes</w:t>
      </w:r>
      <w:proofErr w:type="spellEnd"/>
      <w:r w:rsidRPr="00C24235">
        <w:rPr>
          <w:rFonts w:ascii="Arial" w:hAnsi="Arial" w:cs="Arial"/>
          <w:sz w:val="24"/>
        </w:rPr>
        <w:t xml:space="preserve"> en el algoritmo K-</w:t>
      </w:r>
      <w:proofErr w:type="spellStart"/>
      <w:r w:rsidRPr="00C24235">
        <w:rPr>
          <w:rFonts w:ascii="Arial" w:hAnsi="Arial" w:cs="Arial"/>
          <w:sz w:val="24"/>
        </w:rPr>
        <w:t>Prototypes</w:t>
      </w:r>
      <w:proofErr w:type="spellEnd"/>
      <w:r w:rsidRPr="00C24235">
        <w:rPr>
          <w:rFonts w:ascii="Arial" w:hAnsi="Arial" w:cs="Arial"/>
          <w:sz w:val="24"/>
        </w:rPr>
        <w:t xml:space="preserve"> permite trabajar con conjuntos de datos mixtos, combinando la efectividad de ambos métodos.</w:t>
      </w:r>
    </w:p>
    <w:p w14:paraId="53B4138C" w14:textId="77777777" w:rsidR="002C1A1C" w:rsidRPr="002C1A1C" w:rsidRDefault="002C1A1C" w:rsidP="002C1A1C">
      <w:pPr>
        <w:pStyle w:val="Prrafodelista"/>
        <w:numPr>
          <w:ilvl w:val="0"/>
          <w:numId w:val="41"/>
        </w:numPr>
        <w:spacing w:line="360" w:lineRule="auto"/>
        <w:jc w:val="both"/>
        <w:rPr>
          <w:rFonts w:ascii="Arial" w:hAnsi="Arial" w:cs="Arial"/>
          <w:sz w:val="24"/>
        </w:rPr>
      </w:pPr>
      <w:r w:rsidRPr="002C1A1C">
        <w:rPr>
          <w:rFonts w:ascii="Arial" w:hAnsi="Arial" w:cs="Arial"/>
          <w:sz w:val="24"/>
        </w:rPr>
        <w:t>Principio: Extiende K-</w:t>
      </w:r>
      <w:proofErr w:type="spellStart"/>
      <w:r w:rsidRPr="002C1A1C">
        <w:rPr>
          <w:rFonts w:ascii="Arial" w:hAnsi="Arial" w:cs="Arial"/>
          <w:sz w:val="24"/>
        </w:rPr>
        <w:t>Means</w:t>
      </w:r>
      <w:proofErr w:type="spellEnd"/>
      <w:r w:rsidRPr="002C1A1C">
        <w:rPr>
          <w:rFonts w:ascii="Arial" w:hAnsi="Arial" w:cs="Arial"/>
          <w:sz w:val="24"/>
        </w:rPr>
        <w:t xml:space="preserve"> para datos categóricos usando una medida de disimilitud basada en frecuencias.</w:t>
      </w:r>
    </w:p>
    <w:p w14:paraId="3E5ECE35" w14:textId="77777777" w:rsidR="002C1A1C" w:rsidRPr="002C1A1C" w:rsidRDefault="002C1A1C" w:rsidP="002C1A1C">
      <w:pPr>
        <w:pStyle w:val="Prrafodelista"/>
        <w:numPr>
          <w:ilvl w:val="0"/>
          <w:numId w:val="41"/>
        </w:numPr>
        <w:spacing w:line="360" w:lineRule="auto"/>
        <w:jc w:val="both"/>
        <w:rPr>
          <w:rFonts w:ascii="Arial" w:hAnsi="Arial" w:cs="Arial"/>
          <w:sz w:val="24"/>
        </w:rPr>
      </w:pPr>
      <w:r w:rsidRPr="002C1A1C">
        <w:rPr>
          <w:rFonts w:ascii="Arial" w:hAnsi="Arial" w:cs="Arial"/>
          <w:sz w:val="24"/>
        </w:rPr>
        <w:t>Ventajas: Agrupa datos categóricos de manera eficiente.</w:t>
      </w:r>
    </w:p>
    <w:p w14:paraId="5AA855FA" w14:textId="561993C1" w:rsidR="00C24235" w:rsidRPr="002C1A1C" w:rsidRDefault="002C1A1C" w:rsidP="002C1A1C">
      <w:pPr>
        <w:pStyle w:val="Prrafodelista"/>
        <w:numPr>
          <w:ilvl w:val="0"/>
          <w:numId w:val="41"/>
        </w:numPr>
        <w:spacing w:line="360" w:lineRule="auto"/>
        <w:jc w:val="both"/>
        <w:rPr>
          <w:rFonts w:ascii="Arial" w:hAnsi="Arial" w:cs="Arial"/>
          <w:sz w:val="24"/>
        </w:rPr>
      </w:pPr>
      <w:r w:rsidRPr="002C1A1C">
        <w:rPr>
          <w:rFonts w:ascii="Arial" w:hAnsi="Arial" w:cs="Arial"/>
          <w:sz w:val="24"/>
        </w:rPr>
        <w:t>Limitaciones: Solo trabaja con datos categóricos.</w:t>
      </w:r>
    </w:p>
    <w:p w14:paraId="7C95E329" w14:textId="7A4979A1" w:rsidR="00700604" w:rsidRPr="00700604" w:rsidRDefault="00700604" w:rsidP="00CC705E">
      <w:pPr>
        <w:pStyle w:val="Ttulo3"/>
      </w:pPr>
      <w:bookmarkStart w:id="80" w:name="_Toc178547297"/>
      <w:r w:rsidRPr="00700604">
        <w:t>Algoritmo k-</w:t>
      </w:r>
      <w:proofErr w:type="spellStart"/>
      <w:r w:rsidRPr="00700604">
        <w:t>Prototypes</w:t>
      </w:r>
      <w:bookmarkEnd w:id="80"/>
      <w:proofErr w:type="spellEnd"/>
    </w:p>
    <w:p w14:paraId="1D38925C" w14:textId="77777777" w:rsidR="00700604" w:rsidRPr="00700604" w:rsidRDefault="00700604" w:rsidP="006F2A33">
      <w:pPr>
        <w:spacing w:line="360" w:lineRule="auto"/>
        <w:jc w:val="both"/>
        <w:rPr>
          <w:rFonts w:ascii="Arial" w:hAnsi="Arial" w:cs="Arial"/>
          <w:sz w:val="24"/>
        </w:rPr>
      </w:pPr>
    </w:p>
    <w:p w14:paraId="1E51628F" w14:textId="77777777" w:rsidR="00F41CF7" w:rsidRPr="00F41CF7" w:rsidRDefault="00F41CF7" w:rsidP="00F41CF7">
      <w:pPr>
        <w:spacing w:line="360" w:lineRule="auto"/>
        <w:jc w:val="both"/>
        <w:rPr>
          <w:rFonts w:ascii="Arial" w:hAnsi="Arial" w:cs="Arial"/>
          <w:sz w:val="24"/>
        </w:rPr>
      </w:pPr>
      <w:r w:rsidRPr="00F41CF7">
        <w:rPr>
          <w:rFonts w:ascii="Arial" w:hAnsi="Arial" w:cs="Arial"/>
          <w:sz w:val="24"/>
        </w:rPr>
        <w:t xml:space="preserve">En 1997, Joshua </w:t>
      </w:r>
      <w:proofErr w:type="spellStart"/>
      <w:r w:rsidRPr="00F41CF7">
        <w:rPr>
          <w:rFonts w:ascii="Arial" w:hAnsi="Arial" w:cs="Arial"/>
          <w:sz w:val="24"/>
        </w:rPr>
        <w:t>Zhexue</w:t>
      </w:r>
      <w:proofErr w:type="spellEnd"/>
      <w:r w:rsidRPr="00F41CF7">
        <w:rPr>
          <w:rFonts w:ascii="Arial" w:hAnsi="Arial" w:cs="Arial"/>
          <w:sz w:val="24"/>
        </w:rPr>
        <w:t xml:space="preserve"> Huang presentó el algoritmo K-</w:t>
      </w:r>
      <w:proofErr w:type="spellStart"/>
      <w:r w:rsidRPr="00F41CF7">
        <w:rPr>
          <w:rFonts w:ascii="Arial" w:hAnsi="Arial" w:cs="Arial"/>
          <w:sz w:val="24"/>
        </w:rPr>
        <w:t>Prototypes</w:t>
      </w:r>
      <w:proofErr w:type="spellEnd"/>
      <w:r w:rsidRPr="00F41CF7">
        <w:rPr>
          <w:rFonts w:ascii="Arial" w:hAnsi="Arial" w:cs="Arial"/>
          <w:sz w:val="24"/>
        </w:rPr>
        <w:t>, diseñado para el agrupamiento de datos mixtos.</w:t>
      </w:r>
    </w:p>
    <w:p w14:paraId="333ED1D4" w14:textId="77777777" w:rsidR="00F41CF7" w:rsidRPr="00F41CF7" w:rsidRDefault="00F41CF7" w:rsidP="00F41CF7">
      <w:pPr>
        <w:spacing w:line="360" w:lineRule="auto"/>
        <w:jc w:val="both"/>
        <w:rPr>
          <w:rFonts w:ascii="Arial" w:hAnsi="Arial" w:cs="Arial"/>
          <w:sz w:val="24"/>
        </w:rPr>
      </w:pPr>
      <w:r w:rsidRPr="00F41CF7">
        <w:rPr>
          <w:rFonts w:ascii="Arial" w:hAnsi="Arial" w:cs="Arial"/>
          <w:sz w:val="24"/>
        </w:rPr>
        <w:t xml:space="preserve">Uno de los principales desafíos en la minería de datos es cómo particionar grandes conjuntos de datos de manera eficiente en grupos homogéneos, lo que constituye el objetivo central de la tarea descriptiva conocida como </w:t>
      </w:r>
      <w:proofErr w:type="spellStart"/>
      <w:r w:rsidRPr="00F41CF7">
        <w:rPr>
          <w:rFonts w:ascii="Arial" w:hAnsi="Arial" w:cs="Arial"/>
          <w:sz w:val="24"/>
        </w:rPr>
        <w:t>clustering</w:t>
      </w:r>
      <w:proofErr w:type="spellEnd"/>
      <w:r w:rsidRPr="00F41CF7">
        <w:rPr>
          <w:rFonts w:ascii="Arial" w:hAnsi="Arial" w:cs="Arial"/>
          <w:sz w:val="24"/>
        </w:rPr>
        <w:t xml:space="preserve"> o agrupamiento.</w:t>
      </w:r>
    </w:p>
    <w:p w14:paraId="0C048F9B" w14:textId="77777777" w:rsidR="00F41CF7" w:rsidRPr="00F41CF7" w:rsidRDefault="00F41CF7" w:rsidP="00F41CF7">
      <w:pPr>
        <w:spacing w:line="360" w:lineRule="auto"/>
        <w:jc w:val="both"/>
        <w:rPr>
          <w:rFonts w:ascii="Arial" w:hAnsi="Arial" w:cs="Arial"/>
          <w:sz w:val="24"/>
        </w:rPr>
      </w:pPr>
      <w:r w:rsidRPr="00F41CF7">
        <w:rPr>
          <w:rFonts w:ascii="Arial" w:hAnsi="Arial" w:cs="Arial"/>
          <w:sz w:val="24"/>
        </w:rPr>
        <w:lastRenderedPageBreak/>
        <w:t>Existen métodos de agrupamiento que destacan por su capacidad para manejar grandes volúmenes de datos, pero su aplicación se limita a conjuntos de datos que contienen únicamente atributos numéricos. Sin embargo, muchos conjuntos de datos también incluyen atributos tanto numéricos como categóricos, lo que deja a los métodos tradicionales fuera de consideración para este tipo de datos.</w:t>
      </w:r>
    </w:p>
    <w:p w14:paraId="2605DBC4" w14:textId="77777777" w:rsidR="00F41CF7" w:rsidRPr="00F41CF7" w:rsidRDefault="00F41CF7" w:rsidP="00F41CF7">
      <w:pPr>
        <w:spacing w:line="360" w:lineRule="auto"/>
        <w:jc w:val="both"/>
        <w:rPr>
          <w:rFonts w:ascii="Arial" w:hAnsi="Arial" w:cs="Arial"/>
          <w:sz w:val="24"/>
        </w:rPr>
      </w:pPr>
      <w:r w:rsidRPr="00F41CF7">
        <w:rPr>
          <w:rFonts w:ascii="Arial" w:hAnsi="Arial" w:cs="Arial"/>
          <w:sz w:val="24"/>
        </w:rPr>
        <w:t>El algoritmo K-</w:t>
      </w:r>
      <w:proofErr w:type="spellStart"/>
      <w:r w:rsidRPr="00F41CF7">
        <w:rPr>
          <w:rFonts w:ascii="Arial" w:hAnsi="Arial" w:cs="Arial"/>
          <w:sz w:val="24"/>
        </w:rPr>
        <w:t>Prototypes</w:t>
      </w:r>
      <w:proofErr w:type="spellEnd"/>
      <w:r w:rsidRPr="00F41CF7">
        <w:rPr>
          <w:rFonts w:ascii="Arial" w:hAnsi="Arial" w:cs="Arial"/>
          <w:sz w:val="24"/>
        </w:rPr>
        <w:t xml:space="preserve"> se basa en el modelo del K-</w:t>
      </w:r>
      <w:proofErr w:type="spellStart"/>
      <w:r w:rsidRPr="00F41CF7">
        <w:rPr>
          <w:rFonts w:ascii="Arial" w:hAnsi="Arial" w:cs="Arial"/>
          <w:sz w:val="24"/>
        </w:rPr>
        <w:t>Means</w:t>
      </w:r>
      <w:proofErr w:type="spellEnd"/>
      <w:r w:rsidRPr="00F41CF7">
        <w:rPr>
          <w:rFonts w:ascii="Arial" w:hAnsi="Arial" w:cs="Arial"/>
          <w:sz w:val="24"/>
        </w:rPr>
        <w:t>, pero supera la limitación de solo trabajar con datos numéricos, ya que está diseñado específicamente para datos mixtos (numéricos y categóricos). Se introduce el concepto de centroide para representar el prototipo de un grupo con atributos mixtos; para los atributos categóricos se utiliza una medida de similitud, mientras que para los atributos numéricos se aplica una ecuación específica para calcular la distancia entre los objetos y los centroides de los grupos. Ambos componentes se combinan para determinar el centroide que representa el prototipo del grupo con atributos mixtos.</w:t>
      </w:r>
    </w:p>
    <w:p w14:paraId="27C20FB2" w14:textId="2B0516DD" w:rsidR="00F41CF7" w:rsidRDefault="00F41CF7" w:rsidP="006F2A33">
      <w:pPr>
        <w:spacing w:line="360" w:lineRule="auto"/>
        <w:jc w:val="both"/>
        <w:rPr>
          <w:rFonts w:ascii="Arial" w:hAnsi="Arial" w:cs="Arial"/>
          <w:sz w:val="24"/>
        </w:rPr>
      </w:pPr>
      <w:r w:rsidRPr="00F41CF7">
        <w:rPr>
          <w:rFonts w:ascii="Arial" w:hAnsi="Arial" w:cs="Arial"/>
          <w:sz w:val="24"/>
        </w:rPr>
        <w:t>Este algoritmo está optimizado para trabajar con grandes conjuntos de datos mixtos, y su principal objetivo es reducir el costo computacional asociado con el agrupamiento de este tipo de datos.</w:t>
      </w:r>
    </w:p>
    <w:p w14:paraId="1E538DA5" w14:textId="5D232151" w:rsidR="00700604" w:rsidRPr="00700604" w:rsidRDefault="00700604" w:rsidP="006F2A33">
      <w:pPr>
        <w:spacing w:line="360" w:lineRule="auto"/>
        <w:jc w:val="both"/>
        <w:rPr>
          <w:rFonts w:ascii="Arial" w:hAnsi="Arial" w:cs="Arial"/>
          <w:sz w:val="24"/>
        </w:rPr>
      </w:pPr>
      <w:r w:rsidRPr="00700604">
        <w:rPr>
          <w:rFonts w:ascii="Arial" w:hAnsi="Arial" w:cs="Arial"/>
          <w:sz w:val="24"/>
        </w:rPr>
        <w:t>El algoritmo k-</w:t>
      </w:r>
      <w:proofErr w:type="spellStart"/>
      <w:r w:rsidRPr="00700604">
        <w:rPr>
          <w:rFonts w:ascii="Arial" w:hAnsi="Arial" w:cs="Arial"/>
          <w:sz w:val="24"/>
        </w:rPr>
        <w:t>Prototypes</w:t>
      </w:r>
      <w:proofErr w:type="spellEnd"/>
      <w:r w:rsidRPr="00700604">
        <w:rPr>
          <w:rFonts w:ascii="Arial" w:hAnsi="Arial" w:cs="Arial"/>
          <w:sz w:val="24"/>
        </w:rPr>
        <w:t xml:space="preserve"> es un algoritmo de agrupamiento restringido que permite agrupar grandes conjuntos de datos mixtos. Constituye una integración de los algoritmos k-</w:t>
      </w:r>
      <w:proofErr w:type="spellStart"/>
      <w:r w:rsidRPr="00700604">
        <w:rPr>
          <w:rFonts w:ascii="Arial" w:hAnsi="Arial" w:cs="Arial"/>
          <w:sz w:val="24"/>
        </w:rPr>
        <w:t>Modes</w:t>
      </w:r>
      <w:proofErr w:type="spellEnd"/>
      <w:r w:rsidRPr="00700604">
        <w:rPr>
          <w:rFonts w:ascii="Arial" w:hAnsi="Arial" w:cs="Arial"/>
          <w:sz w:val="24"/>
        </w:rPr>
        <w:t xml:space="preserve"> y k-</w:t>
      </w:r>
      <w:proofErr w:type="spellStart"/>
      <w:r w:rsidRPr="00700604">
        <w:rPr>
          <w:rFonts w:ascii="Arial" w:hAnsi="Arial" w:cs="Arial"/>
          <w:sz w:val="24"/>
        </w:rPr>
        <w:t>Means</w:t>
      </w:r>
      <w:proofErr w:type="spellEnd"/>
      <w:r w:rsidRPr="00700604">
        <w:rPr>
          <w:rFonts w:ascii="Arial" w:hAnsi="Arial" w:cs="Arial"/>
          <w:sz w:val="24"/>
        </w:rPr>
        <w:t>.</w:t>
      </w:r>
      <w:r w:rsidR="002F0212">
        <w:rPr>
          <w:rFonts w:ascii="Arial" w:hAnsi="Arial" w:cs="Arial"/>
          <w:sz w:val="24"/>
        </w:rPr>
        <w:t xml:space="preserve"> </w:t>
      </w:r>
      <w:r w:rsidR="002F0212" w:rsidRPr="002F0212">
        <w:rPr>
          <w:rFonts w:ascii="Arial" w:hAnsi="Arial" w:cs="Arial"/>
          <w:sz w:val="24"/>
        </w:rPr>
        <w:t>Este algoritmo se basa en el paradigma</w:t>
      </w:r>
      <w:r w:rsidR="002F0212">
        <w:rPr>
          <w:rFonts w:ascii="Arial" w:hAnsi="Arial" w:cs="Arial"/>
          <w:sz w:val="24"/>
        </w:rPr>
        <w:t xml:space="preserve"> </w:t>
      </w:r>
      <w:r w:rsidR="002F0212" w:rsidRPr="002F0212">
        <w:rPr>
          <w:rFonts w:ascii="Arial" w:hAnsi="Arial" w:cs="Arial"/>
          <w:sz w:val="24"/>
        </w:rPr>
        <w:t>del algoritmo k-</w:t>
      </w:r>
      <w:proofErr w:type="spellStart"/>
      <w:r w:rsidR="002F0212" w:rsidRPr="002F0212">
        <w:rPr>
          <w:rFonts w:ascii="Arial" w:hAnsi="Arial" w:cs="Arial"/>
          <w:sz w:val="24"/>
        </w:rPr>
        <w:t>means</w:t>
      </w:r>
      <w:proofErr w:type="spellEnd"/>
      <w:r w:rsidR="002F0212" w:rsidRPr="002F0212">
        <w:rPr>
          <w:rFonts w:ascii="Arial" w:hAnsi="Arial" w:cs="Arial"/>
          <w:sz w:val="24"/>
        </w:rPr>
        <w:t>, preservando su eficiencia, pero eliminando la limitación de</w:t>
      </w:r>
      <w:r w:rsidR="002F0212">
        <w:rPr>
          <w:rFonts w:ascii="Arial" w:hAnsi="Arial" w:cs="Arial"/>
          <w:sz w:val="24"/>
        </w:rPr>
        <w:t xml:space="preserve"> </w:t>
      </w:r>
      <w:r w:rsidR="002F0212" w:rsidRPr="002F0212">
        <w:rPr>
          <w:rFonts w:ascii="Arial" w:hAnsi="Arial" w:cs="Arial"/>
          <w:sz w:val="24"/>
        </w:rPr>
        <w:t>trabajar con únicamente datos de tipo numérico.</w:t>
      </w:r>
    </w:p>
    <w:p w14:paraId="385C7F9F" w14:textId="77777777" w:rsidR="00700604" w:rsidRPr="00700604" w:rsidRDefault="00700604" w:rsidP="006F2A33">
      <w:pPr>
        <w:spacing w:line="360" w:lineRule="auto"/>
        <w:jc w:val="both"/>
        <w:rPr>
          <w:rFonts w:ascii="Arial" w:hAnsi="Arial" w:cs="Arial"/>
          <w:sz w:val="24"/>
        </w:rPr>
      </w:pPr>
      <w:r w:rsidRPr="00700604">
        <w:rPr>
          <w:rFonts w:ascii="Arial" w:hAnsi="Arial" w:cs="Arial"/>
          <w:sz w:val="24"/>
        </w:rPr>
        <w:t>El algoritmo k-</w:t>
      </w:r>
      <w:proofErr w:type="spellStart"/>
      <w:r w:rsidRPr="00700604">
        <w:rPr>
          <w:rFonts w:ascii="Arial" w:hAnsi="Arial" w:cs="Arial"/>
          <w:sz w:val="24"/>
        </w:rPr>
        <w:t>Modes</w:t>
      </w:r>
      <w:proofErr w:type="spellEnd"/>
      <w:r w:rsidRPr="00700604">
        <w:rPr>
          <w:rFonts w:ascii="Arial" w:hAnsi="Arial" w:cs="Arial"/>
          <w:sz w:val="24"/>
        </w:rPr>
        <w:t xml:space="preserve"> fue la primera extensión del algoritmo k-</w:t>
      </w:r>
      <w:proofErr w:type="spellStart"/>
      <w:r w:rsidRPr="00700604">
        <w:rPr>
          <w:rFonts w:ascii="Arial" w:hAnsi="Arial" w:cs="Arial"/>
          <w:sz w:val="24"/>
        </w:rPr>
        <w:t>Means</w:t>
      </w:r>
      <w:proofErr w:type="spellEnd"/>
      <w:r w:rsidRPr="00700604">
        <w:rPr>
          <w:rFonts w:ascii="Arial" w:hAnsi="Arial" w:cs="Arial"/>
          <w:sz w:val="24"/>
        </w:rPr>
        <w:t xml:space="preserve"> orientada al agrupamiento de datos categóricos. Sigue la misma idea que el k-</w:t>
      </w:r>
      <w:proofErr w:type="spellStart"/>
      <w:r w:rsidRPr="00700604">
        <w:rPr>
          <w:rFonts w:ascii="Arial" w:hAnsi="Arial" w:cs="Arial"/>
          <w:sz w:val="24"/>
        </w:rPr>
        <w:t>Means</w:t>
      </w:r>
      <w:proofErr w:type="spellEnd"/>
      <w:r w:rsidRPr="00700604">
        <w:rPr>
          <w:rFonts w:ascii="Arial" w:hAnsi="Arial" w:cs="Arial"/>
          <w:sz w:val="24"/>
        </w:rPr>
        <w:t xml:space="preserve">, pero con la principal diferencia en la medida de similitud utilizada para comparar objetos. Sus características principales incluyen el uso de una medida de </w:t>
      </w:r>
      <w:proofErr w:type="spellStart"/>
      <w:r w:rsidRPr="00700604">
        <w:rPr>
          <w:rFonts w:ascii="Arial" w:hAnsi="Arial" w:cs="Arial"/>
          <w:sz w:val="24"/>
        </w:rPr>
        <w:t>disimilaridad</w:t>
      </w:r>
      <w:proofErr w:type="spellEnd"/>
      <w:r w:rsidRPr="00700604">
        <w:rPr>
          <w:rFonts w:ascii="Arial" w:hAnsi="Arial" w:cs="Arial"/>
          <w:sz w:val="24"/>
        </w:rPr>
        <w:t xml:space="preserve"> para comparar objetos, el reemplazo del uso de promedios por el de modas, y un método basado en frecuencias para actualizar las modas. Este algoritmo fue diseñado exclusivamente para agrupar grandes conjuntos de datos categóricos.</w:t>
      </w:r>
    </w:p>
    <w:p w14:paraId="28FD36C5" w14:textId="77777777" w:rsidR="00C56FFA" w:rsidRDefault="00700604" w:rsidP="006F2A33">
      <w:pPr>
        <w:spacing w:line="360" w:lineRule="auto"/>
        <w:jc w:val="both"/>
        <w:rPr>
          <w:rFonts w:ascii="Arial" w:hAnsi="Arial" w:cs="Arial"/>
          <w:sz w:val="24"/>
        </w:rPr>
      </w:pPr>
      <w:r w:rsidRPr="00700604">
        <w:rPr>
          <w:rFonts w:ascii="Arial" w:hAnsi="Arial" w:cs="Arial"/>
          <w:sz w:val="24"/>
        </w:rPr>
        <w:lastRenderedPageBreak/>
        <w:t>El algoritmo k-</w:t>
      </w:r>
      <w:proofErr w:type="spellStart"/>
      <w:r w:rsidRPr="00700604">
        <w:rPr>
          <w:rFonts w:ascii="Arial" w:hAnsi="Arial" w:cs="Arial"/>
          <w:sz w:val="24"/>
        </w:rPr>
        <w:t>Prototypes</w:t>
      </w:r>
      <w:proofErr w:type="spellEnd"/>
      <w:r w:rsidRPr="00700604">
        <w:rPr>
          <w:rFonts w:ascii="Arial" w:hAnsi="Arial" w:cs="Arial"/>
          <w:sz w:val="24"/>
        </w:rPr>
        <w:t xml:space="preserve"> integra tanto al k-</w:t>
      </w:r>
      <w:proofErr w:type="spellStart"/>
      <w:r w:rsidRPr="00700604">
        <w:rPr>
          <w:rFonts w:ascii="Arial" w:hAnsi="Arial" w:cs="Arial"/>
          <w:sz w:val="24"/>
        </w:rPr>
        <w:t>Means</w:t>
      </w:r>
      <w:proofErr w:type="spellEnd"/>
      <w:r w:rsidRPr="00700604">
        <w:rPr>
          <w:rFonts w:ascii="Arial" w:hAnsi="Arial" w:cs="Arial"/>
          <w:sz w:val="24"/>
        </w:rPr>
        <w:t xml:space="preserve"> como al k-</w:t>
      </w:r>
      <w:proofErr w:type="spellStart"/>
      <w:r w:rsidRPr="00700604">
        <w:rPr>
          <w:rFonts w:ascii="Arial" w:hAnsi="Arial" w:cs="Arial"/>
          <w:sz w:val="24"/>
        </w:rPr>
        <w:t>Modes</w:t>
      </w:r>
      <w:proofErr w:type="spellEnd"/>
      <w:r w:rsidRPr="00700604">
        <w:rPr>
          <w:rFonts w:ascii="Arial" w:hAnsi="Arial" w:cs="Arial"/>
          <w:sz w:val="24"/>
        </w:rPr>
        <w:t xml:space="preserve"> para eliminar la limitación de trabajar únicamente con un solo tipo de datos. Asume que la medida de </w:t>
      </w:r>
      <w:proofErr w:type="spellStart"/>
      <w:r w:rsidRPr="00700604">
        <w:rPr>
          <w:rFonts w:ascii="Arial" w:hAnsi="Arial" w:cs="Arial"/>
          <w:sz w:val="24"/>
        </w:rPr>
        <w:t>disimilaridad</w:t>
      </w:r>
      <w:proofErr w:type="spellEnd"/>
      <w:r w:rsidRPr="00700604">
        <w:rPr>
          <w:rFonts w:ascii="Arial" w:hAnsi="Arial" w:cs="Arial"/>
          <w:sz w:val="24"/>
        </w:rPr>
        <w:t xml:space="preserve"> entre atributos numéricos se define por el cuadrado de la distancia Euclidiana y la medida de </w:t>
      </w:r>
      <w:proofErr w:type="spellStart"/>
      <w:r w:rsidRPr="00700604">
        <w:rPr>
          <w:rFonts w:ascii="Arial" w:hAnsi="Arial" w:cs="Arial"/>
          <w:sz w:val="24"/>
        </w:rPr>
        <w:t>disimilaridad</w:t>
      </w:r>
      <w:proofErr w:type="spellEnd"/>
      <w:r w:rsidRPr="00700604">
        <w:rPr>
          <w:rFonts w:ascii="Arial" w:hAnsi="Arial" w:cs="Arial"/>
          <w:sz w:val="24"/>
        </w:rPr>
        <w:t xml:space="preserve"> entre atributos categóricos se define por el número de </w:t>
      </w:r>
      <w:proofErr w:type="spellStart"/>
      <w:r w:rsidRPr="00700604">
        <w:rPr>
          <w:rFonts w:ascii="Arial" w:hAnsi="Arial" w:cs="Arial"/>
          <w:sz w:val="24"/>
        </w:rPr>
        <w:t>incoincidencias</w:t>
      </w:r>
      <w:proofErr w:type="spellEnd"/>
      <w:r w:rsidRPr="00700604">
        <w:rPr>
          <w:rFonts w:ascii="Arial" w:hAnsi="Arial" w:cs="Arial"/>
          <w:sz w:val="24"/>
        </w:rPr>
        <w:t xml:space="preserve"> de categorías entre objetos. </w:t>
      </w:r>
    </w:p>
    <w:p w14:paraId="29C6E25D" w14:textId="4CAB2136" w:rsidR="009A3545" w:rsidRDefault="009A3545" w:rsidP="00840FF7">
      <w:pPr>
        <w:spacing w:line="360" w:lineRule="auto"/>
        <w:jc w:val="both"/>
        <w:rPr>
          <w:rFonts w:ascii="Arial" w:hAnsi="Arial" w:cs="Arial"/>
          <w:b/>
          <w:bCs/>
          <w:sz w:val="24"/>
        </w:rPr>
      </w:pPr>
      <w:r w:rsidRPr="009A3545">
        <w:rPr>
          <w:rFonts w:ascii="Arial" w:hAnsi="Arial" w:cs="Arial"/>
          <w:b/>
          <w:bCs/>
          <w:sz w:val="24"/>
        </w:rPr>
        <w:t>Funciones de distancia para K-</w:t>
      </w:r>
      <w:proofErr w:type="spellStart"/>
      <w:r w:rsidRPr="009A3545">
        <w:rPr>
          <w:rFonts w:ascii="Arial" w:hAnsi="Arial" w:cs="Arial"/>
          <w:b/>
          <w:bCs/>
          <w:sz w:val="24"/>
        </w:rPr>
        <w:t>Prototype</w:t>
      </w:r>
      <w:proofErr w:type="spellEnd"/>
    </w:p>
    <w:p w14:paraId="3608F260" w14:textId="41AD2376" w:rsidR="009A3545" w:rsidRDefault="009A3545" w:rsidP="009A3545">
      <w:pPr>
        <w:pStyle w:val="Prrafodelista"/>
        <w:numPr>
          <w:ilvl w:val="0"/>
          <w:numId w:val="92"/>
        </w:numPr>
        <w:spacing w:line="360" w:lineRule="auto"/>
        <w:jc w:val="both"/>
        <w:rPr>
          <w:rFonts w:ascii="Arial" w:hAnsi="Arial" w:cs="Arial"/>
          <w:b/>
          <w:bCs/>
          <w:sz w:val="24"/>
        </w:rPr>
      </w:pPr>
      <w:r w:rsidRPr="009A3545">
        <w:rPr>
          <w:rFonts w:ascii="Arial" w:hAnsi="Arial" w:cs="Arial"/>
          <w:b/>
          <w:bCs/>
          <w:sz w:val="24"/>
        </w:rPr>
        <w:t>Distancia para atributos numéricos o distancia Euclidiana (</w:t>
      </w:r>
      <m:oMath>
        <m:sSub>
          <m:sSubPr>
            <m:ctrlPr>
              <w:rPr>
                <w:rFonts w:ascii="Cambria Math" w:hAnsi="Cambria Math" w:cs="Arial"/>
                <w:i/>
                <w:sz w:val="24"/>
              </w:rPr>
            </m:ctrlPr>
          </m:sSubPr>
          <m:e>
            <m:r>
              <w:rPr>
                <w:rFonts w:ascii="Cambria Math" w:hAnsi="Cambria Math" w:cs="Arial"/>
                <w:sz w:val="24"/>
              </w:rPr>
              <m:t>d</m:t>
            </m:r>
          </m:e>
          <m:sub>
            <m:r>
              <w:rPr>
                <w:rFonts w:ascii="Cambria Math" w:hAnsi="Cambria Math" w:cs="Arial"/>
                <w:sz w:val="24"/>
              </w:rPr>
              <m:t>e</m:t>
            </m:r>
          </m:sub>
        </m:sSub>
      </m:oMath>
      <w:r w:rsidRPr="009A3545">
        <w:rPr>
          <w:rFonts w:ascii="Arial" w:hAnsi="Arial" w:cs="Arial"/>
          <w:b/>
          <w:bCs/>
          <w:sz w:val="24"/>
        </w:rPr>
        <w:t>):</w:t>
      </w:r>
    </w:p>
    <w:p w14:paraId="052F6114" w14:textId="70C3458B" w:rsidR="009A3545" w:rsidRDefault="009A3545" w:rsidP="009A3545">
      <w:pPr>
        <w:pStyle w:val="Prrafodelista"/>
        <w:spacing w:line="360" w:lineRule="auto"/>
        <w:jc w:val="both"/>
        <w:rPr>
          <w:rFonts w:ascii="Arial" w:hAnsi="Arial" w:cs="Arial"/>
          <w:sz w:val="24"/>
        </w:rPr>
      </w:pPr>
      <w:r w:rsidRPr="009A3545">
        <w:rPr>
          <w:rFonts w:ascii="Arial" w:hAnsi="Arial" w:cs="Arial"/>
          <w:sz w:val="24"/>
        </w:rPr>
        <w:t>Sean x, y objetos con atributos numéricos (x</w:t>
      </w:r>
      <w:r w:rsidR="00FB7CD3">
        <w:rPr>
          <w:rFonts w:ascii="Arial" w:hAnsi="Arial" w:cs="Arial"/>
          <w:sz w:val="24"/>
        </w:rPr>
        <w:t>1</w:t>
      </w:r>
      <w:r w:rsidRPr="009A3545">
        <w:rPr>
          <w:rFonts w:ascii="Arial" w:hAnsi="Arial" w:cs="Arial"/>
          <w:sz w:val="24"/>
        </w:rPr>
        <w:t xml:space="preserve">, </w:t>
      </w:r>
      <w:r w:rsidR="00FB7CD3">
        <w:rPr>
          <w:rFonts w:ascii="Arial" w:hAnsi="Arial" w:cs="Arial"/>
          <w:sz w:val="24"/>
        </w:rPr>
        <w:t>x2</w:t>
      </w:r>
      <w:r w:rsidRPr="009A3545">
        <w:rPr>
          <w:rFonts w:ascii="Arial" w:hAnsi="Arial" w:cs="Arial"/>
          <w:sz w:val="24"/>
        </w:rPr>
        <w:t xml:space="preserve"> ,...,</w:t>
      </w:r>
      <w:proofErr w:type="spellStart"/>
      <w:r w:rsidRPr="009A3545">
        <w:rPr>
          <w:rFonts w:ascii="Arial" w:hAnsi="Arial" w:cs="Arial"/>
          <w:sz w:val="24"/>
        </w:rPr>
        <w:t>x</w:t>
      </w:r>
      <w:r w:rsidR="00FB7CD3">
        <w:rPr>
          <w:rFonts w:ascii="Arial" w:hAnsi="Arial" w:cs="Arial"/>
          <w:sz w:val="24"/>
        </w:rPr>
        <w:t>n</w:t>
      </w:r>
      <w:proofErr w:type="spellEnd"/>
      <w:r w:rsidRPr="009A3545">
        <w:rPr>
          <w:rFonts w:ascii="Arial" w:hAnsi="Arial" w:cs="Arial"/>
          <w:sz w:val="24"/>
        </w:rPr>
        <w:t xml:space="preserve"> )</w:t>
      </w:r>
      <w:r w:rsidR="00FB7CD3">
        <w:rPr>
          <w:rFonts w:ascii="Arial" w:hAnsi="Arial" w:cs="Arial"/>
          <w:sz w:val="24"/>
        </w:rPr>
        <w:t xml:space="preserve"> </w:t>
      </w:r>
      <w:r w:rsidRPr="009A3545">
        <w:rPr>
          <w:rFonts w:ascii="Arial" w:hAnsi="Arial" w:cs="Arial"/>
          <w:sz w:val="24"/>
        </w:rPr>
        <w:t>y</w:t>
      </w:r>
      <w:r w:rsidR="00FB7CD3">
        <w:rPr>
          <w:rFonts w:ascii="Arial" w:hAnsi="Arial" w:cs="Arial"/>
          <w:sz w:val="24"/>
        </w:rPr>
        <w:t xml:space="preserve"> </w:t>
      </w:r>
      <w:r w:rsidRPr="009A3545">
        <w:rPr>
          <w:rFonts w:ascii="Arial" w:hAnsi="Arial" w:cs="Arial"/>
          <w:sz w:val="24"/>
        </w:rPr>
        <w:t>(y1,</w:t>
      </w:r>
      <w:r w:rsidR="00FB7CD3">
        <w:rPr>
          <w:rFonts w:ascii="Arial" w:hAnsi="Arial" w:cs="Arial"/>
          <w:sz w:val="24"/>
        </w:rPr>
        <w:t xml:space="preserve"> </w:t>
      </w:r>
      <w:r w:rsidRPr="009A3545">
        <w:rPr>
          <w:rFonts w:ascii="Arial" w:hAnsi="Arial" w:cs="Arial"/>
          <w:sz w:val="24"/>
        </w:rPr>
        <w:t>y2,...,</w:t>
      </w:r>
      <w:proofErr w:type="spellStart"/>
      <w:r w:rsidRPr="009A3545">
        <w:rPr>
          <w:rFonts w:ascii="Arial" w:hAnsi="Arial" w:cs="Arial"/>
          <w:sz w:val="24"/>
        </w:rPr>
        <w:t>yn</w:t>
      </w:r>
      <w:proofErr w:type="spellEnd"/>
      <w:r w:rsidRPr="009A3545">
        <w:rPr>
          <w:rFonts w:ascii="Arial" w:hAnsi="Arial" w:cs="Arial"/>
          <w:sz w:val="24"/>
        </w:rPr>
        <w:t xml:space="preserve">) respectivamente, la distancia Euclidiana se calcula con la </w:t>
      </w:r>
      <w:proofErr w:type="spellStart"/>
      <w:r w:rsidR="00FB7CD3">
        <w:rPr>
          <w:rFonts w:ascii="Arial" w:hAnsi="Arial" w:cs="Arial"/>
          <w:sz w:val="24"/>
        </w:rPr>
        <w:t>la</w:t>
      </w:r>
      <w:proofErr w:type="spellEnd"/>
      <w:r w:rsidR="00FB7CD3">
        <w:rPr>
          <w:rFonts w:ascii="Arial" w:hAnsi="Arial" w:cs="Arial"/>
          <w:sz w:val="24"/>
        </w:rPr>
        <w:t xml:space="preserve"> siguiente ecuación:</w:t>
      </w:r>
    </w:p>
    <w:p w14:paraId="0181E2C5" w14:textId="7153DEE8" w:rsidR="00FB7CD3" w:rsidRPr="00FB7CD3" w:rsidRDefault="00FB7CD3" w:rsidP="00FB7CD3">
      <w:pPr>
        <w:pStyle w:val="Prrafodelista"/>
        <w:spacing w:line="360" w:lineRule="auto"/>
        <w:jc w:val="center"/>
        <w:rPr>
          <w:rFonts w:ascii="Arial" w:eastAsiaTheme="minorEastAsia" w:hAnsi="Arial" w:cs="Arial"/>
          <w:sz w:val="24"/>
        </w:rPr>
      </w:pPr>
      <m:oMathPara>
        <m:oMath>
          <m:sSub>
            <m:sSubPr>
              <m:ctrlPr>
                <w:rPr>
                  <w:rFonts w:ascii="Cambria Math" w:hAnsi="Cambria Math" w:cs="Arial"/>
                  <w:i/>
                  <w:sz w:val="24"/>
                </w:rPr>
              </m:ctrlPr>
            </m:sSubPr>
            <m:e>
              <m:r>
                <w:rPr>
                  <w:rFonts w:ascii="Cambria Math" w:hAnsi="Cambria Math" w:cs="Arial"/>
                  <w:sz w:val="24"/>
                </w:rPr>
                <m:t>d</m:t>
              </m:r>
            </m:e>
            <m:sub>
              <m:r>
                <w:rPr>
                  <w:rFonts w:ascii="Cambria Math" w:hAnsi="Cambria Math" w:cs="Arial"/>
                  <w:sz w:val="24"/>
                </w:rPr>
                <m:t>e</m:t>
              </m:r>
            </m:sub>
          </m:sSub>
          <m:d>
            <m:dPr>
              <m:ctrlPr>
                <w:rPr>
                  <w:rFonts w:ascii="Cambria Math" w:hAnsi="Cambria Math" w:cs="Arial"/>
                  <w:i/>
                  <w:sz w:val="24"/>
                </w:rPr>
              </m:ctrlPr>
            </m:dPr>
            <m:e>
              <m:r>
                <w:rPr>
                  <w:rFonts w:ascii="Cambria Math" w:hAnsi="Cambria Math" w:cs="Arial"/>
                  <w:sz w:val="24"/>
                </w:rPr>
                <m:t>x,y</m:t>
              </m:r>
            </m:e>
          </m:d>
          <m:r>
            <w:rPr>
              <w:rFonts w:ascii="Cambria Math" w:hAnsi="Cambria Math" w:cs="Arial"/>
              <w:sz w:val="24"/>
            </w:rPr>
            <m:t>=</m:t>
          </m:r>
          <w:bookmarkStart w:id="81" w:name="_Hlk174014335"/>
          <m:rad>
            <m:radPr>
              <m:degHide m:val="1"/>
              <m:ctrlPr>
                <w:rPr>
                  <w:rFonts w:ascii="Cambria Math" w:hAnsi="Cambria Math" w:cs="Arial"/>
                  <w:i/>
                  <w:sz w:val="24"/>
                </w:rPr>
              </m:ctrlPr>
            </m:radPr>
            <m:deg/>
            <m:e>
              <m:nary>
                <m:naryPr>
                  <m:chr m:val="∑"/>
                  <m:limLoc m:val="undOvr"/>
                  <m:grow m:val="1"/>
                  <m:ctrlPr>
                    <w:rPr>
                      <w:rFonts w:ascii="Cambria Math" w:hAnsi="Cambria Math" w:cs="Arial"/>
                      <w:i/>
                      <w:sz w:val="24"/>
                    </w:rPr>
                  </m:ctrlPr>
                </m:naryPr>
                <m:sub>
                  <m:r>
                    <w:rPr>
                      <w:rFonts w:ascii="Cambria Math" w:hAnsi="Cambria Math" w:cs="Arial"/>
                      <w:sz w:val="24"/>
                    </w:rPr>
                    <m:t>i=1</m:t>
                  </m:r>
                </m:sub>
                <m:sup>
                  <m:r>
                    <w:rPr>
                      <w:rFonts w:ascii="Cambria Math" w:hAnsi="Cambria Math" w:cs="Arial"/>
                      <w:sz w:val="24"/>
                    </w:rPr>
                    <m:t>n</m:t>
                  </m:r>
                </m:sup>
                <m:e>
                  <m:sSup>
                    <m:sSupPr>
                      <m:ctrlPr>
                        <w:rPr>
                          <w:rFonts w:ascii="Cambria Math" w:hAnsi="Cambria Math" w:cs="Arial"/>
                          <w:i/>
                          <w:sz w:val="24"/>
                        </w:rPr>
                      </m:ctrlPr>
                    </m:sSupPr>
                    <m:e>
                      <m:d>
                        <m:dPr>
                          <m:ctrlPr>
                            <w:rPr>
                              <w:rFonts w:ascii="Cambria Math" w:hAnsi="Cambria Math" w:cs="Arial"/>
                              <w:i/>
                              <w:sz w:val="24"/>
                            </w:rPr>
                          </m:ctrlPr>
                        </m:dPr>
                        <m:e>
                          <m:sSub>
                            <m:sSubPr>
                              <m:ctrlPr>
                                <w:rPr>
                                  <w:rFonts w:ascii="Cambria Math" w:hAnsi="Cambria Math" w:cs="Arial"/>
                                  <w:i/>
                                  <w:sz w:val="24"/>
                                </w:rPr>
                              </m:ctrlPr>
                            </m:sSubPr>
                            <m:e>
                              <m:r>
                                <w:rPr>
                                  <w:rFonts w:ascii="Cambria Math" w:hAnsi="Cambria Math" w:cs="Arial"/>
                                  <w:sz w:val="24"/>
                                </w:rPr>
                                <m:t>x</m:t>
                              </m:r>
                            </m:e>
                            <m:sub>
                              <m:r>
                                <w:rPr>
                                  <w:rFonts w:ascii="Cambria Math" w:hAnsi="Cambria Math" w:cs="Arial"/>
                                  <w:sz w:val="24"/>
                                </w:rPr>
                                <m:t>i</m:t>
                              </m:r>
                            </m:sub>
                          </m:sSub>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y</m:t>
                              </m:r>
                            </m:e>
                            <m:sub>
                              <m:r>
                                <w:rPr>
                                  <w:rFonts w:ascii="Cambria Math" w:hAnsi="Cambria Math" w:cs="Arial"/>
                                  <w:sz w:val="24"/>
                                </w:rPr>
                                <m:t>i</m:t>
                              </m:r>
                            </m:sub>
                          </m:sSub>
                        </m:e>
                      </m:d>
                    </m:e>
                    <m:sup>
                      <m:r>
                        <w:rPr>
                          <w:rFonts w:ascii="Cambria Math" w:hAnsi="Cambria Math" w:cs="Arial"/>
                          <w:sz w:val="24"/>
                        </w:rPr>
                        <m:t>2</m:t>
                      </m:r>
                    </m:sup>
                  </m:sSup>
                </m:e>
              </m:nary>
            </m:e>
          </m:rad>
        </m:oMath>
      </m:oMathPara>
      <w:bookmarkEnd w:id="81"/>
    </w:p>
    <w:p w14:paraId="755AF3F8" w14:textId="70D58C81" w:rsidR="00FB7CD3" w:rsidRPr="00FB7CD3" w:rsidRDefault="00FB7CD3" w:rsidP="00FB7CD3">
      <w:pPr>
        <w:pStyle w:val="Prrafodelista"/>
        <w:numPr>
          <w:ilvl w:val="0"/>
          <w:numId w:val="92"/>
        </w:numPr>
        <w:spacing w:line="360" w:lineRule="auto"/>
        <w:rPr>
          <w:rFonts w:ascii="Arial" w:hAnsi="Arial" w:cs="Arial"/>
          <w:b/>
          <w:bCs/>
          <w:sz w:val="24"/>
        </w:rPr>
      </w:pPr>
      <w:r w:rsidRPr="00FB7CD3">
        <w:rPr>
          <w:rFonts w:ascii="Arial" w:hAnsi="Arial" w:cs="Arial"/>
          <w:b/>
          <w:bCs/>
          <w:sz w:val="24"/>
        </w:rPr>
        <w:t>Distancia para atributos categóricos (</w:t>
      </w:r>
      <m:oMath>
        <m:sSub>
          <m:sSubPr>
            <m:ctrlPr>
              <w:rPr>
                <w:rFonts w:ascii="Cambria Math" w:hAnsi="Cambria Math" w:cs="Arial"/>
                <w:i/>
                <w:sz w:val="24"/>
              </w:rPr>
            </m:ctrlPr>
          </m:sSubPr>
          <m:e>
            <m:r>
              <w:rPr>
                <w:rFonts w:ascii="Cambria Math" w:hAnsi="Cambria Math" w:cs="Arial"/>
                <w:sz w:val="24"/>
              </w:rPr>
              <m:t>ⅆ</m:t>
            </m:r>
          </m:e>
          <m:sub>
            <m:r>
              <w:rPr>
                <w:rFonts w:ascii="Cambria Math" w:hAnsi="Cambria Math" w:cs="Arial"/>
                <w:sz w:val="24"/>
              </w:rPr>
              <m:t>c</m:t>
            </m:r>
          </m:sub>
        </m:sSub>
      </m:oMath>
      <w:r w:rsidRPr="00FB7CD3">
        <w:rPr>
          <w:rFonts w:ascii="Arial" w:hAnsi="Arial" w:cs="Arial"/>
          <w:b/>
          <w:bCs/>
          <w:sz w:val="24"/>
        </w:rPr>
        <w:t>)</w:t>
      </w:r>
      <w:r w:rsidR="00203B84">
        <w:rPr>
          <w:rFonts w:ascii="Arial" w:hAnsi="Arial" w:cs="Arial"/>
          <w:b/>
          <w:bCs/>
          <w:sz w:val="24"/>
        </w:rPr>
        <w:t>:</w:t>
      </w:r>
    </w:p>
    <w:p w14:paraId="7B347715" w14:textId="623990F6" w:rsidR="00FB7CD3" w:rsidRDefault="00FB7CD3" w:rsidP="00FB7CD3">
      <w:pPr>
        <w:spacing w:line="360" w:lineRule="auto"/>
        <w:ind w:left="708"/>
        <w:rPr>
          <w:rFonts w:ascii="Arial" w:hAnsi="Arial" w:cs="Arial"/>
          <w:sz w:val="24"/>
        </w:rPr>
      </w:pPr>
      <w:r w:rsidRPr="00FB7CD3">
        <w:rPr>
          <w:rFonts w:ascii="Arial" w:hAnsi="Arial" w:cs="Arial"/>
          <w:sz w:val="24"/>
        </w:rPr>
        <w:t>Para datos categóricos, sean b</w:t>
      </w:r>
      <w:r>
        <w:rPr>
          <w:rFonts w:ascii="Arial" w:hAnsi="Arial" w:cs="Arial"/>
          <w:sz w:val="24"/>
        </w:rPr>
        <w:t xml:space="preserve"> </w:t>
      </w:r>
      <w:r w:rsidRPr="00FB7CD3">
        <w:rPr>
          <w:rFonts w:ascii="Arial" w:hAnsi="Arial" w:cs="Arial"/>
          <w:sz w:val="24"/>
        </w:rPr>
        <w:t>y c, objetos con atributos categóricos (b</w:t>
      </w:r>
      <w:r>
        <w:rPr>
          <w:rFonts w:ascii="Arial" w:hAnsi="Arial" w:cs="Arial"/>
          <w:sz w:val="24"/>
        </w:rPr>
        <w:t>1, b2,</w:t>
      </w:r>
      <w:r w:rsidRPr="00FB7CD3">
        <w:rPr>
          <w:rFonts w:ascii="Arial" w:hAnsi="Arial" w:cs="Arial"/>
          <w:sz w:val="24"/>
        </w:rPr>
        <w:t xml:space="preserve"> ,...,</w:t>
      </w:r>
      <w:proofErr w:type="spellStart"/>
      <w:r w:rsidRPr="00FB7CD3">
        <w:rPr>
          <w:rFonts w:ascii="Arial" w:hAnsi="Arial" w:cs="Arial"/>
          <w:sz w:val="24"/>
        </w:rPr>
        <w:t>bn</w:t>
      </w:r>
      <w:proofErr w:type="spellEnd"/>
      <w:r w:rsidRPr="00FB7CD3">
        <w:rPr>
          <w:rFonts w:ascii="Arial" w:hAnsi="Arial" w:cs="Arial"/>
          <w:sz w:val="24"/>
        </w:rPr>
        <w:t xml:space="preserve"> ) </w:t>
      </w:r>
      <w:r>
        <w:rPr>
          <w:rFonts w:ascii="Arial" w:hAnsi="Arial" w:cs="Arial"/>
          <w:sz w:val="24"/>
        </w:rPr>
        <w:t xml:space="preserve">y </w:t>
      </w:r>
      <w:r w:rsidRPr="00FB7CD3">
        <w:rPr>
          <w:rFonts w:ascii="Arial" w:hAnsi="Arial" w:cs="Arial"/>
          <w:sz w:val="24"/>
        </w:rPr>
        <w:t>(c1 ,c2 ,..,</w:t>
      </w:r>
      <w:proofErr w:type="spellStart"/>
      <w:r w:rsidRPr="00FB7CD3">
        <w:rPr>
          <w:rFonts w:ascii="Arial" w:hAnsi="Arial" w:cs="Arial"/>
          <w:sz w:val="24"/>
        </w:rPr>
        <w:t>cn</w:t>
      </w:r>
      <w:proofErr w:type="spellEnd"/>
      <w:r w:rsidRPr="00FB7CD3">
        <w:rPr>
          <w:rFonts w:ascii="Arial" w:hAnsi="Arial" w:cs="Arial"/>
          <w:sz w:val="24"/>
        </w:rPr>
        <w:t xml:space="preserve"> ) respectivamente, la distancia se calcula con la</w:t>
      </w:r>
      <w:r>
        <w:rPr>
          <w:rFonts w:ascii="Arial" w:hAnsi="Arial" w:cs="Arial"/>
          <w:sz w:val="24"/>
        </w:rPr>
        <w:t xml:space="preserve"> e</w:t>
      </w:r>
      <w:r w:rsidRPr="00FB7CD3">
        <w:rPr>
          <w:rFonts w:ascii="Arial" w:hAnsi="Arial" w:cs="Arial"/>
          <w:sz w:val="24"/>
        </w:rPr>
        <w:t>cuación</w:t>
      </w:r>
      <w:r>
        <w:rPr>
          <w:rFonts w:ascii="Arial" w:hAnsi="Arial" w:cs="Arial"/>
          <w:sz w:val="24"/>
        </w:rPr>
        <w:t>:</w:t>
      </w:r>
    </w:p>
    <w:p w14:paraId="085CA742" w14:textId="5FA34121" w:rsidR="00FB7CD3" w:rsidRPr="00FB7CD3" w:rsidRDefault="00FB7CD3" w:rsidP="00FB7CD3">
      <w:pPr>
        <w:spacing w:line="360" w:lineRule="auto"/>
        <w:ind w:left="708"/>
        <w:jc w:val="center"/>
        <w:rPr>
          <w:rFonts w:ascii="Arial" w:eastAsiaTheme="minorEastAsia" w:hAnsi="Arial" w:cs="Arial"/>
          <w:sz w:val="24"/>
        </w:rPr>
      </w:pPr>
      <m:oMathPara>
        <m:oMath>
          <m:sSub>
            <m:sSubPr>
              <m:ctrlPr>
                <w:rPr>
                  <w:rFonts w:ascii="Cambria Math" w:hAnsi="Cambria Math" w:cs="Arial"/>
                  <w:i/>
                  <w:sz w:val="24"/>
                </w:rPr>
              </m:ctrlPr>
            </m:sSubPr>
            <m:e>
              <m:r>
                <w:rPr>
                  <w:rFonts w:ascii="Cambria Math" w:hAnsi="Cambria Math" w:cs="Arial"/>
                  <w:sz w:val="24"/>
                </w:rPr>
                <m:t>ⅆ</m:t>
              </m:r>
            </m:e>
            <m:sub>
              <m:r>
                <w:rPr>
                  <w:rFonts w:ascii="Cambria Math" w:hAnsi="Cambria Math" w:cs="Arial"/>
                  <w:sz w:val="24"/>
                </w:rPr>
                <m:t>c</m:t>
              </m:r>
            </m:sub>
          </m:sSub>
          <m:r>
            <w:rPr>
              <w:rFonts w:ascii="Cambria Math" w:hAnsi="Cambria Math" w:cs="Arial"/>
              <w:sz w:val="24"/>
            </w:rPr>
            <m:t>=γ</m:t>
          </m:r>
          <m:nary>
            <m:naryPr>
              <m:chr m:val="∑"/>
              <m:limLoc m:val="undOvr"/>
              <m:grow m:val="1"/>
              <m:ctrlPr>
                <w:rPr>
                  <w:rFonts w:ascii="Cambria Math" w:hAnsi="Cambria Math" w:cs="Arial"/>
                  <w:i/>
                  <w:sz w:val="24"/>
                </w:rPr>
              </m:ctrlPr>
            </m:naryPr>
            <m:sub>
              <m:r>
                <w:rPr>
                  <w:rFonts w:ascii="Cambria Math" w:hAnsi="Cambria Math" w:cs="Arial"/>
                  <w:sz w:val="24"/>
                </w:rPr>
                <m:t>j=1</m:t>
              </m:r>
            </m:sub>
            <m:sup>
              <m:r>
                <w:rPr>
                  <w:rFonts w:ascii="Cambria Math" w:hAnsi="Cambria Math" w:cs="Arial"/>
                  <w:sz w:val="24"/>
                </w:rPr>
                <m:t>n</m:t>
              </m:r>
            </m:sup>
            <m:e>
              <m:r>
                <w:rPr>
                  <w:rFonts w:ascii="Cambria Math" w:hAnsi="Cambria Math" w:cs="Arial"/>
                  <w:sz w:val="24"/>
                </w:rPr>
                <m:t>δ</m:t>
              </m:r>
              <m:d>
                <m:dPr>
                  <m:ctrlPr>
                    <w:rPr>
                      <w:rFonts w:ascii="Cambria Math" w:hAnsi="Cambria Math" w:cs="Arial"/>
                      <w:i/>
                      <w:sz w:val="24"/>
                    </w:rPr>
                  </m:ctrlPr>
                </m:dPr>
                <m:e>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j</m:t>
                      </m:r>
                    </m:sub>
                  </m:sSub>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c</m:t>
                      </m:r>
                    </m:e>
                    <m:sub>
                      <m:r>
                        <w:rPr>
                          <w:rFonts w:ascii="Cambria Math" w:hAnsi="Cambria Math" w:cs="Arial"/>
                          <w:sz w:val="24"/>
                        </w:rPr>
                        <m:t>j</m:t>
                      </m:r>
                    </m:sub>
                  </m:sSub>
                </m:e>
              </m:d>
            </m:e>
          </m:nary>
        </m:oMath>
      </m:oMathPara>
    </w:p>
    <w:p w14:paraId="6AF52331" w14:textId="13A50E5A" w:rsidR="00FB7CD3" w:rsidRDefault="00203B84" w:rsidP="00203B84">
      <w:pPr>
        <w:spacing w:line="360" w:lineRule="auto"/>
        <w:ind w:left="708"/>
        <w:rPr>
          <w:rFonts w:ascii="Arial" w:hAnsi="Arial" w:cs="Arial"/>
          <w:sz w:val="24"/>
        </w:rPr>
      </w:pPr>
      <w:r w:rsidRPr="00203B84">
        <w:rPr>
          <w:rFonts w:ascii="Arial" w:hAnsi="Arial" w:cs="Arial"/>
          <w:sz w:val="24"/>
        </w:rPr>
        <w:t>Donde y es un peso para los atributos categóricos en el prototipo j, en este</w:t>
      </w:r>
      <w:r>
        <w:rPr>
          <w:rFonts w:ascii="Arial" w:hAnsi="Arial" w:cs="Arial"/>
          <w:sz w:val="24"/>
        </w:rPr>
        <w:t xml:space="preserve"> </w:t>
      </w:r>
      <w:r w:rsidRPr="00203B84">
        <w:rPr>
          <w:rFonts w:ascii="Arial" w:hAnsi="Arial" w:cs="Arial"/>
          <w:sz w:val="24"/>
        </w:rPr>
        <w:t>caso es igual a uno, y...</w:t>
      </w:r>
    </w:p>
    <w:p w14:paraId="267B7C55" w14:textId="2443B30C" w:rsidR="00203B84" w:rsidRPr="00203B84" w:rsidRDefault="00203B84" w:rsidP="00203B84">
      <w:pPr>
        <w:pStyle w:val="Prrafodelista"/>
        <w:numPr>
          <w:ilvl w:val="0"/>
          <w:numId w:val="93"/>
        </w:numPr>
        <w:spacing w:line="360" w:lineRule="auto"/>
        <w:jc w:val="center"/>
        <w:rPr>
          <w:rFonts w:ascii="Arial" w:hAnsi="Arial" w:cs="Arial"/>
          <w:sz w:val="24"/>
        </w:rPr>
      </w:pPr>
      <m:oMath>
        <m:r>
          <w:rPr>
            <w:rFonts w:ascii="Cambria Math" w:hAnsi="Cambria Math" w:cs="Arial"/>
            <w:sz w:val="24"/>
          </w:rPr>
          <m:t>δ</m:t>
        </m:r>
        <m:d>
          <m:dPr>
            <m:ctrlPr>
              <w:rPr>
                <w:rFonts w:ascii="Cambria Math" w:hAnsi="Cambria Math" w:cs="Arial"/>
                <w:i/>
                <w:sz w:val="24"/>
              </w:rPr>
            </m:ctrlPr>
          </m:dPr>
          <m:e>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j</m:t>
                </m:r>
              </m:sub>
            </m:sSub>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c</m:t>
                </m:r>
              </m:e>
              <m:sub>
                <m:r>
                  <w:rPr>
                    <w:rFonts w:ascii="Cambria Math" w:hAnsi="Cambria Math" w:cs="Arial"/>
                    <w:sz w:val="24"/>
                  </w:rPr>
                  <m:t>j</m:t>
                </m:r>
              </m:sub>
            </m:sSub>
          </m:e>
        </m:d>
        <m:r>
          <w:rPr>
            <w:rFonts w:ascii="Cambria Math" w:hAnsi="Cambria Math" w:cs="Arial"/>
            <w:sz w:val="24"/>
          </w:rPr>
          <m:t>=</m:t>
        </m:r>
        <m:r>
          <w:rPr>
            <w:rFonts w:ascii="Cambria Math" w:hAnsi="Cambria Math" w:cs="Arial"/>
            <w:sz w:val="24"/>
          </w:rPr>
          <m:t>0</m:t>
        </m:r>
        <m:r>
          <w:rPr>
            <w:rFonts w:ascii="Cambria Math" w:hAnsi="Cambria Math" w:cs="Arial"/>
            <w:sz w:val="24"/>
          </w:rPr>
          <m:t xml:space="preserve"> para </m:t>
        </m:r>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j</m:t>
            </m:r>
          </m:sub>
        </m:sSub>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c</m:t>
            </m:r>
          </m:e>
          <m:sub>
            <m:r>
              <w:rPr>
                <w:rFonts w:ascii="Cambria Math" w:hAnsi="Cambria Math" w:cs="Arial"/>
                <w:sz w:val="24"/>
              </w:rPr>
              <m:t>j</m:t>
            </m:r>
          </m:sub>
        </m:sSub>
      </m:oMath>
    </w:p>
    <w:p w14:paraId="060E6216" w14:textId="46075269" w:rsidR="00203B84" w:rsidRPr="00203B84" w:rsidRDefault="00203B84" w:rsidP="00203B84">
      <w:pPr>
        <w:pStyle w:val="Prrafodelista"/>
        <w:numPr>
          <w:ilvl w:val="0"/>
          <w:numId w:val="93"/>
        </w:numPr>
        <w:spacing w:line="360" w:lineRule="auto"/>
        <w:jc w:val="center"/>
        <w:rPr>
          <w:rFonts w:ascii="Arial" w:hAnsi="Arial" w:cs="Arial"/>
          <w:sz w:val="24"/>
        </w:rPr>
      </w:pPr>
      <m:oMath>
        <m:r>
          <w:rPr>
            <w:rFonts w:ascii="Cambria Math" w:hAnsi="Cambria Math" w:cs="Arial"/>
            <w:sz w:val="24"/>
          </w:rPr>
          <m:t>δ</m:t>
        </m:r>
        <m:d>
          <m:dPr>
            <m:ctrlPr>
              <w:rPr>
                <w:rFonts w:ascii="Cambria Math" w:hAnsi="Cambria Math" w:cs="Arial"/>
                <w:i/>
                <w:sz w:val="24"/>
              </w:rPr>
            </m:ctrlPr>
          </m:dPr>
          <m:e>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j</m:t>
                </m:r>
              </m:sub>
            </m:sSub>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c</m:t>
                </m:r>
              </m:e>
              <m:sub>
                <m:r>
                  <w:rPr>
                    <w:rFonts w:ascii="Cambria Math" w:hAnsi="Cambria Math" w:cs="Arial"/>
                    <w:sz w:val="24"/>
                  </w:rPr>
                  <m:t>j</m:t>
                </m:r>
              </m:sub>
            </m:sSub>
          </m:e>
        </m:d>
        <m:r>
          <w:rPr>
            <w:rFonts w:ascii="Cambria Math" w:hAnsi="Cambria Math" w:cs="Arial"/>
            <w:sz w:val="24"/>
          </w:rPr>
          <m:t xml:space="preserve">=1 para </m:t>
        </m:r>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j</m:t>
            </m:r>
          </m:sub>
        </m:sSub>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c</m:t>
            </m:r>
          </m:e>
          <m:sub>
            <m:r>
              <w:rPr>
                <w:rFonts w:ascii="Cambria Math" w:hAnsi="Cambria Math" w:cs="Arial"/>
                <w:sz w:val="24"/>
              </w:rPr>
              <m:t>j</m:t>
            </m:r>
          </m:sub>
        </m:sSub>
      </m:oMath>
    </w:p>
    <w:p w14:paraId="045B091B" w14:textId="14E8CD0E" w:rsidR="00203B84" w:rsidRPr="00203B84" w:rsidRDefault="00203B84" w:rsidP="00203B84">
      <w:pPr>
        <w:pStyle w:val="Prrafodelista"/>
        <w:numPr>
          <w:ilvl w:val="0"/>
          <w:numId w:val="92"/>
        </w:numPr>
        <w:spacing w:line="360" w:lineRule="auto"/>
        <w:rPr>
          <w:rFonts w:ascii="Arial" w:hAnsi="Arial" w:cs="Arial"/>
          <w:b/>
          <w:bCs/>
          <w:sz w:val="24"/>
        </w:rPr>
      </w:pPr>
      <w:r w:rsidRPr="00203B84">
        <w:rPr>
          <w:rFonts w:ascii="Arial" w:hAnsi="Arial" w:cs="Arial"/>
          <w:b/>
          <w:bCs/>
          <w:sz w:val="24"/>
        </w:rPr>
        <w:t>Distancia para atributos mezclados ():</w:t>
      </w:r>
    </w:p>
    <w:p w14:paraId="2570D42F" w14:textId="77777777" w:rsidR="00A61D70" w:rsidRDefault="00203B84" w:rsidP="00A61D70">
      <w:pPr>
        <w:spacing w:line="360" w:lineRule="auto"/>
        <w:ind w:left="708"/>
        <w:jc w:val="both"/>
        <w:rPr>
          <w:rFonts w:ascii="Arial" w:hAnsi="Arial" w:cs="Arial"/>
          <w:sz w:val="24"/>
        </w:rPr>
      </w:pPr>
      <w:r w:rsidRPr="00203B84">
        <w:rPr>
          <w:rFonts w:ascii="Arial" w:hAnsi="Arial" w:cs="Arial"/>
          <w:sz w:val="24"/>
        </w:rPr>
        <w:t>Sean b</w:t>
      </w:r>
      <w:r>
        <w:rPr>
          <w:rFonts w:ascii="Arial" w:hAnsi="Arial" w:cs="Arial"/>
          <w:sz w:val="24"/>
        </w:rPr>
        <w:t xml:space="preserve"> </w:t>
      </w:r>
      <w:r w:rsidRPr="00203B84">
        <w:rPr>
          <w:rFonts w:ascii="Arial" w:hAnsi="Arial" w:cs="Arial"/>
          <w:sz w:val="24"/>
        </w:rPr>
        <w:t xml:space="preserve">y c. dos objetos </w:t>
      </w:r>
      <w:r w:rsidRPr="00FB7CD3">
        <w:rPr>
          <w:rFonts w:ascii="Arial" w:hAnsi="Arial" w:cs="Arial"/>
          <w:sz w:val="24"/>
        </w:rPr>
        <w:t>(b</w:t>
      </w:r>
      <w:r>
        <w:rPr>
          <w:rFonts w:ascii="Arial" w:hAnsi="Arial" w:cs="Arial"/>
          <w:sz w:val="24"/>
        </w:rPr>
        <w:t>1, b2</w:t>
      </w:r>
      <w:r w:rsidRPr="00FB7CD3">
        <w:rPr>
          <w:rFonts w:ascii="Arial" w:hAnsi="Arial" w:cs="Arial"/>
          <w:sz w:val="24"/>
        </w:rPr>
        <w:t>,...,</w:t>
      </w:r>
      <w:proofErr w:type="spellStart"/>
      <w:r w:rsidRPr="00FB7CD3">
        <w:rPr>
          <w:rFonts w:ascii="Arial" w:hAnsi="Arial" w:cs="Arial"/>
          <w:sz w:val="24"/>
        </w:rPr>
        <w:t>bn</w:t>
      </w:r>
      <w:proofErr w:type="spellEnd"/>
      <w:r w:rsidRPr="00FB7CD3">
        <w:rPr>
          <w:rFonts w:ascii="Arial" w:hAnsi="Arial" w:cs="Arial"/>
          <w:sz w:val="24"/>
        </w:rPr>
        <w:t xml:space="preserve">) </w:t>
      </w:r>
      <w:r>
        <w:rPr>
          <w:rFonts w:ascii="Arial" w:hAnsi="Arial" w:cs="Arial"/>
          <w:sz w:val="24"/>
        </w:rPr>
        <w:t xml:space="preserve">y </w:t>
      </w:r>
      <w:r w:rsidRPr="00FB7CD3">
        <w:rPr>
          <w:rFonts w:ascii="Arial" w:hAnsi="Arial" w:cs="Arial"/>
          <w:sz w:val="24"/>
        </w:rPr>
        <w:t>(c1 ,c2 ,..,</w:t>
      </w:r>
      <w:proofErr w:type="spellStart"/>
      <w:r w:rsidRPr="00FB7CD3">
        <w:rPr>
          <w:rFonts w:ascii="Arial" w:hAnsi="Arial" w:cs="Arial"/>
          <w:sz w:val="24"/>
        </w:rPr>
        <w:t>cn</w:t>
      </w:r>
      <w:proofErr w:type="spellEnd"/>
      <w:r w:rsidRPr="00FB7CD3">
        <w:rPr>
          <w:rFonts w:ascii="Arial" w:hAnsi="Arial" w:cs="Arial"/>
          <w:sz w:val="24"/>
        </w:rPr>
        <w:t xml:space="preserve"> )</w:t>
      </w:r>
      <w:r w:rsidRPr="00203B84">
        <w:rPr>
          <w:rFonts w:ascii="Arial" w:hAnsi="Arial" w:cs="Arial"/>
          <w:sz w:val="24"/>
        </w:rPr>
        <w:t>, donde los atributos tienen valores tanto numéricos como categóricos. Para el algoritmo K-</w:t>
      </w:r>
      <w:proofErr w:type="spellStart"/>
      <w:r w:rsidRPr="00203B84">
        <w:rPr>
          <w:rFonts w:ascii="Arial" w:hAnsi="Arial" w:cs="Arial"/>
          <w:sz w:val="24"/>
        </w:rPr>
        <w:t>Prototypes</w:t>
      </w:r>
      <w:proofErr w:type="spellEnd"/>
      <w:r w:rsidRPr="00203B84">
        <w:rPr>
          <w:rFonts w:ascii="Arial" w:hAnsi="Arial" w:cs="Arial"/>
          <w:sz w:val="24"/>
        </w:rPr>
        <w:t xml:space="preserve"> la distancia que existe entre los objetos b</w:t>
      </w:r>
      <w:r>
        <w:rPr>
          <w:rFonts w:ascii="Arial" w:hAnsi="Arial" w:cs="Arial"/>
          <w:sz w:val="24"/>
        </w:rPr>
        <w:t xml:space="preserve"> </w:t>
      </w:r>
      <w:r w:rsidRPr="00203B84">
        <w:rPr>
          <w:rFonts w:ascii="Arial" w:hAnsi="Arial" w:cs="Arial"/>
          <w:sz w:val="24"/>
        </w:rPr>
        <w:t xml:space="preserve">y c, se calcula como la suma de la </w:t>
      </w:r>
      <m:oMath>
        <m:sSub>
          <m:sSubPr>
            <m:ctrlPr>
              <w:rPr>
                <w:rFonts w:ascii="Cambria Math" w:hAnsi="Cambria Math" w:cs="Arial"/>
                <w:i/>
                <w:sz w:val="24"/>
              </w:rPr>
            </m:ctrlPr>
          </m:sSubPr>
          <m:e>
            <m:r>
              <w:rPr>
                <w:rFonts w:ascii="Cambria Math" w:hAnsi="Cambria Math" w:cs="Arial"/>
                <w:sz w:val="24"/>
              </w:rPr>
              <m:t>d</m:t>
            </m:r>
          </m:e>
          <m:sub>
            <m:r>
              <w:rPr>
                <w:rFonts w:ascii="Cambria Math" w:hAnsi="Cambria Math" w:cs="Arial"/>
                <w:sz w:val="24"/>
              </w:rPr>
              <m:t>e</m:t>
            </m:r>
          </m:sub>
        </m:sSub>
      </m:oMath>
      <w:r w:rsidRPr="00203B84">
        <w:rPr>
          <w:rFonts w:ascii="Arial" w:hAnsi="Arial" w:cs="Arial"/>
          <w:sz w:val="24"/>
        </w:rPr>
        <w:t xml:space="preserve">, más </w:t>
      </w:r>
      <m:oMath>
        <m:sSub>
          <m:sSubPr>
            <m:ctrlPr>
              <w:rPr>
                <w:rFonts w:ascii="Cambria Math" w:hAnsi="Cambria Math" w:cs="Arial"/>
                <w:i/>
                <w:sz w:val="24"/>
              </w:rPr>
            </m:ctrlPr>
          </m:sSubPr>
          <m:e>
            <m:r>
              <w:rPr>
                <w:rFonts w:ascii="Cambria Math" w:hAnsi="Cambria Math" w:cs="Arial"/>
                <w:sz w:val="24"/>
              </w:rPr>
              <m:t>ⅆ</m:t>
            </m:r>
          </m:e>
          <m:sub>
            <m:r>
              <w:rPr>
                <w:rFonts w:ascii="Cambria Math" w:hAnsi="Cambria Math" w:cs="Arial"/>
                <w:sz w:val="24"/>
              </w:rPr>
              <m:t>c</m:t>
            </m:r>
          </m:sub>
        </m:sSub>
      </m:oMath>
      <w:r>
        <w:rPr>
          <w:rFonts w:ascii="Arial" w:hAnsi="Arial" w:cs="Arial"/>
          <w:sz w:val="24"/>
        </w:rPr>
        <w:t xml:space="preserve"> </w:t>
      </w:r>
      <w:proofErr w:type="spellStart"/>
      <w:r w:rsidRPr="00203B84">
        <w:rPr>
          <w:rFonts w:ascii="Arial" w:hAnsi="Arial" w:cs="Arial"/>
          <w:sz w:val="24"/>
        </w:rPr>
        <w:t>se</w:t>
      </w:r>
      <w:proofErr w:type="spellEnd"/>
      <w:r w:rsidRPr="00203B84">
        <w:rPr>
          <w:rFonts w:ascii="Arial" w:hAnsi="Arial" w:cs="Arial"/>
          <w:sz w:val="24"/>
        </w:rPr>
        <w:t xml:space="preserve"> </w:t>
      </w:r>
      <w:r>
        <w:rPr>
          <w:rFonts w:ascii="Arial" w:hAnsi="Arial" w:cs="Arial"/>
          <w:sz w:val="24"/>
        </w:rPr>
        <w:t xml:space="preserve">y </w:t>
      </w:r>
      <w:r w:rsidRPr="00203B84">
        <w:rPr>
          <w:rFonts w:ascii="Arial" w:hAnsi="Arial" w:cs="Arial"/>
          <w:sz w:val="24"/>
        </w:rPr>
        <w:t xml:space="preserve">denota con la </w:t>
      </w:r>
      <w:r>
        <w:rPr>
          <w:rFonts w:ascii="Arial" w:hAnsi="Arial" w:cs="Arial"/>
          <w:sz w:val="24"/>
        </w:rPr>
        <w:t>e</w:t>
      </w:r>
      <w:r w:rsidRPr="00203B84">
        <w:rPr>
          <w:rFonts w:ascii="Arial" w:hAnsi="Arial" w:cs="Arial"/>
          <w:sz w:val="24"/>
        </w:rPr>
        <w:t>cuación</w:t>
      </w:r>
      <w:r>
        <w:rPr>
          <w:rFonts w:ascii="Arial" w:hAnsi="Arial" w:cs="Arial"/>
          <w:sz w:val="24"/>
        </w:rPr>
        <w:t>:</w:t>
      </w:r>
    </w:p>
    <w:p w14:paraId="5A624339" w14:textId="042F8648" w:rsidR="00203B84" w:rsidRPr="00A61D70" w:rsidRDefault="00203B84" w:rsidP="00A61D70">
      <w:pPr>
        <w:spacing w:line="360" w:lineRule="auto"/>
        <w:ind w:left="708"/>
        <w:jc w:val="center"/>
        <w:rPr>
          <w:rFonts w:ascii="Arial" w:eastAsiaTheme="minorEastAsia" w:hAnsi="Arial" w:cs="Arial"/>
          <w:sz w:val="24"/>
        </w:rPr>
      </w:pPr>
      <m:oMath>
        <m:sSub>
          <m:sSubPr>
            <m:ctrlPr>
              <w:rPr>
                <w:rFonts w:ascii="Cambria Math" w:hAnsi="Cambria Math" w:cs="Arial"/>
                <w:i/>
                <w:sz w:val="24"/>
              </w:rPr>
            </m:ctrlPr>
          </m:sSubPr>
          <m:e>
            <m:r>
              <w:rPr>
                <w:rFonts w:ascii="Cambria Math" w:hAnsi="Cambria Math" w:cs="Arial"/>
                <w:sz w:val="24"/>
              </w:rPr>
              <m:t xml:space="preserve"> </m:t>
            </m:r>
            <m:r>
              <w:rPr>
                <w:rFonts w:ascii="Cambria Math" w:hAnsi="Cambria Math" w:cs="Arial"/>
                <w:sz w:val="24"/>
              </w:rPr>
              <m:t>ⅆ</m:t>
            </m:r>
          </m:e>
          <m:sub>
            <m:r>
              <w:rPr>
                <w:rFonts w:ascii="Cambria Math" w:hAnsi="Cambria Math" w:cs="Arial"/>
                <w:sz w:val="24"/>
              </w:rPr>
              <m:t>m</m:t>
            </m:r>
          </m:sub>
        </m:sSub>
        <m:r>
          <w:rPr>
            <w:rFonts w:ascii="Cambria Math" w:hAnsi="Cambria Math" w:cs="Arial"/>
            <w:sz w:val="24"/>
          </w:rPr>
          <m:t>=</m:t>
        </m:r>
        <m:sSub>
          <m:sSubPr>
            <m:ctrlPr>
              <w:rPr>
                <w:rFonts w:ascii="Cambria Math" w:hAnsi="Cambria Math" w:cs="Arial"/>
                <w:i/>
                <w:sz w:val="24"/>
              </w:rPr>
            </m:ctrlPr>
          </m:sSubPr>
          <m:e>
            <m:sSub>
              <m:sSubPr>
                <m:ctrlPr>
                  <w:rPr>
                    <w:rFonts w:ascii="Cambria Math" w:hAnsi="Cambria Math" w:cs="Arial"/>
                    <w:i/>
                    <w:sz w:val="24"/>
                  </w:rPr>
                </m:ctrlPr>
              </m:sSubPr>
              <m:e>
                <m:r>
                  <w:rPr>
                    <w:rFonts w:ascii="Cambria Math" w:hAnsi="Cambria Math" w:cs="Arial"/>
                    <w:sz w:val="24"/>
                  </w:rPr>
                  <m:t>ⅆ</m:t>
                </m:r>
              </m:e>
              <m:sub>
                <m:r>
                  <w:rPr>
                    <w:rFonts w:ascii="Cambria Math" w:hAnsi="Cambria Math" w:cs="Arial"/>
                    <w:sz w:val="24"/>
                  </w:rPr>
                  <m:t>e</m:t>
                </m:r>
              </m:sub>
            </m:sSub>
            <m:r>
              <w:rPr>
                <w:rFonts w:ascii="Cambria Math" w:hAnsi="Cambria Math" w:cs="Arial"/>
                <w:sz w:val="24"/>
              </w:rPr>
              <m:t>+</m:t>
            </m:r>
            <m:r>
              <w:rPr>
                <w:rFonts w:ascii="Cambria Math" w:hAnsi="Cambria Math" w:cs="Arial"/>
                <w:sz w:val="24"/>
              </w:rPr>
              <m:t>ⅆ</m:t>
            </m:r>
          </m:e>
          <m:sub>
            <m:r>
              <w:rPr>
                <w:rFonts w:ascii="Cambria Math" w:hAnsi="Cambria Math" w:cs="Arial"/>
                <w:sz w:val="24"/>
              </w:rPr>
              <m:t>c</m:t>
            </m:r>
          </m:sub>
        </m:sSub>
      </m:oMath>
      <w:r w:rsidRPr="00203B84">
        <w:rPr>
          <w:rFonts w:ascii="Arial" w:eastAsiaTheme="minorEastAsia" w:hAnsi="Arial" w:cs="Arial"/>
          <w:sz w:val="24"/>
        </w:rPr>
        <w:t>=</w:t>
      </w:r>
      <w:r>
        <w:rPr>
          <w:rFonts w:ascii="Arial" w:eastAsiaTheme="minorEastAsia" w:hAnsi="Arial" w:cs="Arial"/>
          <w:sz w:val="24"/>
        </w:rPr>
        <w:t xml:space="preserve"> </w:t>
      </w:r>
      <w:r w:rsidR="00A61D70">
        <w:rPr>
          <w:rFonts w:ascii="Arial" w:eastAsiaTheme="minorEastAsia" w:hAnsi="Arial" w:cs="Arial"/>
          <w:sz w:val="24"/>
        </w:rPr>
        <w:br/>
      </w:r>
      <m:oMathPara>
        <m:oMath>
          <m:rad>
            <m:radPr>
              <m:degHide m:val="1"/>
              <m:ctrlPr>
                <w:rPr>
                  <w:rFonts w:ascii="Cambria Math" w:eastAsiaTheme="minorEastAsia" w:hAnsi="Cambria Math" w:cs="Arial"/>
                  <w:i/>
                  <w:sz w:val="24"/>
                </w:rPr>
              </m:ctrlPr>
            </m:radPr>
            <m:deg/>
            <m:e>
              <m:nary>
                <m:naryPr>
                  <m:chr m:val="∑"/>
                  <m:limLoc m:val="undOvr"/>
                  <m:grow m:val="1"/>
                  <m:ctrlPr>
                    <w:rPr>
                      <w:rFonts w:ascii="Cambria Math" w:eastAsiaTheme="minorEastAsia" w:hAnsi="Cambria Math" w:cs="Arial"/>
                      <w:i/>
                      <w:sz w:val="24"/>
                    </w:rPr>
                  </m:ctrlPr>
                </m:naryPr>
                <m:sub>
                  <m:r>
                    <w:rPr>
                      <w:rFonts w:ascii="Cambria Math" w:eastAsiaTheme="minorEastAsia" w:hAnsi="Cambria Math" w:cs="Arial"/>
                      <w:sz w:val="24"/>
                    </w:rPr>
                    <m:t>i=1</m:t>
                  </m:r>
                </m:sub>
                <m:sup>
                  <m:r>
                    <w:rPr>
                      <w:rFonts w:ascii="Cambria Math" w:eastAsiaTheme="minorEastAsia" w:hAnsi="Cambria Math" w:cs="Arial"/>
                      <w:sz w:val="24"/>
                    </w:rPr>
                    <m:t>n</m:t>
                  </m:r>
                </m:sup>
                <m:e>
                  <m:sSup>
                    <m:sSupPr>
                      <m:ctrlPr>
                        <w:rPr>
                          <w:rFonts w:ascii="Cambria Math" w:eastAsiaTheme="minorEastAsia" w:hAnsi="Cambria Math" w:cs="Arial"/>
                          <w:i/>
                          <w:sz w:val="24"/>
                        </w:rPr>
                      </m:ctrlPr>
                    </m:sSupPr>
                    <m:e>
                      <m:d>
                        <m:dPr>
                          <m:ctrlPr>
                            <w:rPr>
                              <w:rFonts w:ascii="Cambria Math" w:eastAsiaTheme="minorEastAsia" w:hAnsi="Cambria Math" w:cs="Arial"/>
                              <w:i/>
                              <w:sz w:val="24"/>
                            </w:rPr>
                          </m:ctrlPr>
                        </m:dPr>
                        <m:e>
                          <m:sSub>
                            <m:sSubPr>
                              <m:ctrlPr>
                                <w:rPr>
                                  <w:rFonts w:ascii="Cambria Math" w:eastAsiaTheme="minorEastAsia" w:hAnsi="Cambria Math" w:cs="Arial"/>
                                  <w:i/>
                                  <w:sz w:val="24"/>
                                </w:rPr>
                              </m:ctrlPr>
                            </m:sSubPr>
                            <m:e>
                              <m:r>
                                <w:rPr>
                                  <w:rFonts w:ascii="Cambria Math" w:eastAsiaTheme="minorEastAsia" w:hAnsi="Cambria Math" w:cs="Arial"/>
                                  <w:sz w:val="24"/>
                                </w:rPr>
                                <m:t>b</m:t>
                              </m:r>
                            </m:e>
                            <m:sub>
                              <m:r>
                                <w:rPr>
                                  <w:rFonts w:ascii="Cambria Math" w:eastAsiaTheme="minorEastAsia" w:hAnsi="Cambria Math" w:cs="Arial"/>
                                  <w:sz w:val="24"/>
                                </w:rPr>
                                <m:t>i</m:t>
                              </m:r>
                            </m:sub>
                          </m:sSub>
                          <m:r>
                            <w:rPr>
                              <w:rFonts w:ascii="Cambria Math" w:eastAsiaTheme="minorEastAsia" w:hAnsi="Cambria Math" w:cs="Arial"/>
                              <w:sz w:val="24"/>
                            </w:rPr>
                            <m:t>-</m:t>
                          </m:r>
                          <m:sSub>
                            <m:sSubPr>
                              <m:ctrlPr>
                                <w:rPr>
                                  <w:rFonts w:ascii="Cambria Math" w:eastAsiaTheme="minorEastAsia" w:hAnsi="Cambria Math" w:cs="Arial"/>
                                  <w:i/>
                                  <w:sz w:val="24"/>
                                </w:rPr>
                              </m:ctrlPr>
                            </m:sSubPr>
                            <m:e>
                              <m:r>
                                <w:rPr>
                                  <w:rFonts w:ascii="Cambria Math" w:eastAsiaTheme="minorEastAsia" w:hAnsi="Cambria Math" w:cs="Arial"/>
                                  <w:sz w:val="24"/>
                                </w:rPr>
                                <m:t>c</m:t>
                              </m:r>
                            </m:e>
                            <m:sub>
                              <m:r>
                                <w:rPr>
                                  <w:rFonts w:ascii="Cambria Math" w:eastAsiaTheme="minorEastAsia" w:hAnsi="Cambria Math" w:cs="Arial"/>
                                  <w:sz w:val="24"/>
                                </w:rPr>
                                <m:t>i</m:t>
                              </m:r>
                            </m:sub>
                          </m:sSub>
                        </m:e>
                      </m:d>
                    </m:e>
                    <m:sup>
                      <m:r>
                        <w:rPr>
                          <w:rFonts w:ascii="Cambria Math" w:eastAsiaTheme="minorEastAsia" w:hAnsi="Cambria Math" w:cs="Arial"/>
                          <w:sz w:val="24"/>
                        </w:rPr>
                        <m:t>2</m:t>
                      </m:r>
                    </m:sup>
                  </m:sSup>
                </m:e>
              </m:nary>
            </m:e>
          </m:rad>
          <m:r>
            <w:rPr>
              <w:rFonts w:ascii="Cambria Math" w:eastAsiaTheme="minorEastAsia" w:hAnsi="Cambria Math" w:cs="Arial"/>
              <w:sz w:val="24"/>
            </w:rPr>
            <m:t>+</m:t>
          </m:r>
          <m:r>
            <w:rPr>
              <w:rFonts w:ascii="Cambria Math" w:eastAsiaTheme="minorEastAsia" w:hAnsi="Cambria Math" w:cs="Arial"/>
              <w:sz w:val="24"/>
            </w:rPr>
            <m:t xml:space="preserve"> </m:t>
          </m:r>
          <m:r>
            <w:rPr>
              <w:rFonts w:ascii="Cambria Math" w:hAnsi="Cambria Math" w:cs="Arial"/>
              <w:sz w:val="24"/>
            </w:rPr>
            <m:t>γ</m:t>
          </m:r>
          <m:nary>
            <m:naryPr>
              <m:chr m:val="∑"/>
              <m:limLoc m:val="undOvr"/>
              <m:grow m:val="1"/>
              <m:ctrlPr>
                <w:rPr>
                  <w:rFonts w:ascii="Cambria Math" w:hAnsi="Cambria Math" w:cs="Arial"/>
                  <w:i/>
                  <w:sz w:val="24"/>
                </w:rPr>
              </m:ctrlPr>
            </m:naryPr>
            <m:sub>
              <m:r>
                <w:rPr>
                  <w:rFonts w:ascii="Cambria Math" w:hAnsi="Cambria Math" w:cs="Arial"/>
                  <w:sz w:val="24"/>
                </w:rPr>
                <m:t>j=1</m:t>
              </m:r>
            </m:sub>
            <m:sup>
              <m:r>
                <w:rPr>
                  <w:rFonts w:ascii="Cambria Math" w:hAnsi="Cambria Math" w:cs="Arial"/>
                  <w:sz w:val="24"/>
                </w:rPr>
                <m:t>n</m:t>
              </m:r>
            </m:sup>
            <m:e>
              <m:r>
                <w:rPr>
                  <w:rFonts w:ascii="Cambria Math" w:hAnsi="Cambria Math" w:cs="Arial"/>
                  <w:sz w:val="24"/>
                </w:rPr>
                <m:t>δ</m:t>
              </m:r>
              <m:d>
                <m:dPr>
                  <m:ctrlPr>
                    <w:rPr>
                      <w:rFonts w:ascii="Cambria Math" w:hAnsi="Cambria Math" w:cs="Arial"/>
                      <w:i/>
                      <w:sz w:val="24"/>
                    </w:rPr>
                  </m:ctrlPr>
                </m:dPr>
                <m:e>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j</m:t>
                      </m:r>
                    </m:sub>
                  </m:sSub>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c</m:t>
                      </m:r>
                    </m:e>
                    <m:sub>
                      <m:r>
                        <w:rPr>
                          <w:rFonts w:ascii="Cambria Math" w:hAnsi="Cambria Math" w:cs="Arial"/>
                          <w:sz w:val="24"/>
                        </w:rPr>
                        <m:t>j</m:t>
                      </m:r>
                    </m:sub>
                  </m:sSub>
                </m:e>
              </m:d>
            </m:e>
          </m:nary>
        </m:oMath>
      </m:oMathPara>
    </w:p>
    <w:p w14:paraId="5CFA776C" w14:textId="4FD14167" w:rsidR="00840FF7" w:rsidRPr="00840FF7" w:rsidRDefault="00840FF7" w:rsidP="00840FF7">
      <w:pPr>
        <w:spacing w:line="360" w:lineRule="auto"/>
        <w:jc w:val="both"/>
        <w:rPr>
          <w:rFonts w:ascii="Arial" w:hAnsi="Arial" w:cs="Arial"/>
          <w:b/>
          <w:bCs/>
          <w:sz w:val="24"/>
        </w:rPr>
      </w:pPr>
      <w:r w:rsidRPr="00840FF7">
        <w:rPr>
          <w:rFonts w:ascii="Arial" w:hAnsi="Arial" w:cs="Arial"/>
          <w:b/>
          <w:bCs/>
          <w:sz w:val="24"/>
        </w:rPr>
        <w:t>Funcionamiento</w:t>
      </w:r>
    </w:p>
    <w:p w14:paraId="0FC45ADB" w14:textId="77777777" w:rsidR="00840FF7" w:rsidRPr="00840FF7" w:rsidRDefault="00840FF7" w:rsidP="00840FF7">
      <w:pPr>
        <w:spacing w:line="360" w:lineRule="auto"/>
        <w:jc w:val="both"/>
        <w:rPr>
          <w:rFonts w:ascii="Arial" w:hAnsi="Arial" w:cs="Arial"/>
          <w:sz w:val="24"/>
        </w:rPr>
      </w:pPr>
      <w:r w:rsidRPr="00840FF7">
        <w:rPr>
          <w:rFonts w:ascii="Arial" w:hAnsi="Arial" w:cs="Arial"/>
          <w:sz w:val="24"/>
        </w:rPr>
        <w:t>Integración de K-</w:t>
      </w:r>
      <w:proofErr w:type="spellStart"/>
      <w:r w:rsidRPr="00840FF7">
        <w:rPr>
          <w:rFonts w:ascii="Arial" w:hAnsi="Arial" w:cs="Arial"/>
          <w:sz w:val="24"/>
        </w:rPr>
        <w:t>Means</w:t>
      </w:r>
      <w:proofErr w:type="spellEnd"/>
      <w:r w:rsidRPr="00840FF7">
        <w:rPr>
          <w:rFonts w:ascii="Arial" w:hAnsi="Arial" w:cs="Arial"/>
          <w:sz w:val="24"/>
        </w:rPr>
        <w:t xml:space="preserve"> y K-</w:t>
      </w:r>
      <w:proofErr w:type="spellStart"/>
      <w:r w:rsidRPr="00840FF7">
        <w:rPr>
          <w:rFonts w:ascii="Arial" w:hAnsi="Arial" w:cs="Arial"/>
          <w:sz w:val="24"/>
        </w:rPr>
        <w:t>Modes</w:t>
      </w:r>
      <w:proofErr w:type="spellEnd"/>
      <w:r w:rsidRPr="00840FF7">
        <w:rPr>
          <w:rFonts w:ascii="Arial" w:hAnsi="Arial" w:cs="Arial"/>
          <w:sz w:val="24"/>
        </w:rPr>
        <w:t>:</w:t>
      </w:r>
    </w:p>
    <w:p w14:paraId="39FAC58E" w14:textId="77777777" w:rsidR="00840FF7" w:rsidRPr="00840FF7" w:rsidRDefault="00840FF7" w:rsidP="00840FF7">
      <w:pPr>
        <w:pStyle w:val="Prrafodelista"/>
        <w:numPr>
          <w:ilvl w:val="0"/>
          <w:numId w:val="34"/>
        </w:numPr>
        <w:spacing w:line="360" w:lineRule="auto"/>
        <w:jc w:val="both"/>
        <w:rPr>
          <w:rFonts w:ascii="Arial" w:hAnsi="Arial" w:cs="Arial"/>
          <w:sz w:val="24"/>
        </w:rPr>
      </w:pPr>
      <w:r w:rsidRPr="00840FF7">
        <w:rPr>
          <w:rFonts w:ascii="Arial" w:hAnsi="Arial" w:cs="Arial"/>
          <w:sz w:val="24"/>
        </w:rPr>
        <w:t>K-</w:t>
      </w:r>
      <w:proofErr w:type="spellStart"/>
      <w:r w:rsidRPr="00840FF7">
        <w:rPr>
          <w:rFonts w:ascii="Arial" w:hAnsi="Arial" w:cs="Arial"/>
          <w:sz w:val="24"/>
        </w:rPr>
        <w:t>Means</w:t>
      </w:r>
      <w:proofErr w:type="spellEnd"/>
      <w:r w:rsidRPr="00840FF7">
        <w:rPr>
          <w:rFonts w:ascii="Arial" w:hAnsi="Arial" w:cs="Arial"/>
          <w:sz w:val="24"/>
        </w:rPr>
        <w:t>: Utiliza la distancia euclidiana para medir la similitud entre objetos numéricos.</w:t>
      </w:r>
    </w:p>
    <w:p w14:paraId="6479A5AF" w14:textId="77777777" w:rsidR="00840FF7" w:rsidRDefault="00840FF7" w:rsidP="00840FF7">
      <w:pPr>
        <w:pStyle w:val="Prrafodelista"/>
        <w:numPr>
          <w:ilvl w:val="0"/>
          <w:numId w:val="34"/>
        </w:numPr>
        <w:spacing w:line="360" w:lineRule="auto"/>
        <w:jc w:val="both"/>
        <w:rPr>
          <w:rFonts w:ascii="Arial" w:hAnsi="Arial" w:cs="Arial"/>
          <w:sz w:val="24"/>
        </w:rPr>
      </w:pPr>
      <w:r w:rsidRPr="00840FF7">
        <w:rPr>
          <w:rFonts w:ascii="Arial" w:hAnsi="Arial" w:cs="Arial"/>
          <w:sz w:val="24"/>
        </w:rPr>
        <w:t>K-</w:t>
      </w:r>
      <w:proofErr w:type="spellStart"/>
      <w:r w:rsidRPr="00840FF7">
        <w:rPr>
          <w:rFonts w:ascii="Arial" w:hAnsi="Arial" w:cs="Arial"/>
          <w:sz w:val="24"/>
        </w:rPr>
        <w:t>Modes</w:t>
      </w:r>
      <w:proofErr w:type="spellEnd"/>
      <w:r w:rsidRPr="00840FF7">
        <w:rPr>
          <w:rFonts w:ascii="Arial" w:hAnsi="Arial" w:cs="Arial"/>
          <w:sz w:val="24"/>
        </w:rPr>
        <w:t>: Utiliza la disimilitud de coincidencia para datos categóricos, basándose en la frecuencia de las categorías.</w:t>
      </w:r>
    </w:p>
    <w:p w14:paraId="7BCD9404" w14:textId="77777777" w:rsidR="00B55C96" w:rsidRPr="00840FF7" w:rsidRDefault="00B55C96" w:rsidP="00B55C96">
      <w:pPr>
        <w:spacing w:line="360" w:lineRule="auto"/>
        <w:jc w:val="both"/>
        <w:rPr>
          <w:rFonts w:ascii="Arial" w:hAnsi="Arial" w:cs="Arial"/>
          <w:b/>
          <w:bCs/>
          <w:sz w:val="24"/>
        </w:rPr>
      </w:pPr>
      <w:r w:rsidRPr="00840FF7">
        <w:rPr>
          <w:rFonts w:ascii="Arial" w:hAnsi="Arial" w:cs="Arial"/>
          <w:b/>
          <w:bCs/>
          <w:sz w:val="24"/>
        </w:rPr>
        <w:t xml:space="preserve">Parámetro </w:t>
      </w:r>
      <w:r w:rsidRPr="00840FF7">
        <w:rPr>
          <w:rFonts w:ascii="Cambria Math" w:hAnsi="Cambria Math" w:cs="Cambria Math"/>
          <w:b/>
          <w:bCs/>
          <w:sz w:val="24"/>
        </w:rPr>
        <w:t>𝛾</w:t>
      </w:r>
      <w:r w:rsidRPr="00840FF7">
        <w:rPr>
          <w:rFonts w:ascii="Arial" w:hAnsi="Arial" w:cs="Arial"/>
          <w:b/>
          <w:bCs/>
          <w:sz w:val="24"/>
        </w:rPr>
        <w:t>:</w:t>
      </w:r>
    </w:p>
    <w:p w14:paraId="18B4587D" w14:textId="77777777" w:rsidR="00B55C96" w:rsidRPr="00840FF7" w:rsidRDefault="00B55C96" w:rsidP="00B55C96">
      <w:pPr>
        <w:pStyle w:val="Prrafodelista"/>
        <w:numPr>
          <w:ilvl w:val="0"/>
          <w:numId w:val="36"/>
        </w:numPr>
        <w:spacing w:line="360" w:lineRule="auto"/>
        <w:jc w:val="both"/>
        <w:rPr>
          <w:rFonts w:ascii="Arial" w:hAnsi="Arial" w:cs="Arial"/>
          <w:sz w:val="24"/>
        </w:rPr>
      </w:pPr>
      <w:r w:rsidRPr="00840FF7">
        <w:rPr>
          <w:rFonts w:ascii="Arial" w:hAnsi="Arial" w:cs="Arial"/>
          <w:sz w:val="24"/>
        </w:rPr>
        <w:t>Controla el balance entre atributos numéricos y categóricos.</w:t>
      </w:r>
    </w:p>
    <w:p w14:paraId="4EE24667" w14:textId="12FCD4E1" w:rsidR="00B55C96" w:rsidRPr="00B55C96" w:rsidRDefault="00B55C96" w:rsidP="00B55C96">
      <w:pPr>
        <w:pStyle w:val="Prrafodelista"/>
        <w:numPr>
          <w:ilvl w:val="0"/>
          <w:numId w:val="36"/>
        </w:numPr>
        <w:spacing w:line="360" w:lineRule="auto"/>
        <w:jc w:val="both"/>
        <w:rPr>
          <w:rFonts w:ascii="Arial" w:hAnsi="Arial" w:cs="Arial"/>
          <w:sz w:val="24"/>
        </w:rPr>
      </w:pPr>
      <w:r w:rsidRPr="00840FF7">
        <w:rPr>
          <w:rFonts w:ascii="Arial" w:hAnsi="Arial" w:cs="Arial"/>
          <w:sz w:val="24"/>
        </w:rPr>
        <w:t xml:space="preserve">Un valor bajo de </w:t>
      </w:r>
      <w:r w:rsidRPr="00840FF7">
        <w:rPr>
          <w:rFonts w:ascii="Cambria Math" w:hAnsi="Cambria Math" w:cs="Cambria Math"/>
          <w:sz w:val="24"/>
        </w:rPr>
        <w:t>𝛾</w:t>
      </w:r>
      <w:r w:rsidRPr="00840FF7">
        <w:rPr>
          <w:rFonts w:ascii="Arial" w:hAnsi="Arial" w:cs="Arial"/>
          <w:sz w:val="24"/>
        </w:rPr>
        <w:t xml:space="preserve"> da más peso a los atributos numéricos, mientras que un valor alto prioriza los categóricos.</w:t>
      </w:r>
    </w:p>
    <w:p w14:paraId="6C9DCC51" w14:textId="114C465B" w:rsidR="00840FF7" w:rsidRPr="00840FF7" w:rsidRDefault="00840FF7" w:rsidP="00840FF7">
      <w:pPr>
        <w:spacing w:line="360" w:lineRule="auto"/>
        <w:jc w:val="both"/>
        <w:rPr>
          <w:rFonts w:ascii="Arial" w:hAnsi="Arial" w:cs="Arial"/>
          <w:sz w:val="24"/>
        </w:rPr>
      </w:pPr>
      <w:r w:rsidRPr="00840FF7">
        <w:rPr>
          <w:rFonts w:ascii="Arial" w:hAnsi="Arial" w:cs="Arial"/>
          <w:sz w:val="24"/>
        </w:rPr>
        <w:t>​</w:t>
      </w:r>
      <w:r w:rsidRPr="00840FF7">
        <w:rPr>
          <w:rFonts w:ascii="Arial" w:hAnsi="Arial" w:cs="Arial"/>
          <w:b/>
          <w:bCs/>
          <w:sz w:val="24"/>
        </w:rPr>
        <w:t xml:space="preserve">Proceso de </w:t>
      </w:r>
      <w:proofErr w:type="spellStart"/>
      <w:r w:rsidRPr="00840FF7">
        <w:rPr>
          <w:rFonts w:ascii="Arial" w:hAnsi="Arial" w:cs="Arial"/>
          <w:b/>
          <w:bCs/>
          <w:sz w:val="24"/>
        </w:rPr>
        <w:t>Clustering</w:t>
      </w:r>
      <w:proofErr w:type="spellEnd"/>
      <w:r w:rsidRPr="00840FF7">
        <w:rPr>
          <w:rFonts w:ascii="Arial" w:hAnsi="Arial" w:cs="Arial"/>
          <w:b/>
          <w:bCs/>
          <w:sz w:val="24"/>
        </w:rPr>
        <w:t>:</w:t>
      </w:r>
    </w:p>
    <w:p w14:paraId="27CACD1B" w14:textId="77777777" w:rsidR="00B55C96" w:rsidRPr="00B55C96" w:rsidRDefault="00B55C96" w:rsidP="00B55C96">
      <w:pPr>
        <w:spacing w:line="360" w:lineRule="auto"/>
        <w:jc w:val="both"/>
        <w:rPr>
          <w:rFonts w:ascii="Arial" w:hAnsi="Arial" w:cs="Arial"/>
          <w:sz w:val="24"/>
        </w:rPr>
      </w:pPr>
      <w:r w:rsidRPr="00B55C96">
        <w:rPr>
          <w:rFonts w:ascii="Arial" w:hAnsi="Arial" w:cs="Arial"/>
          <w:sz w:val="24"/>
        </w:rPr>
        <w:t>Paso 1: Elegir k centros iniciales.</w:t>
      </w:r>
    </w:p>
    <w:p w14:paraId="588829C4" w14:textId="77777777" w:rsidR="00B55C96" w:rsidRPr="00B55C96" w:rsidRDefault="00B55C96" w:rsidP="00B55C96">
      <w:pPr>
        <w:spacing w:line="360" w:lineRule="auto"/>
        <w:jc w:val="both"/>
        <w:rPr>
          <w:rFonts w:ascii="Arial" w:hAnsi="Arial" w:cs="Arial"/>
          <w:sz w:val="24"/>
        </w:rPr>
      </w:pPr>
      <w:r w:rsidRPr="00B55C96">
        <w:rPr>
          <w:rFonts w:ascii="Arial" w:hAnsi="Arial" w:cs="Arial"/>
          <w:sz w:val="24"/>
        </w:rPr>
        <w:t>Paso 2: Se eligen k-prototipos aleatoriamente.</w:t>
      </w:r>
    </w:p>
    <w:p w14:paraId="3331D846" w14:textId="600526C7" w:rsidR="00B55C96" w:rsidRDefault="00B55C96" w:rsidP="00B55C96">
      <w:pPr>
        <w:spacing w:line="360" w:lineRule="auto"/>
        <w:jc w:val="both"/>
        <w:rPr>
          <w:rFonts w:ascii="Arial" w:hAnsi="Arial" w:cs="Arial"/>
          <w:sz w:val="24"/>
        </w:rPr>
      </w:pPr>
      <w:r w:rsidRPr="00B55C96">
        <w:rPr>
          <w:rFonts w:ascii="Arial" w:hAnsi="Arial" w:cs="Arial"/>
          <w:sz w:val="24"/>
        </w:rPr>
        <w:t>Paso 3: Para cada objeto de la base de datos se calcula la distancia (D...) existente entre el objeto y los k-prototipos.</w:t>
      </w:r>
    </w:p>
    <w:p w14:paraId="75811FAB" w14:textId="77777777" w:rsidR="00B55C96" w:rsidRPr="00B55C96" w:rsidRDefault="00B55C96" w:rsidP="00B55C96">
      <w:pPr>
        <w:spacing w:line="360" w:lineRule="auto"/>
        <w:jc w:val="both"/>
        <w:rPr>
          <w:rFonts w:ascii="Arial" w:hAnsi="Arial" w:cs="Arial"/>
          <w:sz w:val="24"/>
        </w:rPr>
      </w:pPr>
      <w:r w:rsidRPr="00B55C96">
        <w:rPr>
          <w:rFonts w:ascii="Arial" w:hAnsi="Arial" w:cs="Arial"/>
          <w:sz w:val="24"/>
        </w:rPr>
        <w:t>Paso 4: El objeto es asignado al prototipo que presente la menor distancia. En caso de empate seleccione un prototipo al azar, en este caso se toma el primero. (El paso 3 y 4 se efectúa para cada uno de los objetos).</w:t>
      </w:r>
    </w:p>
    <w:p w14:paraId="69AA49F8" w14:textId="77777777" w:rsidR="00B55C96" w:rsidRPr="00B55C96" w:rsidRDefault="00B55C96" w:rsidP="00B55C96">
      <w:pPr>
        <w:spacing w:line="360" w:lineRule="auto"/>
        <w:jc w:val="both"/>
        <w:rPr>
          <w:rFonts w:ascii="Arial" w:hAnsi="Arial" w:cs="Arial"/>
          <w:sz w:val="24"/>
        </w:rPr>
      </w:pPr>
      <w:r w:rsidRPr="00B55C96">
        <w:rPr>
          <w:rFonts w:ascii="Arial" w:hAnsi="Arial" w:cs="Arial"/>
          <w:sz w:val="24"/>
        </w:rPr>
        <w:t>Paso 5: Cuando todos los objetos son asignados a un prototipo los k-prototipos son recalculados.</w:t>
      </w:r>
    </w:p>
    <w:p w14:paraId="106B7338" w14:textId="77777777" w:rsidR="00B55C96" w:rsidRPr="00B55C96" w:rsidRDefault="00B55C96" w:rsidP="00B55C96">
      <w:pPr>
        <w:spacing w:line="360" w:lineRule="auto"/>
        <w:jc w:val="both"/>
        <w:rPr>
          <w:rFonts w:ascii="Arial" w:hAnsi="Arial" w:cs="Arial"/>
          <w:sz w:val="24"/>
        </w:rPr>
      </w:pPr>
      <w:r w:rsidRPr="00B55C96">
        <w:rPr>
          <w:rFonts w:ascii="Arial" w:hAnsi="Arial" w:cs="Arial"/>
          <w:sz w:val="24"/>
        </w:rPr>
        <w:t>Paso 6: Los nuevos prototipos son asignados calculando un promedio entre los objetos asignados a ese prototipo</w:t>
      </w:r>
    </w:p>
    <w:p w14:paraId="1C4404C5" w14:textId="77777777" w:rsidR="00B55C96" w:rsidRPr="00B55C96" w:rsidRDefault="00B55C96" w:rsidP="00B55C96">
      <w:pPr>
        <w:spacing w:line="360" w:lineRule="auto"/>
        <w:jc w:val="both"/>
        <w:rPr>
          <w:rFonts w:ascii="Arial" w:hAnsi="Arial" w:cs="Arial"/>
          <w:sz w:val="24"/>
        </w:rPr>
      </w:pPr>
      <w:r w:rsidRPr="00B55C96">
        <w:rPr>
          <w:rFonts w:ascii="Arial" w:hAnsi="Arial" w:cs="Arial"/>
          <w:sz w:val="24"/>
        </w:rPr>
        <w:lastRenderedPageBreak/>
        <w:t>Paso 7: Se recalcula la distancia entre los objetos y los nuevos prototipos, si el objeto presenta una menor distancia entonces el objeto se mueve del prototipo asignado originalmente al prototipo que presente la menor distancia</w:t>
      </w:r>
    </w:p>
    <w:p w14:paraId="22D7496E" w14:textId="77777777" w:rsidR="00B55C96" w:rsidRPr="00B55C96" w:rsidRDefault="00B55C96" w:rsidP="00B55C96">
      <w:pPr>
        <w:spacing w:line="360" w:lineRule="auto"/>
        <w:jc w:val="both"/>
        <w:rPr>
          <w:rFonts w:ascii="Arial" w:hAnsi="Arial" w:cs="Arial"/>
          <w:sz w:val="24"/>
        </w:rPr>
      </w:pPr>
      <w:r w:rsidRPr="00B55C96">
        <w:rPr>
          <w:rFonts w:ascii="Arial" w:hAnsi="Arial" w:cs="Arial"/>
          <w:sz w:val="24"/>
        </w:rPr>
        <w:t>Paso 8: Se repiten los pasos del 5 al 8 si algún objeto cambió de prototipo en caso contrario terminar. Si después de un número determinado de interacciones el algoritmo no converge termine el algoritmo con las asignaciones actuales. (El paso 7 y 8 se efectúa para cada uno de los objetos)</w:t>
      </w:r>
    </w:p>
    <w:p w14:paraId="3828B38A" w14:textId="77777777" w:rsidR="00B55C96" w:rsidRPr="00B55C96" w:rsidRDefault="00B55C96" w:rsidP="00B55C96">
      <w:pPr>
        <w:spacing w:line="360" w:lineRule="auto"/>
        <w:jc w:val="both"/>
        <w:rPr>
          <w:rFonts w:ascii="Arial" w:hAnsi="Arial" w:cs="Arial"/>
          <w:sz w:val="24"/>
        </w:rPr>
      </w:pPr>
    </w:p>
    <w:p w14:paraId="0C7C7FEA" w14:textId="77777777" w:rsidR="00B55C96" w:rsidRPr="00B55C96" w:rsidRDefault="00B55C96" w:rsidP="00B55C96">
      <w:pPr>
        <w:spacing w:line="360" w:lineRule="auto"/>
        <w:jc w:val="both"/>
        <w:rPr>
          <w:rFonts w:ascii="Arial" w:hAnsi="Arial" w:cs="Arial"/>
          <w:sz w:val="24"/>
        </w:rPr>
      </w:pPr>
      <w:r w:rsidRPr="00B55C96">
        <w:rPr>
          <w:rFonts w:ascii="Arial" w:hAnsi="Arial" w:cs="Arial"/>
          <w:sz w:val="24"/>
        </w:rPr>
        <w:t>Paso 9. Fin del algoritmo</w:t>
      </w:r>
    </w:p>
    <w:p w14:paraId="28396F98" w14:textId="062179FF" w:rsidR="00B55C96" w:rsidRDefault="00B55C96" w:rsidP="00840FF7">
      <w:pPr>
        <w:spacing w:line="360" w:lineRule="auto"/>
        <w:jc w:val="both"/>
        <w:rPr>
          <w:rFonts w:ascii="Arial" w:hAnsi="Arial" w:cs="Arial"/>
          <w:sz w:val="24"/>
        </w:rPr>
      </w:pPr>
      <w:r w:rsidRPr="00B55C96">
        <w:rPr>
          <w:rFonts w:ascii="Arial" w:hAnsi="Arial" w:cs="Arial"/>
          <w:sz w:val="24"/>
        </w:rPr>
        <w:t>Para la prueba de escritorio de este algoritmo el fin del algoritmo será cuando se logre la estabilización de grupos, es decir, cuando no existan movimientos de objetos entre grupos (</w:t>
      </w:r>
      <w:proofErr w:type="spellStart"/>
      <w:r w:rsidRPr="00B55C96">
        <w:rPr>
          <w:rFonts w:ascii="Arial" w:hAnsi="Arial" w:cs="Arial"/>
          <w:sz w:val="24"/>
        </w:rPr>
        <w:t>movimientas</w:t>
      </w:r>
      <w:proofErr w:type="spellEnd"/>
      <w:r w:rsidRPr="00B55C96">
        <w:rPr>
          <w:rFonts w:ascii="Arial" w:hAnsi="Arial" w:cs="Arial"/>
          <w:sz w:val="24"/>
        </w:rPr>
        <w:t>=0</w:t>
      </w:r>
    </w:p>
    <w:p w14:paraId="64821E2F" w14:textId="5760E3CC" w:rsidR="00840FF7" w:rsidRPr="00840FF7" w:rsidRDefault="00840FF7" w:rsidP="00840FF7">
      <w:pPr>
        <w:spacing w:line="360" w:lineRule="auto"/>
        <w:jc w:val="both"/>
        <w:rPr>
          <w:rFonts w:ascii="Arial" w:hAnsi="Arial" w:cs="Arial"/>
          <w:b/>
          <w:bCs/>
          <w:sz w:val="24"/>
        </w:rPr>
      </w:pPr>
      <w:r w:rsidRPr="00840FF7">
        <w:rPr>
          <w:rFonts w:ascii="Arial" w:hAnsi="Arial" w:cs="Arial"/>
          <w:b/>
          <w:bCs/>
          <w:sz w:val="24"/>
        </w:rPr>
        <w:t>Aplicaciones</w:t>
      </w:r>
    </w:p>
    <w:p w14:paraId="749176AB" w14:textId="6ECCEB5B" w:rsidR="00840FF7" w:rsidRDefault="00840FF7" w:rsidP="00840FF7">
      <w:pPr>
        <w:spacing w:line="360" w:lineRule="auto"/>
        <w:jc w:val="both"/>
        <w:rPr>
          <w:rFonts w:ascii="Arial" w:hAnsi="Arial" w:cs="Arial"/>
          <w:sz w:val="24"/>
        </w:rPr>
      </w:pPr>
      <w:r w:rsidRPr="00840FF7">
        <w:rPr>
          <w:rFonts w:ascii="Arial" w:hAnsi="Arial" w:cs="Arial"/>
          <w:sz w:val="24"/>
        </w:rPr>
        <w:t>El K-</w:t>
      </w:r>
      <w:proofErr w:type="spellStart"/>
      <w:r w:rsidRPr="00840FF7">
        <w:rPr>
          <w:rFonts w:ascii="Arial" w:hAnsi="Arial" w:cs="Arial"/>
          <w:sz w:val="24"/>
        </w:rPr>
        <w:t>Prototypes</w:t>
      </w:r>
      <w:proofErr w:type="spellEnd"/>
      <w:r w:rsidRPr="00840FF7">
        <w:rPr>
          <w:rFonts w:ascii="Arial" w:hAnsi="Arial" w:cs="Arial"/>
          <w:sz w:val="24"/>
        </w:rPr>
        <w:t xml:space="preserve"> es útil en áreas donde los conjuntos de datos contienen tanto atributos numéricos como categóricos, como en estudios de mercado, análisis de clientes, y ciencias sociales. Permite identificar patrones y agrupamientos en datos heterogéneos, ofreciendo una visión más completa que los algoritmos que solo manejan un tipo de dato.</w:t>
      </w:r>
    </w:p>
    <w:p w14:paraId="52B69F68" w14:textId="77777777" w:rsidR="001B6C42" w:rsidRDefault="001B6C42" w:rsidP="00840FF7">
      <w:pPr>
        <w:spacing w:line="360" w:lineRule="auto"/>
        <w:jc w:val="both"/>
        <w:rPr>
          <w:rFonts w:ascii="Arial" w:hAnsi="Arial" w:cs="Arial"/>
          <w:sz w:val="24"/>
        </w:rPr>
      </w:pPr>
    </w:p>
    <w:p w14:paraId="156D9045" w14:textId="77777777" w:rsidR="001B6C42" w:rsidRDefault="001B6C42" w:rsidP="00840FF7">
      <w:pPr>
        <w:spacing w:line="360" w:lineRule="auto"/>
        <w:jc w:val="both"/>
        <w:rPr>
          <w:rFonts w:ascii="Arial" w:hAnsi="Arial" w:cs="Arial"/>
          <w:sz w:val="24"/>
        </w:rPr>
      </w:pPr>
    </w:p>
    <w:p w14:paraId="207B0F00" w14:textId="77777777" w:rsidR="001B6C42" w:rsidRDefault="001B6C42" w:rsidP="00840FF7">
      <w:pPr>
        <w:spacing w:line="360" w:lineRule="auto"/>
        <w:jc w:val="both"/>
        <w:rPr>
          <w:rFonts w:ascii="Arial" w:hAnsi="Arial" w:cs="Arial"/>
          <w:sz w:val="24"/>
        </w:rPr>
      </w:pPr>
    </w:p>
    <w:p w14:paraId="5ABBBC9A" w14:textId="77777777" w:rsidR="00A44E83" w:rsidRDefault="00A44E83" w:rsidP="00840FF7">
      <w:pPr>
        <w:spacing w:line="360" w:lineRule="auto"/>
        <w:jc w:val="both"/>
        <w:rPr>
          <w:rFonts w:ascii="Arial" w:hAnsi="Arial" w:cs="Arial"/>
          <w:sz w:val="24"/>
        </w:rPr>
      </w:pPr>
    </w:p>
    <w:p w14:paraId="6739C9F5" w14:textId="77777777" w:rsidR="00A44E83" w:rsidRDefault="00A44E83" w:rsidP="00840FF7">
      <w:pPr>
        <w:spacing w:line="360" w:lineRule="auto"/>
        <w:jc w:val="both"/>
        <w:rPr>
          <w:rFonts w:ascii="Arial" w:hAnsi="Arial" w:cs="Arial"/>
          <w:sz w:val="24"/>
        </w:rPr>
      </w:pPr>
    </w:p>
    <w:p w14:paraId="0765EDB6" w14:textId="77777777" w:rsidR="00A44E83" w:rsidRDefault="00A44E83" w:rsidP="00840FF7">
      <w:pPr>
        <w:spacing w:line="360" w:lineRule="auto"/>
        <w:jc w:val="both"/>
        <w:rPr>
          <w:rFonts w:ascii="Arial" w:hAnsi="Arial" w:cs="Arial"/>
          <w:sz w:val="24"/>
        </w:rPr>
      </w:pPr>
    </w:p>
    <w:p w14:paraId="470FC060" w14:textId="77777777" w:rsidR="00A44E83" w:rsidRDefault="00A44E83" w:rsidP="00840FF7">
      <w:pPr>
        <w:spacing w:line="360" w:lineRule="auto"/>
        <w:jc w:val="both"/>
        <w:rPr>
          <w:rFonts w:ascii="Arial" w:hAnsi="Arial" w:cs="Arial"/>
          <w:sz w:val="24"/>
        </w:rPr>
      </w:pPr>
    </w:p>
    <w:p w14:paraId="51261F38" w14:textId="77777777" w:rsidR="00A44E83" w:rsidRDefault="00A44E83" w:rsidP="00840FF7">
      <w:pPr>
        <w:spacing w:line="360" w:lineRule="auto"/>
        <w:jc w:val="both"/>
        <w:rPr>
          <w:rFonts w:ascii="Arial" w:hAnsi="Arial" w:cs="Arial"/>
          <w:sz w:val="24"/>
        </w:rPr>
      </w:pPr>
    </w:p>
    <w:p w14:paraId="20B4B961" w14:textId="1FB4B947" w:rsidR="00A44E83" w:rsidRDefault="00A44E83" w:rsidP="008070A6">
      <w:pPr>
        <w:pStyle w:val="Ttulo2"/>
      </w:pPr>
      <w:bookmarkStart w:id="82" w:name="_Toc178547298"/>
      <w:r>
        <w:lastRenderedPageBreak/>
        <w:t>Diagrama de flujo</w:t>
      </w:r>
      <w:r>
        <w:t xml:space="preserve"> K-</w:t>
      </w:r>
      <w:proofErr w:type="spellStart"/>
      <w:r>
        <w:t>Prototype</w:t>
      </w:r>
      <w:bookmarkEnd w:id="82"/>
      <w:proofErr w:type="spellEnd"/>
    </w:p>
    <w:p w14:paraId="32223715" w14:textId="77777777" w:rsidR="00A44E83" w:rsidRDefault="00A44E83" w:rsidP="00A44E83">
      <w:pPr>
        <w:keepNext/>
        <w:spacing w:line="360" w:lineRule="auto"/>
        <w:jc w:val="center"/>
      </w:pPr>
      <w:r>
        <w:rPr>
          <w:noProof/>
        </w:rPr>
        <w:drawing>
          <wp:inline distT="0" distB="0" distL="0" distR="0" wp14:anchorId="4B21E362" wp14:editId="25B4E2B4">
            <wp:extent cx="4239173" cy="7451445"/>
            <wp:effectExtent l="0" t="0" r="0" b="0"/>
            <wp:docPr id="259698542"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98542" name="Imagen 2" descr="Diagrama&#10;&#10;Descripción generada automáticamente"/>
                    <pic:cNvPicPr>
                      <a:picLocks noChangeAspect="1" noChangeArrowheads="1"/>
                    </pic:cNvPicPr>
                  </pic:nvPicPr>
                  <pic:blipFill rotWithShape="1">
                    <a:blip r:embed="rId22">
                      <a:extLst>
                        <a:ext uri="{28A0092B-C50C-407E-A947-70E740481C1C}">
                          <a14:useLocalDpi xmlns:a14="http://schemas.microsoft.com/office/drawing/2010/main" val="0"/>
                        </a:ext>
                      </a:extLst>
                    </a:blip>
                    <a:srcRect l="36009" t="2145" r="24806" b="1366"/>
                    <a:stretch/>
                  </pic:blipFill>
                  <pic:spPr bwMode="auto">
                    <a:xfrm>
                      <a:off x="0" y="0"/>
                      <a:ext cx="4256748" cy="7482338"/>
                    </a:xfrm>
                    <a:prstGeom prst="rect">
                      <a:avLst/>
                    </a:prstGeom>
                    <a:noFill/>
                    <a:ln>
                      <a:noFill/>
                    </a:ln>
                    <a:extLst>
                      <a:ext uri="{53640926-AAD7-44D8-BBD7-CCE9431645EC}">
                        <a14:shadowObscured xmlns:a14="http://schemas.microsoft.com/office/drawing/2010/main"/>
                      </a:ext>
                    </a:extLst>
                  </pic:spPr>
                </pic:pic>
              </a:graphicData>
            </a:graphic>
          </wp:inline>
        </w:drawing>
      </w:r>
    </w:p>
    <w:p w14:paraId="58DBDFB1" w14:textId="62CE520F" w:rsidR="00B55C96" w:rsidRPr="00B53589" w:rsidRDefault="00A44E83" w:rsidP="00A44E83">
      <w:pPr>
        <w:pStyle w:val="Descripcin"/>
        <w:jc w:val="center"/>
        <w:rPr>
          <w:rFonts w:ascii="Arial" w:hAnsi="Arial" w:cs="Arial"/>
          <w:b/>
          <w:bCs/>
          <w:color w:val="auto"/>
          <w:sz w:val="36"/>
          <w:szCs w:val="24"/>
        </w:rPr>
      </w:pPr>
      <w:bookmarkStart w:id="83" w:name="_Toc178537859"/>
      <w:r w:rsidRPr="00B53589">
        <w:rPr>
          <w:rFonts w:ascii="Arial" w:hAnsi="Arial" w:cs="Arial"/>
          <w:color w:val="auto"/>
          <w:sz w:val="24"/>
          <w:szCs w:val="24"/>
        </w:rPr>
        <w:t xml:space="preserve">Figura  </w:t>
      </w:r>
      <w:r w:rsidRPr="00B53589">
        <w:rPr>
          <w:rFonts w:ascii="Arial" w:hAnsi="Arial" w:cs="Arial"/>
          <w:color w:val="auto"/>
          <w:sz w:val="24"/>
          <w:szCs w:val="24"/>
        </w:rPr>
        <w:fldChar w:fldCharType="begin"/>
      </w:r>
      <w:r w:rsidRPr="00B53589">
        <w:rPr>
          <w:rFonts w:ascii="Arial" w:hAnsi="Arial" w:cs="Arial"/>
          <w:color w:val="auto"/>
          <w:sz w:val="24"/>
          <w:szCs w:val="24"/>
        </w:rPr>
        <w:instrText xml:space="preserve"> SEQ Figura_ \* ARABIC </w:instrText>
      </w:r>
      <w:r w:rsidRPr="00B53589">
        <w:rPr>
          <w:rFonts w:ascii="Arial" w:hAnsi="Arial" w:cs="Arial"/>
          <w:color w:val="auto"/>
          <w:sz w:val="24"/>
          <w:szCs w:val="24"/>
        </w:rPr>
        <w:fldChar w:fldCharType="separate"/>
      </w:r>
      <w:r w:rsidR="00B41012">
        <w:rPr>
          <w:rFonts w:ascii="Arial" w:hAnsi="Arial" w:cs="Arial"/>
          <w:noProof/>
          <w:color w:val="auto"/>
          <w:sz w:val="24"/>
          <w:szCs w:val="24"/>
        </w:rPr>
        <w:t>4</w:t>
      </w:r>
      <w:r w:rsidRPr="00B53589">
        <w:rPr>
          <w:rFonts w:ascii="Arial" w:hAnsi="Arial" w:cs="Arial"/>
          <w:color w:val="auto"/>
          <w:sz w:val="24"/>
          <w:szCs w:val="24"/>
        </w:rPr>
        <w:fldChar w:fldCharType="end"/>
      </w:r>
      <w:r w:rsidRPr="00B53589">
        <w:rPr>
          <w:rFonts w:ascii="Arial" w:hAnsi="Arial" w:cs="Arial"/>
          <w:color w:val="auto"/>
          <w:sz w:val="24"/>
          <w:szCs w:val="24"/>
        </w:rPr>
        <w:t xml:space="preserve"> Diagrama de flujo k-</w:t>
      </w:r>
      <w:proofErr w:type="spellStart"/>
      <w:r w:rsidRPr="00B53589">
        <w:rPr>
          <w:rFonts w:ascii="Arial" w:hAnsi="Arial" w:cs="Arial"/>
          <w:color w:val="auto"/>
          <w:sz w:val="24"/>
          <w:szCs w:val="24"/>
        </w:rPr>
        <w:t>prototype</w:t>
      </w:r>
      <w:bookmarkEnd w:id="83"/>
      <w:proofErr w:type="spellEnd"/>
    </w:p>
    <w:p w14:paraId="0BAF5CF7" w14:textId="7F750260" w:rsidR="006A052E" w:rsidRPr="00470C7A" w:rsidRDefault="008070A6" w:rsidP="008070A6">
      <w:pPr>
        <w:pStyle w:val="Ttulo2"/>
      </w:pPr>
      <w:bookmarkStart w:id="84" w:name="_Toc178547299"/>
      <w:r>
        <w:lastRenderedPageBreak/>
        <w:t>Prueba de escritorio</w:t>
      </w:r>
      <w:bookmarkEnd w:id="84"/>
    </w:p>
    <w:p w14:paraId="73D04D23" w14:textId="77777777" w:rsidR="003C64ED" w:rsidRPr="00470C7A" w:rsidRDefault="003C64ED" w:rsidP="002E69D5">
      <w:pPr>
        <w:jc w:val="both"/>
        <w:rPr>
          <w:rFonts w:ascii="Arial" w:hAnsi="Arial" w:cs="Arial"/>
          <w:b/>
          <w:bCs/>
          <w:sz w:val="24"/>
          <w:szCs w:val="24"/>
        </w:rPr>
      </w:pPr>
    </w:p>
    <w:p w14:paraId="1A80DCC8" w14:textId="7F774567" w:rsidR="006A052E" w:rsidRPr="0054192C" w:rsidRDefault="006A052E" w:rsidP="002E69D5">
      <w:pPr>
        <w:spacing w:line="360" w:lineRule="auto"/>
        <w:jc w:val="both"/>
        <w:rPr>
          <w:rFonts w:ascii="Arial" w:hAnsi="Arial" w:cs="Arial"/>
          <w:sz w:val="24"/>
          <w:szCs w:val="24"/>
        </w:rPr>
      </w:pPr>
      <w:r w:rsidRPr="0054192C">
        <w:rPr>
          <w:rFonts w:ascii="Arial" w:hAnsi="Arial" w:cs="Arial"/>
          <w:sz w:val="24"/>
          <w:szCs w:val="24"/>
        </w:rPr>
        <w:t xml:space="preserve">Tenemos un conjunto de datos con información sobre clientes de una tienda en línea. Cada cliente tiene </w:t>
      </w:r>
      <w:r w:rsidR="00AE1B30">
        <w:rPr>
          <w:rFonts w:ascii="Arial" w:hAnsi="Arial" w:cs="Arial"/>
          <w:sz w:val="24"/>
          <w:szCs w:val="24"/>
        </w:rPr>
        <w:t>4</w:t>
      </w:r>
      <w:r w:rsidRPr="0054192C">
        <w:rPr>
          <w:rFonts w:ascii="Arial" w:hAnsi="Arial" w:cs="Arial"/>
          <w:sz w:val="24"/>
          <w:szCs w:val="24"/>
        </w:rPr>
        <w:t xml:space="preserve"> atributos:</w:t>
      </w:r>
    </w:p>
    <w:p w14:paraId="7FEF4788" w14:textId="77777777" w:rsidR="00B81696" w:rsidRPr="0054192C" w:rsidRDefault="00B81696" w:rsidP="002E69D5">
      <w:pPr>
        <w:pStyle w:val="Prrafodelista"/>
        <w:numPr>
          <w:ilvl w:val="0"/>
          <w:numId w:val="42"/>
        </w:numPr>
        <w:spacing w:line="360" w:lineRule="auto"/>
        <w:jc w:val="both"/>
        <w:rPr>
          <w:rFonts w:ascii="Arial" w:hAnsi="Arial" w:cs="Arial"/>
          <w:sz w:val="24"/>
          <w:szCs w:val="24"/>
        </w:rPr>
      </w:pPr>
      <w:r w:rsidRPr="0054192C">
        <w:rPr>
          <w:rFonts w:ascii="Arial" w:hAnsi="Arial" w:cs="Arial"/>
          <w:sz w:val="24"/>
          <w:szCs w:val="24"/>
        </w:rPr>
        <w:t>Edad (numérico)</w:t>
      </w:r>
    </w:p>
    <w:p w14:paraId="19981B4E" w14:textId="77777777" w:rsidR="00B81696" w:rsidRPr="0054192C" w:rsidRDefault="00B81696" w:rsidP="002E69D5">
      <w:pPr>
        <w:pStyle w:val="Prrafodelista"/>
        <w:numPr>
          <w:ilvl w:val="0"/>
          <w:numId w:val="42"/>
        </w:numPr>
        <w:spacing w:line="360" w:lineRule="auto"/>
        <w:jc w:val="both"/>
        <w:rPr>
          <w:rFonts w:ascii="Arial" w:hAnsi="Arial" w:cs="Arial"/>
          <w:sz w:val="24"/>
          <w:szCs w:val="24"/>
        </w:rPr>
      </w:pPr>
      <w:r w:rsidRPr="0054192C">
        <w:rPr>
          <w:rFonts w:ascii="Arial" w:hAnsi="Arial" w:cs="Arial"/>
          <w:sz w:val="24"/>
          <w:szCs w:val="24"/>
        </w:rPr>
        <w:t>Ingresos anuales (numérico)</w:t>
      </w:r>
    </w:p>
    <w:p w14:paraId="2E8EF968" w14:textId="7B5C2C37" w:rsidR="00B81696" w:rsidRDefault="00B81696" w:rsidP="002E69D5">
      <w:pPr>
        <w:pStyle w:val="Prrafodelista"/>
        <w:numPr>
          <w:ilvl w:val="0"/>
          <w:numId w:val="42"/>
        </w:numPr>
        <w:spacing w:line="360" w:lineRule="auto"/>
        <w:jc w:val="both"/>
        <w:rPr>
          <w:rFonts w:ascii="Arial" w:hAnsi="Arial" w:cs="Arial"/>
          <w:sz w:val="24"/>
          <w:szCs w:val="24"/>
        </w:rPr>
      </w:pPr>
      <w:r w:rsidRPr="0054192C">
        <w:rPr>
          <w:rFonts w:ascii="Arial" w:hAnsi="Arial" w:cs="Arial"/>
          <w:sz w:val="24"/>
          <w:szCs w:val="24"/>
        </w:rPr>
        <w:t>Categoría de producto favorito (categórico: Electrónica, Ropa, Comida, Libros)</w:t>
      </w:r>
    </w:p>
    <w:p w14:paraId="4C1E7333" w14:textId="5B51244C" w:rsidR="00AE1B30" w:rsidRDefault="00AE1B30" w:rsidP="002E69D5">
      <w:pPr>
        <w:pStyle w:val="Prrafodelista"/>
        <w:numPr>
          <w:ilvl w:val="0"/>
          <w:numId w:val="42"/>
        </w:numPr>
        <w:spacing w:line="360" w:lineRule="auto"/>
        <w:jc w:val="both"/>
        <w:rPr>
          <w:rFonts w:ascii="Arial" w:hAnsi="Arial" w:cs="Arial"/>
          <w:sz w:val="24"/>
          <w:szCs w:val="24"/>
        </w:rPr>
      </w:pPr>
      <w:r>
        <w:rPr>
          <w:rFonts w:ascii="Arial" w:hAnsi="Arial" w:cs="Arial"/>
          <w:sz w:val="24"/>
          <w:szCs w:val="24"/>
        </w:rPr>
        <w:t xml:space="preserve">Estado del cliente: (nuevo, regular, fiel) </w:t>
      </w:r>
    </w:p>
    <w:p w14:paraId="13DE57B5" w14:textId="7B912573" w:rsidR="00470C7A" w:rsidRPr="008070A6" w:rsidRDefault="00470C7A" w:rsidP="00470C7A">
      <w:pPr>
        <w:pStyle w:val="Descripcin"/>
        <w:jc w:val="center"/>
        <w:rPr>
          <w:rFonts w:ascii="Arial" w:hAnsi="Arial" w:cs="Arial"/>
          <w:color w:val="auto"/>
          <w:sz w:val="36"/>
          <w:szCs w:val="36"/>
        </w:rPr>
      </w:pPr>
      <w:bookmarkStart w:id="85" w:name="_Toc178529370"/>
      <w:r w:rsidRPr="008070A6">
        <w:rPr>
          <w:rFonts w:ascii="Arial" w:hAnsi="Arial" w:cs="Arial"/>
          <w:color w:val="auto"/>
          <w:sz w:val="24"/>
          <w:szCs w:val="24"/>
        </w:rPr>
        <w:t xml:space="preserve">Tabla </w:t>
      </w:r>
      <w:r w:rsidRPr="008070A6">
        <w:rPr>
          <w:rFonts w:ascii="Arial" w:hAnsi="Arial" w:cs="Arial"/>
          <w:color w:val="auto"/>
          <w:sz w:val="24"/>
          <w:szCs w:val="24"/>
        </w:rPr>
        <w:fldChar w:fldCharType="begin"/>
      </w:r>
      <w:r w:rsidRPr="008070A6">
        <w:rPr>
          <w:rFonts w:ascii="Arial" w:hAnsi="Arial" w:cs="Arial"/>
          <w:color w:val="auto"/>
          <w:sz w:val="24"/>
          <w:szCs w:val="24"/>
        </w:rPr>
        <w:instrText xml:space="preserve"> SEQ Tabla \* ARABIC </w:instrText>
      </w:r>
      <w:r w:rsidRPr="008070A6">
        <w:rPr>
          <w:rFonts w:ascii="Arial" w:hAnsi="Arial" w:cs="Arial"/>
          <w:color w:val="auto"/>
          <w:sz w:val="24"/>
          <w:szCs w:val="24"/>
        </w:rPr>
        <w:fldChar w:fldCharType="separate"/>
      </w:r>
      <w:r w:rsidR="00295246">
        <w:rPr>
          <w:rFonts w:ascii="Arial" w:hAnsi="Arial" w:cs="Arial"/>
          <w:noProof/>
          <w:color w:val="auto"/>
          <w:sz w:val="24"/>
          <w:szCs w:val="24"/>
        </w:rPr>
        <w:t>1</w:t>
      </w:r>
      <w:r w:rsidRPr="008070A6">
        <w:rPr>
          <w:rFonts w:ascii="Arial" w:hAnsi="Arial" w:cs="Arial"/>
          <w:color w:val="auto"/>
          <w:sz w:val="24"/>
          <w:szCs w:val="24"/>
        </w:rPr>
        <w:fldChar w:fldCharType="end"/>
      </w:r>
      <w:r w:rsidRPr="008070A6">
        <w:rPr>
          <w:rFonts w:ascii="Arial" w:hAnsi="Arial" w:cs="Arial"/>
          <w:color w:val="auto"/>
          <w:sz w:val="24"/>
          <w:szCs w:val="24"/>
        </w:rPr>
        <w:t xml:space="preserve"> Categoría de producto</w:t>
      </w:r>
      <w:r w:rsidR="00747763" w:rsidRPr="008070A6">
        <w:rPr>
          <w:rFonts w:ascii="Arial" w:hAnsi="Arial" w:cs="Arial"/>
          <w:color w:val="auto"/>
          <w:sz w:val="24"/>
          <w:szCs w:val="24"/>
        </w:rPr>
        <w:t>s</w:t>
      </w:r>
      <w:bookmarkEnd w:id="85"/>
    </w:p>
    <w:tbl>
      <w:tblPr>
        <w:tblW w:w="0" w:type="auto"/>
        <w:tblInd w:w="80" w:type="dxa"/>
        <w:tblCellMar>
          <w:left w:w="70" w:type="dxa"/>
          <w:right w:w="70" w:type="dxa"/>
        </w:tblCellMar>
        <w:tblLook w:val="04A0" w:firstRow="1" w:lastRow="0" w:firstColumn="1" w:lastColumn="0" w:noHBand="0" w:noVBand="1"/>
      </w:tblPr>
      <w:tblGrid>
        <w:gridCol w:w="889"/>
        <w:gridCol w:w="701"/>
        <w:gridCol w:w="2274"/>
        <w:gridCol w:w="3354"/>
        <w:gridCol w:w="1963"/>
      </w:tblGrid>
      <w:tr w:rsidR="007D6BFA" w:rsidRPr="007D6BFA" w14:paraId="796F8254" w14:textId="77777777" w:rsidTr="007D6BFA">
        <w:trPr>
          <w:trHeight w:val="1215"/>
        </w:trPr>
        <w:tc>
          <w:tcPr>
            <w:tcW w:w="0" w:type="auto"/>
            <w:tcBorders>
              <w:top w:val="single" w:sz="8" w:space="0" w:color="auto"/>
              <w:left w:val="single" w:sz="8" w:space="0" w:color="auto"/>
              <w:bottom w:val="single" w:sz="8" w:space="0" w:color="auto"/>
              <w:right w:val="single" w:sz="8" w:space="0" w:color="auto"/>
            </w:tcBorders>
            <w:shd w:val="clear" w:color="000000" w:fill="83CCEB"/>
            <w:vAlign w:val="center"/>
            <w:hideMark/>
          </w:tcPr>
          <w:p w14:paraId="0B6EBEDE"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Cliente</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329CFCC7"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Edad</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4B9A25A0"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Ingresos Anuales ($)</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73A241F7"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Categoría de Producto Favorito</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32C98E94"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Estado del cliente</w:t>
            </w:r>
          </w:p>
        </w:tc>
      </w:tr>
      <w:tr w:rsidR="007D6BFA" w:rsidRPr="007D6BFA" w14:paraId="290ED2E6" w14:textId="77777777" w:rsidTr="007D6BFA">
        <w:trPr>
          <w:trHeight w:val="6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45E7C40E"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1</w:t>
            </w:r>
          </w:p>
        </w:tc>
        <w:tc>
          <w:tcPr>
            <w:tcW w:w="0" w:type="auto"/>
            <w:tcBorders>
              <w:top w:val="nil"/>
              <w:left w:val="nil"/>
              <w:bottom w:val="single" w:sz="8" w:space="0" w:color="auto"/>
              <w:right w:val="single" w:sz="8" w:space="0" w:color="auto"/>
            </w:tcBorders>
            <w:shd w:val="clear" w:color="auto" w:fill="auto"/>
            <w:vAlign w:val="center"/>
            <w:hideMark/>
          </w:tcPr>
          <w:p w14:paraId="67592A85"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25</w:t>
            </w:r>
          </w:p>
        </w:tc>
        <w:tc>
          <w:tcPr>
            <w:tcW w:w="0" w:type="auto"/>
            <w:tcBorders>
              <w:top w:val="nil"/>
              <w:left w:val="nil"/>
              <w:bottom w:val="single" w:sz="8" w:space="0" w:color="auto"/>
              <w:right w:val="single" w:sz="8" w:space="0" w:color="auto"/>
            </w:tcBorders>
            <w:shd w:val="clear" w:color="auto" w:fill="auto"/>
            <w:vAlign w:val="center"/>
            <w:hideMark/>
          </w:tcPr>
          <w:p w14:paraId="62C11D8F"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40,000</w:t>
            </w:r>
          </w:p>
        </w:tc>
        <w:tc>
          <w:tcPr>
            <w:tcW w:w="0" w:type="auto"/>
            <w:tcBorders>
              <w:top w:val="nil"/>
              <w:left w:val="nil"/>
              <w:bottom w:val="single" w:sz="8" w:space="0" w:color="auto"/>
              <w:right w:val="single" w:sz="8" w:space="0" w:color="auto"/>
            </w:tcBorders>
            <w:shd w:val="clear" w:color="auto" w:fill="auto"/>
            <w:vAlign w:val="center"/>
            <w:hideMark/>
          </w:tcPr>
          <w:p w14:paraId="2597F0B6"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Electrónica</w:t>
            </w:r>
          </w:p>
        </w:tc>
        <w:tc>
          <w:tcPr>
            <w:tcW w:w="0" w:type="auto"/>
            <w:tcBorders>
              <w:top w:val="nil"/>
              <w:left w:val="nil"/>
              <w:bottom w:val="single" w:sz="8" w:space="0" w:color="auto"/>
              <w:right w:val="single" w:sz="8" w:space="0" w:color="auto"/>
            </w:tcBorders>
            <w:shd w:val="clear" w:color="000000" w:fill="FFFFFF"/>
            <w:vAlign w:val="center"/>
            <w:hideMark/>
          </w:tcPr>
          <w:p w14:paraId="50FA2FF6"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nuevo</w:t>
            </w:r>
          </w:p>
        </w:tc>
      </w:tr>
      <w:tr w:rsidR="007D6BFA" w:rsidRPr="007D6BFA" w14:paraId="417FE97D" w14:textId="77777777" w:rsidTr="007D6BFA">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38BD95ED"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w:t>
            </w:r>
          </w:p>
        </w:tc>
        <w:tc>
          <w:tcPr>
            <w:tcW w:w="0" w:type="auto"/>
            <w:tcBorders>
              <w:top w:val="nil"/>
              <w:left w:val="nil"/>
              <w:bottom w:val="single" w:sz="8" w:space="0" w:color="auto"/>
              <w:right w:val="single" w:sz="8" w:space="0" w:color="auto"/>
            </w:tcBorders>
            <w:shd w:val="clear" w:color="auto" w:fill="auto"/>
            <w:vAlign w:val="center"/>
            <w:hideMark/>
          </w:tcPr>
          <w:p w14:paraId="5C2D6CCD"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34</w:t>
            </w:r>
          </w:p>
        </w:tc>
        <w:tc>
          <w:tcPr>
            <w:tcW w:w="0" w:type="auto"/>
            <w:tcBorders>
              <w:top w:val="nil"/>
              <w:left w:val="nil"/>
              <w:bottom w:val="single" w:sz="8" w:space="0" w:color="auto"/>
              <w:right w:val="single" w:sz="8" w:space="0" w:color="auto"/>
            </w:tcBorders>
            <w:shd w:val="clear" w:color="auto" w:fill="auto"/>
            <w:vAlign w:val="center"/>
            <w:hideMark/>
          </w:tcPr>
          <w:p w14:paraId="55B3EE28"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50,000</w:t>
            </w:r>
          </w:p>
        </w:tc>
        <w:tc>
          <w:tcPr>
            <w:tcW w:w="0" w:type="auto"/>
            <w:tcBorders>
              <w:top w:val="nil"/>
              <w:left w:val="nil"/>
              <w:bottom w:val="single" w:sz="8" w:space="0" w:color="auto"/>
              <w:right w:val="single" w:sz="8" w:space="0" w:color="auto"/>
            </w:tcBorders>
            <w:shd w:val="clear" w:color="auto" w:fill="auto"/>
            <w:vAlign w:val="center"/>
            <w:hideMark/>
          </w:tcPr>
          <w:p w14:paraId="72C44DC5"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Ropa</w:t>
            </w:r>
          </w:p>
        </w:tc>
        <w:tc>
          <w:tcPr>
            <w:tcW w:w="0" w:type="auto"/>
            <w:tcBorders>
              <w:top w:val="nil"/>
              <w:left w:val="nil"/>
              <w:bottom w:val="single" w:sz="8" w:space="0" w:color="auto"/>
              <w:right w:val="single" w:sz="8" w:space="0" w:color="auto"/>
            </w:tcBorders>
            <w:shd w:val="clear" w:color="000000" w:fill="FFFFFF"/>
            <w:vAlign w:val="center"/>
            <w:hideMark/>
          </w:tcPr>
          <w:p w14:paraId="6FE86537"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regular</w:t>
            </w:r>
          </w:p>
        </w:tc>
      </w:tr>
      <w:tr w:rsidR="007D6BFA" w:rsidRPr="007D6BFA" w14:paraId="794FCB00" w14:textId="77777777" w:rsidTr="007D6BFA">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632D39A6"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w:t>
            </w:r>
          </w:p>
        </w:tc>
        <w:tc>
          <w:tcPr>
            <w:tcW w:w="0" w:type="auto"/>
            <w:tcBorders>
              <w:top w:val="nil"/>
              <w:left w:val="nil"/>
              <w:bottom w:val="single" w:sz="8" w:space="0" w:color="auto"/>
              <w:right w:val="single" w:sz="8" w:space="0" w:color="auto"/>
            </w:tcBorders>
            <w:shd w:val="clear" w:color="auto" w:fill="auto"/>
            <w:vAlign w:val="center"/>
            <w:hideMark/>
          </w:tcPr>
          <w:p w14:paraId="59097BF5"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22</w:t>
            </w:r>
          </w:p>
        </w:tc>
        <w:tc>
          <w:tcPr>
            <w:tcW w:w="0" w:type="auto"/>
            <w:tcBorders>
              <w:top w:val="nil"/>
              <w:left w:val="nil"/>
              <w:bottom w:val="single" w:sz="8" w:space="0" w:color="auto"/>
              <w:right w:val="single" w:sz="8" w:space="0" w:color="auto"/>
            </w:tcBorders>
            <w:shd w:val="clear" w:color="auto" w:fill="auto"/>
            <w:vAlign w:val="center"/>
            <w:hideMark/>
          </w:tcPr>
          <w:p w14:paraId="5BE539FF"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30,000</w:t>
            </w:r>
          </w:p>
        </w:tc>
        <w:tc>
          <w:tcPr>
            <w:tcW w:w="0" w:type="auto"/>
            <w:tcBorders>
              <w:top w:val="nil"/>
              <w:left w:val="nil"/>
              <w:bottom w:val="single" w:sz="8" w:space="0" w:color="auto"/>
              <w:right w:val="single" w:sz="8" w:space="0" w:color="auto"/>
            </w:tcBorders>
            <w:shd w:val="clear" w:color="auto" w:fill="auto"/>
            <w:vAlign w:val="center"/>
            <w:hideMark/>
          </w:tcPr>
          <w:p w14:paraId="03EEDD3B"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Comida</w:t>
            </w:r>
          </w:p>
        </w:tc>
        <w:tc>
          <w:tcPr>
            <w:tcW w:w="0" w:type="auto"/>
            <w:tcBorders>
              <w:top w:val="nil"/>
              <w:left w:val="nil"/>
              <w:bottom w:val="single" w:sz="8" w:space="0" w:color="auto"/>
              <w:right w:val="single" w:sz="8" w:space="0" w:color="auto"/>
            </w:tcBorders>
            <w:shd w:val="clear" w:color="000000" w:fill="FFFFFF"/>
            <w:vAlign w:val="center"/>
            <w:hideMark/>
          </w:tcPr>
          <w:p w14:paraId="7DA9E1FE"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fiel</w:t>
            </w:r>
          </w:p>
        </w:tc>
      </w:tr>
      <w:tr w:rsidR="007D6BFA" w:rsidRPr="007D6BFA" w14:paraId="6A40A506" w14:textId="77777777" w:rsidTr="007D6BFA">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052BB76A"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w:t>
            </w:r>
          </w:p>
        </w:tc>
        <w:tc>
          <w:tcPr>
            <w:tcW w:w="0" w:type="auto"/>
            <w:tcBorders>
              <w:top w:val="nil"/>
              <w:left w:val="nil"/>
              <w:bottom w:val="single" w:sz="8" w:space="0" w:color="auto"/>
              <w:right w:val="single" w:sz="8" w:space="0" w:color="auto"/>
            </w:tcBorders>
            <w:shd w:val="clear" w:color="auto" w:fill="auto"/>
            <w:vAlign w:val="center"/>
            <w:hideMark/>
          </w:tcPr>
          <w:p w14:paraId="79280D16"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45</w:t>
            </w:r>
          </w:p>
        </w:tc>
        <w:tc>
          <w:tcPr>
            <w:tcW w:w="0" w:type="auto"/>
            <w:tcBorders>
              <w:top w:val="nil"/>
              <w:left w:val="nil"/>
              <w:bottom w:val="single" w:sz="8" w:space="0" w:color="auto"/>
              <w:right w:val="single" w:sz="8" w:space="0" w:color="auto"/>
            </w:tcBorders>
            <w:shd w:val="clear" w:color="auto" w:fill="auto"/>
            <w:vAlign w:val="center"/>
            <w:hideMark/>
          </w:tcPr>
          <w:p w14:paraId="108AEBF2"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70,000</w:t>
            </w:r>
          </w:p>
        </w:tc>
        <w:tc>
          <w:tcPr>
            <w:tcW w:w="0" w:type="auto"/>
            <w:tcBorders>
              <w:top w:val="nil"/>
              <w:left w:val="nil"/>
              <w:bottom w:val="single" w:sz="8" w:space="0" w:color="auto"/>
              <w:right w:val="single" w:sz="8" w:space="0" w:color="auto"/>
            </w:tcBorders>
            <w:shd w:val="clear" w:color="auto" w:fill="auto"/>
            <w:vAlign w:val="center"/>
            <w:hideMark/>
          </w:tcPr>
          <w:p w14:paraId="3C8A6C92"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Libros</w:t>
            </w:r>
          </w:p>
        </w:tc>
        <w:tc>
          <w:tcPr>
            <w:tcW w:w="0" w:type="auto"/>
            <w:tcBorders>
              <w:top w:val="nil"/>
              <w:left w:val="nil"/>
              <w:bottom w:val="single" w:sz="8" w:space="0" w:color="auto"/>
              <w:right w:val="single" w:sz="8" w:space="0" w:color="auto"/>
            </w:tcBorders>
            <w:shd w:val="clear" w:color="000000" w:fill="FFFFFF"/>
            <w:vAlign w:val="center"/>
            <w:hideMark/>
          </w:tcPr>
          <w:p w14:paraId="2573E5B9"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nuevo</w:t>
            </w:r>
          </w:p>
        </w:tc>
      </w:tr>
      <w:tr w:rsidR="007D6BFA" w:rsidRPr="007D6BFA" w14:paraId="0A1D2D7A" w14:textId="77777777" w:rsidTr="007D6BFA">
        <w:trPr>
          <w:trHeight w:val="6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4D07C792"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5</w:t>
            </w:r>
          </w:p>
        </w:tc>
        <w:tc>
          <w:tcPr>
            <w:tcW w:w="0" w:type="auto"/>
            <w:tcBorders>
              <w:top w:val="nil"/>
              <w:left w:val="nil"/>
              <w:bottom w:val="single" w:sz="8" w:space="0" w:color="auto"/>
              <w:right w:val="single" w:sz="8" w:space="0" w:color="auto"/>
            </w:tcBorders>
            <w:shd w:val="clear" w:color="auto" w:fill="auto"/>
            <w:vAlign w:val="center"/>
            <w:hideMark/>
          </w:tcPr>
          <w:p w14:paraId="3E801790"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23</w:t>
            </w:r>
          </w:p>
        </w:tc>
        <w:tc>
          <w:tcPr>
            <w:tcW w:w="0" w:type="auto"/>
            <w:tcBorders>
              <w:top w:val="nil"/>
              <w:left w:val="nil"/>
              <w:bottom w:val="single" w:sz="8" w:space="0" w:color="auto"/>
              <w:right w:val="single" w:sz="8" w:space="0" w:color="auto"/>
            </w:tcBorders>
            <w:shd w:val="clear" w:color="auto" w:fill="auto"/>
            <w:vAlign w:val="center"/>
            <w:hideMark/>
          </w:tcPr>
          <w:p w14:paraId="5314BBE3"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35,000</w:t>
            </w:r>
          </w:p>
        </w:tc>
        <w:tc>
          <w:tcPr>
            <w:tcW w:w="0" w:type="auto"/>
            <w:tcBorders>
              <w:top w:val="nil"/>
              <w:left w:val="nil"/>
              <w:bottom w:val="single" w:sz="8" w:space="0" w:color="auto"/>
              <w:right w:val="single" w:sz="8" w:space="0" w:color="auto"/>
            </w:tcBorders>
            <w:shd w:val="clear" w:color="auto" w:fill="auto"/>
            <w:vAlign w:val="center"/>
            <w:hideMark/>
          </w:tcPr>
          <w:p w14:paraId="5D78E5BB"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Electrónica</w:t>
            </w:r>
          </w:p>
        </w:tc>
        <w:tc>
          <w:tcPr>
            <w:tcW w:w="0" w:type="auto"/>
            <w:tcBorders>
              <w:top w:val="nil"/>
              <w:left w:val="nil"/>
              <w:bottom w:val="single" w:sz="8" w:space="0" w:color="auto"/>
              <w:right w:val="single" w:sz="8" w:space="0" w:color="auto"/>
            </w:tcBorders>
            <w:shd w:val="clear" w:color="000000" w:fill="FFFFFF"/>
            <w:vAlign w:val="center"/>
            <w:hideMark/>
          </w:tcPr>
          <w:p w14:paraId="021210DA"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fiel</w:t>
            </w:r>
          </w:p>
        </w:tc>
      </w:tr>
    </w:tbl>
    <w:p w14:paraId="4069DE3D" w14:textId="77777777" w:rsidR="006A052E" w:rsidRPr="0054192C" w:rsidRDefault="006A052E" w:rsidP="002E69D5">
      <w:pPr>
        <w:spacing w:line="360" w:lineRule="auto"/>
        <w:jc w:val="both"/>
        <w:rPr>
          <w:rFonts w:ascii="Arial" w:hAnsi="Arial" w:cs="Arial"/>
          <w:sz w:val="24"/>
          <w:szCs w:val="24"/>
        </w:rPr>
      </w:pPr>
    </w:p>
    <w:p w14:paraId="612B1342" w14:textId="77777777" w:rsidR="00B81696" w:rsidRPr="0054192C" w:rsidRDefault="00B81696" w:rsidP="002E69D5">
      <w:pPr>
        <w:spacing w:line="360" w:lineRule="auto"/>
        <w:jc w:val="both"/>
        <w:rPr>
          <w:rFonts w:ascii="Arial" w:hAnsi="Arial" w:cs="Arial"/>
          <w:sz w:val="24"/>
          <w:szCs w:val="24"/>
        </w:rPr>
      </w:pPr>
      <w:r w:rsidRPr="0054192C">
        <w:rPr>
          <w:rFonts w:ascii="Arial" w:hAnsi="Arial" w:cs="Arial"/>
          <w:sz w:val="24"/>
          <w:szCs w:val="24"/>
        </w:rPr>
        <w:t>Aplicación del Algoritmo K-</w:t>
      </w:r>
      <w:proofErr w:type="spellStart"/>
      <w:r w:rsidRPr="0054192C">
        <w:rPr>
          <w:rFonts w:ascii="Arial" w:hAnsi="Arial" w:cs="Arial"/>
          <w:sz w:val="24"/>
          <w:szCs w:val="24"/>
        </w:rPr>
        <w:t>Prototypes</w:t>
      </w:r>
      <w:proofErr w:type="spellEnd"/>
    </w:p>
    <w:p w14:paraId="271B3BDD" w14:textId="47B44708" w:rsidR="00470C7A" w:rsidRDefault="00470C7A" w:rsidP="00470C7A">
      <w:pPr>
        <w:spacing w:line="360" w:lineRule="auto"/>
        <w:jc w:val="both"/>
        <w:rPr>
          <w:rFonts w:ascii="Arial" w:hAnsi="Arial" w:cs="Arial"/>
          <w:sz w:val="24"/>
          <w:szCs w:val="24"/>
        </w:rPr>
      </w:pPr>
      <w:r w:rsidRPr="00470C7A">
        <w:rPr>
          <w:rFonts w:ascii="Arial" w:hAnsi="Arial" w:cs="Arial"/>
          <w:sz w:val="24"/>
          <w:szCs w:val="24"/>
        </w:rPr>
        <w:t xml:space="preserve">Para datos mixtos (numéricos y categóricos), la disimilitud total entre un cliente </w:t>
      </w:r>
      <w:r w:rsidRPr="00470C7A">
        <w:rPr>
          <w:rFonts w:ascii="Cambria Math" w:hAnsi="Cambria Math" w:cs="Cambria Math"/>
          <w:sz w:val="24"/>
          <w:szCs w:val="24"/>
        </w:rPr>
        <w:t>𝑖</w:t>
      </w:r>
      <w:r w:rsidRPr="00470C7A">
        <w:rPr>
          <w:rFonts w:ascii="Arial" w:hAnsi="Arial" w:cs="Arial"/>
          <w:sz w:val="24"/>
          <w:szCs w:val="24"/>
        </w:rPr>
        <w:t xml:space="preserve"> y un prototipo </w:t>
      </w:r>
      <w:r w:rsidRPr="00470C7A">
        <w:rPr>
          <w:rFonts w:ascii="Cambria Math" w:hAnsi="Cambria Math" w:cs="Cambria Math"/>
          <w:sz w:val="24"/>
          <w:szCs w:val="24"/>
        </w:rPr>
        <w:t>𝑦</w:t>
      </w:r>
      <w:r w:rsidRPr="00470C7A">
        <w:rPr>
          <w:rFonts w:ascii="Arial" w:hAnsi="Arial" w:cs="Arial"/>
          <w:sz w:val="24"/>
          <w:szCs w:val="24"/>
        </w:rPr>
        <w:t xml:space="preserve"> se calcula </w:t>
      </w:r>
      <w:r w:rsidR="001B6C42">
        <w:rPr>
          <w:rFonts w:ascii="Arial" w:hAnsi="Arial" w:cs="Arial"/>
          <w:sz w:val="24"/>
          <w:szCs w:val="24"/>
        </w:rPr>
        <w:t>con:</w:t>
      </w:r>
    </w:p>
    <w:p w14:paraId="09CF2C74" w14:textId="7E60861A" w:rsidR="00B55C96" w:rsidRPr="00A61D70" w:rsidRDefault="001B6C42" w:rsidP="008070A6">
      <w:pPr>
        <w:spacing w:line="360" w:lineRule="auto"/>
        <w:ind w:left="708"/>
        <w:jc w:val="center"/>
        <w:rPr>
          <w:rFonts w:ascii="Arial" w:eastAsiaTheme="minorEastAsia" w:hAnsi="Arial" w:cs="Arial"/>
          <w:sz w:val="24"/>
        </w:rPr>
      </w:pPr>
      <m:oMath>
        <m:sSub>
          <m:sSubPr>
            <m:ctrlPr>
              <w:rPr>
                <w:rFonts w:ascii="Cambria Math" w:hAnsi="Cambria Math" w:cs="Arial"/>
                <w:i/>
                <w:sz w:val="24"/>
              </w:rPr>
            </m:ctrlPr>
          </m:sSubPr>
          <m:e>
            <m:r>
              <w:rPr>
                <w:rFonts w:ascii="Cambria Math" w:hAnsi="Cambria Math" w:cs="Arial"/>
                <w:sz w:val="24"/>
              </w:rPr>
              <m:t xml:space="preserve"> </m:t>
            </m:r>
            <m:r>
              <w:rPr>
                <w:rFonts w:ascii="Cambria Math" w:hAnsi="Cambria Math" w:cs="Arial"/>
                <w:sz w:val="24"/>
              </w:rPr>
              <m:t>ⅆ</m:t>
            </m:r>
          </m:e>
          <m:sub>
            <m:r>
              <w:rPr>
                <w:rFonts w:ascii="Cambria Math" w:hAnsi="Cambria Math" w:cs="Arial"/>
                <w:sz w:val="24"/>
              </w:rPr>
              <m:t>m</m:t>
            </m:r>
          </m:sub>
        </m:sSub>
        <m:r>
          <w:rPr>
            <w:rFonts w:ascii="Cambria Math" w:hAnsi="Cambria Math" w:cs="Arial"/>
            <w:sz w:val="24"/>
          </w:rPr>
          <m:t>=</m:t>
        </m:r>
        <m:sSub>
          <m:sSubPr>
            <m:ctrlPr>
              <w:rPr>
                <w:rFonts w:ascii="Cambria Math" w:hAnsi="Cambria Math" w:cs="Arial"/>
                <w:i/>
                <w:sz w:val="24"/>
              </w:rPr>
            </m:ctrlPr>
          </m:sSubPr>
          <m:e>
            <m:sSub>
              <m:sSubPr>
                <m:ctrlPr>
                  <w:rPr>
                    <w:rFonts w:ascii="Cambria Math" w:hAnsi="Cambria Math" w:cs="Arial"/>
                    <w:i/>
                    <w:sz w:val="24"/>
                  </w:rPr>
                </m:ctrlPr>
              </m:sSubPr>
              <m:e>
                <m:r>
                  <w:rPr>
                    <w:rFonts w:ascii="Cambria Math" w:hAnsi="Cambria Math" w:cs="Arial"/>
                    <w:sz w:val="24"/>
                  </w:rPr>
                  <m:t>ⅆ</m:t>
                </m:r>
              </m:e>
              <m:sub>
                <m:r>
                  <w:rPr>
                    <w:rFonts w:ascii="Cambria Math" w:hAnsi="Cambria Math" w:cs="Arial"/>
                    <w:sz w:val="24"/>
                  </w:rPr>
                  <m:t>e</m:t>
                </m:r>
              </m:sub>
            </m:sSub>
            <m:r>
              <w:rPr>
                <w:rFonts w:ascii="Cambria Math" w:hAnsi="Cambria Math" w:cs="Arial"/>
                <w:sz w:val="24"/>
              </w:rPr>
              <m:t>+ⅆ</m:t>
            </m:r>
          </m:e>
          <m:sub>
            <m:r>
              <w:rPr>
                <w:rFonts w:ascii="Cambria Math" w:hAnsi="Cambria Math" w:cs="Arial"/>
                <w:sz w:val="24"/>
              </w:rPr>
              <m:t>c</m:t>
            </m:r>
          </m:sub>
        </m:sSub>
      </m:oMath>
      <w:r w:rsidRPr="00203B84">
        <w:rPr>
          <w:rFonts w:ascii="Arial" w:eastAsiaTheme="minorEastAsia" w:hAnsi="Arial" w:cs="Arial"/>
          <w:sz w:val="24"/>
        </w:rPr>
        <w:t>=</w:t>
      </w:r>
      <w:r>
        <w:rPr>
          <w:rFonts w:ascii="Arial" w:eastAsiaTheme="minorEastAsia" w:hAnsi="Arial" w:cs="Arial"/>
          <w:sz w:val="24"/>
        </w:rPr>
        <w:t xml:space="preserve"> </w:t>
      </w:r>
      <w:r>
        <w:rPr>
          <w:rFonts w:ascii="Arial" w:eastAsiaTheme="minorEastAsia" w:hAnsi="Arial" w:cs="Arial"/>
          <w:sz w:val="24"/>
        </w:rPr>
        <w:br/>
      </w:r>
      <m:oMathPara>
        <m:oMath>
          <m:rad>
            <m:radPr>
              <m:degHide m:val="1"/>
              <m:ctrlPr>
                <w:rPr>
                  <w:rFonts w:ascii="Cambria Math" w:eastAsiaTheme="minorEastAsia" w:hAnsi="Cambria Math" w:cs="Arial"/>
                  <w:i/>
                  <w:sz w:val="24"/>
                </w:rPr>
              </m:ctrlPr>
            </m:radPr>
            <m:deg/>
            <m:e>
              <m:nary>
                <m:naryPr>
                  <m:chr m:val="∑"/>
                  <m:limLoc m:val="undOvr"/>
                  <m:grow m:val="1"/>
                  <m:ctrlPr>
                    <w:rPr>
                      <w:rFonts w:ascii="Cambria Math" w:eastAsiaTheme="minorEastAsia" w:hAnsi="Cambria Math" w:cs="Arial"/>
                      <w:i/>
                      <w:sz w:val="24"/>
                    </w:rPr>
                  </m:ctrlPr>
                </m:naryPr>
                <m:sub>
                  <m:r>
                    <w:rPr>
                      <w:rFonts w:ascii="Cambria Math" w:eastAsiaTheme="minorEastAsia" w:hAnsi="Cambria Math" w:cs="Arial"/>
                      <w:sz w:val="24"/>
                    </w:rPr>
                    <m:t>i=1</m:t>
                  </m:r>
                </m:sub>
                <m:sup>
                  <m:r>
                    <w:rPr>
                      <w:rFonts w:ascii="Cambria Math" w:eastAsiaTheme="minorEastAsia" w:hAnsi="Cambria Math" w:cs="Arial"/>
                      <w:sz w:val="24"/>
                    </w:rPr>
                    <m:t>n</m:t>
                  </m:r>
                </m:sup>
                <m:e>
                  <m:sSup>
                    <m:sSupPr>
                      <m:ctrlPr>
                        <w:rPr>
                          <w:rFonts w:ascii="Cambria Math" w:eastAsiaTheme="minorEastAsia" w:hAnsi="Cambria Math" w:cs="Arial"/>
                          <w:i/>
                          <w:sz w:val="24"/>
                        </w:rPr>
                      </m:ctrlPr>
                    </m:sSupPr>
                    <m:e>
                      <m:d>
                        <m:dPr>
                          <m:ctrlPr>
                            <w:rPr>
                              <w:rFonts w:ascii="Cambria Math" w:eastAsiaTheme="minorEastAsia" w:hAnsi="Cambria Math" w:cs="Arial"/>
                              <w:i/>
                              <w:sz w:val="24"/>
                            </w:rPr>
                          </m:ctrlPr>
                        </m:dPr>
                        <m:e>
                          <m:sSub>
                            <m:sSubPr>
                              <m:ctrlPr>
                                <w:rPr>
                                  <w:rFonts w:ascii="Cambria Math" w:eastAsiaTheme="minorEastAsia" w:hAnsi="Cambria Math" w:cs="Arial"/>
                                  <w:i/>
                                  <w:sz w:val="24"/>
                                </w:rPr>
                              </m:ctrlPr>
                            </m:sSubPr>
                            <m:e>
                              <m:r>
                                <w:rPr>
                                  <w:rFonts w:ascii="Cambria Math" w:eastAsiaTheme="minorEastAsia" w:hAnsi="Cambria Math" w:cs="Arial"/>
                                  <w:sz w:val="24"/>
                                </w:rPr>
                                <m:t>b</m:t>
                              </m:r>
                            </m:e>
                            <m:sub>
                              <m:r>
                                <w:rPr>
                                  <w:rFonts w:ascii="Cambria Math" w:eastAsiaTheme="minorEastAsia" w:hAnsi="Cambria Math" w:cs="Arial"/>
                                  <w:sz w:val="24"/>
                                </w:rPr>
                                <m:t>i</m:t>
                              </m:r>
                            </m:sub>
                          </m:sSub>
                          <m:r>
                            <w:rPr>
                              <w:rFonts w:ascii="Cambria Math" w:eastAsiaTheme="minorEastAsia" w:hAnsi="Cambria Math" w:cs="Arial"/>
                              <w:sz w:val="24"/>
                            </w:rPr>
                            <m:t>-</m:t>
                          </m:r>
                          <m:sSub>
                            <m:sSubPr>
                              <m:ctrlPr>
                                <w:rPr>
                                  <w:rFonts w:ascii="Cambria Math" w:eastAsiaTheme="minorEastAsia" w:hAnsi="Cambria Math" w:cs="Arial"/>
                                  <w:i/>
                                  <w:sz w:val="24"/>
                                </w:rPr>
                              </m:ctrlPr>
                            </m:sSubPr>
                            <m:e>
                              <m:r>
                                <w:rPr>
                                  <w:rFonts w:ascii="Cambria Math" w:eastAsiaTheme="minorEastAsia" w:hAnsi="Cambria Math" w:cs="Arial"/>
                                  <w:sz w:val="24"/>
                                </w:rPr>
                                <m:t>c</m:t>
                              </m:r>
                            </m:e>
                            <m:sub>
                              <m:r>
                                <w:rPr>
                                  <w:rFonts w:ascii="Cambria Math" w:eastAsiaTheme="minorEastAsia" w:hAnsi="Cambria Math" w:cs="Arial"/>
                                  <w:sz w:val="24"/>
                                </w:rPr>
                                <m:t>i</m:t>
                              </m:r>
                            </m:sub>
                          </m:sSub>
                        </m:e>
                      </m:d>
                    </m:e>
                    <m:sup>
                      <m:r>
                        <w:rPr>
                          <w:rFonts w:ascii="Cambria Math" w:eastAsiaTheme="minorEastAsia" w:hAnsi="Cambria Math" w:cs="Arial"/>
                          <w:sz w:val="24"/>
                        </w:rPr>
                        <m:t>2</m:t>
                      </m:r>
                    </m:sup>
                  </m:sSup>
                </m:e>
              </m:nary>
            </m:e>
          </m:rad>
          <m:r>
            <w:rPr>
              <w:rFonts w:ascii="Cambria Math" w:eastAsiaTheme="minorEastAsia" w:hAnsi="Cambria Math" w:cs="Arial"/>
              <w:sz w:val="24"/>
            </w:rPr>
            <m:t>+</m:t>
          </m:r>
          <m:r>
            <w:rPr>
              <w:rFonts w:ascii="Cambria Math" w:eastAsiaTheme="minorEastAsia" w:hAnsi="Cambria Math" w:cs="Arial"/>
              <w:sz w:val="24"/>
            </w:rPr>
            <m:t xml:space="preserve"> </m:t>
          </m:r>
          <m:r>
            <w:rPr>
              <w:rFonts w:ascii="Cambria Math" w:hAnsi="Cambria Math" w:cs="Arial"/>
              <w:sz w:val="24"/>
            </w:rPr>
            <m:t>γ</m:t>
          </m:r>
          <m:nary>
            <m:naryPr>
              <m:chr m:val="∑"/>
              <m:limLoc m:val="undOvr"/>
              <m:grow m:val="1"/>
              <m:ctrlPr>
                <w:rPr>
                  <w:rFonts w:ascii="Cambria Math" w:hAnsi="Cambria Math" w:cs="Arial"/>
                  <w:i/>
                  <w:sz w:val="24"/>
                </w:rPr>
              </m:ctrlPr>
            </m:naryPr>
            <m:sub>
              <m:r>
                <w:rPr>
                  <w:rFonts w:ascii="Cambria Math" w:hAnsi="Cambria Math" w:cs="Arial"/>
                  <w:sz w:val="24"/>
                </w:rPr>
                <m:t>j=1</m:t>
              </m:r>
            </m:sub>
            <m:sup>
              <m:r>
                <w:rPr>
                  <w:rFonts w:ascii="Cambria Math" w:hAnsi="Cambria Math" w:cs="Arial"/>
                  <w:sz w:val="24"/>
                </w:rPr>
                <m:t>n</m:t>
              </m:r>
            </m:sup>
            <m:e>
              <m:r>
                <w:rPr>
                  <w:rFonts w:ascii="Cambria Math" w:hAnsi="Cambria Math" w:cs="Arial"/>
                  <w:sz w:val="24"/>
                </w:rPr>
                <m:t>δ</m:t>
              </m:r>
              <m:d>
                <m:dPr>
                  <m:ctrlPr>
                    <w:rPr>
                      <w:rFonts w:ascii="Cambria Math" w:hAnsi="Cambria Math" w:cs="Arial"/>
                      <w:i/>
                      <w:sz w:val="24"/>
                    </w:rPr>
                  </m:ctrlPr>
                </m:dPr>
                <m:e>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j</m:t>
                      </m:r>
                    </m:sub>
                  </m:sSub>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c</m:t>
                      </m:r>
                    </m:e>
                    <m:sub>
                      <m:r>
                        <w:rPr>
                          <w:rFonts w:ascii="Cambria Math" w:hAnsi="Cambria Math" w:cs="Arial"/>
                          <w:sz w:val="24"/>
                        </w:rPr>
                        <m:t>j</m:t>
                      </m:r>
                    </m:sub>
                  </m:sSub>
                </m:e>
              </m:d>
            </m:e>
          </m:nary>
        </m:oMath>
      </m:oMathPara>
    </w:p>
    <w:p w14:paraId="5A2F5F6A" w14:textId="26A4E303" w:rsidR="006C56A6" w:rsidRPr="008070A6" w:rsidRDefault="00B81696" w:rsidP="008070A6">
      <w:pPr>
        <w:pStyle w:val="Prrafodelista"/>
        <w:numPr>
          <w:ilvl w:val="0"/>
          <w:numId w:val="43"/>
        </w:numPr>
        <w:spacing w:line="360" w:lineRule="auto"/>
        <w:jc w:val="both"/>
        <w:rPr>
          <w:rFonts w:ascii="Arial" w:hAnsi="Arial" w:cs="Arial"/>
          <w:sz w:val="24"/>
          <w:szCs w:val="24"/>
        </w:rPr>
      </w:pPr>
      <w:r w:rsidRPr="00747763">
        <w:rPr>
          <w:rFonts w:ascii="Arial" w:hAnsi="Arial" w:cs="Arial"/>
          <w:sz w:val="24"/>
          <w:szCs w:val="24"/>
        </w:rPr>
        <w:t>Inicialización: Seleccionamos aleatoriamente</w:t>
      </w:r>
      <w:r w:rsidR="006C56A6" w:rsidRPr="00747763">
        <w:rPr>
          <w:rFonts w:ascii="Arial" w:hAnsi="Arial" w:cs="Arial"/>
          <w:sz w:val="24"/>
          <w:szCs w:val="24"/>
        </w:rPr>
        <w:t xml:space="preserve"> k centros iniciales,</w:t>
      </w:r>
      <w:r w:rsidRPr="00747763">
        <w:rPr>
          <w:rFonts w:ascii="Arial" w:hAnsi="Arial" w:cs="Arial"/>
          <w:sz w:val="24"/>
          <w:szCs w:val="24"/>
        </w:rPr>
        <w:t xml:space="preserve"> </w:t>
      </w:r>
      <w:r w:rsidRPr="00747763">
        <w:rPr>
          <w:rFonts w:ascii="Cambria Math" w:hAnsi="Cambria Math" w:cs="Cambria Math"/>
          <w:sz w:val="24"/>
          <w:szCs w:val="24"/>
        </w:rPr>
        <w:t>𝑘</w:t>
      </w:r>
      <w:r w:rsidRPr="00747763">
        <w:rPr>
          <w:rFonts w:ascii="Arial" w:hAnsi="Arial" w:cs="Arial"/>
          <w:sz w:val="24"/>
          <w:szCs w:val="24"/>
        </w:rPr>
        <w:t>=</w:t>
      </w:r>
      <w:r w:rsidR="006C56A6" w:rsidRPr="00747763">
        <w:rPr>
          <w:rFonts w:ascii="Arial" w:hAnsi="Arial" w:cs="Arial"/>
          <w:sz w:val="24"/>
          <w:szCs w:val="24"/>
        </w:rPr>
        <w:t>2</w:t>
      </w:r>
    </w:p>
    <w:p w14:paraId="0F2907C8" w14:textId="3908DF7C" w:rsidR="00B81696" w:rsidRPr="00747763" w:rsidRDefault="006C56A6" w:rsidP="002E69D5">
      <w:pPr>
        <w:pStyle w:val="Prrafodelista"/>
        <w:numPr>
          <w:ilvl w:val="0"/>
          <w:numId w:val="43"/>
        </w:numPr>
        <w:spacing w:line="360" w:lineRule="auto"/>
        <w:jc w:val="both"/>
        <w:rPr>
          <w:rFonts w:ascii="Arial" w:hAnsi="Arial" w:cs="Arial"/>
          <w:sz w:val="24"/>
          <w:szCs w:val="24"/>
        </w:rPr>
      </w:pPr>
      <w:r w:rsidRPr="00747763">
        <w:rPr>
          <w:rFonts w:ascii="Arial" w:hAnsi="Arial" w:cs="Arial"/>
          <w:sz w:val="24"/>
          <w:szCs w:val="24"/>
        </w:rPr>
        <w:t xml:space="preserve">Se eligen k-prototipos aleatoriamente, objetos 1 y </w:t>
      </w:r>
      <w:r w:rsidR="00DC65F8" w:rsidRPr="00747763">
        <w:rPr>
          <w:rFonts w:ascii="Arial" w:hAnsi="Arial" w:cs="Arial"/>
          <w:sz w:val="24"/>
          <w:szCs w:val="24"/>
        </w:rPr>
        <w:t>3</w:t>
      </w:r>
    </w:p>
    <w:p w14:paraId="6AEB6F9D" w14:textId="77777777" w:rsidR="006C56A6" w:rsidRPr="00747763" w:rsidRDefault="006C56A6" w:rsidP="006C56A6">
      <w:pPr>
        <w:pStyle w:val="Prrafodelista"/>
        <w:rPr>
          <w:rFonts w:ascii="Arial" w:hAnsi="Arial" w:cs="Arial"/>
          <w:sz w:val="24"/>
          <w:szCs w:val="24"/>
        </w:rPr>
      </w:pPr>
    </w:p>
    <w:p w14:paraId="67884887" w14:textId="3C48CD26" w:rsidR="006C56A6" w:rsidRPr="00747763" w:rsidRDefault="006C56A6" w:rsidP="006C56A6">
      <w:pPr>
        <w:pStyle w:val="Prrafodelista"/>
        <w:spacing w:line="360" w:lineRule="auto"/>
        <w:jc w:val="both"/>
        <w:rPr>
          <w:rFonts w:ascii="Arial" w:hAnsi="Arial" w:cs="Arial"/>
          <w:sz w:val="24"/>
          <w:szCs w:val="24"/>
        </w:rPr>
      </w:pPr>
      <w:r w:rsidRPr="00747763">
        <w:rPr>
          <w:rFonts w:ascii="Arial" w:hAnsi="Arial" w:cs="Arial"/>
          <w:sz w:val="24"/>
          <w:szCs w:val="24"/>
        </w:rPr>
        <w:t>k=</w:t>
      </w:r>
      <w:r w:rsidR="00DC65F8" w:rsidRPr="00747763">
        <w:rPr>
          <w:rFonts w:ascii="Arial" w:hAnsi="Arial" w:cs="Arial"/>
          <w:sz w:val="24"/>
          <w:szCs w:val="24"/>
        </w:rPr>
        <w:t>2</w:t>
      </w:r>
      <w:r w:rsidRPr="00747763">
        <w:rPr>
          <w:rFonts w:ascii="Arial" w:hAnsi="Arial" w:cs="Arial"/>
          <w:sz w:val="24"/>
          <w:szCs w:val="24"/>
        </w:rPr>
        <w:t xml:space="preserve"> prototipos iniciales.</w:t>
      </w:r>
    </w:p>
    <w:p w14:paraId="1B59F655" w14:textId="4E895F78" w:rsidR="006C56A6" w:rsidRPr="00150345" w:rsidRDefault="00F021BE" w:rsidP="00150345">
      <w:pPr>
        <w:pStyle w:val="Descripcin"/>
        <w:jc w:val="center"/>
        <w:rPr>
          <w:rFonts w:ascii="Arial" w:hAnsi="Arial" w:cs="Arial"/>
          <w:color w:val="auto"/>
          <w:sz w:val="24"/>
          <w:szCs w:val="24"/>
        </w:rPr>
      </w:pPr>
      <w:bookmarkStart w:id="86" w:name="_Toc178529371"/>
      <w:r w:rsidRPr="008070A6">
        <w:rPr>
          <w:rFonts w:ascii="Arial" w:hAnsi="Arial" w:cs="Arial"/>
          <w:color w:val="auto"/>
          <w:sz w:val="24"/>
          <w:szCs w:val="24"/>
        </w:rPr>
        <w:lastRenderedPageBreak/>
        <w:t xml:space="preserve">Tabla </w:t>
      </w:r>
      <w:r w:rsidRPr="008070A6">
        <w:rPr>
          <w:rFonts w:ascii="Arial" w:hAnsi="Arial" w:cs="Arial"/>
          <w:color w:val="auto"/>
          <w:sz w:val="24"/>
          <w:szCs w:val="24"/>
        </w:rPr>
        <w:fldChar w:fldCharType="begin"/>
      </w:r>
      <w:r w:rsidRPr="008070A6">
        <w:rPr>
          <w:rFonts w:ascii="Arial" w:hAnsi="Arial" w:cs="Arial"/>
          <w:color w:val="auto"/>
          <w:sz w:val="24"/>
          <w:szCs w:val="24"/>
        </w:rPr>
        <w:instrText xml:space="preserve"> SEQ Tabla \* ARABIC </w:instrText>
      </w:r>
      <w:r w:rsidRPr="008070A6">
        <w:rPr>
          <w:rFonts w:ascii="Arial" w:hAnsi="Arial" w:cs="Arial"/>
          <w:color w:val="auto"/>
          <w:sz w:val="24"/>
          <w:szCs w:val="24"/>
        </w:rPr>
        <w:fldChar w:fldCharType="separate"/>
      </w:r>
      <w:r w:rsidR="00295246">
        <w:rPr>
          <w:rFonts w:ascii="Arial" w:hAnsi="Arial" w:cs="Arial"/>
          <w:noProof/>
          <w:color w:val="auto"/>
          <w:sz w:val="24"/>
          <w:szCs w:val="24"/>
        </w:rPr>
        <w:t>2</w:t>
      </w:r>
      <w:r w:rsidRPr="008070A6">
        <w:rPr>
          <w:rFonts w:ascii="Arial" w:hAnsi="Arial" w:cs="Arial"/>
          <w:color w:val="auto"/>
          <w:sz w:val="24"/>
          <w:szCs w:val="24"/>
        </w:rPr>
        <w:fldChar w:fldCharType="end"/>
      </w:r>
      <w:r w:rsidRPr="008070A6">
        <w:rPr>
          <w:rFonts w:ascii="Arial" w:hAnsi="Arial" w:cs="Arial"/>
          <w:color w:val="auto"/>
          <w:sz w:val="24"/>
          <w:szCs w:val="24"/>
        </w:rPr>
        <w:t xml:space="preserve"> Centros iniciales</w:t>
      </w:r>
      <w:bookmarkEnd w:id="86"/>
    </w:p>
    <w:tbl>
      <w:tblPr>
        <w:tblW w:w="0" w:type="auto"/>
        <w:tblCellMar>
          <w:left w:w="70" w:type="dxa"/>
          <w:right w:w="70" w:type="dxa"/>
        </w:tblCellMar>
        <w:tblLook w:val="04A0" w:firstRow="1" w:lastRow="0" w:firstColumn="1" w:lastColumn="0" w:noHBand="0" w:noVBand="1"/>
      </w:tblPr>
      <w:tblGrid>
        <w:gridCol w:w="888"/>
        <w:gridCol w:w="701"/>
        <w:gridCol w:w="1987"/>
        <w:gridCol w:w="2875"/>
        <w:gridCol w:w="1709"/>
        <w:gridCol w:w="1101"/>
      </w:tblGrid>
      <w:tr w:rsidR="00150345" w:rsidRPr="007D6BFA" w14:paraId="02DF5C69" w14:textId="5038BCA5" w:rsidTr="00150345">
        <w:trPr>
          <w:trHeight w:val="1215"/>
        </w:trPr>
        <w:tc>
          <w:tcPr>
            <w:tcW w:w="0" w:type="auto"/>
            <w:tcBorders>
              <w:top w:val="single" w:sz="8" w:space="0" w:color="auto"/>
              <w:left w:val="single" w:sz="8" w:space="0" w:color="auto"/>
              <w:bottom w:val="single" w:sz="8" w:space="0" w:color="auto"/>
              <w:right w:val="single" w:sz="8" w:space="0" w:color="auto"/>
            </w:tcBorders>
            <w:shd w:val="clear" w:color="000000" w:fill="83CCEB"/>
            <w:vAlign w:val="center"/>
            <w:hideMark/>
          </w:tcPr>
          <w:p w14:paraId="3E801F4C" w14:textId="77777777" w:rsidR="00150345" w:rsidRPr="007D6BFA" w:rsidRDefault="00150345" w:rsidP="00150345">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Cliente</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543D6FF7" w14:textId="77777777" w:rsidR="00150345" w:rsidRPr="007D6BFA" w:rsidRDefault="00150345" w:rsidP="00150345">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Edad</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53FD29E6" w14:textId="77777777" w:rsidR="00150345" w:rsidRPr="007D6BFA" w:rsidRDefault="00150345" w:rsidP="00150345">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Ingresos Anuales ($)</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323D4E39" w14:textId="77777777" w:rsidR="00150345" w:rsidRPr="007D6BFA" w:rsidRDefault="00150345" w:rsidP="00150345">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Categoría de Producto Favorito</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74EEA93C" w14:textId="77777777" w:rsidR="00150345" w:rsidRPr="007D6BFA" w:rsidRDefault="00150345" w:rsidP="00150345">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Estado del cliente</w:t>
            </w:r>
          </w:p>
        </w:tc>
        <w:tc>
          <w:tcPr>
            <w:tcW w:w="0" w:type="auto"/>
            <w:tcBorders>
              <w:top w:val="single" w:sz="8" w:space="0" w:color="auto"/>
              <w:left w:val="nil"/>
              <w:bottom w:val="single" w:sz="8" w:space="0" w:color="auto"/>
              <w:right w:val="single" w:sz="8" w:space="0" w:color="auto"/>
            </w:tcBorders>
            <w:shd w:val="clear" w:color="000000" w:fill="83CCEB"/>
            <w:vAlign w:val="center"/>
          </w:tcPr>
          <w:p w14:paraId="2BA9F6A3" w14:textId="43E7098B" w:rsidR="00150345" w:rsidRPr="007D6BFA" w:rsidRDefault="00150345" w:rsidP="00150345">
            <w:pPr>
              <w:spacing w:after="0" w:line="240" w:lineRule="auto"/>
              <w:jc w:val="both"/>
              <w:rPr>
                <w:rFonts w:ascii="Arial" w:eastAsia="Times New Roman" w:hAnsi="Arial" w:cs="Arial"/>
                <w:color w:val="000000"/>
                <w:sz w:val="24"/>
                <w:szCs w:val="24"/>
                <w:lang w:eastAsia="es-MX"/>
              </w:rPr>
            </w:pPr>
            <w:r w:rsidRPr="00DC65F8">
              <w:rPr>
                <w:rFonts w:ascii="Arial" w:eastAsia="Times New Roman" w:hAnsi="Arial" w:cs="Arial"/>
                <w:color w:val="000000"/>
                <w:sz w:val="24"/>
                <w:szCs w:val="24"/>
                <w:lang w:eastAsia="es-MX"/>
              </w:rPr>
              <w:t>Prototipo</w:t>
            </w:r>
          </w:p>
        </w:tc>
      </w:tr>
      <w:tr w:rsidR="00150345" w:rsidRPr="007D6BFA" w14:paraId="50DC16F5" w14:textId="326785E3" w:rsidTr="00150345">
        <w:trPr>
          <w:trHeight w:val="6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4DE8D420" w14:textId="77777777" w:rsidR="00150345" w:rsidRPr="007D6BFA" w:rsidRDefault="00150345" w:rsidP="00150345">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1</w:t>
            </w:r>
          </w:p>
        </w:tc>
        <w:tc>
          <w:tcPr>
            <w:tcW w:w="0" w:type="auto"/>
            <w:tcBorders>
              <w:top w:val="nil"/>
              <w:left w:val="nil"/>
              <w:bottom w:val="single" w:sz="8" w:space="0" w:color="auto"/>
              <w:right w:val="single" w:sz="8" w:space="0" w:color="auto"/>
            </w:tcBorders>
            <w:shd w:val="clear" w:color="auto" w:fill="auto"/>
            <w:vAlign w:val="center"/>
            <w:hideMark/>
          </w:tcPr>
          <w:p w14:paraId="781EC15E" w14:textId="77777777" w:rsidR="00150345" w:rsidRPr="007D6BFA" w:rsidRDefault="00150345" w:rsidP="00150345">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25</w:t>
            </w:r>
          </w:p>
        </w:tc>
        <w:tc>
          <w:tcPr>
            <w:tcW w:w="0" w:type="auto"/>
            <w:tcBorders>
              <w:top w:val="nil"/>
              <w:left w:val="nil"/>
              <w:bottom w:val="single" w:sz="8" w:space="0" w:color="auto"/>
              <w:right w:val="single" w:sz="8" w:space="0" w:color="auto"/>
            </w:tcBorders>
            <w:shd w:val="clear" w:color="auto" w:fill="auto"/>
            <w:vAlign w:val="center"/>
            <w:hideMark/>
          </w:tcPr>
          <w:p w14:paraId="4EED19A6" w14:textId="77777777" w:rsidR="00150345" w:rsidRPr="007D6BFA" w:rsidRDefault="00150345" w:rsidP="00150345">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40,000</w:t>
            </w:r>
          </w:p>
        </w:tc>
        <w:tc>
          <w:tcPr>
            <w:tcW w:w="0" w:type="auto"/>
            <w:tcBorders>
              <w:top w:val="nil"/>
              <w:left w:val="nil"/>
              <w:bottom w:val="single" w:sz="8" w:space="0" w:color="auto"/>
              <w:right w:val="single" w:sz="8" w:space="0" w:color="auto"/>
            </w:tcBorders>
            <w:shd w:val="clear" w:color="auto" w:fill="auto"/>
            <w:vAlign w:val="center"/>
            <w:hideMark/>
          </w:tcPr>
          <w:p w14:paraId="78FDE1B9" w14:textId="77777777" w:rsidR="00150345" w:rsidRPr="007D6BFA" w:rsidRDefault="00150345" w:rsidP="00150345">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Electrónica</w:t>
            </w:r>
          </w:p>
        </w:tc>
        <w:tc>
          <w:tcPr>
            <w:tcW w:w="0" w:type="auto"/>
            <w:tcBorders>
              <w:top w:val="nil"/>
              <w:left w:val="nil"/>
              <w:bottom w:val="single" w:sz="8" w:space="0" w:color="auto"/>
              <w:right w:val="single" w:sz="8" w:space="0" w:color="auto"/>
            </w:tcBorders>
            <w:shd w:val="clear" w:color="000000" w:fill="FFFFFF"/>
            <w:vAlign w:val="center"/>
            <w:hideMark/>
          </w:tcPr>
          <w:p w14:paraId="3EC9700A" w14:textId="77777777" w:rsidR="00150345" w:rsidRPr="007D6BFA" w:rsidRDefault="00150345" w:rsidP="00150345">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nuevo</w:t>
            </w:r>
          </w:p>
        </w:tc>
        <w:tc>
          <w:tcPr>
            <w:tcW w:w="0" w:type="auto"/>
            <w:tcBorders>
              <w:top w:val="nil"/>
              <w:left w:val="nil"/>
              <w:bottom w:val="single" w:sz="8" w:space="0" w:color="auto"/>
              <w:right w:val="single" w:sz="8" w:space="0" w:color="auto"/>
            </w:tcBorders>
            <w:shd w:val="clear" w:color="000000" w:fill="FFFFFF"/>
            <w:vAlign w:val="center"/>
          </w:tcPr>
          <w:p w14:paraId="4888118F" w14:textId="1165F656" w:rsidR="00150345" w:rsidRPr="007D6BFA" w:rsidRDefault="00150345" w:rsidP="00150345">
            <w:pPr>
              <w:spacing w:after="0" w:line="240" w:lineRule="auto"/>
              <w:jc w:val="both"/>
              <w:rPr>
                <w:rFonts w:ascii="Arial" w:eastAsia="Times New Roman" w:hAnsi="Arial" w:cs="Arial"/>
                <w:color w:val="000000"/>
                <w:sz w:val="24"/>
                <w:szCs w:val="24"/>
                <w:lang w:eastAsia="es-MX"/>
              </w:rPr>
            </w:pPr>
            <w:r w:rsidRPr="00DC65F8">
              <w:rPr>
                <w:rFonts w:ascii="Arial" w:eastAsia="Times New Roman" w:hAnsi="Arial" w:cs="Arial"/>
                <w:color w:val="000000"/>
                <w:sz w:val="24"/>
                <w:szCs w:val="24"/>
                <w:lang w:eastAsia="es-MX"/>
              </w:rPr>
              <w:t>K1</w:t>
            </w:r>
          </w:p>
        </w:tc>
      </w:tr>
      <w:tr w:rsidR="00150345" w:rsidRPr="007D6BFA" w14:paraId="171003BF" w14:textId="77777777" w:rsidTr="00150345">
        <w:trPr>
          <w:trHeight w:val="615"/>
        </w:trPr>
        <w:tc>
          <w:tcPr>
            <w:tcW w:w="0" w:type="auto"/>
            <w:tcBorders>
              <w:top w:val="nil"/>
              <w:left w:val="single" w:sz="8" w:space="0" w:color="auto"/>
              <w:bottom w:val="single" w:sz="8" w:space="0" w:color="auto"/>
              <w:right w:val="single" w:sz="8" w:space="0" w:color="auto"/>
            </w:tcBorders>
            <w:shd w:val="clear" w:color="auto" w:fill="auto"/>
            <w:vAlign w:val="center"/>
          </w:tcPr>
          <w:p w14:paraId="571E1C46" w14:textId="4EB8784B" w:rsidR="00150345" w:rsidRPr="007D6BFA" w:rsidRDefault="00150345" w:rsidP="00150345">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w:t>
            </w:r>
          </w:p>
        </w:tc>
        <w:tc>
          <w:tcPr>
            <w:tcW w:w="0" w:type="auto"/>
            <w:tcBorders>
              <w:top w:val="nil"/>
              <w:left w:val="nil"/>
              <w:bottom w:val="single" w:sz="8" w:space="0" w:color="auto"/>
              <w:right w:val="single" w:sz="8" w:space="0" w:color="auto"/>
            </w:tcBorders>
            <w:shd w:val="clear" w:color="auto" w:fill="auto"/>
            <w:vAlign w:val="center"/>
          </w:tcPr>
          <w:p w14:paraId="392F95A0" w14:textId="15EBA220" w:rsidR="00150345" w:rsidRPr="007D6BFA" w:rsidRDefault="00150345" w:rsidP="00150345">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22</w:t>
            </w:r>
          </w:p>
        </w:tc>
        <w:tc>
          <w:tcPr>
            <w:tcW w:w="0" w:type="auto"/>
            <w:tcBorders>
              <w:top w:val="nil"/>
              <w:left w:val="nil"/>
              <w:bottom w:val="single" w:sz="8" w:space="0" w:color="auto"/>
              <w:right w:val="single" w:sz="8" w:space="0" w:color="auto"/>
            </w:tcBorders>
            <w:shd w:val="clear" w:color="auto" w:fill="auto"/>
            <w:vAlign w:val="center"/>
          </w:tcPr>
          <w:p w14:paraId="718C000D" w14:textId="0BB7670A" w:rsidR="00150345" w:rsidRPr="007D6BFA" w:rsidRDefault="00150345" w:rsidP="00150345">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30,000</w:t>
            </w:r>
          </w:p>
        </w:tc>
        <w:tc>
          <w:tcPr>
            <w:tcW w:w="0" w:type="auto"/>
            <w:tcBorders>
              <w:top w:val="nil"/>
              <w:left w:val="nil"/>
              <w:bottom w:val="single" w:sz="8" w:space="0" w:color="auto"/>
              <w:right w:val="single" w:sz="8" w:space="0" w:color="auto"/>
            </w:tcBorders>
            <w:shd w:val="clear" w:color="auto" w:fill="auto"/>
            <w:vAlign w:val="center"/>
          </w:tcPr>
          <w:p w14:paraId="22EAE644" w14:textId="15F8B411" w:rsidR="00150345" w:rsidRPr="007D6BFA" w:rsidRDefault="00150345" w:rsidP="00150345">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Comida</w:t>
            </w:r>
          </w:p>
        </w:tc>
        <w:tc>
          <w:tcPr>
            <w:tcW w:w="0" w:type="auto"/>
            <w:tcBorders>
              <w:top w:val="nil"/>
              <w:left w:val="nil"/>
              <w:bottom w:val="single" w:sz="8" w:space="0" w:color="auto"/>
              <w:right w:val="single" w:sz="8" w:space="0" w:color="auto"/>
            </w:tcBorders>
            <w:shd w:val="clear" w:color="000000" w:fill="FFFFFF"/>
            <w:vAlign w:val="center"/>
          </w:tcPr>
          <w:p w14:paraId="289075C7" w14:textId="0120A3F5" w:rsidR="00150345" w:rsidRPr="007D6BFA" w:rsidRDefault="00150345" w:rsidP="00150345">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fiel</w:t>
            </w:r>
          </w:p>
        </w:tc>
        <w:tc>
          <w:tcPr>
            <w:tcW w:w="0" w:type="auto"/>
            <w:tcBorders>
              <w:top w:val="nil"/>
              <w:left w:val="nil"/>
              <w:bottom w:val="single" w:sz="8" w:space="0" w:color="auto"/>
              <w:right w:val="single" w:sz="8" w:space="0" w:color="auto"/>
            </w:tcBorders>
            <w:shd w:val="clear" w:color="000000" w:fill="FFFFFF"/>
            <w:vAlign w:val="center"/>
          </w:tcPr>
          <w:p w14:paraId="49031A2D" w14:textId="5C6C703B" w:rsidR="00150345" w:rsidRPr="00DC65F8" w:rsidRDefault="00150345" w:rsidP="00150345">
            <w:pPr>
              <w:spacing w:after="0" w:line="240" w:lineRule="auto"/>
              <w:jc w:val="both"/>
              <w:rPr>
                <w:rFonts w:ascii="Arial" w:eastAsia="Times New Roman" w:hAnsi="Arial" w:cs="Arial"/>
                <w:color w:val="000000"/>
                <w:sz w:val="24"/>
                <w:szCs w:val="24"/>
                <w:lang w:eastAsia="es-MX"/>
              </w:rPr>
            </w:pPr>
            <w:r w:rsidRPr="00DC65F8">
              <w:rPr>
                <w:rFonts w:ascii="Arial" w:eastAsia="Times New Roman" w:hAnsi="Arial" w:cs="Arial"/>
                <w:color w:val="000000"/>
                <w:sz w:val="24"/>
                <w:szCs w:val="24"/>
                <w:lang w:eastAsia="es-MX"/>
              </w:rPr>
              <w:t>K2</w:t>
            </w:r>
          </w:p>
        </w:tc>
      </w:tr>
    </w:tbl>
    <w:p w14:paraId="589C9C3C" w14:textId="77777777" w:rsidR="00150345" w:rsidRPr="00747763" w:rsidRDefault="00150345" w:rsidP="006C56A6">
      <w:pPr>
        <w:spacing w:line="360" w:lineRule="auto"/>
        <w:jc w:val="both"/>
        <w:rPr>
          <w:rFonts w:ascii="Arial" w:hAnsi="Arial" w:cs="Arial"/>
          <w:sz w:val="24"/>
          <w:szCs w:val="24"/>
        </w:rPr>
      </w:pPr>
    </w:p>
    <w:p w14:paraId="624E24EC" w14:textId="4EAA39DB" w:rsidR="006C56A6" w:rsidRPr="00747763" w:rsidRDefault="006C56A6" w:rsidP="006C56A6">
      <w:pPr>
        <w:pStyle w:val="Prrafodelista"/>
        <w:numPr>
          <w:ilvl w:val="0"/>
          <w:numId w:val="43"/>
        </w:numPr>
        <w:spacing w:line="360" w:lineRule="auto"/>
        <w:jc w:val="both"/>
        <w:rPr>
          <w:rFonts w:ascii="Arial" w:hAnsi="Arial" w:cs="Arial"/>
          <w:sz w:val="24"/>
          <w:szCs w:val="24"/>
        </w:rPr>
      </w:pPr>
      <w:r w:rsidRPr="00747763">
        <w:rPr>
          <w:rFonts w:ascii="Arial" w:hAnsi="Arial" w:cs="Arial"/>
          <w:sz w:val="24"/>
          <w:szCs w:val="24"/>
        </w:rPr>
        <w:t>Para cada objeto de la bdd se calcula la distancia (</w:t>
      </w:r>
      <m:oMath>
        <m:sSub>
          <m:sSubPr>
            <m:ctrlPr>
              <w:rPr>
                <w:rFonts w:ascii="Cambria Math" w:hAnsi="Cambria Math" w:cs="Arial"/>
                <w:i/>
                <w:sz w:val="24"/>
                <w:szCs w:val="24"/>
              </w:rPr>
            </m:ctrlPr>
          </m:sSubPr>
          <m:e>
            <m:r>
              <w:rPr>
                <w:rFonts w:ascii="Cambria Math" w:hAnsi="Cambria Math" w:cs="Arial"/>
                <w:sz w:val="24"/>
                <w:szCs w:val="24"/>
              </w:rPr>
              <m:t xml:space="preserve"> ⅆ</m:t>
            </m:r>
          </m:e>
          <m:sub>
            <m:r>
              <w:rPr>
                <w:rFonts w:ascii="Cambria Math" w:hAnsi="Cambria Math" w:cs="Arial"/>
                <w:sz w:val="24"/>
                <w:szCs w:val="24"/>
              </w:rPr>
              <m:t>m</m:t>
            </m:r>
          </m:sub>
        </m:sSub>
      </m:oMath>
      <w:r w:rsidRPr="00747763">
        <w:rPr>
          <w:rFonts w:ascii="Arial" w:hAnsi="Arial" w:cs="Arial"/>
          <w:sz w:val="24"/>
          <w:szCs w:val="24"/>
        </w:rPr>
        <w:t>) existente entre el objeto y los k-prototipos</w:t>
      </w:r>
    </w:p>
    <w:p w14:paraId="15F92DBD" w14:textId="2212A9C6" w:rsidR="00747763" w:rsidRPr="008070A6" w:rsidRDefault="00747763" w:rsidP="00747763">
      <w:pPr>
        <w:pStyle w:val="Descripcin"/>
        <w:jc w:val="center"/>
        <w:rPr>
          <w:rFonts w:ascii="Arial" w:hAnsi="Arial" w:cs="Arial"/>
          <w:color w:val="auto"/>
          <w:sz w:val="24"/>
          <w:szCs w:val="24"/>
        </w:rPr>
      </w:pPr>
      <w:bookmarkStart w:id="87" w:name="_Toc178529372"/>
      <w:r w:rsidRPr="008070A6">
        <w:rPr>
          <w:rFonts w:ascii="Arial" w:hAnsi="Arial" w:cs="Arial"/>
          <w:color w:val="auto"/>
          <w:sz w:val="24"/>
          <w:szCs w:val="24"/>
        </w:rPr>
        <w:t xml:space="preserve">Tabla </w:t>
      </w:r>
      <w:r w:rsidRPr="008070A6">
        <w:rPr>
          <w:rFonts w:ascii="Arial" w:hAnsi="Arial" w:cs="Arial"/>
          <w:color w:val="auto"/>
          <w:sz w:val="24"/>
          <w:szCs w:val="24"/>
        </w:rPr>
        <w:fldChar w:fldCharType="begin"/>
      </w:r>
      <w:r w:rsidRPr="008070A6">
        <w:rPr>
          <w:rFonts w:ascii="Arial" w:hAnsi="Arial" w:cs="Arial"/>
          <w:color w:val="auto"/>
          <w:sz w:val="24"/>
          <w:szCs w:val="24"/>
        </w:rPr>
        <w:instrText xml:space="preserve"> SEQ Tabla \* ARABIC </w:instrText>
      </w:r>
      <w:r w:rsidRPr="008070A6">
        <w:rPr>
          <w:rFonts w:ascii="Arial" w:hAnsi="Arial" w:cs="Arial"/>
          <w:color w:val="auto"/>
          <w:sz w:val="24"/>
          <w:szCs w:val="24"/>
        </w:rPr>
        <w:fldChar w:fldCharType="separate"/>
      </w:r>
      <w:r w:rsidR="00295246">
        <w:rPr>
          <w:rFonts w:ascii="Arial" w:hAnsi="Arial" w:cs="Arial"/>
          <w:noProof/>
          <w:color w:val="auto"/>
          <w:sz w:val="24"/>
          <w:szCs w:val="24"/>
        </w:rPr>
        <w:t>3</w:t>
      </w:r>
      <w:r w:rsidRPr="008070A6">
        <w:rPr>
          <w:rFonts w:ascii="Arial" w:hAnsi="Arial" w:cs="Arial"/>
          <w:color w:val="auto"/>
          <w:sz w:val="24"/>
          <w:szCs w:val="24"/>
        </w:rPr>
        <w:fldChar w:fldCharType="end"/>
      </w:r>
      <w:r w:rsidRPr="008070A6">
        <w:rPr>
          <w:rFonts w:ascii="Arial" w:hAnsi="Arial" w:cs="Arial"/>
          <w:color w:val="auto"/>
          <w:sz w:val="24"/>
          <w:szCs w:val="24"/>
        </w:rPr>
        <w:t xml:space="preserve"> Iteración 1 distancia objeto 1</w:t>
      </w:r>
      <w:bookmarkEnd w:id="87"/>
    </w:p>
    <w:tbl>
      <w:tblPr>
        <w:tblW w:w="0" w:type="auto"/>
        <w:jc w:val="center"/>
        <w:tblCellMar>
          <w:left w:w="70" w:type="dxa"/>
          <w:right w:w="70" w:type="dxa"/>
        </w:tblCellMar>
        <w:tblLook w:val="04A0" w:firstRow="1" w:lastRow="0" w:firstColumn="1" w:lastColumn="0" w:noHBand="0" w:noVBand="1"/>
      </w:tblPr>
      <w:tblGrid>
        <w:gridCol w:w="2208"/>
        <w:gridCol w:w="1863"/>
        <w:gridCol w:w="3476"/>
        <w:gridCol w:w="1639"/>
      </w:tblGrid>
      <w:tr w:rsidR="00A60250" w:rsidRPr="00A60250" w14:paraId="34476632" w14:textId="77777777" w:rsidTr="00A60250">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2746449" w14:textId="77777777" w:rsidR="00A60250" w:rsidRPr="00A60250" w:rsidRDefault="00A60250" w:rsidP="00A60250">
            <w:pPr>
              <w:spacing w:after="0" w:line="24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objeto 1</w:t>
            </w:r>
            <w:r w:rsidRPr="00A60250">
              <w:rPr>
                <w:rFonts w:ascii="Arial" w:eastAsia="Times New Roman" w:hAnsi="Arial" w:cs="Arial"/>
                <w:color w:val="000000"/>
                <w:sz w:val="24"/>
                <w:szCs w:val="24"/>
                <w:lang w:eastAsia="es-MX"/>
              </w:rPr>
              <w:t xml:space="preserve"> con el prototipo </w:t>
            </w:r>
            <w:r w:rsidRPr="00A60250">
              <w:rPr>
                <w:rFonts w:ascii="Arial" w:eastAsia="Times New Roman" w:hAnsi="Arial" w:cs="Arial"/>
                <w:b/>
                <w:bCs/>
                <w:color w:val="000000"/>
                <w:sz w:val="24"/>
                <w:szCs w:val="24"/>
                <w:lang w:eastAsia="es-MX"/>
              </w:rPr>
              <w:t>K1</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06382DF3" w14:textId="77777777" w:rsidR="00A60250" w:rsidRPr="00A60250" w:rsidRDefault="00A60250" w:rsidP="00A60250">
            <w:pPr>
              <w:spacing w:after="0" w:line="24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objeto 1</w:t>
            </w:r>
            <w:r w:rsidRPr="00A60250">
              <w:rPr>
                <w:rFonts w:ascii="Arial" w:eastAsia="Times New Roman" w:hAnsi="Arial" w:cs="Arial"/>
                <w:color w:val="000000"/>
                <w:sz w:val="24"/>
                <w:szCs w:val="24"/>
                <w:lang w:eastAsia="es-MX"/>
              </w:rPr>
              <w:t xml:space="preserve"> con el prototipo</w:t>
            </w:r>
            <w:r w:rsidRPr="00A60250">
              <w:rPr>
                <w:rFonts w:ascii="Arial" w:eastAsia="Times New Roman" w:hAnsi="Arial" w:cs="Arial"/>
                <w:b/>
                <w:bCs/>
                <w:color w:val="000000"/>
                <w:sz w:val="24"/>
                <w:szCs w:val="24"/>
                <w:lang w:eastAsia="es-MX"/>
              </w:rPr>
              <w:t xml:space="preserve"> K2</w:t>
            </w:r>
          </w:p>
        </w:tc>
      </w:tr>
      <w:tr w:rsidR="00747763" w:rsidRPr="00747763" w14:paraId="76A0DF5B" w14:textId="77777777" w:rsidTr="00A60250">
        <w:trPr>
          <w:trHeight w:val="1500"/>
          <w:jc w:val="center"/>
        </w:trPr>
        <w:tc>
          <w:tcPr>
            <w:tcW w:w="0" w:type="auto"/>
            <w:tcBorders>
              <w:top w:val="nil"/>
              <w:left w:val="single" w:sz="4" w:space="0" w:color="auto"/>
              <w:bottom w:val="single" w:sz="4" w:space="0" w:color="auto"/>
              <w:right w:val="single" w:sz="4" w:space="0" w:color="auto"/>
            </w:tcBorders>
            <w:shd w:val="clear" w:color="auto" w:fill="auto"/>
            <w:hideMark/>
          </w:tcPr>
          <w:p w14:paraId="3228585E" w14:textId="77777777" w:rsidR="00A60250" w:rsidRPr="00A60250" w:rsidRDefault="00A60250" w:rsidP="00A60250">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numéricos: =((25-25)^2-(40000-40000)^2)^(1/2)=0</w:t>
            </w:r>
          </w:p>
        </w:tc>
        <w:tc>
          <w:tcPr>
            <w:tcW w:w="0" w:type="auto"/>
            <w:tcBorders>
              <w:top w:val="nil"/>
              <w:left w:val="nil"/>
              <w:bottom w:val="single" w:sz="4" w:space="0" w:color="auto"/>
              <w:right w:val="single" w:sz="4" w:space="0" w:color="auto"/>
            </w:tcBorders>
            <w:shd w:val="clear" w:color="auto" w:fill="auto"/>
            <w:hideMark/>
          </w:tcPr>
          <w:p w14:paraId="50D2DD92" w14:textId="77777777" w:rsidR="00A60250" w:rsidRPr="00A60250" w:rsidRDefault="00A60250" w:rsidP="00A60250">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(Electrónica, Electrónica)=0 + (nuevo, nuevo)=0 Total=0</w:t>
            </w:r>
          </w:p>
        </w:tc>
        <w:tc>
          <w:tcPr>
            <w:tcW w:w="0" w:type="auto"/>
            <w:tcBorders>
              <w:top w:val="nil"/>
              <w:left w:val="nil"/>
              <w:bottom w:val="single" w:sz="4" w:space="0" w:color="auto"/>
              <w:right w:val="single" w:sz="4" w:space="0" w:color="auto"/>
            </w:tcBorders>
            <w:shd w:val="clear" w:color="auto" w:fill="auto"/>
            <w:hideMark/>
          </w:tcPr>
          <w:p w14:paraId="448B188F" w14:textId="77777777" w:rsidR="00A60250" w:rsidRPr="00A60250" w:rsidRDefault="00A60250" w:rsidP="00A60250">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numéricos: =((22-25)^2-(40000-30000)^2)^(1/2)=10000.00045</w:t>
            </w:r>
          </w:p>
        </w:tc>
        <w:tc>
          <w:tcPr>
            <w:tcW w:w="0" w:type="auto"/>
            <w:tcBorders>
              <w:top w:val="nil"/>
              <w:left w:val="nil"/>
              <w:bottom w:val="single" w:sz="4" w:space="0" w:color="auto"/>
              <w:right w:val="single" w:sz="4" w:space="0" w:color="auto"/>
            </w:tcBorders>
            <w:shd w:val="clear" w:color="auto" w:fill="auto"/>
            <w:hideMark/>
          </w:tcPr>
          <w:p w14:paraId="2739FCB8" w14:textId="77777777" w:rsidR="00A60250" w:rsidRPr="00A60250" w:rsidRDefault="00A60250" w:rsidP="00A60250">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(Electrónica, comida)=1 + (nuevo, fiel)=1 Total=2</w:t>
            </w:r>
          </w:p>
        </w:tc>
      </w:tr>
      <w:tr w:rsidR="00A60250" w:rsidRPr="00A60250" w14:paraId="3B15EA7C" w14:textId="77777777" w:rsidTr="00A60250">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14A58EF6" w14:textId="77777777" w:rsidR="00A60250" w:rsidRPr="00A60250" w:rsidRDefault="00A60250" w:rsidP="00A60250">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Distancia total: 0</w:t>
            </w:r>
          </w:p>
        </w:tc>
        <w:tc>
          <w:tcPr>
            <w:tcW w:w="0" w:type="auto"/>
            <w:gridSpan w:val="2"/>
            <w:tcBorders>
              <w:top w:val="single" w:sz="4" w:space="0" w:color="auto"/>
              <w:left w:val="nil"/>
              <w:bottom w:val="single" w:sz="4" w:space="0" w:color="auto"/>
              <w:right w:val="single" w:sz="4" w:space="0" w:color="auto"/>
            </w:tcBorders>
            <w:shd w:val="clear" w:color="auto" w:fill="auto"/>
            <w:vAlign w:val="bottom"/>
            <w:hideMark/>
          </w:tcPr>
          <w:p w14:paraId="2E6A323C" w14:textId="197BAD0F" w:rsidR="00A60250" w:rsidRPr="00A60250" w:rsidRDefault="00A60250" w:rsidP="00A60250">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1B2404" w:rsidRPr="00A60250">
              <w:rPr>
                <w:rFonts w:ascii="Arial" w:eastAsia="Times New Roman" w:hAnsi="Arial" w:cs="Arial"/>
                <w:color w:val="000000"/>
                <w:sz w:val="24"/>
                <w:szCs w:val="24"/>
                <w:lang w:eastAsia="es-MX"/>
              </w:rPr>
              <w:t>1000</w:t>
            </w:r>
            <w:r w:rsidR="001B2404" w:rsidRPr="00747763">
              <w:rPr>
                <w:rFonts w:ascii="Arial" w:eastAsia="Times New Roman" w:hAnsi="Arial" w:cs="Arial"/>
                <w:color w:val="000000"/>
                <w:sz w:val="24"/>
                <w:szCs w:val="24"/>
                <w:lang w:eastAsia="es-MX"/>
              </w:rPr>
              <w:t>2</w:t>
            </w:r>
            <w:r w:rsidR="001B2404" w:rsidRPr="00A60250">
              <w:rPr>
                <w:rFonts w:ascii="Arial" w:eastAsia="Times New Roman" w:hAnsi="Arial" w:cs="Arial"/>
                <w:color w:val="000000"/>
                <w:sz w:val="24"/>
                <w:szCs w:val="24"/>
                <w:lang w:eastAsia="es-MX"/>
              </w:rPr>
              <w:t>.00045</w:t>
            </w:r>
          </w:p>
        </w:tc>
      </w:tr>
    </w:tbl>
    <w:p w14:paraId="6FD31CA3" w14:textId="77777777" w:rsidR="006C56A6" w:rsidRPr="00747763" w:rsidRDefault="006C56A6" w:rsidP="00A60250">
      <w:pPr>
        <w:spacing w:line="360" w:lineRule="auto"/>
        <w:rPr>
          <w:rFonts w:ascii="Arial" w:hAnsi="Arial" w:cs="Arial"/>
          <w:b/>
          <w:bCs/>
          <w:sz w:val="24"/>
          <w:szCs w:val="24"/>
        </w:rPr>
      </w:pPr>
    </w:p>
    <w:p w14:paraId="678FEB12" w14:textId="1F5E43EC" w:rsidR="00747763" w:rsidRPr="008070A6" w:rsidRDefault="00A60250" w:rsidP="008070A6">
      <w:pPr>
        <w:pStyle w:val="Prrafodelista"/>
        <w:numPr>
          <w:ilvl w:val="0"/>
          <w:numId w:val="43"/>
        </w:numPr>
        <w:spacing w:line="360" w:lineRule="auto"/>
        <w:rPr>
          <w:rFonts w:ascii="Arial" w:hAnsi="Arial" w:cs="Arial"/>
          <w:sz w:val="24"/>
          <w:szCs w:val="24"/>
        </w:rPr>
      </w:pPr>
      <w:r w:rsidRPr="00747763">
        <w:rPr>
          <w:rFonts w:ascii="Arial" w:hAnsi="Arial" w:cs="Arial"/>
          <w:sz w:val="24"/>
          <w:szCs w:val="24"/>
        </w:rPr>
        <w:t xml:space="preserve">Al objeto 1 se le asigna el valor de </w:t>
      </w:r>
      <w:r w:rsidRPr="00747763">
        <w:rPr>
          <w:rFonts w:ascii="Arial" w:hAnsi="Arial" w:cs="Arial"/>
          <w:b/>
          <w:bCs/>
          <w:sz w:val="24"/>
          <w:szCs w:val="24"/>
        </w:rPr>
        <w:t>K1</w:t>
      </w:r>
    </w:p>
    <w:p w14:paraId="77D6DCD6" w14:textId="77777777" w:rsidR="00A60250" w:rsidRPr="00747763" w:rsidRDefault="00A60250" w:rsidP="00A60250">
      <w:pPr>
        <w:pStyle w:val="Prrafodelista"/>
        <w:numPr>
          <w:ilvl w:val="0"/>
          <w:numId w:val="94"/>
        </w:numPr>
        <w:spacing w:line="360" w:lineRule="auto"/>
        <w:jc w:val="both"/>
        <w:rPr>
          <w:rFonts w:ascii="Arial" w:hAnsi="Arial" w:cs="Arial"/>
          <w:sz w:val="24"/>
          <w:szCs w:val="24"/>
        </w:rPr>
      </w:pPr>
      <w:r w:rsidRPr="00747763">
        <w:rPr>
          <w:rFonts w:ascii="Arial" w:hAnsi="Arial" w:cs="Arial"/>
          <w:sz w:val="24"/>
          <w:szCs w:val="24"/>
        </w:rPr>
        <w:t>Para cada objeto de la bdd se calcula la distancia (</w:t>
      </w:r>
      <m:oMath>
        <m:sSub>
          <m:sSubPr>
            <m:ctrlPr>
              <w:rPr>
                <w:rFonts w:ascii="Cambria Math" w:hAnsi="Cambria Math" w:cs="Arial"/>
                <w:i/>
                <w:sz w:val="24"/>
                <w:szCs w:val="24"/>
              </w:rPr>
            </m:ctrlPr>
          </m:sSubPr>
          <m:e>
            <m:r>
              <w:rPr>
                <w:rFonts w:ascii="Cambria Math" w:hAnsi="Cambria Math" w:cs="Arial"/>
                <w:sz w:val="24"/>
                <w:szCs w:val="24"/>
              </w:rPr>
              <m:t xml:space="preserve"> ⅆ</m:t>
            </m:r>
          </m:e>
          <m:sub>
            <m:r>
              <w:rPr>
                <w:rFonts w:ascii="Cambria Math" w:hAnsi="Cambria Math" w:cs="Arial"/>
                <w:sz w:val="24"/>
                <w:szCs w:val="24"/>
              </w:rPr>
              <m:t>m</m:t>
            </m:r>
          </m:sub>
        </m:sSub>
      </m:oMath>
      <w:r w:rsidRPr="00747763">
        <w:rPr>
          <w:rFonts w:ascii="Arial" w:hAnsi="Arial" w:cs="Arial"/>
          <w:sz w:val="24"/>
          <w:szCs w:val="24"/>
        </w:rPr>
        <w:t>) existente entre el objeto y los k-prototipos</w:t>
      </w:r>
    </w:p>
    <w:p w14:paraId="066116A5" w14:textId="08DFD342" w:rsidR="00747763" w:rsidRPr="00B55C96" w:rsidRDefault="00747763" w:rsidP="00747763">
      <w:pPr>
        <w:pStyle w:val="Descripcin"/>
        <w:jc w:val="center"/>
        <w:rPr>
          <w:rFonts w:ascii="Arial" w:hAnsi="Arial" w:cs="Arial"/>
          <w:color w:val="auto"/>
          <w:sz w:val="24"/>
          <w:szCs w:val="24"/>
        </w:rPr>
      </w:pPr>
      <w:bookmarkStart w:id="88" w:name="_Toc178529373"/>
      <w:r w:rsidRPr="00B55C96">
        <w:rPr>
          <w:rFonts w:ascii="Arial" w:hAnsi="Arial" w:cs="Arial"/>
          <w:color w:val="auto"/>
          <w:sz w:val="24"/>
          <w:szCs w:val="24"/>
        </w:rPr>
        <w:t xml:space="preserve">Tabla </w:t>
      </w:r>
      <w:r w:rsidRPr="00B55C96">
        <w:rPr>
          <w:rFonts w:ascii="Arial" w:hAnsi="Arial" w:cs="Arial"/>
          <w:color w:val="auto"/>
          <w:sz w:val="24"/>
          <w:szCs w:val="24"/>
        </w:rPr>
        <w:fldChar w:fldCharType="begin"/>
      </w:r>
      <w:r w:rsidRPr="00B55C96">
        <w:rPr>
          <w:rFonts w:ascii="Arial" w:hAnsi="Arial" w:cs="Arial"/>
          <w:color w:val="auto"/>
          <w:sz w:val="24"/>
          <w:szCs w:val="24"/>
        </w:rPr>
        <w:instrText xml:space="preserve"> SEQ Tabla \* ARABIC </w:instrText>
      </w:r>
      <w:r w:rsidRPr="00B55C96">
        <w:rPr>
          <w:rFonts w:ascii="Arial" w:hAnsi="Arial" w:cs="Arial"/>
          <w:color w:val="auto"/>
          <w:sz w:val="24"/>
          <w:szCs w:val="24"/>
        </w:rPr>
        <w:fldChar w:fldCharType="separate"/>
      </w:r>
      <w:r w:rsidR="00295246">
        <w:rPr>
          <w:rFonts w:ascii="Arial" w:hAnsi="Arial" w:cs="Arial"/>
          <w:noProof/>
          <w:color w:val="auto"/>
          <w:sz w:val="24"/>
          <w:szCs w:val="24"/>
        </w:rPr>
        <w:t>4</w:t>
      </w:r>
      <w:r w:rsidRPr="00B55C96">
        <w:rPr>
          <w:rFonts w:ascii="Arial" w:hAnsi="Arial" w:cs="Arial"/>
          <w:color w:val="auto"/>
          <w:sz w:val="24"/>
          <w:szCs w:val="24"/>
        </w:rPr>
        <w:fldChar w:fldCharType="end"/>
      </w:r>
      <w:r w:rsidRPr="00B55C96">
        <w:rPr>
          <w:rFonts w:ascii="Arial" w:hAnsi="Arial" w:cs="Arial"/>
          <w:color w:val="auto"/>
          <w:sz w:val="24"/>
          <w:szCs w:val="24"/>
        </w:rPr>
        <w:t xml:space="preserve"> Iteración 1 distancia objeto 2</w:t>
      </w:r>
      <w:bookmarkEnd w:id="88"/>
    </w:p>
    <w:tbl>
      <w:tblPr>
        <w:tblW w:w="0" w:type="auto"/>
        <w:jc w:val="center"/>
        <w:tblCellMar>
          <w:left w:w="70" w:type="dxa"/>
          <w:right w:w="70" w:type="dxa"/>
        </w:tblCellMar>
        <w:tblLook w:val="04A0" w:firstRow="1" w:lastRow="0" w:firstColumn="1" w:lastColumn="0" w:noHBand="0" w:noVBand="1"/>
      </w:tblPr>
      <w:tblGrid>
        <w:gridCol w:w="2244"/>
        <w:gridCol w:w="1794"/>
        <w:gridCol w:w="3437"/>
        <w:gridCol w:w="1711"/>
      </w:tblGrid>
      <w:tr w:rsidR="005F7038" w:rsidRPr="00747763" w14:paraId="090F8EAB"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8E3084A" w14:textId="526B8A7B" w:rsidR="00A60250" w:rsidRPr="00A60250" w:rsidRDefault="00A60250" w:rsidP="00A60250">
            <w:pPr>
              <w:spacing w:after="0" w:line="24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747763">
              <w:rPr>
                <w:rFonts w:ascii="Arial" w:eastAsia="Times New Roman" w:hAnsi="Arial" w:cs="Arial"/>
                <w:b/>
                <w:bCs/>
                <w:color w:val="000000"/>
                <w:sz w:val="24"/>
                <w:szCs w:val="24"/>
                <w:lang w:eastAsia="es-MX"/>
              </w:rPr>
              <w:t>2</w:t>
            </w:r>
            <w:r w:rsidRPr="00A60250">
              <w:rPr>
                <w:rFonts w:ascii="Arial" w:eastAsia="Times New Roman" w:hAnsi="Arial" w:cs="Arial"/>
                <w:color w:val="000000"/>
                <w:sz w:val="24"/>
                <w:szCs w:val="24"/>
                <w:lang w:eastAsia="es-MX"/>
              </w:rPr>
              <w:t xml:space="preserve"> con el prototipo </w:t>
            </w:r>
            <w:r w:rsidRPr="00A60250">
              <w:rPr>
                <w:rFonts w:ascii="Arial" w:eastAsia="Times New Roman" w:hAnsi="Arial" w:cs="Arial"/>
                <w:b/>
                <w:bCs/>
                <w:color w:val="000000"/>
                <w:sz w:val="24"/>
                <w:szCs w:val="24"/>
                <w:lang w:eastAsia="es-MX"/>
              </w:rPr>
              <w:t>K1</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08C1ACD1" w14:textId="2ADE6F98" w:rsidR="00A60250" w:rsidRPr="00A60250" w:rsidRDefault="00A60250" w:rsidP="00A60250">
            <w:pPr>
              <w:spacing w:after="0" w:line="24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747763">
              <w:rPr>
                <w:rFonts w:ascii="Arial" w:eastAsia="Times New Roman" w:hAnsi="Arial" w:cs="Arial"/>
                <w:b/>
                <w:bCs/>
                <w:color w:val="000000"/>
                <w:sz w:val="24"/>
                <w:szCs w:val="24"/>
                <w:lang w:eastAsia="es-MX"/>
              </w:rPr>
              <w:t>2</w:t>
            </w:r>
            <w:r w:rsidRPr="00A60250">
              <w:rPr>
                <w:rFonts w:ascii="Arial" w:eastAsia="Times New Roman" w:hAnsi="Arial" w:cs="Arial"/>
                <w:color w:val="000000"/>
                <w:sz w:val="24"/>
                <w:szCs w:val="24"/>
                <w:lang w:eastAsia="es-MX"/>
              </w:rPr>
              <w:t xml:space="preserve"> con el prototipo</w:t>
            </w:r>
            <w:r w:rsidRPr="00A60250">
              <w:rPr>
                <w:rFonts w:ascii="Arial" w:eastAsia="Times New Roman" w:hAnsi="Arial" w:cs="Arial"/>
                <w:b/>
                <w:bCs/>
                <w:color w:val="000000"/>
                <w:sz w:val="24"/>
                <w:szCs w:val="24"/>
                <w:lang w:eastAsia="es-MX"/>
              </w:rPr>
              <w:t xml:space="preserve"> K2</w:t>
            </w:r>
          </w:p>
        </w:tc>
      </w:tr>
      <w:tr w:rsidR="00B55C96" w:rsidRPr="00747763" w14:paraId="4D74A7CD" w14:textId="77777777" w:rsidTr="000C4C93">
        <w:trPr>
          <w:trHeight w:val="1500"/>
          <w:jc w:val="center"/>
        </w:trPr>
        <w:tc>
          <w:tcPr>
            <w:tcW w:w="0" w:type="auto"/>
            <w:tcBorders>
              <w:top w:val="nil"/>
              <w:left w:val="single" w:sz="4" w:space="0" w:color="auto"/>
              <w:bottom w:val="single" w:sz="4" w:space="0" w:color="auto"/>
              <w:right w:val="single" w:sz="4" w:space="0" w:color="auto"/>
            </w:tcBorders>
            <w:shd w:val="clear" w:color="auto" w:fill="auto"/>
            <w:hideMark/>
          </w:tcPr>
          <w:p w14:paraId="34E0E733" w14:textId="04253D1F" w:rsidR="00A60250" w:rsidRPr="00A60250" w:rsidRDefault="00A60250"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numéricos: =((</w:t>
            </w:r>
            <w:r w:rsidR="00AE2C51" w:rsidRPr="00747763">
              <w:rPr>
                <w:rFonts w:ascii="Arial" w:eastAsia="Times New Roman" w:hAnsi="Arial" w:cs="Arial"/>
                <w:color w:val="000000"/>
                <w:sz w:val="24"/>
                <w:szCs w:val="24"/>
                <w:lang w:eastAsia="es-MX"/>
              </w:rPr>
              <w:t>34</w:t>
            </w:r>
            <w:r w:rsidRPr="00A60250">
              <w:rPr>
                <w:rFonts w:ascii="Arial" w:eastAsia="Times New Roman" w:hAnsi="Arial" w:cs="Arial"/>
                <w:color w:val="000000"/>
                <w:sz w:val="24"/>
                <w:szCs w:val="24"/>
                <w:lang w:eastAsia="es-MX"/>
              </w:rPr>
              <w:t>-25)^2-(40000-40000)^2)^(1/2)=</w:t>
            </w:r>
            <w:r w:rsidRPr="00747763">
              <w:rPr>
                <w:rFonts w:ascii="Arial" w:eastAsia="Times New Roman" w:hAnsi="Arial" w:cs="Arial"/>
                <w:color w:val="000000"/>
                <w:sz w:val="24"/>
                <w:szCs w:val="24"/>
                <w:lang w:eastAsia="es-MX"/>
              </w:rPr>
              <w:t xml:space="preserve"> </w:t>
            </w:r>
            <w:r w:rsidRPr="00A60250">
              <w:rPr>
                <w:rFonts w:ascii="Arial" w:eastAsia="Times New Roman" w:hAnsi="Arial" w:cs="Arial"/>
                <w:color w:val="000000"/>
                <w:sz w:val="24"/>
                <w:szCs w:val="24"/>
                <w:lang w:eastAsia="es-MX"/>
              </w:rPr>
              <w:t>10000.00</w:t>
            </w:r>
            <w:r w:rsidRPr="00747763">
              <w:rPr>
                <w:rFonts w:ascii="Arial" w:eastAsia="Times New Roman" w:hAnsi="Arial" w:cs="Arial"/>
                <w:color w:val="000000"/>
                <w:sz w:val="24"/>
                <w:szCs w:val="24"/>
                <w:lang w:eastAsia="es-MX"/>
              </w:rPr>
              <w:t>40</w:t>
            </w:r>
            <w:r w:rsidRPr="00A60250">
              <w:rPr>
                <w:rFonts w:ascii="Arial" w:eastAsia="Times New Roman" w:hAnsi="Arial" w:cs="Arial"/>
                <w:color w:val="000000"/>
                <w:sz w:val="24"/>
                <w:szCs w:val="24"/>
                <w:lang w:eastAsia="es-MX"/>
              </w:rPr>
              <w:t>5</w:t>
            </w:r>
          </w:p>
        </w:tc>
        <w:tc>
          <w:tcPr>
            <w:tcW w:w="0" w:type="auto"/>
            <w:tcBorders>
              <w:top w:val="nil"/>
              <w:left w:val="nil"/>
              <w:bottom w:val="single" w:sz="4" w:space="0" w:color="auto"/>
              <w:right w:val="single" w:sz="4" w:space="0" w:color="auto"/>
            </w:tcBorders>
            <w:shd w:val="clear" w:color="auto" w:fill="auto"/>
            <w:hideMark/>
          </w:tcPr>
          <w:p w14:paraId="5A77F54D" w14:textId="7FA6091C" w:rsidR="005F7038" w:rsidRPr="00747763" w:rsidRDefault="00A60250"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00B55C96" w:rsidRPr="00747763">
              <w:rPr>
                <w:rFonts w:ascii="Arial" w:eastAsia="Times New Roman" w:hAnsi="Arial" w:cs="Arial"/>
                <w:color w:val="000000"/>
                <w:sz w:val="24"/>
                <w:szCs w:val="24"/>
                <w:lang w:eastAsia="es-MX"/>
              </w:rPr>
              <w:t>ropa</w:t>
            </w:r>
            <w:r w:rsidR="00B55C96" w:rsidRPr="00A60250">
              <w:rPr>
                <w:rFonts w:ascii="Arial" w:eastAsia="Times New Roman" w:hAnsi="Arial" w:cs="Arial"/>
                <w:color w:val="000000"/>
                <w:sz w:val="24"/>
                <w:szCs w:val="24"/>
                <w:lang w:eastAsia="es-MX"/>
              </w:rPr>
              <w:t>,</w:t>
            </w:r>
            <w:r w:rsidR="00B55C96" w:rsidRPr="00747763">
              <w:rPr>
                <w:rFonts w:ascii="Arial" w:eastAsia="Times New Roman" w:hAnsi="Arial" w:cs="Arial"/>
                <w:color w:val="000000"/>
                <w:sz w:val="24"/>
                <w:szCs w:val="24"/>
                <w:lang w:eastAsia="es-MX"/>
              </w:rPr>
              <w:t xml:space="preserve"> electrónica</w:t>
            </w:r>
            <w:r w:rsidRPr="00A60250">
              <w:rPr>
                <w:rFonts w:ascii="Arial" w:eastAsia="Times New Roman" w:hAnsi="Arial" w:cs="Arial"/>
                <w:color w:val="000000"/>
                <w:sz w:val="24"/>
                <w:szCs w:val="24"/>
                <w:lang w:eastAsia="es-MX"/>
              </w:rPr>
              <w:t xml:space="preserve">)= </w:t>
            </w:r>
            <w:r w:rsidR="00AE2C51" w:rsidRPr="00747763">
              <w:rPr>
                <w:rFonts w:ascii="Arial" w:eastAsia="Times New Roman" w:hAnsi="Arial" w:cs="Arial"/>
                <w:color w:val="000000"/>
                <w:sz w:val="24"/>
                <w:szCs w:val="24"/>
                <w:lang w:eastAsia="es-MX"/>
              </w:rPr>
              <w:t xml:space="preserve">1 </w:t>
            </w:r>
            <w:r w:rsidRPr="00A60250">
              <w:rPr>
                <w:rFonts w:ascii="Arial" w:eastAsia="Times New Roman" w:hAnsi="Arial" w:cs="Arial"/>
                <w:color w:val="000000"/>
                <w:sz w:val="24"/>
                <w:szCs w:val="24"/>
                <w:lang w:eastAsia="es-MX"/>
              </w:rPr>
              <w:t>+ (</w:t>
            </w:r>
            <w:r w:rsidR="00B55C96" w:rsidRPr="00747763">
              <w:rPr>
                <w:rFonts w:ascii="Arial" w:eastAsia="Times New Roman" w:hAnsi="Arial" w:cs="Arial"/>
                <w:color w:val="000000"/>
                <w:sz w:val="24"/>
                <w:szCs w:val="24"/>
                <w:lang w:eastAsia="es-MX"/>
              </w:rPr>
              <w:t>regular, nuevo</w:t>
            </w:r>
            <w:r w:rsidRPr="00A60250">
              <w:rPr>
                <w:rFonts w:ascii="Arial" w:eastAsia="Times New Roman" w:hAnsi="Arial" w:cs="Arial"/>
                <w:color w:val="000000"/>
                <w:sz w:val="24"/>
                <w:szCs w:val="24"/>
                <w:lang w:eastAsia="es-MX"/>
              </w:rPr>
              <w:t xml:space="preserve">)= </w:t>
            </w:r>
            <w:r w:rsidR="005F7038" w:rsidRPr="00747763">
              <w:rPr>
                <w:rFonts w:ascii="Arial" w:eastAsia="Times New Roman" w:hAnsi="Arial" w:cs="Arial"/>
                <w:color w:val="000000"/>
                <w:sz w:val="24"/>
                <w:szCs w:val="24"/>
                <w:lang w:eastAsia="es-MX"/>
              </w:rPr>
              <w:t>1</w:t>
            </w:r>
          </w:p>
          <w:p w14:paraId="33126865" w14:textId="742398BB" w:rsidR="00A60250" w:rsidRPr="00A60250" w:rsidRDefault="00A60250"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005F7038" w:rsidRPr="00747763">
              <w:rPr>
                <w:rFonts w:ascii="Arial" w:eastAsia="Times New Roman" w:hAnsi="Arial" w:cs="Arial"/>
                <w:color w:val="000000"/>
                <w:sz w:val="24"/>
                <w:szCs w:val="24"/>
                <w:lang w:eastAsia="es-MX"/>
              </w:rPr>
              <w:t xml:space="preserve"> 2</w:t>
            </w:r>
          </w:p>
        </w:tc>
        <w:tc>
          <w:tcPr>
            <w:tcW w:w="0" w:type="auto"/>
            <w:tcBorders>
              <w:top w:val="nil"/>
              <w:left w:val="nil"/>
              <w:bottom w:val="single" w:sz="4" w:space="0" w:color="auto"/>
              <w:right w:val="single" w:sz="4" w:space="0" w:color="auto"/>
            </w:tcBorders>
            <w:shd w:val="clear" w:color="auto" w:fill="auto"/>
            <w:hideMark/>
          </w:tcPr>
          <w:p w14:paraId="643BAE80" w14:textId="4E4E93B8" w:rsidR="00A60250" w:rsidRPr="00A60250" w:rsidRDefault="00A60250"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numéricos: =((</w:t>
            </w:r>
            <w:r w:rsidR="00AE2C51" w:rsidRPr="00747763">
              <w:rPr>
                <w:rFonts w:ascii="Arial" w:eastAsia="Times New Roman" w:hAnsi="Arial" w:cs="Arial"/>
                <w:color w:val="000000"/>
                <w:sz w:val="24"/>
                <w:szCs w:val="24"/>
                <w:lang w:eastAsia="es-MX"/>
              </w:rPr>
              <w:t>34</w:t>
            </w:r>
            <w:r w:rsidRPr="00A60250">
              <w:rPr>
                <w:rFonts w:ascii="Arial" w:eastAsia="Times New Roman" w:hAnsi="Arial" w:cs="Arial"/>
                <w:color w:val="000000"/>
                <w:sz w:val="24"/>
                <w:szCs w:val="24"/>
                <w:lang w:eastAsia="es-MX"/>
              </w:rPr>
              <w:t>-</w:t>
            </w:r>
            <w:r w:rsidR="00AE2C51" w:rsidRPr="00747763">
              <w:rPr>
                <w:rFonts w:ascii="Arial" w:eastAsia="Times New Roman" w:hAnsi="Arial" w:cs="Arial"/>
                <w:color w:val="000000"/>
                <w:sz w:val="24"/>
                <w:szCs w:val="24"/>
                <w:lang w:eastAsia="es-MX"/>
              </w:rPr>
              <w:t>22</w:t>
            </w:r>
            <w:r w:rsidRPr="00A60250">
              <w:rPr>
                <w:rFonts w:ascii="Arial" w:eastAsia="Times New Roman" w:hAnsi="Arial" w:cs="Arial"/>
                <w:color w:val="000000"/>
                <w:sz w:val="24"/>
                <w:szCs w:val="24"/>
                <w:lang w:eastAsia="es-MX"/>
              </w:rPr>
              <w:t>)^2-(</w:t>
            </w:r>
            <w:r w:rsidR="00AE2C51" w:rsidRPr="00747763">
              <w:rPr>
                <w:rFonts w:ascii="Arial" w:eastAsia="Times New Roman" w:hAnsi="Arial" w:cs="Arial"/>
                <w:color w:val="000000"/>
                <w:sz w:val="24"/>
                <w:szCs w:val="24"/>
                <w:lang w:eastAsia="es-MX"/>
              </w:rPr>
              <w:t>5</w:t>
            </w:r>
            <w:r w:rsidRPr="00A60250">
              <w:rPr>
                <w:rFonts w:ascii="Arial" w:eastAsia="Times New Roman" w:hAnsi="Arial" w:cs="Arial"/>
                <w:color w:val="000000"/>
                <w:sz w:val="24"/>
                <w:szCs w:val="24"/>
                <w:lang w:eastAsia="es-MX"/>
              </w:rPr>
              <w:t>0000-30000)^2)^(1/2)=</w:t>
            </w:r>
            <w:r w:rsidR="00AE2C51" w:rsidRPr="00747763">
              <w:rPr>
                <w:rFonts w:ascii="Arial" w:eastAsia="Times New Roman" w:hAnsi="Arial" w:cs="Arial"/>
                <w:color w:val="000000"/>
                <w:sz w:val="24"/>
                <w:szCs w:val="24"/>
                <w:lang w:eastAsia="es-MX"/>
              </w:rPr>
              <w:t>20000.0036</w:t>
            </w:r>
          </w:p>
        </w:tc>
        <w:tc>
          <w:tcPr>
            <w:tcW w:w="0" w:type="auto"/>
            <w:tcBorders>
              <w:top w:val="nil"/>
              <w:left w:val="nil"/>
              <w:bottom w:val="single" w:sz="4" w:space="0" w:color="auto"/>
              <w:right w:val="single" w:sz="4" w:space="0" w:color="auto"/>
            </w:tcBorders>
            <w:shd w:val="clear" w:color="auto" w:fill="auto"/>
            <w:hideMark/>
          </w:tcPr>
          <w:p w14:paraId="60A24D19" w14:textId="5561C52C" w:rsidR="00A60250" w:rsidRPr="00A60250" w:rsidRDefault="00A60250"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00B55C96" w:rsidRPr="00747763">
              <w:rPr>
                <w:rFonts w:ascii="Arial" w:eastAsia="Times New Roman" w:hAnsi="Arial" w:cs="Arial"/>
                <w:color w:val="000000"/>
                <w:sz w:val="24"/>
                <w:szCs w:val="24"/>
                <w:lang w:eastAsia="es-MX"/>
              </w:rPr>
              <w:t>ropa, comida</w:t>
            </w:r>
            <w:r w:rsidRPr="00A60250">
              <w:rPr>
                <w:rFonts w:ascii="Arial" w:eastAsia="Times New Roman" w:hAnsi="Arial" w:cs="Arial"/>
                <w:color w:val="000000"/>
                <w:sz w:val="24"/>
                <w:szCs w:val="24"/>
                <w:lang w:eastAsia="es-MX"/>
              </w:rPr>
              <w:t xml:space="preserve">)= </w:t>
            </w:r>
            <w:r w:rsidR="005F7038" w:rsidRPr="00747763">
              <w:rPr>
                <w:rFonts w:ascii="Arial" w:eastAsia="Times New Roman" w:hAnsi="Arial" w:cs="Arial"/>
                <w:color w:val="000000"/>
                <w:sz w:val="24"/>
                <w:szCs w:val="24"/>
                <w:lang w:eastAsia="es-MX"/>
              </w:rPr>
              <w:t xml:space="preserve">1 </w:t>
            </w:r>
            <w:r w:rsidRPr="00A60250">
              <w:rPr>
                <w:rFonts w:ascii="Arial" w:eastAsia="Times New Roman" w:hAnsi="Arial" w:cs="Arial"/>
                <w:color w:val="000000"/>
                <w:sz w:val="24"/>
                <w:szCs w:val="24"/>
                <w:lang w:eastAsia="es-MX"/>
              </w:rPr>
              <w:t>+ (</w:t>
            </w:r>
            <w:r w:rsidR="00B55C96" w:rsidRPr="00747763">
              <w:rPr>
                <w:rFonts w:ascii="Arial" w:eastAsia="Times New Roman" w:hAnsi="Arial" w:cs="Arial"/>
                <w:color w:val="000000"/>
                <w:sz w:val="24"/>
                <w:szCs w:val="24"/>
                <w:lang w:eastAsia="es-MX"/>
              </w:rPr>
              <w:t>regular, fiel</w:t>
            </w:r>
            <w:r w:rsidRPr="00A60250">
              <w:rPr>
                <w:rFonts w:ascii="Arial" w:eastAsia="Times New Roman" w:hAnsi="Arial" w:cs="Arial"/>
                <w:color w:val="000000"/>
                <w:sz w:val="24"/>
                <w:szCs w:val="24"/>
                <w:lang w:eastAsia="es-MX"/>
              </w:rPr>
              <w:t>)=</w:t>
            </w:r>
            <w:r w:rsidR="005F7038" w:rsidRPr="0074776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Total=</w:t>
            </w:r>
            <w:r w:rsidR="005F7038" w:rsidRPr="00747763">
              <w:rPr>
                <w:rFonts w:ascii="Arial" w:eastAsia="Times New Roman" w:hAnsi="Arial" w:cs="Arial"/>
                <w:color w:val="000000"/>
                <w:sz w:val="24"/>
                <w:szCs w:val="24"/>
                <w:lang w:eastAsia="es-MX"/>
              </w:rPr>
              <w:t>2</w:t>
            </w:r>
          </w:p>
        </w:tc>
      </w:tr>
      <w:tr w:rsidR="005F7038" w:rsidRPr="00747763" w14:paraId="0403F06C"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0F5636A5" w14:textId="4E6E678B" w:rsidR="00A60250" w:rsidRPr="00A60250" w:rsidRDefault="00A60250"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lastRenderedPageBreak/>
              <w:t xml:space="preserve">Distancia total: </w:t>
            </w:r>
            <w:r w:rsidR="005F7038" w:rsidRPr="00A60250">
              <w:rPr>
                <w:rFonts w:ascii="Arial" w:eastAsia="Times New Roman" w:hAnsi="Arial" w:cs="Arial"/>
                <w:color w:val="000000"/>
                <w:sz w:val="24"/>
                <w:szCs w:val="24"/>
                <w:lang w:eastAsia="es-MX"/>
              </w:rPr>
              <w:t>1000</w:t>
            </w:r>
            <w:r w:rsidR="005F7038" w:rsidRPr="00747763">
              <w:rPr>
                <w:rFonts w:ascii="Arial" w:eastAsia="Times New Roman" w:hAnsi="Arial" w:cs="Arial"/>
                <w:color w:val="000000"/>
                <w:sz w:val="24"/>
                <w:szCs w:val="24"/>
                <w:lang w:eastAsia="es-MX"/>
              </w:rPr>
              <w:t>2</w:t>
            </w:r>
            <w:r w:rsidR="005F7038" w:rsidRPr="00A60250">
              <w:rPr>
                <w:rFonts w:ascii="Arial" w:eastAsia="Times New Roman" w:hAnsi="Arial" w:cs="Arial"/>
                <w:color w:val="000000"/>
                <w:sz w:val="24"/>
                <w:szCs w:val="24"/>
                <w:lang w:eastAsia="es-MX"/>
              </w:rPr>
              <w:t>.00</w:t>
            </w:r>
            <w:r w:rsidR="005F7038" w:rsidRPr="00747763">
              <w:rPr>
                <w:rFonts w:ascii="Arial" w:eastAsia="Times New Roman" w:hAnsi="Arial" w:cs="Arial"/>
                <w:color w:val="000000"/>
                <w:sz w:val="24"/>
                <w:szCs w:val="24"/>
                <w:lang w:eastAsia="es-MX"/>
              </w:rPr>
              <w:t>40</w:t>
            </w:r>
            <w:r w:rsidR="005F7038" w:rsidRPr="00A60250">
              <w:rPr>
                <w:rFonts w:ascii="Arial" w:eastAsia="Times New Roman" w:hAnsi="Arial" w:cs="Arial"/>
                <w:color w:val="000000"/>
                <w:sz w:val="24"/>
                <w:szCs w:val="24"/>
                <w:lang w:eastAsia="es-MX"/>
              </w:rPr>
              <w:t>5</w:t>
            </w:r>
          </w:p>
        </w:tc>
        <w:tc>
          <w:tcPr>
            <w:tcW w:w="0" w:type="auto"/>
            <w:gridSpan w:val="2"/>
            <w:tcBorders>
              <w:top w:val="single" w:sz="4" w:space="0" w:color="auto"/>
              <w:left w:val="nil"/>
              <w:bottom w:val="single" w:sz="4" w:space="0" w:color="auto"/>
              <w:right w:val="single" w:sz="4" w:space="0" w:color="auto"/>
            </w:tcBorders>
            <w:shd w:val="clear" w:color="auto" w:fill="auto"/>
            <w:vAlign w:val="bottom"/>
            <w:hideMark/>
          </w:tcPr>
          <w:p w14:paraId="797B233E" w14:textId="1C1D844F" w:rsidR="00A60250" w:rsidRPr="00A60250" w:rsidRDefault="00A60250"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5F7038" w:rsidRPr="00747763">
              <w:rPr>
                <w:rFonts w:ascii="Arial" w:eastAsia="Times New Roman" w:hAnsi="Arial" w:cs="Arial"/>
                <w:color w:val="000000"/>
                <w:sz w:val="24"/>
                <w:szCs w:val="24"/>
                <w:lang w:eastAsia="es-MX"/>
              </w:rPr>
              <w:t>2000</w:t>
            </w:r>
            <w:r w:rsidR="005F7038" w:rsidRPr="00747763">
              <w:rPr>
                <w:rFonts w:ascii="Arial" w:eastAsia="Times New Roman" w:hAnsi="Arial" w:cs="Arial"/>
                <w:color w:val="000000"/>
                <w:sz w:val="24"/>
                <w:szCs w:val="24"/>
                <w:lang w:eastAsia="es-MX"/>
              </w:rPr>
              <w:t>2</w:t>
            </w:r>
            <w:r w:rsidR="005F7038" w:rsidRPr="00747763">
              <w:rPr>
                <w:rFonts w:ascii="Arial" w:eastAsia="Times New Roman" w:hAnsi="Arial" w:cs="Arial"/>
                <w:color w:val="000000"/>
                <w:sz w:val="24"/>
                <w:szCs w:val="24"/>
                <w:lang w:eastAsia="es-MX"/>
              </w:rPr>
              <w:t>.0036</w:t>
            </w:r>
          </w:p>
        </w:tc>
      </w:tr>
    </w:tbl>
    <w:p w14:paraId="262B0C1E" w14:textId="77777777" w:rsidR="00A60250" w:rsidRPr="00747763" w:rsidRDefault="00A60250" w:rsidP="00A60250">
      <w:pPr>
        <w:spacing w:line="360" w:lineRule="auto"/>
        <w:rPr>
          <w:rFonts w:ascii="Arial" w:hAnsi="Arial" w:cs="Arial"/>
          <w:b/>
          <w:bCs/>
          <w:sz w:val="24"/>
          <w:szCs w:val="24"/>
        </w:rPr>
      </w:pPr>
    </w:p>
    <w:p w14:paraId="1F3F2DFD" w14:textId="37F0D7CD" w:rsidR="001B2404" w:rsidRPr="008070A6" w:rsidRDefault="00A60250" w:rsidP="008070A6">
      <w:pPr>
        <w:pStyle w:val="Prrafodelista"/>
        <w:numPr>
          <w:ilvl w:val="0"/>
          <w:numId w:val="94"/>
        </w:numPr>
        <w:spacing w:line="360" w:lineRule="auto"/>
        <w:rPr>
          <w:rFonts w:ascii="Arial" w:hAnsi="Arial" w:cs="Arial"/>
          <w:sz w:val="24"/>
          <w:szCs w:val="24"/>
        </w:rPr>
      </w:pPr>
      <w:r w:rsidRPr="00747763">
        <w:rPr>
          <w:rFonts w:ascii="Arial" w:hAnsi="Arial" w:cs="Arial"/>
          <w:sz w:val="24"/>
          <w:szCs w:val="24"/>
        </w:rPr>
        <w:t xml:space="preserve">Al objeto </w:t>
      </w:r>
      <w:r w:rsidR="001B2404" w:rsidRPr="00747763">
        <w:rPr>
          <w:rFonts w:ascii="Arial" w:hAnsi="Arial" w:cs="Arial"/>
          <w:sz w:val="24"/>
          <w:szCs w:val="24"/>
        </w:rPr>
        <w:t>2</w:t>
      </w:r>
      <w:r w:rsidRPr="00747763">
        <w:rPr>
          <w:rFonts w:ascii="Arial" w:hAnsi="Arial" w:cs="Arial"/>
          <w:sz w:val="24"/>
          <w:szCs w:val="24"/>
        </w:rPr>
        <w:t xml:space="preserve"> se le asigna el valor de </w:t>
      </w:r>
      <w:r w:rsidRPr="00747763">
        <w:rPr>
          <w:rFonts w:ascii="Arial" w:hAnsi="Arial" w:cs="Arial"/>
          <w:b/>
          <w:bCs/>
          <w:sz w:val="24"/>
          <w:szCs w:val="24"/>
        </w:rPr>
        <w:t>K1</w:t>
      </w:r>
    </w:p>
    <w:p w14:paraId="55D3FC61" w14:textId="77777777" w:rsidR="001B2404" w:rsidRPr="00747763" w:rsidRDefault="001B2404" w:rsidP="001B2404">
      <w:pPr>
        <w:pStyle w:val="Prrafodelista"/>
        <w:numPr>
          <w:ilvl w:val="0"/>
          <w:numId w:val="95"/>
        </w:numPr>
        <w:spacing w:line="360" w:lineRule="auto"/>
        <w:jc w:val="both"/>
        <w:rPr>
          <w:rFonts w:ascii="Arial" w:hAnsi="Arial" w:cs="Arial"/>
          <w:sz w:val="24"/>
          <w:szCs w:val="24"/>
        </w:rPr>
      </w:pPr>
      <w:r w:rsidRPr="00747763">
        <w:rPr>
          <w:rFonts w:ascii="Arial" w:hAnsi="Arial" w:cs="Arial"/>
          <w:sz w:val="24"/>
          <w:szCs w:val="24"/>
        </w:rPr>
        <w:t>Para cada objeto de la bdd se calcula la distancia (</w:t>
      </w:r>
      <m:oMath>
        <m:sSub>
          <m:sSubPr>
            <m:ctrlPr>
              <w:rPr>
                <w:rFonts w:ascii="Cambria Math" w:hAnsi="Cambria Math" w:cs="Arial"/>
                <w:i/>
                <w:sz w:val="24"/>
                <w:szCs w:val="24"/>
              </w:rPr>
            </m:ctrlPr>
          </m:sSubPr>
          <m:e>
            <m:r>
              <w:rPr>
                <w:rFonts w:ascii="Cambria Math" w:hAnsi="Cambria Math" w:cs="Arial"/>
                <w:sz w:val="24"/>
                <w:szCs w:val="24"/>
              </w:rPr>
              <m:t xml:space="preserve"> ⅆ</m:t>
            </m:r>
          </m:e>
          <m:sub>
            <m:r>
              <w:rPr>
                <w:rFonts w:ascii="Cambria Math" w:hAnsi="Cambria Math" w:cs="Arial"/>
                <w:sz w:val="24"/>
                <w:szCs w:val="24"/>
              </w:rPr>
              <m:t>m</m:t>
            </m:r>
          </m:sub>
        </m:sSub>
      </m:oMath>
      <w:r w:rsidRPr="00747763">
        <w:rPr>
          <w:rFonts w:ascii="Arial" w:hAnsi="Arial" w:cs="Arial"/>
          <w:sz w:val="24"/>
          <w:szCs w:val="24"/>
        </w:rPr>
        <w:t>) existente entre el objeto y los k-prototipos</w:t>
      </w:r>
    </w:p>
    <w:p w14:paraId="114D1230" w14:textId="49ACC966" w:rsidR="00747763" w:rsidRPr="00B55C96" w:rsidRDefault="00747763" w:rsidP="00747763">
      <w:pPr>
        <w:pStyle w:val="Descripcin"/>
        <w:jc w:val="center"/>
        <w:rPr>
          <w:rFonts w:ascii="Arial" w:hAnsi="Arial" w:cs="Arial"/>
          <w:color w:val="auto"/>
          <w:sz w:val="24"/>
          <w:szCs w:val="24"/>
        </w:rPr>
      </w:pPr>
      <w:bookmarkStart w:id="89" w:name="_Toc178529374"/>
      <w:r w:rsidRPr="00B55C96">
        <w:rPr>
          <w:rFonts w:ascii="Arial" w:hAnsi="Arial" w:cs="Arial"/>
          <w:color w:val="auto"/>
          <w:sz w:val="24"/>
          <w:szCs w:val="24"/>
        </w:rPr>
        <w:t xml:space="preserve">Tabla </w:t>
      </w:r>
      <w:r w:rsidRPr="00B55C96">
        <w:rPr>
          <w:rFonts w:ascii="Arial" w:hAnsi="Arial" w:cs="Arial"/>
          <w:color w:val="auto"/>
          <w:sz w:val="24"/>
          <w:szCs w:val="24"/>
        </w:rPr>
        <w:fldChar w:fldCharType="begin"/>
      </w:r>
      <w:r w:rsidRPr="00B55C96">
        <w:rPr>
          <w:rFonts w:ascii="Arial" w:hAnsi="Arial" w:cs="Arial"/>
          <w:color w:val="auto"/>
          <w:sz w:val="24"/>
          <w:szCs w:val="24"/>
        </w:rPr>
        <w:instrText xml:space="preserve"> SEQ Tabla \* ARABIC </w:instrText>
      </w:r>
      <w:r w:rsidRPr="00B55C96">
        <w:rPr>
          <w:rFonts w:ascii="Arial" w:hAnsi="Arial" w:cs="Arial"/>
          <w:color w:val="auto"/>
          <w:sz w:val="24"/>
          <w:szCs w:val="24"/>
        </w:rPr>
        <w:fldChar w:fldCharType="separate"/>
      </w:r>
      <w:r w:rsidR="00295246">
        <w:rPr>
          <w:rFonts w:ascii="Arial" w:hAnsi="Arial" w:cs="Arial"/>
          <w:noProof/>
          <w:color w:val="auto"/>
          <w:sz w:val="24"/>
          <w:szCs w:val="24"/>
        </w:rPr>
        <w:t>5</w:t>
      </w:r>
      <w:r w:rsidRPr="00B55C96">
        <w:rPr>
          <w:rFonts w:ascii="Arial" w:hAnsi="Arial" w:cs="Arial"/>
          <w:color w:val="auto"/>
          <w:sz w:val="24"/>
          <w:szCs w:val="24"/>
        </w:rPr>
        <w:fldChar w:fldCharType="end"/>
      </w:r>
      <w:r w:rsidRPr="00B55C96">
        <w:rPr>
          <w:rFonts w:ascii="Arial" w:hAnsi="Arial" w:cs="Arial"/>
          <w:color w:val="auto"/>
          <w:sz w:val="24"/>
          <w:szCs w:val="24"/>
        </w:rPr>
        <w:t xml:space="preserve"> Iteración 1 distancia objeto 3</w:t>
      </w:r>
      <w:bookmarkEnd w:id="89"/>
      <w:r w:rsidRPr="00B55C96">
        <w:rPr>
          <w:rFonts w:ascii="Arial" w:hAnsi="Arial" w:cs="Arial"/>
          <w:color w:val="auto"/>
          <w:sz w:val="24"/>
          <w:szCs w:val="24"/>
        </w:rPr>
        <w:t xml:space="preserve"> </w:t>
      </w:r>
    </w:p>
    <w:tbl>
      <w:tblPr>
        <w:tblW w:w="0" w:type="auto"/>
        <w:jc w:val="center"/>
        <w:tblCellMar>
          <w:left w:w="70" w:type="dxa"/>
          <w:right w:w="70" w:type="dxa"/>
        </w:tblCellMar>
        <w:tblLook w:val="04A0" w:firstRow="1" w:lastRow="0" w:firstColumn="1" w:lastColumn="0" w:noHBand="0" w:noVBand="1"/>
      </w:tblPr>
      <w:tblGrid>
        <w:gridCol w:w="2594"/>
        <w:gridCol w:w="2104"/>
        <w:gridCol w:w="2560"/>
        <w:gridCol w:w="1928"/>
      </w:tblGrid>
      <w:tr w:rsidR="00B55C96" w:rsidRPr="00747763" w14:paraId="5B4073C1"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085FB4A" w14:textId="73B9F8AF" w:rsidR="001B2404" w:rsidRPr="00A60250" w:rsidRDefault="001B2404" w:rsidP="000C4C93">
            <w:pPr>
              <w:spacing w:after="0" w:line="24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747763">
              <w:rPr>
                <w:rFonts w:ascii="Arial" w:eastAsia="Times New Roman" w:hAnsi="Arial" w:cs="Arial"/>
                <w:b/>
                <w:bCs/>
                <w:color w:val="000000"/>
                <w:sz w:val="24"/>
                <w:szCs w:val="24"/>
                <w:lang w:eastAsia="es-MX"/>
              </w:rPr>
              <w:t>3</w:t>
            </w:r>
            <w:r w:rsidRPr="00A60250">
              <w:rPr>
                <w:rFonts w:ascii="Arial" w:eastAsia="Times New Roman" w:hAnsi="Arial" w:cs="Arial"/>
                <w:color w:val="000000"/>
                <w:sz w:val="24"/>
                <w:szCs w:val="24"/>
                <w:lang w:eastAsia="es-MX"/>
              </w:rPr>
              <w:t xml:space="preserve"> con el prototipo </w:t>
            </w:r>
            <w:r w:rsidRPr="00A60250">
              <w:rPr>
                <w:rFonts w:ascii="Arial" w:eastAsia="Times New Roman" w:hAnsi="Arial" w:cs="Arial"/>
                <w:b/>
                <w:bCs/>
                <w:color w:val="000000"/>
                <w:sz w:val="24"/>
                <w:szCs w:val="24"/>
                <w:lang w:eastAsia="es-MX"/>
              </w:rPr>
              <w:t>K1</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6F062EDB" w14:textId="7B6C5781" w:rsidR="001B2404" w:rsidRPr="00A60250" w:rsidRDefault="001B2404" w:rsidP="000C4C93">
            <w:pPr>
              <w:spacing w:after="0" w:line="24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747763">
              <w:rPr>
                <w:rFonts w:ascii="Arial" w:eastAsia="Times New Roman" w:hAnsi="Arial" w:cs="Arial"/>
                <w:b/>
                <w:bCs/>
                <w:color w:val="000000"/>
                <w:sz w:val="24"/>
                <w:szCs w:val="24"/>
                <w:lang w:eastAsia="es-MX"/>
              </w:rPr>
              <w:t>3</w:t>
            </w:r>
            <w:r w:rsidRPr="00A60250">
              <w:rPr>
                <w:rFonts w:ascii="Arial" w:eastAsia="Times New Roman" w:hAnsi="Arial" w:cs="Arial"/>
                <w:color w:val="000000"/>
                <w:sz w:val="24"/>
                <w:szCs w:val="24"/>
                <w:lang w:eastAsia="es-MX"/>
              </w:rPr>
              <w:t xml:space="preserve"> con el prototipo</w:t>
            </w:r>
            <w:r w:rsidRPr="00A60250">
              <w:rPr>
                <w:rFonts w:ascii="Arial" w:eastAsia="Times New Roman" w:hAnsi="Arial" w:cs="Arial"/>
                <w:b/>
                <w:bCs/>
                <w:color w:val="000000"/>
                <w:sz w:val="24"/>
                <w:szCs w:val="24"/>
                <w:lang w:eastAsia="es-MX"/>
              </w:rPr>
              <w:t xml:space="preserve"> K2</w:t>
            </w:r>
          </w:p>
        </w:tc>
      </w:tr>
      <w:tr w:rsidR="00B55C96" w:rsidRPr="00747763" w14:paraId="02AF1084" w14:textId="77777777" w:rsidTr="000C4C93">
        <w:trPr>
          <w:trHeight w:val="1500"/>
          <w:jc w:val="center"/>
        </w:trPr>
        <w:tc>
          <w:tcPr>
            <w:tcW w:w="0" w:type="auto"/>
            <w:tcBorders>
              <w:top w:val="nil"/>
              <w:left w:val="single" w:sz="4" w:space="0" w:color="auto"/>
              <w:bottom w:val="single" w:sz="4" w:space="0" w:color="auto"/>
              <w:right w:val="single" w:sz="4" w:space="0" w:color="auto"/>
            </w:tcBorders>
            <w:shd w:val="clear" w:color="auto" w:fill="auto"/>
            <w:hideMark/>
          </w:tcPr>
          <w:p w14:paraId="52A5980A" w14:textId="32D605DA" w:rsidR="001B2404" w:rsidRPr="00A60250" w:rsidRDefault="001B2404"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numéricos: =((2</w:t>
            </w:r>
            <w:r w:rsidR="005F7038" w:rsidRPr="00747763">
              <w:rPr>
                <w:rFonts w:ascii="Arial" w:eastAsia="Times New Roman" w:hAnsi="Arial" w:cs="Arial"/>
                <w:color w:val="000000"/>
                <w:sz w:val="24"/>
                <w:szCs w:val="24"/>
                <w:lang w:eastAsia="es-MX"/>
              </w:rPr>
              <w:t>2</w:t>
            </w:r>
            <w:r w:rsidRPr="00A60250">
              <w:rPr>
                <w:rFonts w:ascii="Arial" w:eastAsia="Times New Roman" w:hAnsi="Arial" w:cs="Arial"/>
                <w:color w:val="000000"/>
                <w:sz w:val="24"/>
                <w:szCs w:val="24"/>
                <w:lang w:eastAsia="es-MX"/>
              </w:rPr>
              <w:t>-25)^2-(</w:t>
            </w:r>
            <w:r w:rsidR="005F7038" w:rsidRPr="00747763">
              <w:rPr>
                <w:rFonts w:ascii="Arial" w:eastAsia="Times New Roman" w:hAnsi="Arial" w:cs="Arial"/>
                <w:color w:val="000000"/>
                <w:sz w:val="24"/>
                <w:szCs w:val="24"/>
                <w:lang w:eastAsia="es-MX"/>
              </w:rPr>
              <w:t>3</w:t>
            </w:r>
            <w:r w:rsidRPr="00A60250">
              <w:rPr>
                <w:rFonts w:ascii="Arial" w:eastAsia="Times New Roman" w:hAnsi="Arial" w:cs="Arial"/>
                <w:color w:val="000000"/>
                <w:sz w:val="24"/>
                <w:szCs w:val="24"/>
                <w:lang w:eastAsia="es-MX"/>
              </w:rPr>
              <w:t>0000-40000)^2)^(1/2)=</w:t>
            </w:r>
            <w:r w:rsidRPr="00747763">
              <w:rPr>
                <w:rFonts w:ascii="Arial" w:eastAsia="Times New Roman" w:hAnsi="Arial" w:cs="Arial"/>
                <w:color w:val="000000"/>
                <w:sz w:val="24"/>
                <w:szCs w:val="24"/>
                <w:lang w:eastAsia="es-MX"/>
              </w:rPr>
              <w:t xml:space="preserve"> </w:t>
            </w:r>
            <w:r w:rsidRPr="00A60250">
              <w:rPr>
                <w:rFonts w:ascii="Arial" w:eastAsia="Times New Roman" w:hAnsi="Arial" w:cs="Arial"/>
                <w:color w:val="000000"/>
                <w:sz w:val="24"/>
                <w:szCs w:val="24"/>
                <w:lang w:eastAsia="es-MX"/>
              </w:rPr>
              <w:t>10000.00</w:t>
            </w:r>
            <w:r w:rsidR="005F7038" w:rsidRPr="00747763">
              <w:rPr>
                <w:rFonts w:ascii="Arial" w:eastAsia="Times New Roman" w:hAnsi="Arial" w:cs="Arial"/>
                <w:color w:val="000000"/>
                <w:sz w:val="24"/>
                <w:szCs w:val="24"/>
                <w:lang w:eastAsia="es-MX"/>
              </w:rPr>
              <w:t>04</w:t>
            </w:r>
            <w:r w:rsidRPr="00A60250">
              <w:rPr>
                <w:rFonts w:ascii="Arial" w:eastAsia="Times New Roman" w:hAnsi="Arial" w:cs="Arial"/>
                <w:color w:val="000000"/>
                <w:sz w:val="24"/>
                <w:szCs w:val="24"/>
                <w:lang w:eastAsia="es-MX"/>
              </w:rPr>
              <w:t>5</w:t>
            </w:r>
          </w:p>
        </w:tc>
        <w:tc>
          <w:tcPr>
            <w:tcW w:w="0" w:type="auto"/>
            <w:tcBorders>
              <w:top w:val="nil"/>
              <w:left w:val="nil"/>
              <w:bottom w:val="single" w:sz="4" w:space="0" w:color="auto"/>
              <w:right w:val="single" w:sz="4" w:space="0" w:color="auto"/>
            </w:tcBorders>
            <w:shd w:val="clear" w:color="auto" w:fill="auto"/>
            <w:hideMark/>
          </w:tcPr>
          <w:p w14:paraId="166B6F3F" w14:textId="08B56C3A" w:rsidR="005F7038" w:rsidRPr="00747763" w:rsidRDefault="001B2404"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00B55C96" w:rsidRPr="00747763">
              <w:rPr>
                <w:rFonts w:ascii="Arial" w:eastAsia="Times New Roman" w:hAnsi="Arial" w:cs="Arial"/>
                <w:color w:val="000000"/>
                <w:sz w:val="24"/>
                <w:szCs w:val="24"/>
                <w:lang w:eastAsia="es-MX"/>
              </w:rPr>
              <w:t>comida</w:t>
            </w:r>
            <w:r w:rsidR="00B55C96" w:rsidRPr="00A60250">
              <w:rPr>
                <w:rFonts w:ascii="Arial" w:eastAsia="Times New Roman" w:hAnsi="Arial" w:cs="Arial"/>
                <w:color w:val="000000"/>
                <w:sz w:val="24"/>
                <w:szCs w:val="24"/>
                <w:lang w:eastAsia="es-MX"/>
              </w:rPr>
              <w:t>,</w:t>
            </w:r>
            <w:r w:rsidR="00B55C96" w:rsidRPr="00747763">
              <w:rPr>
                <w:rFonts w:ascii="Arial" w:eastAsia="Times New Roman" w:hAnsi="Arial" w:cs="Arial"/>
                <w:color w:val="000000"/>
                <w:sz w:val="24"/>
                <w:szCs w:val="24"/>
                <w:lang w:eastAsia="es-MX"/>
              </w:rPr>
              <w:t xml:space="preserve"> electrónica</w:t>
            </w:r>
            <w:r w:rsidRPr="00A60250">
              <w:rPr>
                <w:rFonts w:ascii="Arial" w:eastAsia="Times New Roman" w:hAnsi="Arial" w:cs="Arial"/>
                <w:color w:val="000000"/>
                <w:sz w:val="24"/>
                <w:szCs w:val="24"/>
                <w:lang w:eastAsia="es-MX"/>
              </w:rPr>
              <w:t xml:space="preserve">)= </w:t>
            </w:r>
            <w:r w:rsidR="005F7038" w:rsidRPr="0074776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w:t>
            </w:r>
            <w:r w:rsidR="00B55C96" w:rsidRPr="00747763">
              <w:rPr>
                <w:rFonts w:ascii="Arial" w:eastAsia="Times New Roman" w:hAnsi="Arial" w:cs="Arial"/>
                <w:color w:val="000000"/>
                <w:sz w:val="24"/>
                <w:szCs w:val="24"/>
                <w:lang w:eastAsia="es-MX"/>
              </w:rPr>
              <w:t>fiel, nuevo</w:t>
            </w:r>
            <w:r w:rsidRPr="00A60250">
              <w:rPr>
                <w:rFonts w:ascii="Arial" w:eastAsia="Times New Roman" w:hAnsi="Arial" w:cs="Arial"/>
                <w:color w:val="000000"/>
                <w:sz w:val="24"/>
                <w:szCs w:val="24"/>
                <w:lang w:eastAsia="es-MX"/>
              </w:rPr>
              <w:t xml:space="preserve">)= </w:t>
            </w:r>
            <w:r w:rsidR="005F7038" w:rsidRPr="00747763">
              <w:rPr>
                <w:rFonts w:ascii="Arial" w:eastAsia="Times New Roman" w:hAnsi="Arial" w:cs="Arial"/>
                <w:color w:val="000000"/>
                <w:sz w:val="24"/>
                <w:szCs w:val="24"/>
                <w:lang w:eastAsia="es-MX"/>
              </w:rPr>
              <w:t>1</w:t>
            </w:r>
          </w:p>
          <w:p w14:paraId="35C6AB2C" w14:textId="32978992" w:rsidR="001B2404" w:rsidRPr="00A60250" w:rsidRDefault="001B2404"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005F7038" w:rsidRPr="00747763">
              <w:rPr>
                <w:rFonts w:ascii="Arial" w:eastAsia="Times New Roman" w:hAnsi="Arial" w:cs="Arial"/>
                <w:color w:val="000000"/>
                <w:sz w:val="24"/>
                <w:szCs w:val="24"/>
                <w:lang w:eastAsia="es-MX"/>
              </w:rPr>
              <w:t>2</w:t>
            </w:r>
          </w:p>
        </w:tc>
        <w:tc>
          <w:tcPr>
            <w:tcW w:w="0" w:type="auto"/>
            <w:tcBorders>
              <w:top w:val="nil"/>
              <w:left w:val="nil"/>
              <w:bottom w:val="single" w:sz="4" w:space="0" w:color="auto"/>
              <w:right w:val="single" w:sz="4" w:space="0" w:color="auto"/>
            </w:tcBorders>
            <w:shd w:val="clear" w:color="auto" w:fill="auto"/>
            <w:hideMark/>
          </w:tcPr>
          <w:p w14:paraId="21A19446" w14:textId="046D7D4E" w:rsidR="001B2404" w:rsidRPr="00A60250" w:rsidRDefault="001B2404"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numéricos: =((</w:t>
            </w:r>
            <w:r w:rsidR="005F7038" w:rsidRPr="00747763">
              <w:rPr>
                <w:rFonts w:ascii="Arial" w:eastAsia="Times New Roman" w:hAnsi="Arial" w:cs="Arial"/>
                <w:color w:val="000000"/>
                <w:sz w:val="24"/>
                <w:szCs w:val="24"/>
                <w:lang w:eastAsia="es-MX"/>
              </w:rPr>
              <w:t>22</w:t>
            </w:r>
            <w:r w:rsidRPr="00A60250">
              <w:rPr>
                <w:rFonts w:ascii="Arial" w:eastAsia="Times New Roman" w:hAnsi="Arial" w:cs="Arial"/>
                <w:color w:val="000000"/>
                <w:sz w:val="24"/>
                <w:szCs w:val="24"/>
                <w:lang w:eastAsia="es-MX"/>
              </w:rPr>
              <w:t>-</w:t>
            </w:r>
            <w:r w:rsidR="005F7038" w:rsidRPr="00747763">
              <w:rPr>
                <w:rFonts w:ascii="Arial" w:eastAsia="Times New Roman" w:hAnsi="Arial" w:cs="Arial"/>
                <w:color w:val="000000"/>
                <w:sz w:val="24"/>
                <w:szCs w:val="24"/>
                <w:lang w:eastAsia="es-MX"/>
              </w:rPr>
              <w:t>22</w:t>
            </w:r>
            <w:r w:rsidRPr="00A60250">
              <w:rPr>
                <w:rFonts w:ascii="Arial" w:eastAsia="Times New Roman" w:hAnsi="Arial" w:cs="Arial"/>
                <w:color w:val="000000"/>
                <w:sz w:val="24"/>
                <w:szCs w:val="24"/>
                <w:lang w:eastAsia="es-MX"/>
              </w:rPr>
              <w:t>)^2-(</w:t>
            </w:r>
            <w:r w:rsidR="005F7038" w:rsidRPr="00747763">
              <w:rPr>
                <w:rFonts w:ascii="Arial" w:eastAsia="Times New Roman" w:hAnsi="Arial" w:cs="Arial"/>
                <w:color w:val="000000"/>
                <w:sz w:val="24"/>
                <w:szCs w:val="24"/>
                <w:lang w:eastAsia="es-MX"/>
              </w:rPr>
              <w:t>3</w:t>
            </w:r>
            <w:r w:rsidRPr="00A60250">
              <w:rPr>
                <w:rFonts w:ascii="Arial" w:eastAsia="Times New Roman" w:hAnsi="Arial" w:cs="Arial"/>
                <w:color w:val="000000"/>
                <w:sz w:val="24"/>
                <w:szCs w:val="24"/>
                <w:lang w:eastAsia="es-MX"/>
              </w:rPr>
              <w:t>0000-30000)^2)^(1/2)=</w:t>
            </w:r>
            <w:r w:rsidR="005F7038" w:rsidRPr="00747763">
              <w:rPr>
                <w:rFonts w:ascii="Arial" w:eastAsia="Times New Roman" w:hAnsi="Arial" w:cs="Arial"/>
                <w:color w:val="000000"/>
                <w:sz w:val="24"/>
                <w:szCs w:val="24"/>
                <w:lang w:eastAsia="es-MX"/>
              </w:rPr>
              <w:t>0</w:t>
            </w:r>
          </w:p>
        </w:tc>
        <w:tc>
          <w:tcPr>
            <w:tcW w:w="0" w:type="auto"/>
            <w:tcBorders>
              <w:top w:val="nil"/>
              <w:left w:val="nil"/>
              <w:bottom w:val="single" w:sz="4" w:space="0" w:color="auto"/>
              <w:right w:val="single" w:sz="4" w:space="0" w:color="auto"/>
            </w:tcBorders>
            <w:shd w:val="clear" w:color="auto" w:fill="auto"/>
            <w:hideMark/>
          </w:tcPr>
          <w:p w14:paraId="6622CD77" w14:textId="57820061" w:rsidR="005F7038" w:rsidRPr="00747763" w:rsidRDefault="001B2404"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00B55C96" w:rsidRPr="00747763">
              <w:rPr>
                <w:rFonts w:ascii="Arial" w:eastAsia="Times New Roman" w:hAnsi="Arial" w:cs="Arial"/>
                <w:color w:val="000000"/>
                <w:sz w:val="24"/>
                <w:szCs w:val="24"/>
                <w:lang w:eastAsia="es-MX"/>
              </w:rPr>
              <w:t>comida, comida</w:t>
            </w:r>
            <w:r w:rsidRPr="00A60250">
              <w:rPr>
                <w:rFonts w:ascii="Arial" w:eastAsia="Times New Roman" w:hAnsi="Arial" w:cs="Arial"/>
                <w:color w:val="000000"/>
                <w:sz w:val="24"/>
                <w:szCs w:val="24"/>
                <w:lang w:eastAsia="es-MX"/>
              </w:rPr>
              <w:t>)=</w:t>
            </w:r>
            <w:r w:rsidR="005F7038" w:rsidRPr="00747763">
              <w:rPr>
                <w:rFonts w:ascii="Arial" w:eastAsia="Times New Roman" w:hAnsi="Arial" w:cs="Arial"/>
                <w:color w:val="000000"/>
                <w:sz w:val="24"/>
                <w:szCs w:val="24"/>
                <w:lang w:eastAsia="es-MX"/>
              </w:rPr>
              <w:t>0</w:t>
            </w:r>
            <w:r w:rsidRPr="00A60250">
              <w:rPr>
                <w:rFonts w:ascii="Arial" w:eastAsia="Times New Roman" w:hAnsi="Arial" w:cs="Arial"/>
                <w:color w:val="000000"/>
                <w:sz w:val="24"/>
                <w:szCs w:val="24"/>
                <w:lang w:eastAsia="es-MX"/>
              </w:rPr>
              <w:t xml:space="preserve"> + (</w:t>
            </w:r>
            <w:r w:rsidR="00B55C96" w:rsidRPr="00747763">
              <w:rPr>
                <w:rFonts w:ascii="Arial" w:eastAsia="Times New Roman" w:hAnsi="Arial" w:cs="Arial"/>
                <w:color w:val="000000"/>
                <w:sz w:val="24"/>
                <w:szCs w:val="24"/>
                <w:lang w:eastAsia="es-MX"/>
              </w:rPr>
              <w:t>fiel, fiel</w:t>
            </w:r>
            <w:r w:rsidRPr="00A60250">
              <w:rPr>
                <w:rFonts w:ascii="Arial" w:eastAsia="Times New Roman" w:hAnsi="Arial" w:cs="Arial"/>
                <w:color w:val="000000"/>
                <w:sz w:val="24"/>
                <w:szCs w:val="24"/>
                <w:lang w:eastAsia="es-MX"/>
              </w:rPr>
              <w:t>)=</w:t>
            </w:r>
            <w:r w:rsidR="005F7038" w:rsidRPr="00747763">
              <w:rPr>
                <w:rFonts w:ascii="Arial" w:eastAsia="Times New Roman" w:hAnsi="Arial" w:cs="Arial"/>
                <w:color w:val="000000"/>
                <w:sz w:val="24"/>
                <w:szCs w:val="24"/>
                <w:lang w:eastAsia="es-MX"/>
              </w:rPr>
              <w:t>0</w:t>
            </w:r>
            <w:r w:rsidRPr="00A60250">
              <w:rPr>
                <w:rFonts w:ascii="Arial" w:eastAsia="Times New Roman" w:hAnsi="Arial" w:cs="Arial"/>
                <w:color w:val="000000"/>
                <w:sz w:val="24"/>
                <w:szCs w:val="24"/>
                <w:lang w:eastAsia="es-MX"/>
              </w:rPr>
              <w:t xml:space="preserve"> </w:t>
            </w:r>
          </w:p>
          <w:p w14:paraId="4EC1FA60" w14:textId="60312E83" w:rsidR="001B2404" w:rsidRPr="00A60250" w:rsidRDefault="001B2404"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005F7038" w:rsidRPr="00747763">
              <w:rPr>
                <w:rFonts w:ascii="Arial" w:eastAsia="Times New Roman" w:hAnsi="Arial" w:cs="Arial"/>
                <w:color w:val="000000"/>
                <w:sz w:val="24"/>
                <w:szCs w:val="24"/>
                <w:lang w:eastAsia="es-MX"/>
              </w:rPr>
              <w:t>0</w:t>
            </w:r>
          </w:p>
        </w:tc>
      </w:tr>
      <w:tr w:rsidR="00B55C96" w:rsidRPr="00747763" w14:paraId="2B14190C"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1119510D" w14:textId="0FE30FE8" w:rsidR="001B2404" w:rsidRPr="00A60250" w:rsidRDefault="001B2404"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5F7038" w:rsidRPr="00A60250">
              <w:rPr>
                <w:rFonts w:ascii="Arial" w:eastAsia="Times New Roman" w:hAnsi="Arial" w:cs="Arial"/>
                <w:color w:val="000000"/>
                <w:sz w:val="24"/>
                <w:szCs w:val="24"/>
                <w:lang w:eastAsia="es-MX"/>
              </w:rPr>
              <w:t>1000</w:t>
            </w:r>
            <w:r w:rsidR="005F7038" w:rsidRPr="00747763">
              <w:rPr>
                <w:rFonts w:ascii="Arial" w:eastAsia="Times New Roman" w:hAnsi="Arial" w:cs="Arial"/>
                <w:color w:val="000000"/>
                <w:sz w:val="24"/>
                <w:szCs w:val="24"/>
                <w:lang w:eastAsia="es-MX"/>
              </w:rPr>
              <w:t>2</w:t>
            </w:r>
            <w:r w:rsidR="005F7038" w:rsidRPr="00A60250">
              <w:rPr>
                <w:rFonts w:ascii="Arial" w:eastAsia="Times New Roman" w:hAnsi="Arial" w:cs="Arial"/>
                <w:color w:val="000000"/>
                <w:sz w:val="24"/>
                <w:szCs w:val="24"/>
                <w:lang w:eastAsia="es-MX"/>
              </w:rPr>
              <w:t>.00</w:t>
            </w:r>
            <w:r w:rsidR="005F7038" w:rsidRPr="00747763">
              <w:rPr>
                <w:rFonts w:ascii="Arial" w:eastAsia="Times New Roman" w:hAnsi="Arial" w:cs="Arial"/>
                <w:color w:val="000000"/>
                <w:sz w:val="24"/>
                <w:szCs w:val="24"/>
                <w:lang w:eastAsia="es-MX"/>
              </w:rPr>
              <w:t>04</w:t>
            </w:r>
            <w:r w:rsidR="005F7038" w:rsidRPr="00A60250">
              <w:rPr>
                <w:rFonts w:ascii="Arial" w:eastAsia="Times New Roman" w:hAnsi="Arial" w:cs="Arial"/>
                <w:color w:val="000000"/>
                <w:sz w:val="24"/>
                <w:szCs w:val="24"/>
                <w:lang w:eastAsia="es-MX"/>
              </w:rPr>
              <w:t>5</w:t>
            </w:r>
          </w:p>
        </w:tc>
        <w:tc>
          <w:tcPr>
            <w:tcW w:w="0" w:type="auto"/>
            <w:gridSpan w:val="2"/>
            <w:tcBorders>
              <w:top w:val="single" w:sz="4" w:space="0" w:color="auto"/>
              <w:left w:val="nil"/>
              <w:bottom w:val="single" w:sz="4" w:space="0" w:color="auto"/>
              <w:right w:val="single" w:sz="4" w:space="0" w:color="auto"/>
            </w:tcBorders>
            <w:shd w:val="clear" w:color="auto" w:fill="auto"/>
            <w:vAlign w:val="bottom"/>
            <w:hideMark/>
          </w:tcPr>
          <w:p w14:paraId="134722F0" w14:textId="59D24116" w:rsidR="001B2404" w:rsidRPr="00A60250" w:rsidRDefault="001B2404"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5F7038" w:rsidRPr="00747763">
              <w:rPr>
                <w:rFonts w:ascii="Arial" w:eastAsia="Times New Roman" w:hAnsi="Arial" w:cs="Arial"/>
                <w:color w:val="000000"/>
                <w:sz w:val="24"/>
                <w:szCs w:val="24"/>
                <w:lang w:eastAsia="es-MX"/>
              </w:rPr>
              <w:t>0</w:t>
            </w:r>
          </w:p>
        </w:tc>
      </w:tr>
    </w:tbl>
    <w:p w14:paraId="3D119C41" w14:textId="77777777" w:rsidR="001B2404" w:rsidRPr="00747763" w:rsidRDefault="001B2404" w:rsidP="001B2404">
      <w:pPr>
        <w:spacing w:line="360" w:lineRule="auto"/>
        <w:rPr>
          <w:rFonts w:ascii="Arial" w:hAnsi="Arial" w:cs="Arial"/>
          <w:b/>
          <w:bCs/>
          <w:sz w:val="24"/>
          <w:szCs w:val="24"/>
        </w:rPr>
      </w:pPr>
    </w:p>
    <w:p w14:paraId="11CD6BE8" w14:textId="51DFCDAB" w:rsidR="00747763" w:rsidRPr="008070A6" w:rsidRDefault="001B2404" w:rsidP="008070A6">
      <w:pPr>
        <w:pStyle w:val="Prrafodelista"/>
        <w:numPr>
          <w:ilvl w:val="0"/>
          <w:numId w:val="95"/>
        </w:numPr>
        <w:spacing w:line="360" w:lineRule="auto"/>
        <w:rPr>
          <w:rFonts w:ascii="Arial" w:hAnsi="Arial" w:cs="Arial"/>
          <w:sz w:val="24"/>
          <w:szCs w:val="24"/>
        </w:rPr>
      </w:pPr>
      <w:r w:rsidRPr="00747763">
        <w:rPr>
          <w:rFonts w:ascii="Arial" w:hAnsi="Arial" w:cs="Arial"/>
          <w:sz w:val="24"/>
          <w:szCs w:val="24"/>
        </w:rPr>
        <w:t xml:space="preserve">Al objeto </w:t>
      </w:r>
      <w:r w:rsidRPr="00747763">
        <w:rPr>
          <w:rFonts w:ascii="Arial" w:hAnsi="Arial" w:cs="Arial"/>
          <w:sz w:val="24"/>
          <w:szCs w:val="24"/>
        </w:rPr>
        <w:t>3</w:t>
      </w:r>
      <w:r w:rsidRPr="00747763">
        <w:rPr>
          <w:rFonts w:ascii="Arial" w:hAnsi="Arial" w:cs="Arial"/>
          <w:sz w:val="24"/>
          <w:szCs w:val="24"/>
        </w:rPr>
        <w:t xml:space="preserve"> se le asigna el valor de </w:t>
      </w:r>
      <w:r w:rsidRPr="00747763">
        <w:rPr>
          <w:rFonts w:ascii="Arial" w:hAnsi="Arial" w:cs="Arial"/>
          <w:b/>
          <w:bCs/>
          <w:sz w:val="24"/>
          <w:szCs w:val="24"/>
        </w:rPr>
        <w:t>K</w:t>
      </w:r>
      <w:r w:rsidR="005F7038" w:rsidRPr="00747763">
        <w:rPr>
          <w:rFonts w:ascii="Arial" w:hAnsi="Arial" w:cs="Arial"/>
          <w:b/>
          <w:bCs/>
          <w:sz w:val="24"/>
          <w:szCs w:val="24"/>
        </w:rPr>
        <w:t>2</w:t>
      </w:r>
    </w:p>
    <w:p w14:paraId="3CAD9448" w14:textId="77777777" w:rsidR="001B2404" w:rsidRPr="00747763" w:rsidRDefault="001B2404" w:rsidP="001B2404">
      <w:pPr>
        <w:pStyle w:val="Prrafodelista"/>
        <w:numPr>
          <w:ilvl w:val="0"/>
          <w:numId w:val="96"/>
        </w:numPr>
        <w:spacing w:line="360" w:lineRule="auto"/>
        <w:jc w:val="both"/>
        <w:rPr>
          <w:rFonts w:ascii="Arial" w:hAnsi="Arial" w:cs="Arial"/>
          <w:sz w:val="24"/>
          <w:szCs w:val="24"/>
        </w:rPr>
      </w:pPr>
      <w:r w:rsidRPr="00747763">
        <w:rPr>
          <w:rFonts w:ascii="Arial" w:hAnsi="Arial" w:cs="Arial"/>
          <w:sz w:val="24"/>
          <w:szCs w:val="24"/>
        </w:rPr>
        <w:t>Para cada objeto de la bdd se calcula la distancia (</w:t>
      </w:r>
      <m:oMath>
        <m:sSub>
          <m:sSubPr>
            <m:ctrlPr>
              <w:rPr>
                <w:rFonts w:ascii="Cambria Math" w:hAnsi="Cambria Math" w:cs="Arial"/>
                <w:i/>
                <w:sz w:val="24"/>
                <w:szCs w:val="24"/>
              </w:rPr>
            </m:ctrlPr>
          </m:sSubPr>
          <m:e>
            <m:r>
              <w:rPr>
                <w:rFonts w:ascii="Cambria Math" w:hAnsi="Cambria Math" w:cs="Arial"/>
                <w:sz w:val="24"/>
                <w:szCs w:val="24"/>
              </w:rPr>
              <m:t xml:space="preserve"> ⅆ</m:t>
            </m:r>
          </m:e>
          <m:sub>
            <m:r>
              <w:rPr>
                <w:rFonts w:ascii="Cambria Math" w:hAnsi="Cambria Math" w:cs="Arial"/>
                <w:sz w:val="24"/>
                <w:szCs w:val="24"/>
              </w:rPr>
              <m:t>m</m:t>
            </m:r>
          </m:sub>
        </m:sSub>
      </m:oMath>
      <w:r w:rsidRPr="00747763">
        <w:rPr>
          <w:rFonts w:ascii="Arial" w:hAnsi="Arial" w:cs="Arial"/>
          <w:sz w:val="24"/>
          <w:szCs w:val="24"/>
        </w:rPr>
        <w:t>) existente entre el objeto y los k-prototipos</w:t>
      </w:r>
    </w:p>
    <w:p w14:paraId="588E02FD" w14:textId="6AC4D070" w:rsidR="00747763" w:rsidRPr="00B55C96" w:rsidRDefault="00747763" w:rsidP="00747763">
      <w:pPr>
        <w:pStyle w:val="Descripcin"/>
        <w:jc w:val="center"/>
        <w:rPr>
          <w:rFonts w:ascii="Arial" w:hAnsi="Arial" w:cs="Arial"/>
          <w:color w:val="auto"/>
          <w:sz w:val="24"/>
          <w:szCs w:val="24"/>
        </w:rPr>
      </w:pPr>
      <w:bookmarkStart w:id="90" w:name="_Toc178529375"/>
      <w:r w:rsidRPr="00B55C96">
        <w:rPr>
          <w:rFonts w:ascii="Arial" w:hAnsi="Arial" w:cs="Arial"/>
          <w:color w:val="auto"/>
          <w:sz w:val="24"/>
          <w:szCs w:val="24"/>
        </w:rPr>
        <w:t xml:space="preserve">Tabla </w:t>
      </w:r>
      <w:r w:rsidRPr="00B55C96">
        <w:rPr>
          <w:rFonts w:ascii="Arial" w:hAnsi="Arial" w:cs="Arial"/>
          <w:color w:val="auto"/>
          <w:sz w:val="24"/>
          <w:szCs w:val="24"/>
        </w:rPr>
        <w:fldChar w:fldCharType="begin"/>
      </w:r>
      <w:r w:rsidRPr="00B55C96">
        <w:rPr>
          <w:rFonts w:ascii="Arial" w:hAnsi="Arial" w:cs="Arial"/>
          <w:color w:val="auto"/>
          <w:sz w:val="24"/>
          <w:szCs w:val="24"/>
        </w:rPr>
        <w:instrText xml:space="preserve"> SEQ Tabla \* ARABIC </w:instrText>
      </w:r>
      <w:r w:rsidRPr="00B55C96">
        <w:rPr>
          <w:rFonts w:ascii="Arial" w:hAnsi="Arial" w:cs="Arial"/>
          <w:color w:val="auto"/>
          <w:sz w:val="24"/>
          <w:szCs w:val="24"/>
        </w:rPr>
        <w:fldChar w:fldCharType="separate"/>
      </w:r>
      <w:r w:rsidR="00295246">
        <w:rPr>
          <w:rFonts w:ascii="Arial" w:hAnsi="Arial" w:cs="Arial"/>
          <w:noProof/>
          <w:color w:val="auto"/>
          <w:sz w:val="24"/>
          <w:szCs w:val="24"/>
        </w:rPr>
        <w:t>6</w:t>
      </w:r>
      <w:r w:rsidRPr="00B55C96">
        <w:rPr>
          <w:rFonts w:ascii="Arial" w:hAnsi="Arial" w:cs="Arial"/>
          <w:color w:val="auto"/>
          <w:sz w:val="24"/>
          <w:szCs w:val="24"/>
        </w:rPr>
        <w:fldChar w:fldCharType="end"/>
      </w:r>
      <w:r w:rsidRPr="00B55C96">
        <w:rPr>
          <w:rFonts w:ascii="Arial" w:hAnsi="Arial" w:cs="Arial"/>
          <w:color w:val="auto"/>
          <w:sz w:val="24"/>
          <w:szCs w:val="24"/>
        </w:rPr>
        <w:t xml:space="preserve"> Iteración 1 distancia objeto 4</w:t>
      </w:r>
      <w:bookmarkEnd w:id="90"/>
    </w:p>
    <w:tbl>
      <w:tblPr>
        <w:tblW w:w="0" w:type="auto"/>
        <w:jc w:val="center"/>
        <w:tblCellMar>
          <w:left w:w="70" w:type="dxa"/>
          <w:right w:w="70" w:type="dxa"/>
        </w:tblCellMar>
        <w:tblLook w:val="04A0" w:firstRow="1" w:lastRow="0" w:firstColumn="1" w:lastColumn="0" w:noHBand="0" w:noVBand="1"/>
      </w:tblPr>
      <w:tblGrid>
        <w:gridCol w:w="2220"/>
        <w:gridCol w:w="1768"/>
        <w:gridCol w:w="3554"/>
        <w:gridCol w:w="1644"/>
      </w:tblGrid>
      <w:tr w:rsidR="001F2589" w:rsidRPr="00747763" w14:paraId="679DE59B"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A1E6FDC" w14:textId="366D85A0" w:rsidR="001B2404" w:rsidRPr="00A60250" w:rsidRDefault="001B2404" w:rsidP="000C4C93">
            <w:pPr>
              <w:spacing w:after="0" w:line="24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747763">
              <w:rPr>
                <w:rFonts w:ascii="Arial" w:eastAsia="Times New Roman" w:hAnsi="Arial" w:cs="Arial"/>
                <w:b/>
                <w:bCs/>
                <w:color w:val="000000"/>
                <w:sz w:val="24"/>
                <w:szCs w:val="24"/>
                <w:lang w:eastAsia="es-MX"/>
              </w:rPr>
              <w:t>4</w:t>
            </w:r>
            <w:r w:rsidRPr="00A60250">
              <w:rPr>
                <w:rFonts w:ascii="Arial" w:eastAsia="Times New Roman" w:hAnsi="Arial" w:cs="Arial"/>
                <w:color w:val="000000"/>
                <w:sz w:val="24"/>
                <w:szCs w:val="24"/>
                <w:lang w:eastAsia="es-MX"/>
              </w:rPr>
              <w:t xml:space="preserve"> con el prototipo </w:t>
            </w:r>
            <w:r w:rsidRPr="00A60250">
              <w:rPr>
                <w:rFonts w:ascii="Arial" w:eastAsia="Times New Roman" w:hAnsi="Arial" w:cs="Arial"/>
                <w:b/>
                <w:bCs/>
                <w:color w:val="000000"/>
                <w:sz w:val="24"/>
                <w:szCs w:val="24"/>
                <w:lang w:eastAsia="es-MX"/>
              </w:rPr>
              <w:t>K1</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2CB645BB" w14:textId="3FE7F6DA" w:rsidR="001B2404" w:rsidRPr="00A60250" w:rsidRDefault="001B2404" w:rsidP="000C4C93">
            <w:pPr>
              <w:spacing w:after="0" w:line="24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747763">
              <w:rPr>
                <w:rFonts w:ascii="Arial" w:eastAsia="Times New Roman" w:hAnsi="Arial" w:cs="Arial"/>
                <w:b/>
                <w:bCs/>
                <w:color w:val="000000"/>
                <w:sz w:val="24"/>
                <w:szCs w:val="24"/>
                <w:lang w:eastAsia="es-MX"/>
              </w:rPr>
              <w:t>4</w:t>
            </w:r>
            <w:r w:rsidRPr="00A60250">
              <w:rPr>
                <w:rFonts w:ascii="Arial" w:eastAsia="Times New Roman" w:hAnsi="Arial" w:cs="Arial"/>
                <w:color w:val="000000"/>
                <w:sz w:val="24"/>
                <w:szCs w:val="24"/>
                <w:lang w:eastAsia="es-MX"/>
              </w:rPr>
              <w:t xml:space="preserve"> con el prototipo</w:t>
            </w:r>
            <w:r w:rsidRPr="00A60250">
              <w:rPr>
                <w:rFonts w:ascii="Arial" w:eastAsia="Times New Roman" w:hAnsi="Arial" w:cs="Arial"/>
                <w:b/>
                <w:bCs/>
                <w:color w:val="000000"/>
                <w:sz w:val="24"/>
                <w:szCs w:val="24"/>
                <w:lang w:eastAsia="es-MX"/>
              </w:rPr>
              <w:t xml:space="preserve"> K2</w:t>
            </w:r>
          </w:p>
        </w:tc>
      </w:tr>
      <w:tr w:rsidR="001F2589" w:rsidRPr="00747763" w14:paraId="10745341" w14:textId="77777777" w:rsidTr="000C4C93">
        <w:trPr>
          <w:trHeight w:val="1500"/>
          <w:jc w:val="center"/>
        </w:trPr>
        <w:tc>
          <w:tcPr>
            <w:tcW w:w="0" w:type="auto"/>
            <w:tcBorders>
              <w:top w:val="nil"/>
              <w:left w:val="single" w:sz="4" w:space="0" w:color="auto"/>
              <w:bottom w:val="single" w:sz="4" w:space="0" w:color="auto"/>
              <w:right w:val="single" w:sz="4" w:space="0" w:color="auto"/>
            </w:tcBorders>
            <w:shd w:val="clear" w:color="auto" w:fill="auto"/>
            <w:hideMark/>
          </w:tcPr>
          <w:p w14:paraId="2F7E60DF" w14:textId="3A339454" w:rsidR="001B2404" w:rsidRPr="00A60250" w:rsidRDefault="001B2404"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numéricos: =((</w:t>
            </w:r>
            <w:r w:rsidR="001F2589" w:rsidRPr="00747763">
              <w:rPr>
                <w:rFonts w:ascii="Arial" w:eastAsia="Times New Roman" w:hAnsi="Arial" w:cs="Arial"/>
                <w:color w:val="000000"/>
                <w:sz w:val="24"/>
                <w:szCs w:val="24"/>
                <w:lang w:eastAsia="es-MX"/>
              </w:rPr>
              <w:t>45</w:t>
            </w:r>
            <w:r w:rsidRPr="00A60250">
              <w:rPr>
                <w:rFonts w:ascii="Arial" w:eastAsia="Times New Roman" w:hAnsi="Arial" w:cs="Arial"/>
                <w:color w:val="000000"/>
                <w:sz w:val="24"/>
                <w:szCs w:val="24"/>
                <w:lang w:eastAsia="es-MX"/>
              </w:rPr>
              <w:t>-25)^2-(</w:t>
            </w:r>
            <w:r w:rsidR="001F2589" w:rsidRPr="00747763">
              <w:rPr>
                <w:rFonts w:ascii="Arial" w:eastAsia="Times New Roman" w:hAnsi="Arial" w:cs="Arial"/>
                <w:color w:val="000000"/>
                <w:sz w:val="24"/>
                <w:szCs w:val="24"/>
                <w:lang w:eastAsia="es-MX"/>
              </w:rPr>
              <w:t>7</w:t>
            </w:r>
            <w:r w:rsidRPr="00A60250">
              <w:rPr>
                <w:rFonts w:ascii="Arial" w:eastAsia="Times New Roman" w:hAnsi="Arial" w:cs="Arial"/>
                <w:color w:val="000000"/>
                <w:sz w:val="24"/>
                <w:szCs w:val="24"/>
                <w:lang w:eastAsia="es-MX"/>
              </w:rPr>
              <w:t>0000-40000)^2)^(1/2)=</w:t>
            </w:r>
            <w:r w:rsidRPr="00747763">
              <w:rPr>
                <w:rFonts w:ascii="Arial" w:eastAsia="Times New Roman" w:hAnsi="Arial" w:cs="Arial"/>
                <w:color w:val="000000"/>
                <w:sz w:val="24"/>
                <w:szCs w:val="24"/>
                <w:lang w:eastAsia="es-MX"/>
              </w:rPr>
              <w:t xml:space="preserve"> </w:t>
            </w:r>
            <w:r w:rsidR="001F2589" w:rsidRPr="00747763">
              <w:rPr>
                <w:rFonts w:ascii="Arial" w:eastAsia="Times New Roman" w:hAnsi="Arial" w:cs="Arial"/>
                <w:color w:val="000000"/>
                <w:sz w:val="24"/>
                <w:szCs w:val="24"/>
                <w:lang w:eastAsia="es-MX"/>
              </w:rPr>
              <w:t>3</w:t>
            </w:r>
            <w:r w:rsidRPr="00A60250">
              <w:rPr>
                <w:rFonts w:ascii="Arial" w:eastAsia="Times New Roman" w:hAnsi="Arial" w:cs="Arial"/>
                <w:color w:val="000000"/>
                <w:sz w:val="24"/>
                <w:szCs w:val="24"/>
                <w:lang w:eastAsia="es-MX"/>
              </w:rPr>
              <w:t>0000.00</w:t>
            </w:r>
            <w:r w:rsidR="001F2589" w:rsidRPr="00747763">
              <w:rPr>
                <w:rFonts w:ascii="Arial" w:eastAsia="Times New Roman" w:hAnsi="Arial" w:cs="Arial"/>
                <w:color w:val="000000"/>
                <w:sz w:val="24"/>
                <w:szCs w:val="24"/>
                <w:lang w:eastAsia="es-MX"/>
              </w:rPr>
              <w:t>667</w:t>
            </w:r>
          </w:p>
        </w:tc>
        <w:tc>
          <w:tcPr>
            <w:tcW w:w="0" w:type="auto"/>
            <w:tcBorders>
              <w:top w:val="nil"/>
              <w:left w:val="nil"/>
              <w:bottom w:val="single" w:sz="4" w:space="0" w:color="auto"/>
              <w:right w:val="single" w:sz="4" w:space="0" w:color="auto"/>
            </w:tcBorders>
            <w:shd w:val="clear" w:color="auto" w:fill="auto"/>
            <w:hideMark/>
          </w:tcPr>
          <w:p w14:paraId="302295B3" w14:textId="77777777" w:rsidR="001F2589" w:rsidRPr="00747763" w:rsidRDefault="001B2404"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001F2589" w:rsidRPr="00747763">
              <w:rPr>
                <w:rFonts w:ascii="Arial" w:eastAsia="Times New Roman" w:hAnsi="Arial" w:cs="Arial"/>
                <w:color w:val="000000"/>
                <w:sz w:val="24"/>
                <w:szCs w:val="24"/>
                <w:lang w:eastAsia="es-MX"/>
              </w:rPr>
              <w:t>libros, electrónica</w:t>
            </w:r>
            <w:r w:rsidRPr="00A60250">
              <w:rPr>
                <w:rFonts w:ascii="Arial" w:eastAsia="Times New Roman" w:hAnsi="Arial" w:cs="Arial"/>
                <w:color w:val="000000"/>
                <w:sz w:val="24"/>
                <w:szCs w:val="24"/>
                <w:lang w:eastAsia="es-MX"/>
              </w:rPr>
              <w:t xml:space="preserve">)= </w:t>
            </w:r>
            <w:r w:rsidR="001F2589" w:rsidRPr="0074776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w:t>
            </w:r>
            <w:r w:rsidR="001F2589" w:rsidRPr="00747763">
              <w:rPr>
                <w:rFonts w:ascii="Arial" w:eastAsia="Times New Roman" w:hAnsi="Arial" w:cs="Arial"/>
                <w:color w:val="000000"/>
                <w:sz w:val="24"/>
                <w:szCs w:val="24"/>
                <w:lang w:eastAsia="es-MX"/>
              </w:rPr>
              <w:t>nuevo, nuevo</w:t>
            </w:r>
            <w:r w:rsidRPr="00A60250">
              <w:rPr>
                <w:rFonts w:ascii="Arial" w:eastAsia="Times New Roman" w:hAnsi="Arial" w:cs="Arial"/>
                <w:color w:val="000000"/>
                <w:sz w:val="24"/>
                <w:szCs w:val="24"/>
                <w:lang w:eastAsia="es-MX"/>
              </w:rPr>
              <w:t>)=</w:t>
            </w:r>
            <w:r w:rsidR="001F2589" w:rsidRPr="00747763">
              <w:rPr>
                <w:rFonts w:ascii="Arial" w:eastAsia="Times New Roman" w:hAnsi="Arial" w:cs="Arial"/>
                <w:color w:val="000000"/>
                <w:sz w:val="24"/>
                <w:szCs w:val="24"/>
                <w:lang w:eastAsia="es-MX"/>
              </w:rPr>
              <w:t xml:space="preserve"> 0</w:t>
            </w:r>
            <w:r w:rsidRPr="00A60250">
              <w:rPr>
                <w:rFonts w:ascii="Arial" w:eastAsia="Times New Roman" w:hAnsi="Arial" w:cs="Arial"/>
                <w:color w:val="000000"/>
                <w:sz w:val="24"/>
                <w:szCs w:val="24"/>
                <w:lang w:eastAsia="es-MX"/>
              </w:rPr>
              <w:t xml:space="preserve"> </w:t>
            </w:r>
          </w:p>
          <w:p w14:paraId="1E5724A1" w14:textId="39D5B2BE" w:rsidR="001B2404" w:rsidRPr="00A60250" w:rsidRDefault="001B2404"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001F2589" w:rsidRPr="00747763">
              <w:rPr>
                <w:rFonts w:ascii="Arial" w:eastAsia="Times New Roman" w:hAnsi="Arial" w:cs="Arial"/>
                <w:color w:val="000000"/>
                <w:sz w:val="24"/>
                <w:szCs w:val="24"/>
                <w:lang w:eastAsia="es-MX"/>
              </w:rPr>
              <w:t>1</w:t>
            </w:r>
          </w:p>
        </w:tc>
        <w:tc>
          <w:tcPr>
            <w:tcW w:w="0" w:type="auto"/>
            <w:tcBorders>
              <w:top w:val="nil"/>
              <w:left w:val="nil"/>
              <w:bottom w:val="single" w:sz="4" w:space="0" w:color="auto"/>
              <w:right w:val="single" w:sz="4" w:space="0" w:color="auto"/>
            </w:tcBorders>
            <w:shd w:val="clear" w:color="auto" w:fill="auto"/>
            <w:hideMark/>
          </w:tcPr>
          <w:p w14:paraId="1024F142" w14:textId="056D52DC" w:rsidR="001B2404" w:rsidRPr="00A60250" w:rsidRDefault="001B2404"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numéricos: =((</w:t>
            </w:r>
            <w:r w:rsidR="001F2589" w:rsidRPr="00747763">
              <w:rPr>
                <w:rFonts w:ascii="Arial" w:eastAsia="Times New Roman" w:hAnsi="Arial" w:cs="Arial"/>
                <w:color w:val="000000"/>
                <w:sz w:val="24"/>
                <w:szCs w:val="24"/>
                <w:lang w:eastAsia="es-MX"/>
              </w:rPr>
              <w:t>45</w:t>
            </w:r>
            <w:r w:rsidRPr="00A60250">
              <w:rPr>
                <w:rFonts w:ascii="Arial" w:eastAsia="Times New Roman" w:hAnsi="Arial" w:cs="Arial"/>
                <w:color w:val="000000"/>
                <w:sz w:val="24"/>
                <w:szCs w:val="24"/>
                <w:lang w:eastAsia="es-MX"/>
              </w:rPr>
              <w:t>-</w:t>
            </w:r>
            <w:r w:rsidR="001F2589" w:rsidRPr="00747763">
              <w:rPr>
                <w:rFonts w:ascii="Arial" w:eastAsia="Times New Roman" w:hAnsi="Arial" w:cs="Arial"/>
                <w:color w:val="000000"/>
                <w:sz w:val="24"/>
                <w:szCs w:val="24"/>
                <w:lang w:eastAsia="es-MX"/>
              </w:rPr>
              <w:t>22</w:t>
            </w:r>
            <w:r w:rsidRPr="00A60250">
              <w:rPr>
                <w:rFonts w:ascii="Arial" w:eastAsia="Times New Roman" w:hAnsi="Arial" w:cs="Arial"/>
                <w:color w:val="000000"/>
                <w:sz w:val="24"/>
                <w:szCs w:val="24"/>
                <w:lang w:eastAsia="es-MX"/>
              </w:rPr>
              <w:t>)^2-(</w:t>
            </w:r>
            <w:r w:rsidR="001F2589" w:rsidRPr="00747763">
              <w:rPr>
                <w:rFonts w:ascii="Arial" w:eastAsia="Times New Roman" w:hAnsi="Arial" w:cs="Arial"/>
                <w:color w:val="000000"/>
                <w:sz w:val="24"/>
                <w:szCs w:val="24"/>
                <w:lang w:eastAsia="es-MX"/>
              </w:rPr>
              <w:t>7</w:t>
            </w:r>
            <w:r w:rsidRPr="00A60250">
              <w:rPr>
                <w:rFonts w:ascii="Arial" w:eastAsia="Times New Roman" w:hAnsi="Arial" w:cs="Arial"/>
                <w:color w:val="000000"/>
                <w:sz w:val="24"/>
                <w:szCs w:val="24"/>
                <w:lang w:eastAsia="es-MX"/>
              </w:rPr>
              <w:t>0000-30000)^2)^(1/2)=</w:t>
            </w:r>
            <w:r w:rsidR="001F2589" w:rsidRPr="00747763">
              <w:rPr>
                <w:rFonts w:ascii="Arial" w:eastAsia="Times New Roman" w:hAnsi="Arial" w:cs="Arial"/>
                <w:color w:val="000000"/>
                <w:sz w:val="24"/>
                <w:szCs w:val="24"/>
                <w:lang w:eastAsia="es-MX"/>
              </w:rPr>
              <w:t>40000.00661</w:t>
            </w:r>
          </w:p>
        </w:tc>
        <w:tc>
          <w:tcPr>
            <w:tcW w:w="0" w:type="auto"/>
            <w:tcBorders>
              <w:top w:val="nil"/>
              <w:left w:val="nil"/>
              <w:bottom w:val="single" w:sz="4" w:space="0" w:color="auto"/>
              <w:right w:val="single" w:sz="4" w:space="0" w:color="auto"/>
            </w:tcBorders>
            <w:shd w:val="clear" w:color="auto" w:fill="auto"/>
            <w:hideMark/>
          </w:tcPr>
          <w:p w14:paraId="5D9D095B" w14:textId="252C0007" w:rsidR="001F2589" w:rsidRPr="00747763" w:rsidRDefault="001B2404"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00B55C96" w:rsidRPr="00747763">
              <w:rPr>
                <w:rFonts w:ascii="Arial" w:eastAsia="Times New Roman" w:hAnsi="Arial" w:cs="Arial"/>
                <w:color w:val="000000"/>
                <w:sz w:val="24"/>
                <w:szCs w:val="24"/>
                <w:lang w:eastAsia="es-MX"/>
              </w:rPr>
              <w:t>libros, comida</w:t>
            </w:r>
            <w:r w:rsidRPr="00A60250">
              <w:rPr>
                <w:rFonts w:ascii="Arial" w:eastAsia="Times New Roman" w:hAnsi="Arial" w:cs="Arial"/>
                <w:color w:val="000000"/>
                <w:sz w:val="24"/>
                <w:szCs w:val="24"/>
                <w:lang w:eastAsia="es-MX"/>
              </w:rPr>
              <w:t>)=</w:t>
            </w:r>
            <w:r w:rsidR="001F2589" w:rsidRPr="0074776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 (</w:t>
            </w:r>
            <w:r w:rsidR="00B55C96" w:rsidRPr="00747763">
              <w:rPr>
                <w:rFonts w:ascii="Arial" w:eastAsia="Times New Roman" w:hAnsi="Arial" w:cs="Arial"/>
                <w:color w:val="000000"/>
                <w:sz w:val="24"/>
                <w:szCs w:val="24"/>
                <w:lang w:eastAsia="es-MX"/>
              </w:rPr>
              <w:t>nuevo, fiel</w:t>
            </w:r>
            <w:r w:rsidRPr="00A60250">
              <w:rPr>
                <w:rFonts w:ascii="Arial" w:eastAsia="Times New Roman" w:hAnsi="Arial" w:cs="Arial"/>
                <w:color w:val="000000"/>
                <w:sz w:val="24"/>
                <w:szCs w:val="24"/>
                <w:lang w:eastAsia="es-MX"/>
              </w:rPr>
              <w:t>)=</w:t>
            </w:r>
            <w:r w:rsidR="001F2589" w:rsidRPr="0074776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w:t>
            </w:r>
          </w:p>
          <w:p w14:paraId="7448305D" w14:textId="6C7CC0D9" w:rsidR="001B2404" w:rsidRPr="00A60250" w:rsidRDefault="001B2404"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001F2589" w:rsidRPr="00747763">
              <w:rPr>
                <w:rFonts w:ascii="Arial" w:eastAsia="Times New Roman" w:hAnsi="Arial" w:cs="Arial"/>
                <w:color w:val="000000"/>
                <w:sz w:val="24"/>
                <w:szCs w:val="24"/>
                <w:lang w:eastAsia="es-MX"/>
              </w:rPr>
              <w:t>2</w:t>
            </w:r>
          </w:p>
        </w:tc>
      </w:tr>
      <w:tr w:rsidR="001F2589" w:rsidRPr="00747763" w14:paraId="4A90EAF6"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59AA94A4" w14:textId="50F34D20" w:rsidR="001B2404" w:rsidRPr="00A60250" w:rsidRDefault="001B2404"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1F2589" w:rsidRPr="00747763">
              <w:rPr>
                <w:rFonts w:ascii="Arial" w:eastAsia="Times New Roman" w:hAnsi="Arial" w:cs="Arial"/>
                <w:color w:val="000000"/>
                <w:sz w:val="24"/>
                <w:szCs w:val="24"/>
                <w:lang w:eastAsia="es-MX"/>
              </w:rPr>
              <w:t>3</w:t>
            </w:r>
            <w:r w:rsidR="001F2589" w:rsidRPr="00A60250">
              <w:rPr>
                <w:rFonts w:ascii="Arial" w:eastAsia="Times New Roman" w:hAnsi="Arial" w:cs="Arial"/>
                <w:color w:val="000000"/>
                <w:sz w:val="24"/>
                <w:szCs w:val="24"/>
                <w:lang w:eastAsia="es-MX"/>
              </w:rPr>
              <w:t>000</w:t>
            </w:r>
            <w:r w:rsidR="001F2589" w:rsidRPr="00747763">
              <w:rPr>
                <w:rFonts w:ascii="Arial" w:eastAsia="Times New Roman" w:hAnsi="Arial" w:cs="Arial"/>
                <w:color w:val="000000"/>
                <w:sz w:val="24"/>
                <w:szCs w:val="24"/>
                <w:lang w:eastAsia="es-MX"/>
              </w:rPr>
              <w:t>1</w:t>
            </w:r>
            <w:r w:rsidR="001F2589" w:rsidRPr="00A60250">
              <w:rPr>
                <w:rFonts w:ascii="Arial" w:eastAsia="Times New Roman" w:hAnsi="Arial" w:cs="Arial"/>
                <w:color w:val="000000"/>
                <w:sz w:val="24"/>
                <w:szCs w:val="24"/>
                <w:lang w:eastAsia="es-MX"/>
              </w:rPr>
              <w:t>.00</w:t>
            </w:r>
            <w:r w:rsidR="001F2589" w:rsidRPr="00747763">
              <w:rPr>
                <w:rFonts w:ascii="Arial" w:eastAsia="Times New Roman" w:hAnsi="Arial" w:cs="Arial"/>
                <w:color w:val="000000"/>
                <w:sz w:val="24"/>
                <w:szCs w:val="24"/>
                <w:lang w:eastAsia="es-MX"/>
              </w:rPr>
              <w:t>667</w:t>
            </w:r>
          </w:p>
        </w:tc>
        <w:tc>
          <w:tcPr>
            <w:tcW w:w="0" w:type="auto"/>
            <w:gridSpan w:val="2"/>
            <w:tcBorders>
              <w:top w:val="single" w:sz="4" w:space="0" w:color="auto"/>
              <w:left w:val="nil"/>
              <w:bottom w:val="single" w:sz="4" w:space="0" w:color="auto"/>
              <w:right w:val="single" w:sz="4" w:space="0" w:color="auto"/>
            </w:tcBorders>
            <w:shd w:val="clear" w:color="auto" w:fill="auto"/>
            <w:vAlign w:val="bottom"/>
            <w:hideMark/>
          </w:tcPr>
          <w:p w14:paraId="001541FB" w14:textId="25FCB63F" w:rsidR="001B2404" w:rsidRPr="00A60250" w:rsidRDefault="001B2404"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1F2589" w:rsidRPr="00747763">
              <w:rPr>
                <w:rFonts w:ascii="Arial" w:eastAsia="Times New Roman" w:hAnsi="Arial" w:cs="Arial"/>
                <w:color w:val="000000"/>
                <w:sz w:val="24"/>
                <w:szCs w:val="24"/>
                <w:lang w:eastAsia="es-MX"/>
              </w:rPr>
              <w:t>4000</w:t>
            </w:r>
            <w:r w:rsidR="001F2589" w:rsidRPr="00747763">
              <w:rPr>
                <w:rFonts w:ascii="Arial" w:eastAsia="Times New Roman" w:hAnsi="Arial" w:cs="Arial"/>
                <w:color w:val="000000"/>
                <w:sz w:val="24"/>
                <w:szCs w:val="24"/>
                <w:lang w:eastAsia="es-MX"/>
              </w:rPr>
              <w:t>2</w:t>
            </w:r>
            <w:r w:rsidR="001F2589" w:rsidRPr="00747763">
              <w:rPr>
                <w:rFonts w:ascii="Arial" w:eastAsia="Times New Roman" w:hAnsi="Arial" w:cs="Arial"/>
                <w:color w:val="000000"/>
                <w:sz w:val="24"/>
                <w:szCs w:val="24"/>
                <w:lang w:eastAsia="es-MX"/>
              </w:rPr>
              <w:t>.00661</w:t>
            </w:r>
          </w:p>
        </w:tc>
      </w:tr>
    </w:tbl>
    <w:p w14:paraId="3492C2B9" w14:textId="77777777" w:rsidR="001B2404" w:rsidRPr="00747763" w:rsidRDefault="001B2404" w:rsidP="001B2404">
      <w:pPr>
        <w:spacing w:line="360" w:lineRule="auto"/>
        <w:rPr>
          <w:rFonts w:ascii="Arial" w:hAnsi="Arial" w:cs="Arial"/>
          <w:b/>
          <w:bCs/>
          <w:sz w:val="24"/>
          <w:szCs w:val="24"/>
        </w:rPr>
      </w:pPr>
    </w:p>
    <w:p w14:paraId="0AAD87CC" w14:textId="5693CFE5" w:rsidR="001F2589" w:rsidRPr="008070A6" w:rsidRDefault="001B2404" w:rsidP="00747763">
      <w:pPr>
        <w:pStyle w:val="Prrafodelista"/>
        <w:numPr>
          <w:ilvl w:val="0"/>
          <w:numId w:val="96"/>
        </w:numPr>
        <w:spacing w:line="360" w:lineRule="auto"/>
        <w:rPr>
          <w:rFonts w:ascii="Arial" w:hAnsi="Arial" w:cs="Arial"/>
          <w:sz w:val="24"/>
          <w:szCs w:val="24"/>
        </w:rPr>
      </w:pPr>
      <w:r w:rsidRPr="00747763">
        <w:rPr>
          <w:rFonts w:ascii="Arial" w:hAnsi="Arial" w:cs="Arial"/>
          <w:sz w:val="24"/>
          <w:szCs w:val="24"/>
        </w:rPr>
        <w:t xml:space="preserve">Al objeto </w:t>
      </w:r>
      <w:r w:rsidRPr="00747763">
        <w:rPr>
          <w:rFonts w:ascii="Arial" w:hAnsi="Arial" w:cs="Arial"/>
          <w:sz w:val="24"/>
          <w:szCs w:val="24"/>
        </w:rPr>
        <w:t>4</w:t>
      </w:r>
      <w:r w:rsidRPr="00747763">
        <w:rPr>
          <w:rFonts w:ascii="Arial" w:hAnsi="Arial" w:cs="Arial"/>
          <w:sz w:val="24"/>
          <w:szCs w:val="24"/>
        </w:rPr>
        <w:t xml:space="preserve"> se le asigna el valor de </w:t>
      </w:r>
      <w:r w:rsidRPr="00747763">
        <w:rPr>
          <w:rFonts w:ascii="Arial" w:hAnsi="Arial" w:cs="Arial"/>
          <w:b/>
          <w:bCs/>
          <w:sz w:val="24"/>
          <w:szCs w:val="24"/>
        </w:rPr>
        <w:t>K</w:t>
      </w:r>
      <w:r w:rsidR="001F2589" w:rsidRPr="00747763">
        <w:rPr>
          <w:rFonts w:ascii="Arial" w:hAnsi="Arial" w:cs="Arial"/>
          <w:b/>
          <w:bCs/>
          <w:sz w:val="24"/>
          <w:szCs w:val="24"/>
        </w:rPr>
        <w:t>1</w:t>
      </w:r>
    </w:p>
    <w:p w14:paraId="6A7F47B8" w14:textId="77777777" w:rsidR="008070A6" w:rsidRDefault="008070A6" w:rsidP="008070A6">
      <w:pPr>
        <w:spacing w:line="360" w:lineRule="auto"/>
        <w:rPr>
          <w:rFonts w:ascii="Arial" w:hAnsi="Arial" w:cs="Arial"/>
          <w:sz w:val="24"/>
          <w:szCs w:val="24"/>
        </w:rPr>
      </w:pPr>
    </w:p>
    <w:p w14:paraId="6090CA2D" w14:textId="77777777" w:rsidR="008070A6" w:rsidRDefault="008070A6" w:rsidP="008070A6">
      <w:pPr>
        <w:spacing w:line="360" w:lineRule="auto"/>
        <w:rPr>
          <w:rFonts w:ascii="Arial" w:hAnsi="Arial" w:cs="Arial"/>
          <w:sz w:val="24"/>
          <w:szCs w:val="24"/>
        </w:rPr>
      </w:pPr>
    </w:p>
    <w:p w14:paraId="4B331FD4" w14:textId="77777777" w:rsidR="008070A6" w:rsidRPr="008070A6" w:rsidRDefault="008070A6" w:rsidP="008070A6">
      <w:pPr>
        <w:spacing w:line="360" w:lineRule="auto"/>
        <w:rPr>
          <w:rFonts w:ascii="Arial" w:hAnsi="Arial" w:cs="Arial"/>
          <w:sz w:val="24"/>
          <w:szCs w:val="24"/>
        </w:rPr>
      </w:pPr>
    </w:p>
    <w:p w14:paraId="4F366367" w14:textId="77777777" w:rsidR="001B2404" w:rsidRPr="00747763" w:rsidRDefault="001B2404" w:rsidP="00AE2C51">
      <w:pPr>
        <w:pStyle w:val="Prrafodelista"/>
        <w:numPr>
          <w:ilvl w:val="0"/>
          <w:numId w:val="97"/>
        </w:numPr>
        <w:spacing w:line="360" w:lineRule="auto"/>
        <w:jc w:val="both"/>
        <w:rPr>
          <w:rFonts w:ascii="Arial" w:hAnsi="Arial" w:cs="Arial"/>
          <w:sz w:val="24"/>
          <w:szCs w:val="24"/>
        </w:rPr>
      </w:pPr>
      <w:r w:rsidRPr="00747763">
        <w:rPr>
          <w:rFonts w:ascii="Arial" w:hAnsi="Arial" w:cs="Arial"/>
          <w:sz w:val="24"/>
          <w:szCs w:val="24"/>
        </w:rPr>
        <w:t>Para cada objeto de la bdd se calcula la distancia (</w:t>
      </w:r>
      <m:oMath>
        <m:sSub>
          <m:sSubPr>
            <m:ctrlPr>
              <w:rPr>
                <w:rFonts w:ascii="Cambria Math" w:hAnsi="Cambria Math" w:cs="Arial"/>
                <w:i/>
                <w:sz w:val="24"/>
                <w:szCs w:val="24"/>
              </w:rPr>
            </m:ctrlPr>
          </m:sSubPr>
          <m:e>
            <m:r>
              <w:rPr>
                <w:rFonts w:ascii="Cambria Math" w:hAnsi="Cambria Math" w:cs="Arial"/>
                <w:sz w:val="24"/>
                <w:szCs w:val="24"/>
              </w:rPr>
              <m:t xml:space="preserve"> ⅆ</m:t>
            </m:r>
          </m:e>
          <m:sub>
            <m:r>
              <w:rPr>
                <w:rFonts w:ascii="Cambria Math" w:hAnsi="Cambria Math" w:cs="Arial"/>
                <w:sz w:val="24"/>
                <w:szCs w:val="24"/>
              </w:rPr>
              <m:t>m</m:t>
            </m:r>
          </m:sub>
        </m:sSub>
      </m:oMath>
      <w:r w:rsidRPr="00747763">
        <w:rPr>
          <w:rFonts w:ascii="Arial" w:hAnsi="Arial" w:cs="Arial"/>
          <w:sz w:val="24"/>
          <w:szCs w:val="24"/>
        </w:rPr>
        <w:t>) existente entre el objeto y los k-prototipos</w:t>
      </w:r>
    </w:p>
    <w:p w14:paraId="054B17E7" w14:textId="6DA919EF" w:rsidR="00747763" w:rsidRPr="00B55C96" w:rsidRDefault="00747763" w:rsidP="00747763">
      <w:pPr>
        <w:pStyle w:val="Descripcin"/>
        <w:jc w:val="center"/>
        <w:rPr>
          <w:rFonts w:ascii="Arial" w:hAnsi="Arial" w:cs="Arial"/>
          <w:color w:val="auto"/>
          <w:sz w:val="24"/>
          <w:szCs w:val="24"/>
        </w:rPr>
      </w:pPr>
      <w:bookmarkStart w:id="91" w:name="_Toc178529376"/>
      <w:r w:rsidRPr="00B55C96">
        <w:rPr>
          <w:rFonts w:ascii="Arial" w:hAnsi="Arial" w:cs="Arial"/>
          <w:color w:val="auto"/>
          <w:sz w:val="24"/>
          <w:szCs w:val="24"/>
        </w:rPr>
        <w:t xml:space="preserve">Tabla </w:t>
      </w:r>
      <w:r w:rsidRPr="00B55C96">
        <w:rPr>
          <w:rFonts w:ascii="Arial" w:hAnsi="Arial" w:cs="Arial"/>
          <w:color w:val="auto"/>
          <w:sz w:val="24"/>
          <w:szCs w:val="24"/>
        </w:rPr>
        <w:fldChar w:fldCharType="begin"/>
      </w:r>
      <w:r w:rsidRPr="00B55C96">
        <w:rPr>
          <w:rFonts w:ascii="Arial" w:hAnsi="Arial" w:cs="Arial"/>
          <w:color w:val="auto"/>
          <w:sz w:val="24"/>
          <w:szCs w:val="24"/>
        </w:rPr>
        <w:instrText xml:space="preserve"> SEQ Tabla \* ARABIC </w:instrText>
      </w:r>
      <w:r w:rsidRPr="00B55C96">
        <w:rPr>
          <w:rFonts w:ascii="Arial" w:hAnsi="Arial" w:cs="Arial"/>
          <w:color w:val="auto"/>
          <w:sz w:val="24"/>
          <w:szCs w:val="24"/>
        </w:rPr>
        <w:fldChar w:fldCharType="separate"/>
      </w:r>
      <w:r w:rsidR="00295246">
        <w:rPr>
          <w:rFonts w:ascii="Arial" w:hAnsi="Arial" w:cs="Arial"/>
          <w:noProof/>
          <w:color w:val="auto"/>
          <w:sz w:val="24"/>
          <w:szCs w:val="24"/>
        </w:rPr>
        <w:t>7</w:t>
      </w:r>
      <w:r w:rsidRPr="00B55C96">
        <w:rPr>
          <w:rFonts w:ascii="Arial" w:hAnsi="Arial" w:cs="Arial"/>
          <w:color w:val="auto"/>
          <w:sz w:val="24"/>
          <w:szCs w:val="24"/>
        </w:rPr>
        <w:fldChar w:fldCharType="end"/>
      </w:r>
      <w:r w:rsidRPr="00B55C96">
        <w:rPr>
          <w:rFonts w:ascii="Arial" w:hAnsi="Arial" w:cs="Arial"/>
          <w:color w:val="auto"/>
          <w:sz w:val="24"/>
          <w:szCs w:val="24"/>
        </w:rPr>
        <w:t xml:space="preserve"> Iteración 1 distancia objeto 5</w:t>
      </w:r>
      <w:bookmarkEnd w:id="91"/>
    </w:p>
    <w:tbl>
      <w:tblPr>
        <w:tblW w:w="0" w:type="auto"/>
        <w:jc w:val="center"/>
        <w:tblCellMar>
          <w:left w:w="70" w:type="dxa"/>
          <w:right w:w="70" w:type="dxa"/>
        </w:tblCellMar>
        <w:tblLook w:val="04A0" w:firstRow="1" w:lastRow="0" w:firstColumn="1" w:lastColumn="0" w:noHBand="0" w:noVBand="1"/>
      </w:tblPr>
      <w:tblGrid>
        <w:gridCol w:w="2240"/>
        <w:gridCol w:w="1936"/>
        <w:gridCol w:w="3312"/>
        <w:gridCol w:w="1698"/>
      </w:tblGrid>
      <w:tr w:rsidR="001F2589" w:rsidRPr="00747763" w14:paraId="58A010CA"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490444D" w14:textId="30D8A93B" w:rsidR="001B2404" w:rsidRPr="00A60250" w:rsidRDefault="001B2404" w:rsidP="000C4C93">
            <w:pPr>
              <w:spacing w:after="0" w:line="24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747763">
              <w:rPr>
                <w:rFonts w:ascii="Arial" w:eastAsia="Times New Roman" w:hAnsi="Arial" w:cs="Arial"/>
                <w:b/>
                <w:bCs/>
                <w:color w:val="000000"/>
                <w:sz w:val="24"/>
                <w:szCs w:val="24"/>
                <w:lang w:eastAsia="es-MX"/>
              </w:rPr>
              <w:t>5</w:t>
            </w:r>
            <w:r w:rsidRPr="00A60250">
              <w:rPr>
                <w:rFonts w:ascii="Arial" w:eastAsia="Times New Roman" w:hAnsi="Arial" w:cs="Arial"/>
                <w:color w:val="000000"/>
                <w:sz w:val="24"/>
                <w:szCs w:val="24"/>
                <w:lang w:eastAsia="es-MX"/>
              </w:rPr>
              <w:t xml:space="preserve"> con el prototipo </w:t>
            </w:r>
            <w:r w:rsidRPr="00A60250">
              <w:rPr>
                <w:rFonts w:ascii="Arial" w:eastAsia="Times New Roman" w:hAnsi="Arial" w:cs="Arial"/>
                <w:b/>
                <w:bCs/>
                <w:color w:val="000000"/>
                <w:sz w:val="24"/>
                <w:szCs w:val="24"/>
                <w:lang w:eastAsia="es-MX"/>
              </w:rPr>
              <w:t>K1</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5D992EAA" w14:textId="0ED89BD9" w:rsidR="001B2404" w:rsidRPr="00A60250" w:rsidRDefault="001B2404" w:rsidP="000C4C93">
            <w:pPr>
              <w:spacing w:after="0" w:line="24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747763">
              <w:rPr>
                <w:rFonts w:ascii="Arial" w:eastAsia="Times New Roman" w:hAnsi="Arial" w:cs="Arial"/>
                <w:b/>
                <w:bCs/>
                <w:color w:val="000000"/>
                <w:sz w:val="24"/>
                <w:szCs w:val="24"/>
                <w:lang w:eastAsia="es-MX"/>
              </w:rPr>
              <w:t>5</w:t>
            </w:r>
            <w:r w:rsidRPr="00A60250">
              <w:rPr>
                <w:rFonts w:ascii="Arial" w:eastAsia="Times New Roman" w:hAnsi="Arial" w:cs="Arial"/>
                <w:color w:val="000000"/>
                <w:sz w:val="24"/>
                <w:szCs w:val="24"/>
                <w:lang w:eastAsia="es-MX"/>
              </w:rPr>
              <w:t xml:space="preserve"> con el prototipo</w:t>
            </w:r>
            <w:r w:rsidRPr="00A60250">
              <w:rPr>
                <w:rFonts w:ascii="Arial" w:eastAsia="Times New Roman" w:hAnsi="Arial" w:cs="Arial"/>
                <w:b/>
                <w:bCs/>
                <w:color w:val="000000"/>
                <w:sz w:val="24"/>
                <w:szCs w:val="24"/>
                <w:lang w:eastAsia="es-MX"/>
              </w:rPr>
              <w:t xml:space="preserve"> K2</w:t>
            </w:r>
          </w:p>
        </w:tc>
      </w:tr>
      <w:tr w:rsidR="00747763" w:rsidRPr="00747763" w14:paraId="75E84AAA" w14:textId="77777777" w:rsidTr="000C4C93">
        <w:trPr>
          <w:trHeight w:val="1500"/>
          <w:jc w:val="center"/>
        </w:trPr>
        <w:tc>
          <w:tcPr>
            <w:tcW w:w="0" w:type="auto"/>
            <w:tcBorders>
              <w:top w:val="nil"/>
              <w:left w:val="single" w:sz="4" w:space="0" w:color="auto"/>
              <w:bottom w:val="single" w:sz="4" w:space="0" w:color="auto"/>
              <w:right w:val="single" w:sz="4" w:space="0" w:color="auto"/>
            </w:tcBorders>
            <w:shd w:val="clear" w:color="auto" w:fill="auto"/>
            <w:hideMark/>
          </w:tcPr>
          <w:p w14:paraId="0FB0F7D8" w14:textId="2D04FA85" w:rsidR="001B2404" w:rsidRPr="00A60250" w:rsidRDefault="001B2404"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numéricos: =((</w:t>
            </w:r>
            <w:r w:rsidR="001F2589" w:rsidRPr="00747763">
              <w:rPr>
                <w:rFonts w:ascii="Arial" w:eastAsia="Times New Roman" w:hAnsi="Arial" w:cs="Arial"/>
                <w:color w:val="000000"/>
                <w:sz w:val="24"/>
                <w:szCs w:val="24"/>
                <w:lang w:eastAsia="es-MX"/>
              </w:rPr>
              <w:t>23</w:t>
            </w:r>
            <w:r w:rsidRPr="00A60250">
              <w:rPr>
                <w:rFonts w:ascii="Arial" w:eastAsia="Times New Roman" w:hAnsi="Arial" w:cs="Arial"/>
                <w:color w:val="000000"/>
                <w:sz w:val="24"/>
                <w:szCs w:val="24"/>
                <w:lang w:eastAsia="es-MX"/>
              </w:rPr>
              <w:t>-25)^2-(</w:t>
            </w:r>
            <w:r w:rsidR="001F2589" w:rsidRPr="00747763">
              <w:rPr>
                <w:rFonts w:ascii="Arial" w:eastAsia="Times New Roman" w:hAnsi="Arial" w:cs="Arial"/>
                <w:color w:val="000000"/>
                <w:sz w:val="24"/>
                <w:szCs w:val="24"/>
                <w:lang w:eastAsia="es-MX"/>
              </w:rPr>
              <w:t>35</w:t>
            </w:r>
            <w:r w:rsidRPr="00A60250">
              <w:rPr>
                <w:rFonts w:ascii="Arial" w:eastAsia="Times New Roman" w:hAnsi="Arial" w:cs="Arial"/>
                <w:color w:val="000000"/>
                <w:sz w:val="24"/>
                <w:szCs w:val="24"/>
                <w:lang w:eastAsia="es-MX"/>
              </w:rPr>
              <w:t>000-40000)^2)^(1/2)=</w:t>
            </w:r>
            <w:r w:rsidRPr="00747763">
              <w:rPr>
                <w:rFonts w:ascii="Arial" w:eastAsia="Times New Roman" w:hAnsi="Arial" w:cs="Arial"/>
                <w:color w:val="000000"/>
                <w:sz w:val="24"/>
                <w:szCs w:val="24"/>
                <w:lang w:eastAsia="es-MX"/>
              </w:rPr>
              <w:t xml:space="preserve"> </w:t>
            </w:r>
            <w:r w:rsidR="001F2589" w:rsidRPr="00747763">
              <w:rPr>
                <w:rFonts w:ascii="Arial" w:eastAsia="Times New Roman" w:hAnsi="Arial" w:cs="Arial"/>
                <w:color w:val="000000"/>
                <w:sz w:val="24"/>
                <w:szCs w:val="24"/>
                <w:lang w:eastAsia="es-MX"/>
              </w:rPr>
              <w:t>5000.0004</w:t>
            </w:r>
          </w:p>
        </w:tc>
        <w:tc>
          <w:tcPr>
            <w:tcW w:w="0" w:type="auto"/>
            <w:tcBorders>
              <w:top w:val="nil"/>
              <w:left w:val="nil"/>
              <w:bottom w:val="single" w:sz="4" w:space="0" w:color="auto"/>
              <w:right w:val="single" w:sz="4" w:space="0" w:color="auto"/>
            </w:tcBorders>
            <w:shd w:val="clear" w:color="auto" w:fill="auto"/>
            <w:hideMark/>
          </w:tcPr>
          <w:p w14:paraId="5773F083" w14:textId="67D0C999" w:rsidR="001F2589" w:rsidRPr="00747763" w:rsidRDefault="001B2404"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00B55C96" w:rsidRPr="00747763">
              <w:rPr>
                <w:rFonts w:ascii="Arial" w:eastAsia="Times New Roman" w:hAnsi="Arial" w:cs="Arial"/>
                <w:color w:val="000000"/>
                <w:sz w:val="24"/>
                <w:szCs w:val="24"/>
                <w:lang w:eastAsia="es-MX"/>
              </w:rPr>
              <w:t>electr</w:t>
            </w:r>
            <w:r w:rsidR="00B55C96">
              <w:rPr>
                <w:rFonts w:ascii="Arial" w:eastAsia="Times New Roman" w:hAnsi="Arial" w:cs="Arial"/>
                <w:color w:val="000000"/>
                <w:sz w:val="24"/>
                <w:szCs w:val="24"/>
                <w:lang w:eastAsia="es-MX"/>
              </w:rPr>
              <w:t>ó</w:t>
            </w:r>
            <w:r w:rsidR="00B55C96" w:rsidRPr="00747763">
              <w:rPr>
                <w:rFonts w:ascii="Arial" w:eastAsia="Times New Roman" w:hAnsi="Arial" w:cs="Arial"/>
                <w:color w:val="000000"/>
                <w:sz w:val="24"/>
                <w:szCs w:val="24"/>
                <w:lang w:eastAsia="es-MX"/>
              </w:rPr>
              <w:t>nica</w:t>
            </w:r>
            <w:r w:rsidR="00B55C96" w:rsidRPr="00A60250">
              <w:rPr>
                <w:rFonts w:ascii="Arial" w:eastAsia="Times New Roman" w:hAnsi="Arial" w:cs="Arial"/>
                <w:color w:val="000000"/>
                <w:sz w:val="24"/>
                <w:szCs w:val="24"/>
                <w:lang w:eastAsia="es-MX"/>
              </w:rPr>
              <w:t>,</w:t>
            </w:r>
            <w:r w:rsidR="00B55C96" w:rsidRPr="00747763">
              <w:rPr>
                <w:rFonts w:ascii="Arial" w:eastAsia="Times New Roman" w:hAnsi="Arial" w:cs="Arial"/>
                <w:color w:val="000000"/>
                <w:sz w:val="24"/>
                <w:szCs w:val="24"/>
                <w:lang w:eastAsia="es-MX"/>
              </w:rPr>
              <w:t xml:space="preserve"> electrónica</w:t>
            </w:r>
            <w:r w:rsidRPr="00A60250">
              <w:rPr>
                <w:rFonts w:ascii="Arial" w:eastAsia="Times New Roman" w:hAnsi="Arial" w:cs="Arial"/>
                <w:color w:val="000000"/>
                <w:sz w:val="24"/>
                <w:szCs w:val="24"/>
                <w:lang w:eastAsia="es-MX"/>
              </w:rPr>
              <w:t>)=</w:t>
            </w:r>
            <w:r w:rsidR="001F2589" w:rsidRPr="00747763">
              <w:rPr>
                <w:rFonts w:ascii="Arial" w:eastAsia="Times New Roman" w:hAnsi="Arial" w:cs="Arial"/>
                <w:color w:val="000000"/>
                <w:sz w:val="24"/>
                <w:szCs w:val="24"/>
                <w:lang w:eastAsia="es-MX"/>
              </w:rPr>
              <w:t>0</w:t>
            </w:r>
            <w:r w:rsidRPr="00A60250">
              <w:rPr>
                <w:rFonts w:ascii="Arial" w:eastAsia="Times New Roman" w:hAnsi="Arial" w:cs="Arial"/>
                <w:color w:val="000000"/>
                <w:sz w:val="24"/>
                <w:szCs w:val="24"/>
                <w:lang w:eastAsia="es-MX"/>
              </w:rPr>
              <w:t xml:space="preserve"> + (</w:t>
            </w:r>
            <w:r w:rsidR="00B55C96" w:rsidRPr="00747763">
              <w:rPr>
                <w:rFonts w:ascii="Arial" w:eastAsia="Times New Roman" w:hAnsi="Arial" w:cs="Arial"/>
                <w:color w:val="000000"/>
                <w:sz w:val="24"/>
                <w:szCs w:val="24"/>
                <w:lang w:eastAsia="es-MX"/>
              </w:rPr>
              <w:t>fiel, nuevo</w:t>
            </w:r>
            <w:r w:rsidRPr="00A60250">
              <w:rPr>
                <w:rFonts w:ascii="Arial" w:eastAsia="Times New Roman" w:hAnsi="Arial" w:cs="Arial"/>
                <w:color w:val="000000"/>
                <w:sz w:val="24"/>
                <w:szCs w:val="24"/>
                <w:lang w:eastAsia="es-MX"/>
              </w:rPr>
              <w:t>)=</w:t>
            </w:r>
            <w:r w:rsidR="001F2589" w:rsidRPr="0074776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w:t>
            </w:r>
          </w:p>
          <w:p w14:paraId="1320C082" w14:textId="15DEA909" w:rsidR="001B2404" w:rsidRPr="00A60250" w:rsidRDefault="001B2404"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001F2589" w:rsidRPr="00747763">
              <w:rPr>
                <w:rFonts w:ascii="Arial" w:eastAsia="Times New Roman" w:hAnsi="Arial" w:cs="Arial"/>
                <w:color w:val="000000"/>
                <w:sz w:val="24"/>
                <w:szCs w:val="24"/>
                <w:lang w:eastAsia="es-MX"/>
              </w:rPr>
              <w:t>1</w:t>
            </w:r>
          </w:p>
        </w:tc>
        <w:tc>
          <w:tcPr>
            <w:tcW w:w="0" w:type="auto"/>
            <w:tcBorders>
              <w:top w:val="nil"/>
              <w:left w:val="nil"/>
              <w:bottom w:val="single" w:sz="4" w:space="0" w:color="auto"/>
              <w:right w:val="single" w:sz="4" w:space="0" w:color="auto"/>
            </w:tcBorders>
            <w:shd w:val="clear" w:color="auto" w:fill="auto"/>
            <w:hideMark/>
          </w:tcPr>
          <w:p w14:paraId="6A86070D" w14:textId="6855D67F" w:rsidR="001B2404" w:rsidRPr="00A60250" w:rsidRDefault="001B2404"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numéricos: =((</w:t>
            </w:r>
            <w:r w:rsidR="001F2589" w:rsidRPr="00747763">
              <w:rPr>
                <w:rFonts w:ascii="Arial" w:eastAsia="Times New Roman" w:hAnsi="Arial" w:cs="Arial"/>
                <w:color w:val="000000"/>
                <w:sz w:val="24"/>
                <w:szCs w:val="24"/>
                <w:lang w:eastAsia="es-MX"/>
              </w:rPr>
              <w:t>23</w:t>
            </w:r>
            <w:r w:rsidRPr="00A60250">
              <w:rPr>
                <w:rFonts w:ascii="Arial" w:eastAsia="Times New Roman" w:hAnsi="Arial" w:cs="Arial"/>
                <w:color w:val="000000"/>
                <w:sz w:val="24"/>
                <w:szCs w:val="24"/>
                <w:lang w:eastAsia="es-MX"/>
              </w:rPr>
              <w:t>-</w:t>
            </w:r>
            <w:r w:rsidR="001F2589" w:rsidRPr="00747763">
              <w:rPr>
                <w:rFonts w:ascii="Arial" w:eastAsia="Times New Roman" w:hAnsi="Arial" w:cs="Arial"/>
                <w:color w:val="000000"/>
                <w:sz w:val="24"/>
                <w:szCs w:val="24"/>
                <w:lang w:eastAsia="es-MX"/>
              </w:rPr>
              <w:t>22</w:t>
            </w:r>
            <w:r w:rsidRPr="00A60250">
              <w:rPr>
                <w:rFonts w:ascii="Arial" w:eastAsia="Times New Roman" w:hAnsi="Arial" w:cs="Arial"/>
                <w:color w:val="000000"/>
                <w:sz w:val="24"/>
                <w:szCs w:val="24"/>
                <w:lang w:eastAsia="es-MX"/>
              </w:rPr>
              <w:t>)^2-(</w:t>
            </w:r>
            <w:r w:rsidR="001F2589" w:rsidRPr="00747763">
              <w:rPr>
                <w:rFonts w:ascii="Arial" w:eastAsia="Times New Roman" w:hAnsi="Arial" w:cs="Arial"/>
                <w:color w:val="000000"/>
                <w:sz w:val="24"/>
                <w:szCs w:val="24"/>
                <w:lang w:eastAsia="es-MX"/>
              </w:rPr>
              <w:t>35</w:t>
            </w:r>
            <w:r w:rsidRPr="00A60250">
              <w:rPr>
                <w:rFonts w:ascii="Arial" w:eastAsia="Times New Roman" w:hAnsi="Arial" w:cs="Arial"/>
                <w:color w:val="000000"/>
                <w:sz w:val="24"/>
                <w:szCs w:val="24"/>
                <w:lang w:eastAsia="es-MX"/>
              </w:rPr>
              <w:t>000-3</w:t>
            </w:r>
            <w:r w:rsidR="001F2589" w:rsidRPr="00747763">
              <w:rPr>
                <w:rFonts w:ascii="Arial" w:eastAsia="Times New Roman" w:hAnsi="Arial" w:cs="Arial"/>
                <w:color w:val="000000"/>
                <w:sz w:val="24"/>
                <w:szCs w:val="24"/>
                <w:lang w:eastAsia="es-MX"/>
              </w:rPr>
              <w:t>0</w:t>
            </w:r>
            <w:r w:rsidRPr="00A60250">
              <w:rPr>
                <w:rFonts w:ascii="Arial" w:eastAsia="Times New Roman" w:hAnsi="Arial" w:cs="Arial"/>
                <w:color w:val="000000"/>
                <w:sz w:val="24"/>
                <w:szCs w:val="24"/>
                <w:lang w:eastAsia="es-MX"/>
              </w:rPr>
              <w:t>000)^2)^(1/2)=</w:t>
            </w:r>
            <w:r w:rsidR="001F2589" w:rsidRPr="00747763">
              <w:rPr>
                <w:rFonts w:ascii="Arial" w:eastAsia="Times New Roman" w:hAnsi="Arial" w:cs="Arial"/>
                <w:color w:val="000000"/>
                <w:sz w:val="24"/>
                <w:szCs w:val="24"/>
                <w:lang w:eastAsia="es-MX"/>
              </w:rPr>
              <w:t>5000.0001</w:t>
            </w:r>
          </w:p>
        </w:tc>
        <w:tc>
          <w:tcPr>
            <w:tcW w:w="0" w:type="auto"/>
            <w:tcBorders>
              <w:top w:val="nil"/>
              <w:left w:val="nil"/>
              <w:bottom w:val="single" w:sz="4" w:space="0" w:color="auto"/>
              <w:right w:val="single" w:sz="4" w:space="0" w:color="auto"/>
            </w:tcBorders>
            <w:shd w:val="clear" w:color="auto" w:fill="auto"/>
            <w:hideMark/>
          </w:tcPr>
          <w:p w14:paraId="762F2BC3" w14:textId="49307D84" w:rsidR="001F2589" w:rsidRPr="00747763" w:rsidRDefault="001B2404"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00B55C96" w:rsidRPr="00747763">
              <w:rPr>
                <w:rFonts w:ascii="Arial" w:eastAsia="Times New Roman" w:hAnsi="Arial" w:cs="Arial"/>
                <w:color w:val="000000"/>
                <w:sz w:val="24"/>
                <w:szCs w:val="24"/>
                <w:lang w:eastAsia="es-MX"/>
              </w:rPr>
              <w:t>electr</w:t>
            </w:r>
            <w:r w:rsidR="00B55C96">
              <w:rPr>
                <w:rFonts w:ascii="Arial" w:eastAsia="Times New Roman" w:hAnsi="Arial" w:cs="Arial"/>
                <w:color w:val="000000"/>
                <w:sz w:val="24"/>
                <w:szCs w:val="24"/>
                <w:lang w:eastAsia="es-MX"/>
              </w:rPr>
              <w:t>ó</w:t>
            </w:r>
            <w:r w:rsidR="00B55C96" w:rsidRPr="00747763">
              <w:rPr>
                <w:rFonts w:ascii="Arial" w:eastAsia="Times New Roman" w:hAnsi="Arial" w:cs="Arial"/>
                <w:color w:val="000000"/>
                <w:sz w:val="24"/>
                <w:szCs w:val="24"/>
                <w:lang w:eastAsia="es-MX"/>
              </w:rPr>
              <w:t>nica, comida</w:t>
            </w:r>
            <w:r w:rsidRPr="00A60250">
              <w:rPr>
                <w:rFonts w:ascii="Arial" w:eastAsia="Times New Roman" w:hAnsi="Arial" w:cs="Arial"/>
                <w:color w:val="000000"/>
                <w:sz w:val="24"/>
                <w:szCs w:val="24"/>
                <w:lang w:eastAsia="es-MX"/>
              </w:rPr>
              <w:t>)=</w:t>
            </w:r>
            <w:r w:rsidR="001F2589" w:rsidRPr="0074776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 (</w:t>
            </w:r>
            <w:r w:rsidR="00B55C96" w:rsidRPr="00747763">
              <w:rPr>
                <w:rFonts w:ascii="Arial" w:eastAsia="Times New Roman" w:hAnsi="Arial" w:cs="Arial"/>
                <w:color w:val="000000"/>
                <w:sz w:val="24"/>
                <w:szCs w:val="24"/>
                <w:lang w:eastAsia="es-MX"/>
              </w:rPr>
              <w:t>fiel, fiel</w:t>
            </w:r>
            <w:r w:rsidRPr="00A60250">
              <w:rPr>
                <w:rFonts w:ascii="Arial" w:eastAsia="Times New Roman" w:hAnsi="Arial" w:cs="Arial"/>
                <w:color w:val="000000"/>
                <w:sz w:val="24"/>
                <w:szCs w:val="24"/>
                <w:lang w:eastAsia="es-MX"/>
              </w:rPr>
              <w:t>)=</w:t>
            </w:r>
            <w:r w:rsidR="001F2589" w:rsidRPr="00747763">
              <w:rPr>
                <w:rFonts w:ascii="Arial" w:eastAsia="Times New Roman" w:hAnsi="Arial" w:cs="Arial"/>
                <w:color w:val="000000"/>
                <w:sz w:val="24"/>
                <w:szCs w:val="24"/>
                <w:lang w:eastAsia="es-MX"/>
              </w:rPr>
              <w:t>0</w:t>
            </w:r>
          </w:p>
          <w:p w14:paraId="32C97708" w14:textId="6E2543C6" w:rsidR="001B2404" w:rsidRPr="00A60250" w:rsidRDefault="001B2404"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001F2589" w:rsidRPr="00747763">
              <w:rPr>
                <w:rFonts w:ascii="Arial" w:eastAsia="Times New Roman" w:hAnsi="Arial" w:cs="Arial"/>
                <w:color w:val="000000"/>
                <w:sz w:val="24"/>
                <w:szCs w:val="24"/>
                <w:lang w:eastAsia="es-MX"/>
              </w:rPr>
              <w:t>1</w:t>
            </w:r>
          </w:p>
        </w:tc>
      </w:tr>
      <w:tr w:rsidR="001F2589" w:rsidRPr="00747763" w14:paraId="32D3F22F"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6B855703" w14:textId="70D92171" w:rsidR="001B2404" w:rsidRPr="00A60250" w:rsidRDefault="001B2404"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7D6BFA" w:rsidRPr="00747763">
              <w:rPr>
                <w:rFonts w:ascii="Arial" w:eastAsia="Times New Roman" w:hAnsi="Arial" w:cs="Arial"/>
                <w:color w:val="000000"/>
                <w:sz w:val="24"/>
                <w:szCs w:val="24"/>
                <w:lang w:eastAsia="es-MX"/>
              </w:rPr>
              <w:t>500</w:t>
            </w:r>
            <w:r w:rsidR="007D6BFA" w:rsidRPr="00747763">
              <w:rPr>
                <w:rFonts w:ascii="Arial" w:eastAsia="Times New Roman" w:hAnsi="Arial" w:cs="Arial"/>
                <w:color w:val="000000"/>
                <w:sz w:val="24"/>
                <w:szCs w:val="24"/>
                <w:lang w:eastAsia="es-MX"/>
              </w:rPr>
              <w:t>1</w:t>
            </w:r>
            <w:r w:rsidR="007D6BFA" w:rsidRPr="00747763">
              <w:rPr>
                <w:rFonts w:ascii="Arial" w:eastAsia="Times New Roman" w:hAnsi="Arial" w:cs="Arial"/>
                <w:color w:val="000000"/>
                <w:sz w:val="24"/>
                <w:szCs w:val="24"/>
                <w:lang w:eastAsia="es-MX"/>
              </w:rPr>
              <w:t>.0004</w:t>
            </w:r>
          </w:p>
        </w:tc>
        <w:tc>
          <w:tcPr>
            <w:tcW w:w="0" w:type="auto"/>
            <w:gridSpan w:val="2"/>
            <w:tcBorders>
              <w:top w:val="single" w:sz="4" w:space="0" w:color="auto"/>
              <w:left w:val="nil"/>
              <w:bottom w:val="single" w:sz="4" w:space="0" w:color="auto"/>
              <w:right w:val="single" w:sz="4" w:space="0" w:color="auto"/>
            </w:tcBorders>
            <w:shd w:val="clear" w:color="auto" w:fill="auto"/>
            <w:vAlign w:val="bottom"/>
            <w:hideMark/>
          </w:tcPr>
          <w:p w14:paraId="756806A6" w14:textId="4AD9D708" w:rsidR="001B2404" w:rsidRPr="00A60250" w:rsidRDefault="001B2404"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1F2589" w:rsidRPr="00747763">
              <w:rPr>
                <w:rFonts w:ascii="Arial" w:eastAsia="Times New Roman" w:hAnsi="Arial" w:cs="Arial"/>
                <w:color w:val="000000"/>
                <w:sz w:val="24"/>
                <w:szCs w:val="24"/>
                <w:lang w:eastAsia="es-MX"/>
              </w:rPr>
              <w:t>500</w:t>
            </w:r>
            <w:r w:rsidR="007D6BFA" w:rsidRPr="00747763">
              <w:rPr>
                <w:rFonts w:ascii="Arial" w:eastAsia="Times New Roman" w:hAnsi="Arial" w:cs="Arial"/>
                <w:color w:val="000000"/>
                <w:sz w:val="24"/>
                <w:szCs w:val="24"/>
                <w:lang w:eastAsia="es-MX"/>
              </w:rPr>
              <w:t>1</w:t>
            </w:r>
            <w:r w:rsidR="001F2589" w:rsidRPr="00747763">
              <w:rPr>
                <w:rFonts w:ascii="Arial" w:eastAsia="Times New Roman" w:hAnsi="Arial" w:cs="Arial"/>
                <w:color w:val="000000"/>
                <w:sz w:val="24"/>
                <w:szCs w:val="24"/>
                <w:lang w:eastAsia="es-MX"/>
              </w:rPr>
              <w:t>.0001</w:t>
            </w:r>
          </w:p>
        </w:tc>
      </w:tr>
    </w:tbl>
    <w:p w14:paraId="07FED3DD" w14:textId="77777777" w:rsidR="001B2404" w:rsidRPr="00747763" w:rsidRDefault="001B2404" w:rsidP="001B2404">
      <w:pPr>
        <w:spacing w:line="360" w:lineRule="auto"/>
        <w:rPr>
          <w:rFonts w:ascii="Arial" w:hAnsi="Arial" w:cs="Arial"/>
          <w:b/>
          <w:bCs/>
          <w:sz w:val="24"/>
          <w:szCs w:val="24"/>
        </w:rPr>
      </w:pPr>
    </w:p>
    <w:p w14:paraId="0FCFB808" w14:textId="77ABCC7D" w:rsidR="00747763" w:rsidRPr="008070A6" w:rsidRDefault="001B2404" w:rsidP="00747763">
      <w:pPr>
        <w:pStyle w:val="Prrafodelista"/>
        <w:numPr>
          <w:ilvl w:val="0"/>
          <w:numId w:val="97"/>
        </w:numPr>
        <w:spacing w:line="360" w:lineRule="auto"/>
        <w:rPr>
          <w:rFonts w:ascii="Arial" w:hAnsi="Arial" w:cs="Arial"/>
          <w:sz w:val="24"/>
          <w:szCs w:val="24"/>
        </w:rPr>
      </w:pPr>
      <w:r w:rsidRPr="00747763">
        <w:rPr>
          <w:rFonts w:ascii="Arial" w:hAnsi="Arial" w:cs="Arial"/>
          <w:sz w:val="24"/>
          <w:szCs w:val="24"/>
        </w:rPr>
        <w:t xml:space="preserve">Al objeto </w:t>
      </w:r>
      <w:r w:rsidRPr="00747763">
        <w:rPr>
          <w:rFonts w:ascii="Arial" w:hAnsi="Arial" w:cs="Arial"/>
          <w:sz w:val="24"/>
          <w:szCs w:val="24"/>
        </w:rPr>
        <w:t>5</w:t>
      </w:r>
      <w:r w:rsidRPr="00747763">
        <w:rPr>
          <w:rFonts w:ascii="Arial" w:hAnsi="Arial" w:cs="Arial"/>
          <w:sz w:val="24"/>
          <w:szCs w:val="24"/>
        </w:rPr>
        <w:t xml:space="preserve"> se le asigna el valor de </w:t>
      </w:r>
      <w:r w:rsidRPr="00747763">
        <w:rPr>
          <w:rFonts w:ascii="Arial" w:hAnsi="Arial" w:cs="Arial"/>
          <w:b/>
          <w:bCs/>
          <w:sz w:val="24"/>
          <w:szCs w:val="24"/>
        </w:rPr>
        <w:t>K</w:t>
      </w:r>
      <w:r w:rsidR="001F2589" w:rsidRPr="00747763">
        <w:rPr>
          <w:rFonts w:ascii="Arial" w:hAnsi="Arial" w:cs="Arial"/>
          <w:b/>
          <w:bCs/>
          <w:sz w:val="24"/>
          <w:szCs w:val="24"/>
        </w:rPr>
        <w:t>2</w:t>
      </w:r>
    </w:p>
    <w:p w14:paraId="6A402E47" w14:textId="20B87C09" w:rsidR="007D6BFA" w:rsidRPr="00747763" w:rsidRDefault="007D6BFA" w:rsidP="00AE2C51">
      <w:pPr>
        <w:pStyle w:val="Prrafodelista"/>
        <w:numPr>
          <w:ilvl w:val="0"/>
          <w:numId w:val="97"/>
        </w:numPr>
        <w:spacing w:line="360" w:lineRule="auto"/>
        <w:rPr>
          <w:rFonts w:ascii="Arial" w:hAnsi="Arial" w:cs="Arial"/>
          <w:sz w:val="24"/>
          <w:szCs w:val="24"/>
        </w:rPr>
      </w:pPr>
      <w:r w:rsidRPr="00747763">
        <w:rPr>
          <w:rFonts w:ascii="Arial" w:hAnsi="Arial" w:cs="Arial"/>
          <w:sz w:val="24"/>
          <w:szCs w:val="24"/>
        </w:rPr>
        <w:t>Todos los objetos han sido asignados en un prototipo como se aprecia</w:t>
      </w:r>
      <w:r w:rsidR="00F021BE" w:rsidRPr="00747763">
        <w:rPr>
          <w:rFonts w:ascii="Arial" w:hAnsi="Arial" w:cs="Arial"/>
          <w:sz w:val="24"/>
          <w:szCs w:val="24"/>
        </w:rPr>
        <w:t xml:space="preserve"> en la tabla </w:t>
      </w:r>
      <w:r w:rsidR="00B55C96">
        <w:rPr>
          <w:rFonts w:ascii="Arial" w:hAnsi="Arial" w:cs="Arial"/>
          <w:sz w:val="24"/>
          <w:szCs w:val="24"/>
        </w:rPr>
        <w:t>8</w:t>
      </w:r>
    </w:p>
    <w:p w14:paraId="758CE481" w14:textId="6AE9CC68" w:rsidR="00F021BE" w:rsidRPr="00B55C96" w:rsidRDefault="00F021BE" w:rsidP="00F021BE">
      <w:pPr>
        <w:pStyle w:val="Descripcin"/>
        <w:jc w:val="center"/>
        <w:rPr>
          <w:rFonts w:ascii="Arial" w:hAnsi="Arial" w:cs="Arial"/>
          <w:color w:val="auto"/>
          <w:sz w:val="24"/>
          <w:szCs w:val="24"/>
        </w:rPr>
      </w:pPr>
      <w:bookmarkStart w:id="92" w:name="_Toc178529377"/>
      <w:r w:rsidRPr="00B55C96">
        <w:rPr>
          <w:rFonts w:ascii="Arial" w:hAnsi="Arial" w:cs="Arial"/>
          <w:color w:val="auto"/>
          <w:sz w:val="24"/>
          <w:szCs w:val="24"/>
        </w:rPr>
        <w:t xml:space="preserve">Tabla </w:t>
      </w:r>
      <w:r w:rsidRPr="00B55C96">
        <w:rPr>
          <w:rFonts w:ascii="Arial" w:hAnsi="Arial" w:cs="Arial"/>
          <w:color w:val="auto"/>
          <w:sz w:val="24"/>
          <w:szCs w:val="24"/>
        </w:rPr>
        <w:fldChar w:fldCharType="begin"/>
      </w:r>
      <w:r w:rsidRPr="00B55C96">
        <w:rPr>
          <w:rFonts w:ascii="Arial" w:hAnsi="Arial" w:cs="Arial"/>
          <w:color w:val="auto"/>
          <w:sz w:val="24"/>
          <w:szCs w:val="24"/>
        </w:rPr>
        <w:instrText xml:space="preserve"> SEQ Tabla \* ARABIC </w:instrText>
      </w:r>
      <w:r w:rsidRPr="00B55C96">
        <w:rPr>
          <w:rFonts w:ascii="Arial" w:hAnsi="Arial" w:cs="Arial"/>
          <w:color w:val="auto"/>
          <w:sz w:val="24"/>
          <w:szCs w:val="24"/>
        </w:rPr>
        <w:fldChar w:fldCharType="separate"/>
      </w:r>
      <w:r w:rsidR="00295246">
        <w:rPr>
          <w:rFonts w:ascii="Arial" w:hAnsi="Arial" w:cs="Arial"/>
          <w:noProof/>
          <w:color w:val="auto"/>
          <w:sz w:val="24"/>
          <w:szCs w:val="24"/>
        </w:rPr>
        <w:t>8</w:t>
      </w:r>
      <w:r w:rsidRPr="00B55C96">
        <w:rPr>
          <w:rFonts w:ascii="Arial" w:hAnsi="Arial" w:cs="Arial"/>
          <w:color w:val="auto"/>
          <w:sz w:val="24"/>
          <w:szCs w:val="24"/>
        </w:rPr>
        <w:fldChar w:fldCharType="end"/>
      </w:r>
      <w:r w:rsidRPr="00B55C96">
        <w:rPr>
          <w:rFonts w:ascii="Arial" w:hAnsi="Arial" w:cs="Arial"/>
          <w:color w:val="auto"/>
          <w:sz w:val="24"/>
          <w:szCs w:val="24"/>
        </w:rPr>
        <w:t xml:space="preserve"> Asignación de objetos</w:t>
      </w:r>
      <w:bookmarkEnd w:id="92"/>
    </w:p>
    <w:tbl>
      <w:tblPr>
        <w:tblW w:w="0" w:type="auto"/>
        <w:tblInd w:w="80" w:type="dxa"/>
        <w:tblCellMar>
          <w:left w:w="70" w:type="dxa"/>
          <w:right w:w="70" w:type="dxa"/>
        </w:tblCellMar>
        <w:tblLook w:val="04A0" w:firstRow="1" w:lastRow="0" w:firstColumn="1" w:lastColumn="0" w:noHBand="0" w:noVBand="1"/>
      </w:tblPr>
      <w:tblGrid>
        <w:gridCol w:w="888"/>
        <w:gridCol w:w="701"/>
        <w:gridCol w:w="1965"/>
        <w:gridCol w:w="2837"/>
        <w:gridCol w:w="1689"/>
        <w:gridCol w:w="1101"/>
      </w:tblGrid>
      <w:tr w:rsidR="007D6BFA" w:rsidRPr="00747763" w14:paraId="71E809C7" w14:textId="77777777" w:rsidTr="007D6BFA">
        <w:trPr>
          <w:trHeight w:val="1215"/>
        </w:trPr>
        <w:tc>
          <w:tcPr>
            <w:tcW w:w="0" w:type="auto"/>
            <w:tcBorders>
              <w:top w:val="single" w:sz="8" w:space="0" w:color="auto"/>
              <w:left w:val="single" w:sz="8" w:space="0" w:color="auto"/>
              <w:bottom w:val="single" w:sz="8" w:space="0" w:color="auto"/>
              <w:right w:val="single" w:sz="8" w:space="0" w:color="auto"/>
            </w:tcBorders>
            <w:shd w:val="clear" w:color="000000" w:fill="83CCEB"/>
            <w:vAlign w:val="center"/>
            <w:hideMark/>
          </w:tcPr>
          <w:p w14:paraId="419FE0D7"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Cliente</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2D81795D"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Edad</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5B19B5C8"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Ingresos Anuales ($)</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045FA110"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Categoría de Producto Favorito</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63B28966"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Estado del cliente</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534DFCCC"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Prototipo</w:t>
            </w:r>
          </w:p>
        </w:tc>
      </w:tr>
      <w:tr w:rsidR="007D6BFA" w:rsidRPr="007D6BFA" w14:paraId="7B2F1C67" w14:textId="77777777" w:rsidTr="007D6BFA">
        <w:trPr>
          <w:trHeight w:val="6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6DCC182B"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1</w:t>
            </w:r>
          </w:p>
        </w:tc>
        <w:tc>
          <w:tcPr>
            <w:tcW w:w="0" w:type="auto"/>
            <w:tcBorders>
              <w:top w:val="nil"/>
              <w:left w:val="nil"/>
              <w:bottom w:val="single" w:sz="8" w:space="0" w:color="auto"/>
              <w:right w:val="single" w:sz="8" w:space="0" w:color="auto"/>
            </w:tcBorders>
            <w:shd w:val="clear" w:color="auto" w:fill="auto"/>
            <w:vAlign w:val="center"/>
            <w:hideMark/>
          </w:tcPr>
          <w:p w14:paraId="49C813A5"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25</w:t>
            </w:r>
          </w:p>
        </w:tc>
        <w:tc>
          <w:tcPr>
            <w:tcW w:w="0" w:type="auto"/>
            <w:tcBorders>
              <w:top w:val="nil"/>
              <w:left w:val="nil"/>
              <w:bottom w:val="single" w:sz="8" w:space="0" w:color="auto"/>
              <w:right w:val="single" w:sz="8" w:space="0" w:color="auto"/>
            </w:tcBorders>
            <w:shd w:val="clear" w:color="auto" w:fill="auto"/>
            <w:vAlign w:val="center"/>
            <w:hideMark/>
          </w:tcPr>
          <w:p w14:paraId="1BA67BAF"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40,000</w:t>
            </w:r>
          </w:p>
        </w:tc>
        <w:tc>
          <w:tcPr>
            <w:tcW w:w="0" w:type="auto"/>
            <w:tcBorders>
              <w:top w:val="nil"/>
              <w:left w:val="nil"/>
              <w:bottom w:val="single" w:sz="8" w:space="0" w:color="auto"/>
              <w:right w:val="single" w:sz="8" w:space="0" w:color="auto"/>
            </w:tcBorders>
            <w:shd w:val="clear" w:color="auto" w:fill="auto"/>
            <w:vAlign w:val="center"/>
            <w:hideMark/>
          </w:tcPr>
          <w:p w14:paraId="5CE39AC6"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Electrónica</w:t>
            </w:r>
          </w:p>
        </w:tc>
        <w:tc>
          <w:tcPr>
            <w:tcW w:w="0" w:type="auto"/>
            <w:tcBorders>
              <w:top w:val="nil"/>
              <w:left w:val="nil"/>
              <w:bottom w:val="single" w:sz="8" w:space="0" w:color="auto"/>
              <w:right w:val="single" w:sz="8" w:space="0" w:color="auto"/>
            </w:tcBorders>
            <w:shd w:val="clear" w:color="auto" w:fill="auto"/>
            <w:vAlign w:val="center"/>
            <w:hideMark/>
          </w:tcPr>
          <w:p w14:paraId="22B59298"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nuevo</w:t>
            </w:r>
          </w:p>
        </w:tc>
        <w:tc>
          <w:tcPr>
            <w:tcW w:w="0" w:type="auto"/>
            <w:tcBorders>
              <w:top w:val="nil"/>
              <w:left w:val="nil"/>
              <w:bottom w:val="single" w:sz="8" w:space="0" w:color="auto"/>
              <w:right w:val="single" w:sz="8" w:space="0" w:color="auto"/>
            </w:tcBorders>
            <w:shd w:val="clear" w:color="auto" w:fill="auto"/>
            <w:vAlign w:val="center"/>
            <w:hideMark/>
          </w:tcPr>
          <w:p w14:paraId="2AC5A3F1"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K1</w:t>
            </w:r>
          </w:p>
        </w:tc>
      </w:tr>
      <w:tr w:rsidR="007D6BFA" w:rsidRPr="007D6BFA" w14:paraId="5A80A9C4" w14:textId="77777777" w:rsidTr="007D6BFA">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5961A309"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w:t>
            </w:r>
          </w:p>
        </w:tc>
        <w:tc>
          <w:tcPr>
            <w:tcW w:w="0" w:type="auto"/>
            <w:tcBorders>
              <w:top w:val="nil"/>
              <w:left w:val="nil"/>
              <w:bottom w:val="single" w:sz="8" w:space="0" w:color="auto"/>
              <w:right w:val="single" w:sz="8" w:space="0" w:color="auto"/>
            </w:tcBorders>
            <w:shd w:val="clear" w:color="auto" w:fill="auto"/>
            <w:vAlign w:val="center"/>
            <w:hideMark/>
          </w:tcPr>
          <w:p w14:paraId="11B887C9"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34</w:t>
            </w:r>
          </w:p>
        </w:tc>
        <w:tc>
          <w:tcPr>
            <w:tcW w:w="0" w:type="auto"/>
            <w:tcBorders>
              <w:top w:val="nil"/>
              <w:left w:val="nil"/>
              <w:bottom w:val="single" w:sz="8" w:space="0" w:color="auto"/>
              <w:right w:val="single" w:sz="8" w:space="0" w:color="auto"/>
            </w:tcBorders>
            <w:shd w:val="clear" w:color="auto" w:fill="auto"/>
            <w:vAlign w:val="center"/>
            <w:hideMark/>
          </w:tcPr>
          <w:p w14:paraId="6F3DD2A1"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50,000</w:t>
            </w:r>
          </w:p>
        </w:tc>
        <w:tc>
          <w:tcPr>
            <w:tcW w:w="0" w:type="auto"/>
            <w:tcBorders>
              <w:top w:val="nil"/>
              <w:left w:val="nil"/>
              <w:bottom w:val="single" w:sz="8" w:space="0" w:color="auto"/>
              <w:right w:val="single" w:sz="8" w:space="0" w:color="auto"/>
            </w:tcBorders>
            <w:shd w:val="clear" w:color="auto" w:fill="auto"/>
            <w:vAlign w:val="center"/>
            <w:hideMark/>
          </w:tcPr>
          <w:p w14:paraId="31C65590"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Ropa</w:t>
            </w:r>
          </w:p>
        </w:tc>
        <w:tc>
          <w:tcPr>
            <w:tcW w:w="0" w:type="auto"/>
            <w:tcBorders>
              <w:top w:val="nil"/>
              <w:left w:val="nil"/>
              <w:bottom w:val="single" w:sz="8" w:space="0" w:color="auto"/>
              <w:right w:val="single" w:sz="8" w:space="0" w:color="auto"/>
            </w:tcBorders>
            <w:shd w:val="clear" w:color="000000" w:fill="FFFFFF"/>
            <w:vAlign w:val="center"/>
            <w:hideMark/>
          </w:tcPr>
          <w:p w14:paraId="20CD3E85"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regular</w:t>
            </w:r>
          </w:p>
        </w:tc>
        <w:tc>
          <w:tcPr>
            <w:tcW w:w="0" w:type="auto"/>
            <w:tcBorders>
              <w:top w:val="nil"/>
              <w:left w:val="nil"/>
              <w:bottom w:val="single" w:sz="8" w:space="0" w:color="auto"/>
              <w:right w:val="single" w:sz="8" w:space="0" w:color="auto"/>
            </w:tcBorders>
            <w:shd w:val="clear" w:color="auto" w:fill="auto"/>
            <w:vAlign w:val="center"/>
            <w:hideMark/>
          </w:tcPr>
          <w:p w14:paraId="7CE4398C"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K1</w:t>
            </w:r>
          </w:p>
        </w:tc>
      </w:tr>
      <w:tr w:rsidR="007D6BFA" w:rsidRPr="007D6BFA" w14:paraId="6EC39154" w14:textId="77777777" w:rsidTr="007D6BFA">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14FDB26D"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w:t>
            </w:r>
          </w:p>
        </w:tc>
        <w:tc>
          <w:tcPr>
            <w:tcW w:w="0" w:type="auto"/>
            <w:tcBorders>
              <w:top w:val="nil"/>
              <w:left w:val="nil"/>
              <w:bottom w:val="single" w:sz="8" w:space="0" w:color="auto"/>
              <w:right w:val="single" w:sz="8" w:space="0" w:color="auto"/>
            </w:tcBorders>
            <w:shd w:val="clear" w:color="auto" w:fill="auto"/>
            <w:vAlign w:val="center"/>
            <w:hideMark/>
          </w:tcPr>
          <w:p w14:paraId="63B2BA7D"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22</w:t>
            </w:r>
          </w:p>
        </w:tc>
        <w:tc>
          <w:tcPr>
            <w:tcW w:w="0" w:type="auto"/>
            <w:tcBorders>
              <w:top w:val="nil"/>
              <w:left w:val="nil"/>
              <w:bottom w:val="single" w:sz="8" w:space="0" w:color="auto"/>
              <w:right w:val="single" w:sz="8" w:space="0" w:color="auto"/>
            </w:tcBorders>
            <w:shd w:val="clear" w:color="auto" w:fill="auto"/>
            <w:vAlign w:val="center"/>
            <w:hideMark/>
          </w:tcPr>
          <w:p w14:paraId="5AA944C5"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30,000</w:t>
            </w:r>
          </w:p>
        </w:tc>
        <w:tc>
          <w:tcPr>
            <w:tcW w:w="0" w:type="auto"/>
            <w:tcBorders>
              <w:top w:val="nil"/>
              <w:left w:val="nil"/>
              <w:bottom w:val="single" w:sz="8" w:space="0" w:color="auto"/>
              <w:right w:val="single" w:sz="8" w:space="0" w:color="auto"/>
            </w:tcBorders>
            <w:shd w:val="clear" w:color="auto" w:fill="auto"/>
            <w:vAlign w:val="center"/>
            <w:hideMark/>
          </w:tcPr>
          <w:p w14:paraId="2AC020F8"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Comida</w:t>
            </w:r>
          </w:p>
        </w:tc>
        <w:tc>
          <w:tcPr>
            <w:tcW w:w="0" w:type="auto"/>
            <w:tcBorders>
              <w:top w:val="nil"/>
              <w:left w:val="nil"/>
              <w:bottom w:val="single" w:sz="8" w:space="0" w:color="auto"/>
              <w:right w:val="single" w:sz="8" w:space="0" w:color="auto"/>
            </w:tcBorders>
            <w:shd w:val="clear" w:color="000000" w:fill="FFFFFF"/>
            <w:vAlign w:val="center"/>
            <w:hideMark/>
          </w:tcPr>
          <w:p w14:paraId="27BD970C"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fiel</w:t>
            </w:r>
          </w:p>
        </w:tc>
        <w:tc>
          <w:tcPr>
            <w:tcW w:w="0" w:type="auto"/>
            <w:tcBorders>
              <w:top w:val="nil"/>
              <w:left w:val="nil"/>
              <w:bottom w:val="single" w:sz="8" w:space="0" w:color="auto"/>
              <w:right w:val="single" w:sz="8" w:space="0" w:color="auto"/>
            </w:tcBorders>
            <w:shd w:val="clear" w:color="auto" w:fill="auto"/>
            <w:vAlign w:val="center"/>
            <w:hideMark/>
          </w:tcPr>
          <w:p w14:paraId="2F586FBE"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K2</w:t>
            </w:r>
          </w:p>
        </w:tc>
      </w:tr>
      <w:tr w:rsidR="007D6BFA" w:rsidRPr="007D6BFA" w14:paraId="4CE4E6AE" w14:textId="77777777" w:rsidTr="007D6BFA">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5FAB4464"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w:t>
            </w:r>
          </w:p>
        </w:tc>
        <w:tc>
          <w:tcPr>
            <w:tcW w:w="0" w:type="auto"/>
            <w:tcBorders>
              <w:top w:val="nil"/>
              <w:left w:val="nil"/>
              <w:bottom w:val="single" w:sz="8" w:space="0" w:color="auto"/>
              <w:right w:val="single" w:sz="8" w:space="0" w:color="auto"/>
            </w:tcBorders>
            <w:shd w:val="clear" w:color="auto" w:fill="auto"/>
            <w:vAlign w:val="center"/>
            <w:hideMark/>
          </w:tcPr>
          <w:p w14:paraId="486B9A5A"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45</w:t>
            </w:r>
          </w:p>
        </w:tc>
        <w:tc>
          <w:tcPr>
            <w:tcW w:w="0" w:type="auto"/>
            <w:tcBorders>
              <w:top w:val="nil"/>
              <w:left w:val="nil"/>
              <w:bottom w:val="single" w:sz="8" w:space="0" w:color="auto"/>
              <w:right w:val="single" w:sz="8" w:space="0" w:color="auto"/>
            </w:tcBorders>
            <w:shd w:val="clear" w:color="auto" w:fill="auto"/>
            <w:vAlign w:val="center"/>
            <w:hideMark/>
          </w:tcPr>
          <w:p w14:paraId="630D495B"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70,000</w:t>
            </w:r>
          </w:p>
        </w:tc>
        <w:tc>
          <w:tcPr>
            <w:tcW w:w="0" w:type="auto"/>
            <w:tcBorders>
              <w:top w:val="nil"/>
              <w:left w:val="nil"/>
              <w:bottom w:val="single" w:sz="8" w:space="0" w:color="auto"/>
              <w:right w:val="single" w:sz="8" w:space="0" w:color="auto"/>
            </w:tcBorders>
            <w:shd w:val="clear" w:color="auto" w:fill="auto"/>
            <w:vAlign w:val="center"/>
            <w:hideMark/>
          </w:tcPr>
          <w:p w14:paraId="0FC42006"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Libros</w:t>
            </w:r>
          </w:p>
        </w:tc>
        <w:tc>
          <w:tcPr>
            <w:tcW w:w="0" w:type="auto"/>
            <w:tcBorders>
              <w:top w:val="nil"/>
              <w:left w:val="nil"/>
              <w:bottom w:val="single" w:sz="8" w:space="0" w:color="auto"/>
              <w:right w:val="single" w:sz="8" w:space="0" w:color="auto"/>
            </w:tcBorders>
            <w:shd w:val="clear" w:color="000000" w:fill="FFFFFF"/>
            <w:vAlign w:val="center"/>
            <w:hideMark/>
          </w:tcPr>
          <w:p w14:paraId="720D323C"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nuevo</w:t>
            </w:r>
          </w:p>
        </w:tc>
        <w:tc>
          <w:tcPr>
            <w:tcW w:w="0" w:type="auto"/>
            <w:tcBorders>
              <w:top w:val="nil"/>
              <w:left w:val="nil"/>
              <w:bottom w:val="single" w:sz="8" w:space="0" w:color="auto"/>
              <w:right w:val="single" w:sz="8" w:space="0" w:color="auto"/>
            </w:tcBorders>
            <w:shd w:val="clear" w:color="auto" w:fill="auto"/>
            <w:vAlign w:val="center"/>
            <w:hideMark/>
          </w:tcPr>
          <w:p w14:paraId="7F4D2081"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K1</w:t>
            </w:r>
          </w:p>
        </w:tc>
      </w:tr>
      <w:tr w:rsidR="007D6BFA" w:rsidRPr="007D6BFA" w14:paraId="412B95B8" w14:textId="77777777" w:rsidTr="007D6BFA">
        <w:trPr>
          <w:trHeight w:val="6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047277C2"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5</w:t>
            </w:r>
          </w:p>
        </w:tc>
        <w:tc>
          <w:tcPr>
            <w:tcW w:w="0" w:type="auto"/>
            <w:tcBorders>
              <w:top w:val="nil"/>
              <w:left w:val="nil"/>
              <w:bottom w:val="single" w:sz="8" w:space="0" w:color="auto"/>
              <w:right w:val="single" w:sz="8" w:space="0" w:color="auto"/>
            </w:tcBorders>
            <w:shd w:val="clear" w:color="auto" w:fill="auto"/>
            <w:vAlign w:val="center"/>
            <w:hideMark/>
          </w:tcPr>
          <w:p w14:paraId="3668F916"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23</w:t>
            </w:r>
          </w:p>
        </w:tc>
        <w:tc>
          <w:tcPr>
            <w:tcW w:w="0" w:type="auto"/>
            <w:tcBorders>
              <w:top w:val="nil"/>
              <w:left w:val="nil"/>
              <w:bottom w:val="single" w:sz="8" w:space="0" w:color="auto"/>
              <w:right w:val="single" w:sz="8" w:space="0" w:color="auto"/>
            </w:tcBorders>
            <w:shd w:val="clear" w:color="auto" w:fill="auto"/>
            <w:vAlign w:val="center"/>
            <w:hideMark/>
          </w:tcPr>
          <w:p w14:paraId="74288FE4"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35,000</w:t>
            </w:r>
          </w:p>
        </w:tc>
        <w:tc>
          <w:tcPr>
            <w:tcW w:w="0" w:type="auto"/>
            <w:tcBorders>
              <w:top w:val="nil"/>
              <w:left w:val="nil"/>
              <w:bottom w:val="single" w:sz="8" w:space="0" w:color="auto"/>
              <w:right w:val="single" w:sz="8" w:space="0" w:color="auto"/>
            </w:tcBorders>
            <w:shd w:val="clear" w:color="auto" w:fill="auto"/>
            <w:vAlign w:val="center"/>
            <w:hideMark/>
          </w:tcPr>
          <w:p w14:paraId="532501EE"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Electrónica</w:t>
            </w:r>
          </w:p>
        </w:tc>
        <w:tc>
          <w:tcPr>
            <w:tcW w:w="0" w:type="auto"/>
            <w:tcBorders>
              <w:top w:val="nil"/>
              <w:left w:val="nil"/>
              <w:bottom w:val="single" w:sz="8" w:space="0" w:color="auto"/>
              <w:right w:val="single" w:sz="8" w:space="0" w:color="auto"/>
            </w:tcBorders>
            <w:shd w:val="clear" w:color="000000" w:fill="FFFFFF"/>
            <w:vAlign w:val="center"/>
            <w:hideMark/>
          </w:tcPr>
          <w:p w14:paraId="4DC7FB13"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fiel</w:t>
            </w:r>
          </w:p>
        </w:tc>
        <w:tc>
          <w:tcPr>
            <w:tcW w:w="0" w:type="auto"/>
            <w:tcBorders>
              <w:top w:val="nil"/>
              <w:left w:val="nil"/>
              <w:bottom w:val="single" w:sz="8" w:space="0" w:color="auto"/>
              <w:right w:val="single" w:sz="8" w:space="0" w:color="auto"/>
            </w:tcBorders>
            <w:shd w:val="clear" w:color="auto" w:fill="auto"/>
            <w:vAlign w:val="center"/>
            <w:hideMark/>
          </w:tcPr>
          <w:p w14:paraId="0BF7EC29"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K2</w:t>
            </w:r>
          </w:p>
        </w:tc>
      </w:tr>
    </w:tbl>
    <w:p w14:paraId="3B8FB6E7" w14:textId="639E62D2" w:rsidR="003C64ED" w:rsidRPr="00747763" w:rsidRDefault="003C64ED" w:rsidP="007D6BFA">
      <w:pPr>
        <w:spacing w:line="360" w:lineRule="auto"/>
        <w:jc w:val="both"/>
        <w:rPr>
          <w:rFonts w:ascii="Arial" w:hAnsi="Arial" w:cs="Arial"/>
          <w:sz w:val="24"/>
          <w:szCs w:val="24"/>
        </w:rPr>
      </w:pPr>
    </w:p>
    <w:p w14:paraId="46A1CB6C" w14:textId="773E53DA" w:rsidR="00F021BE" w:rsidRDefault="00B82F41" w:rsidP="00B55C96">
      <w:pPr>
        <w:pStyle w:val="Prrafodelista"/>
        <w:numPr>
          <w:ilvl w:val="0"/>
          <w:numId w:val="97"/>
        </w:numPr>
        <w:spacing w:line="360" w:lineRule="auto"/>
        <w:jc w:val="both"/>
        <w:rPr>
          <w:rFonts w:ascii="Arial" w:hAnsi="Arial" w:cs="Arial"/>
          <w:sz w:val="24"/>
          <w:szCs w:val="24"/>
        </w:rPr>
      </w:pPr>
      <w:r w:rsidRPr="00747763">
        <w:rPr>
          <w:rFonts w:ascii="Arial" w:hAnsi="Arial" w:cs="Arial"/>
          <w:sz w:val="24"/>
          <w:szCs w:val="24"/>
        </w:rPr>
        <w:t xml:space="preserve">Se asignan los nuevos prototipos, para cada prototipo se calcula el promedio de los atributos numéricos y a través de la medida de </w:t>
      </w:r>
      <w:proofErr w:type="spellStart"/>
      <w:r w:rsidRPr="00747763">
        <w:rPr>
          <w:rFonts w:ascii="Arial" w:hAnsi="Arial" w:cs="Arial"/>
          <w:sz w:val="24"/>
          <w:szCs w:val="24"/>
        </w:rPr>
        <w:t>similaridad</w:t>
      </w:r>
      <w:proofErr w:type="spellEnd"/>
      <w:r w:rsidRPr="00747763">
        <w:rPr>
          <w:rFonts w:ascii="Arial" w:hAnsi="Arial" w:cs="Arial"/>
          <w:sz w:val="24"/>
          <w:szCs w:val="24"/>
        </w:rPr>
        <w:t xml:space="preserve"> </w:t>
      </w:r>
      <w:r w:rsidR="00F021BE" w:rsidRPr="00747763">
        <w:rPr>
          <w:rFonts w:ascii="Arial" w:hAnsi="Arial" w:cs="Arial"/>
          <w:sz w:val="24"/>
          <w:szCs w:val="24"/>
        </w:rPr>
        <w:t>y la moda para los atributos categóricos como se muestra en las tablas</w:t>
      </w:r>
      <w:r w:rsidR="00B55C96">
        <w:rPr>
          <w:rFonts w:ascii="Arial" w:hAnsi="Arial" w:cs="Arial"/>
          <w:sz w:val="24"/>
          <w:szCs w:val="24"/>
        </w:rPr>
        <w:t xml:space="preserve"> 9 y 10</w:t>
      </w:r>
    </w:p>
    <w:p w14:paraId="0250B215" w14:textId="77777777" w:rsidR="008070A6" w:rsidRDefault="008070A6" w:rsidP="008070A6">
      <w:pPr>
        <w:spacing w:line="360" w:lineRule="auto"/>
        <w:jc w:val="both"/>
        <w:rPr>
          <w:rFonts w:ascii="Arial" w:hAnsi="Arial" w:cs="Arial"/>
          <w:sz w:val="24"/>
          <w:szCs w:val="24"/>
        </w:rPr>
      </w:pPr>
    </w:p>
    <w:p w14:paraId="3F74C1B5" w14:textId="77777777" w:rsidR="008070A6" w:rsidRPr="008070A6" w:rsidRDefault="008070A6" w:rsidP="008070A6">
      <w:pPr>
        <w:spacing w:line="360" w:lineRule="auto"/>
        <w:jc w:val="both"/>
        <w:rPr>
          <w:rFonts w:ascii="Arial" w:hAnsi="Arial" w:cs="Arial"/>
          <w:sz w:val="24"/>
          <w:szCs w:val="24"/>
        </w:rPr>
      </w:pPr>
    </w:p>
    <w:p w14:paraId="374C0C32" w14:textId="00488E5C" w:rsidR="00F021BE" w:rsidRPr="00B55C96" w:rsidRDefault="00F021BE" w:rsidP="00F021BE">
      <w:pPr>
        <w:pStyle w:val="Descripcin"/>
        <w:jc w:val="center"/>
        <w:rPr>
          <w:rFonts w:ascii="Arial" w:hAnsi="Arial" w:cs="Arial"/>
          <w:color w:val="auto"/>
          <w:sz w:val="24"/>
          <w:szCs w:val="24"/>
        </w:rPr>
      </w:pPr>
      <w:bookmarkStart w:id="93" w:name="_Toc178529378"/>
      <w:r w:rsidRPr="00B55C96">
        <w:rPr>
          <w:rFonts w:ascii="Arial" w:hAnsi="Arial" w:cs="Arial"/>
          <w:color w:val="auto"/>
          <w:sz w:val="24"/>
          <w:szCs w:val="24"/>
        </w:rPr>
        <w:t xml:space="preserve">Tabla </w:t>
      </w:r>
      <w:r w:rsidRPr="00B55C96">
        <w:rPr>
          <w:rFonts w:ascii="Arial" w:hAnsi="Arial" w:cs="Arial"/>
          <w:color w:val="auto"/>
          <w:sz w:val="24"/>
          <w:szCs w:val="24"/>
        </w:rPr>
        <w:fldChar w:fldCharType="begin"/>
      </w:r>
      <w:r w:rsidRPr="00B55C96">
        <w:rPr>
          <w:rFonts w:ascii="Arial" w:hAnsi="Arial" w:cs="Arial"/>
          <w:color w:val="auto"/>
          <w:sz w:val="24"/>
          <w:szCs w:val="24"/>
        </w:rPr>
        <w:instrText xml:space="preserve"> SEQ Tabla \* ARABIC </w:instrText>
      </w:r>
      <w:r w:rsidRPr="00B55C96">
        <w:rPr>
          <w:rFonts w:ascii="Arial" w:hAnsi="Arial" w:cs="Arial"/>
          <w:color w:val="auto"/>
          <w:sz w:val="24"/>
          <w:szCs w:val="24"/>
        </w:rPr>
        <w:fldChar w:fldCharType="separate"/>
      </w:r>
      <w:r w:rsidR="00295246">
        <w:rPr>
          <w:rFonts w:ascii="Arial" w:hAnsi="Arial" w:cs="Arial"/>
          <w:noProof/>
          <w:color w:val="auto"/>
          <w:sz w:val="24"/>
          <w:szCs w:val="24"/>
        </w:rPr>
        <w:t>9</w:t>
      </w:r>
      <w:r w:rsidRPr="00B55C96">
        <w:rPr>
          <w:rFonts w:ascii="Arial" w:hAnsi="Arial" w:cs="Arial"/>
          <w:color w:val="auto"/>
          <w:sz w:val="24"/>
          <w:szCs w:val="24"/>
        </w:rPr>
        <w:fldChar w:fldCharType="end"/>
      </w:r>
      <w:r w:rsidRPr="00B55C96">
        <w:rPr>
          <w:rFonts w:ascii="Arial" w:hAnsi="Arial" w:cs="Arial"/>
          <w:color w:val="auto"/>
          <w:sz w:val="24"/>
          <w:szCs w:val="24"/>
        </w:rPr>
        <w:t xml:space="preserve"> Reasignación de objetos, grupo 1</w:t>
      </w:r>
      <w:bookmarkEnd w:id="93"/>
    </w:p>
    <w:tbl>
      <w:tblPr>
        <w:tblW w:w="0" w:type="auto"/>
        <w:tblInd w:w="80" w:type="dxa"/>
        <w:tblCellMar>
          <w:left w:w="70" w:type="dxa"/>
          <w:right w:w="70" w:type="dxa"/>
        </w:tblCellMar>
        <w:tblLook w:val="04A0" w:firstRow="1" w:lastRow="0" w:firstColumn="1" w:lastColumn="0" w:noHBand="0" w:noVBand="1"/>
      </w:tblPr>
      <w:tblGrid>
        <w:gridCol w:w="1168"/>
        <w:gridCol w:w="741"/>
        <w:gridCol w:w="1896"/>
        <w:gridCol w:w="2673"/>
        <w:gridCol w:w="1602"/>
        <w:gridCol w:w="1101"/>
      </w:tblGrid>
      <w:tr w:rsidR="00F021BE" w:rsidRPr="00747763" w14:paraId="53CF29F0" w14:textId="77777777" w:rsidTr="000C4C93">
        <w:trPr>
          <w:trHeight w:val="1215"/>
        </w:trPr>
        <w:tc>
          <w:tcPr>
            <w:tcW w:w="0" w:type="auto"/>
            <w:tcBorders>
              <w:top w:val="single" w:sz="8" w:space="0" w:color="auto"/>
              <w:left w:val="single" w:sz="8" w:space="0" w:color="auto"/>
              <w:bottom w:val="single" w:sz="8" w:space="0" w:color="auto"/>
              <w:right w:val="single" w:sz="8" w:space="0" w:color="auto"/>
            </w:tcBorders>
            <w:shd w:val="clear" w:color="000000" w:fill="83CCEB"/>
            <w:vAlign w:val="center"/>
            <w:hideMark/>
          </w:tcPr>
          <w:p w14:paraId="6F4B582E"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Cliente</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3882C28A"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Edad</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0B6DFC48"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Ingresos Anuales ($)</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157408F6"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Categoría de Producto Favorito</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1F887EB1"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Estado del cliente</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5270FE0D"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Prototipo</w:t>
            </w:r>
          </w:p>
        </w:tc>
      </w:tr>
      <w:tr w:rsidR="00FE5682" w:rsidRPr="00747763" w14:paraId="73C1E34C" w14:textId="77777777" w:rsidTr="000C4C93">
        <w:trPr>
          <w:trHeight w:val="6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4D88C7A2"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1</w:t>
            </w:r>
          </w:p>
        </w:tc>
        <w:tc>
          <w:tcPr>
            <w:tcW w:w="0" w:type="auto"/>
            <w:tcBorders>
              <w:top w:val="nil"/>
              <w:left w:val="nil"/>
              <w:bottom w:val="single" w:sz="8" w:space="0" w:color="auto"/>
              <w:right w:val="single" w:sz="8" w:space="0" w:color="auto"/>
            </w:tcBorders>
            <w:shd w:val="clear" w:color="auto" w:fill="auto"/>
            <w:vAlign w:val="center"/>
            <w:hideMark/>
          </w:tcPr>
          <w:p w14:paraId="135F7DD4"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25</w:t>
            </w:r>
          </w:p>
        </w:tc>
        <w:tc>
          <w:tcPr>
            <w:tcW w:w="0" w:type="auto"/>
            <w:tcBorders>
              <w:top w:val="nil"/>
              <w:left w:val="nil"/>
              <w:bottom w:val="single" w:sz="8" w:space="0" w:color="auto"/>
              <w:right w:val="single" w:sz="8" w:space="0" w:color="auto"/>
            </w:tcBorders>
            <w:shd w:val="clear" w:color="auto" w:fill="auto"/>
            <w:vAlign w:val="center"/>
            <w:hideMark/>
          </w:tcPr>
          <w:p w14:paraId="516AD7AD"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40,000</w:t>
            </w:r>
          </w:p>
        </w:tc>
        <w:tc>
          <w:tcPr>
            <w:tcW w:w="0" w:type="auto"/>
            <w:tcBorders>
              <w:top w:val="nil"/>
              <w:left w:val="nil"/>
              <w:bottom w:val="single" w:sz="8" w:space="0" w:color="auto"/>
              <w:right w:val="single" w:sz="8" w:space="0" w:color="auto"/>
            </w:tcBorders>
            <w:shd w:val="clear" w:color="auto" w:fill="auto"/>
            <w:vAlign w:val="center"/>
            <w:hideMark/>
          </w:tcPr>
          <w:p w14:paraId="0AE0E164"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Electrónica</w:t>
            </w:r>
          </w:p>
        </w:tc>
        <w:tc>
          <w:tcPr>
            <w:tcW w:w="0" w:type="auto"/>
            <w:tcBorders>
              <w:top w:val="nil"/>
              <w:left w:val="nil"/>
              <w:bottom w:val="single" w:sz="8" w:space="0" w:color="auto"/>
              <w:right w:val="single" w:sz="8" w:space="0" w:color="auto"/>
            </w:tcBorders>
            <w:shd w:val="clear" w:color="auto" w:fill="auto"/>
            <w:vAlign w:val="center"/>
            <w:hideMark/>
          </w:tcPr>
          <w:p w14:paraId="70336F20"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nuevo</w:t>
            </w:r>
          </w:p>
        </w:tc>
        <w:tc>
          <w:tcPr>
            <w:tcW w:w="0" w:type="auto"/>
            <w:tcBorders>
              <w:top w:val="nil"/>
              <w:left w:val="nil"/>
              <w:bottom w:val="single" w:sz="8" w:space="0" w:color="auto"/>
              <w:right w:val="single" w:sz="8" w:space="0" w:color="auto"/>
            </w:tcBorders>
            <w:shd w:val="clear" w:color="auto" w:fill="auto"/>
            <w:vAlign w:val="center"/>
            <w:hideMark/>
          </w:tcPr>
          <w:p w14:paraId="003B0881"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K1</w:t>
            </w:r>
          </w:p>
        </w:tc>
      </w:tr>
      <w:tr w:rsidR="00FE5682" w:rsidRPr="00747763" w14:paraId="1E7B8A89" w14:textId="77777777" w:rsidTr="000C4C93">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7039E1C7"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w:t>
            </w:r>
          </w:p>
        </w:tc>
        <w:tc>
          <w:tcPr>
            <w:tcW w:w="0" w:type="auto"/>
            <w:tcBorders>
              <w:top w:val="nil"/>
              <w:left w:val="nil"/>
              <w:bottom w:val="single" w:sz="8" w:space="0" w:color="auto"/>
              <w:right w:val="single" w:sz="8" w:space="0" w:color="auto"/>
            </w:tcBorders>
            <w:shd w:val="clear" w:color="auto" w:fill="auto"/>
            <w:vAlign w:val="center"/>
            <w:hideMark/>
          </w:tcPr>
          <w:p w14:paraId="77979197"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34</w:t>
            </w:r>
          </w:p>
        </w:tc>
        <w:tc>
          <w:tcPr>
            <w:tcW w:w="0" w:type="auto"/>
            <w:tcBorders>
              <w:top w:val="nil"/>
              <w:left w:val="nil"/>
              <w:bottom w:val="single" w:sz="8" w:space="0" w:color="auto"/>
              <w:right w:val="single" w:sz="8" w:space="0" w:color="auto"/>
            </w:tcBorders>
            <w:shd w:val="clear" w:color="auto" w:fill="auto"/>
            <w:vAlign w:val="center"/>
            <w:hideMark/>
          </w:tcPr>
          <w:p w14:paraId="0CB94944"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50,000</w:t>
            </w:r>
          </w:p>
        </w:tc>
        <w:tc>
          <w:tcPr>
            <w:tcW w:w="0" w:type="auto"/>
            <w:tcBorders>
              <w:top w:val="nil"/>
              <w:left w:val="nil"/>
              <w:bottom w:val="single" w:sz="8" w:space="0" w:color="auto"/>
              <w:right w:val="single" w:sz="8" w:space="0" w:color="auto"/>
            </w:tcBorders>
            <w:shd w:val="clear" w:color="auto" w:fill="auto"/>
            <w:vAlign w:val="center"/>
            <w:hideMark/>
          </w:tcPr>
          <w:p w14:paraId="3B3C6F79"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Ropa</w:t>
            </w:r>
          </w:p>
        </w:tc>
        <w:tc>
          <w:tcPr>
            <w:tcW w:w="0" w:type="auto"/>
            <w:tcBorders>
              <w:top w:val="nil"/>
              <w:left w:val="nil"/>
              <w:bottom w:val="single" w:sz="8" w:space="0" w:color="auto"/>
              <w:right w:val="single" w:sz="8" w:space="0" w:color="auto"/>
            </w:tcBorders>
            <w:shd w:val="clear" w:color="000000" w:fill="FFFFFF"/>
            <w:vAlign w:val="center"/>
            <w:hideMark/>
          </w:tcPr>
          <w:p w14:paraId="188D5086"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regular</w:t>
            </w:r>
          </w:p>
        </w:tc>
        <w:tc>
          <w:tcPr>
            <w:tcW w:w="0" w:type="auto"/>
            <w:tcBorders>
              <w:top w:val="nil"/>
              <w:left w:val="nil"/>
              <w:bottom w:val="single" w:sz="8" w:space="0" w:color="auto"/>
              <w:right w:val="single" w:sz="8" w:space="0" w:color="auto"/>
            </w:tcBorders>
            <w:shd w:val="clear" w:color="auto" w:fill="auto"/>
            <w:vAlign w:val="center"/>
            <w:hideMark/>
          </w:tcPr>
          <w:p w14:paraId="0056D6D0"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K1</w:t>
            </w:r>
          </w:p>
        </w:tc>
      </w:tr>
      <w:tr w:rsidR="00FE5682" w:rsidRPr="00747763" w14:paraId="3009270A" w14:textId="77777777" w:rsidTr="000C4C93">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095234AE"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w:t>
            </w:r>
          </w:p>
        </w:tc>
        <w:tc>
          <w:tcPr>
            <w:tcW w:w="0" w:type="auto"/>
            <w:tcBorders>
              <w:top w:val="nil"/>
              <w:left w:val="nil"/>
              <w:bottom w:val="single" w:sz="8" w:space="0" w:color="auto"/>
              <w:right w:val="single" w:sz="8" w:space="0" w:color="auto"/>
            </w:tcBorders>
            <w:shd w:val="clear" w:color="auto" w:fill="auto"/>
            <w:vAlign w:val="center"/>
            <w:hideMark/>
          </w:tcPr>
          <w:p w14:paraId="31BB9D47"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45</w:t>
            </w:r>
          </w:p>
        </w:tc>
        <w:tc>
          <w:tcPr>
            <w:tcW w:w="0" w:type="auto"/>
            <w:tcBorders>
              <w:top w:val="nil"/>
              <w:left w:val="nil"/>
              <w:bottom w:val="single" w:sz="8" w:space="0" w:color="auto"/>
              <w:right w:val="single" w:sz="8" w:space="0" w:color="auto"/>
            </w:tcBorders>
            <w:shd w:val="clear" w:color="auto" w:fill="auto"/>
            <w:vAlign w:val="center"/>
            <w:hideMark/>
          </w:tcPr>
          <w:p w14:paraId="058D81C2"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70,000</w:t>
            </w:r>
          </w:p>
        </w:tc>
        <w:tc>
          <w:tcPr>
            <w:tcW w:w="0" w:type="auto"/>
            <w:tcBorders>
              <w:top w:val="nil"/>
              <w:left w:val="nil"/>
              <w:bottom w:val="single" w:sz="8" w:space="0" w:color="auto"/>
              <w:right w:val="single" w:sz="8" w:space="0" w:color="auto"/>
            </w:tcBorders>
            <w:shd w:val="clear" w:color="auto" w:fill="auto"/>
            <w:vAlign w:val="center"/>
            <w:hideMark/>
          </w:tcPr>
          <w:p w14:paraId="20B792F5"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Libros</w:t>
            </w:r>
          </w:p>
        </w:tc>
        <w:tc>
          <w:tcPr>
            <w:tcW w:w="0" w:type="auto"/>
            <w:tcBorders>
              <w:top w:val="nil"/>
              <w:left w:val="nil"/>
              <w:bottom w:val="single" w:sz="8" w:space="0" w:color="auto"/>
              <w:right w:val="single" w:sz="8" w:space="0" w:color="auto"/>
            </w:tcBorders>
            <w:shd w:val="clear" w:color="000000" w:fill="FFFFFF"/>
            <w:vAlign w:val="center"/>
            <w:hideMark/>
          </w:tcPr>
          <w:p w14:paraId="3D8D87ED"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nuevo</w:t>
            </w:r>
          </w:p>
        </w:tc>
        <w:tc>
          <w:tcPr>
            <w:tcW w:w="0" w:type="auto"/>
            <w:tcBorders>
              <w:top w:val="nil"/>
              <w:left w:val="nil"/>
              <w:bottom w:val="single" w:sz="8" w:space="0" w:color="auto"/>
              <w:right w:val="single" w:sz="8" w:space="0" w:color="auto"/>
            </w:tcBorders>
            <w:shd w:val="clear" w:color="auto" w:fill="auto"/>
            <w:vAlign w:val="center"/>
            <w:hideMark/>
          </w:tcPr>
          <w:p w14:paraId="79A452CB"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K1</w:t>
            </w:r>
          </w:p>
        </w:tc>
      </w:tr>
      <w:tr w:rsidR="00FE5682" w:rsidRPr="00747763" w14:paraId="27630591" w14:textId="77777777" w:rsidTr="00FE5682">
        <w:trPr>
          <w:trHeight w:val="315"/>
        </w:trPr>
        <w:tc>
          <w:tcPr>
            <w:tcW w:w="0" w:type="auto"/>
            <w:tcBorders>
              <w:top w:val="nil"/>
              <w:left w:val="single" w:sz="8" w:space="0" w:color="auto"/>
              <w:bottom w:val="single" w:sz="8" w:space="0" w:color="auto"/>
              <w:right w:val="single" w:sz="8" w:space="0" w:color="auto"/>
            </w:tcBorders>
            <w:shd w:val="clear" w:color="auto" w:fill="auto"/>
            <w:vAlign w:val="center"/>
          </w:tcPr>
          <w:p w14:paraId="07291974" w14:textId="083C915D" w:rsidR="00FE5682" w:rsidRPr="007D6BFA" w:rsidRDefault="00FE5682" w:rsidP="000C4C93">
            <w:pPr>
              <w:spacing w:after="0" w:line="240" w:lineRule="auto"/>
              <w:jc w:val="both"/>
              <w:rPr>
                <w:rFonts w:ascii="Arial" w:eastAsia="Times New Roman" w:hAnsi="Arial" w:cs="Arial"/>
                <w:color w:val="000000"/>
                <w:sz w:val="24"/>
                <w:szCs w:val="24"/>
                <w:lang w:eastAsia="es-MX"/>
              </w:rPr>
            </w:pPr>
            <w:r w:rsidRPr="00747763">
              <w:rPr>
                <w:rFonts w:ascii="Arial" w:eastAsia="Times New Roman" w:hAnsi="Arial" w:cs="Arial"/>
                <w:color w:val="000000"/>
                <w:sz w:val="24"/>
                <w:szCs w:val="24"/>
                <w:lang w:eastAsia="es-MX"/>
              </w:rPr>
              <w:t>Promedio</w:t>
            </w:r>
          </w:p>
        </w:tc>
        <w:tc>
          <w:tcPr>
            <w:tcW w:w="0" w:type="auto"/>
            <w:tcBorders>
              <w:top w:val="nil"/>
              <w:left w:val="nil"/>
              <w:bottom w:val="single" w:sz="8" w:space="0" w:color="auto"/>
              <w:right w:val="single" w:sz="8" w:space="0" w:color="auto"/>
            </w:tcBorders>
            <w:shd w:val="clear" w:color="auto" w:fill="auto"/>
            <w:vAlign w:val="center"/>
          </w:tcPr>
          <w:p w14:paraId="4EC22CCA" w14:textId="373E402B" w:rsidR="00FE5682" w:rsidRPr="007D6BFA" w:rsidRDefault="00FE5682" w:rsidP="000C4C93">
            <w:pPr>
              <w:spacing w:after="0" w:line="240" w:lineRule="auto"/>
              <w:jc w:val="both"/>
              <w:rPr>
                <w:rFonts w:ascii="Arial" w:eastAsia="Times New Roman" w:hAnsi="Arial" w:cs="Arial"/>
                <w:color w:val="000000"/>
                <w:sz w:val="24"/>
                <w:szCs w:val="24"/>
                <w:lang w:eastAsia="es-MX"/>
              </w:rPr>
            </w:pPr>
            <w:r w:rsidRPr="00747763">
              <w:rPr>
                <w:rFonts w:ascii="Arial" w:eastAsia="Times New Roman" w:hAnsi="Arial" w:cs="Arial"/>
                <w:color w:val="000000"/>
                <w:sz w:val="24"/>
                <w:szCs w:val="24"/>
                <w:lang w:eastAsia="es-MX"/>
              </w:rPr>
              <w:t>34.67</w:t>
            </w:r>
          </w:p>
        </w:tc>
        <w:tc>
          <w:tcPr>
            <w:tcW w:w="0" w:type="auto"/>
            <w:tcBorders>
              <w:top w:val="nil"/>
              <w:left w:val="nil"/>
              <w:bottom w:val="single" w:sz="8" w:space="0" w:color="auto"/>
              <w:right w:val="single" w:sz="8" w:space="0" w:color="auto"/>
            </w:tcBorders>
            <w:shd w:val="clear" w:color="auto" w:fill="auto"/>
            <w:vAlign w:val="center"/>
          </w:tcPr>
          <w:p w14:paraId="0A3D1D53" w14:textId="536A1B7F" w:rsidR="00FE5682" w:rsidRPr="007D6BFA" w:rsidRDefault="00BD0639" w:rsidP="000C4C93">
            <w:pPr>
              <w:spacing w:after="0" w:line="240" w:lineRule="auto"/>
              <w:jc w:val="both"/>
              <w:rPr>
                <w:rFonts w:ascii="Arial" w:eastAsia="Times New Roman" w:hAnsi="Arial" w:cs="Arial"/>
                <w:color w:val="000000"/>
                <w:sz w:val="24"/>
                <w:szCs w:val="24"/>
                <w:lang w:eastAsia="es-MX"/>
              </w:rPr>
            </w:pPr>
            <w:r w:rsidRPr="00747763">
              <w:rPr>
                <w:rFonts w:ascii="Arial" w:eastAsia="Times New Roman" w:hAnsi="Arial" w:cs="Arial"/>
                <w:color w:val="000000"/>
                <w:sz w:val="24"/>
                <w:szCs w:val="24"/>
                <w:lang w:eastAsia="es-MX"/>
              </w:rPr>
              <w:t>53333.33</w:t>
            </w:r>
          </w:p>
        </w:tc>
        <w:tc>
          <w:tcPr>
            <w:tcW w:w="0" w:type="auto"/>
            <w:tcBorders>
              <w:top w:val="nil"/>
              <w:left w:val="nil"/>
              <w:bottom w:val="single" w:sz="8" w:space="0" w:color="auto"/>
              <w:right w:val="single" w:sz="8" w:space="0" w:color="auto"/>
            </w:tcBorders>
            <w:shd w:val="clear" w:color="auto" w:fill="auto"/>
            <w:vAlign w:val="center"/>
          </w:tcPr>
          <w:p w14:paraId="659AA7C1" w14:textId="4D8EAA5D" w:rsidR="00FE5682" w:rsidRPr="007D6BFA" w:rsidRDefault="00FE5682" w:rsidP="000C4C93">
            <w:pPr>
              <w:spacing w:after="0" w:line="240" w:lineRule="auto"/>
              <w:jc w:val="both"/>
              <w:rPr>
                <w:rFonts w:ascii="Arial" w:eastAsia="Times New Roman" w:hAnsi="Arial" w:cs="Arial"/>
                <w:color w:val="000000"/>
                <w:sz w:val="24"/>
                <w:szCs w:val="24"/>
                <w:lang w:eastAsia="es-MX"/>
              </w:rPr>
            </w:pPr>
            <w:r w:rsidRPr="00747763">
              <w:rPr>
                <w:rFonts w:ascii="Arial" w:eastAsia="Times New Roman" w:hAnsi="Arial" w:cs="Arial"/>
                <w:color w:val="000000"/>
                <w:sz w:val="24"/>
                <w:szCs w:val="24"/>
                <w:lang w:eastAsia="es-MX"/>
              </w:rPr>
              <w:t>Ropa</w:t>
            </w:r>
          </w:p>
        </w:tc>
        <w:tc>
          <w:tcPr>
            <w:tcW w:w="0" w:type="auto"/>
            <w:tcBorders>
              <w:top w:val="nil"/>
              <w:left w:val="nil"/>
              <w:bottom w:val="single" w:sz="8" w:space="0" w:color="auto"/>
              <w:right w:val="single" w:sz="8" w:space="0" w:color="auto"/>
            </w:tcBorders>
            <w:shd w:val="clear" w:color="000000" w:fill="FFFFFF"/>
            <w:vAlign w:val="center"/>
          </w:tcPr>
          <w:p w14:paraId="79229690" w14:textId="6843A7E1" w:rsidR="00FE5682" w:rsidRPr="007D6BFA" w:rsidRDefault="00FE5682" w:rsidP="000C4C93">
            <w:pPr>
              <w:spacing w:after="0" w:line="240" w:lineRule="auto"/>
              <w:jc w:val="both"/>
              <w:rPr>
                <w:rFonts w:ascii="Arial" w:eastAsia="Times New Roman" w:hAnsi="Arial" w:cs="Arial"/>
                <w:color w:val="000000"/>
                <w:sz w:val="24"/>
                <w:szCs w:val="24"/>
                <w:lang w:eastAsia="es-MX"/>
              </w:rPr>
            </w:pPr>
            <w:r w:rsidRPr="00747763">
              <w:rPr>
                <w:rFonts w:ascii="Arial" w:eastAsia="Times New Roman" w:hAnsi="Arial" w:cs="Arial"/>
                <w:color w:val="000000"/>
                <w:sz w:val="24"/>
                <w:szCs w:val="24"/>
                <w:lang w:eastAsia="es-MX"/>
              </w:rPr>
              <w:t>nuevo</w:t>
            </w:r>
          </w:p>
        </w:tc>
        <w:tc>
          <w:tcPr>
            <w:tcW w:w="0" w:type="auto"/>
            <w:tcBorders>
              <w:top w:val="nil"/>
              <w:left w:val="nil"/>
              <w:bottom w:val="single" w:sz="8" w:space="0" w:color="auto"/>
              <w:right w:val="single" w:sz="8" w:space="0" w:color="auto"/>
            </w:tcBorders>
            <w:shd w:val="clear" w:color="auto" w:fill="auto"/>
            <w:vAlign w:val="center"/>
          </w:tcPr>
          <w:p w14:paraId="3EF71164" w14:textId="67511BE8" w:rsidR="00FE5682" w:rsidRPr="007D6BFA" w:rsidRDefault="00FE5682" w:rsidP="000C4C93">
            <w:pPr>
              <w:spacing w:after="0" w:line="240" w:lineRule="auto"/>
              <w:jc w:val="both"/>
              <w:rPr>
                <w:rFonts w:ascii="Arial" w:eastAsia="Times New Roman" w:hAnsi="Arial" w:cs="Arial"/>
                <w:color w:val="000000"/>
                <w:sz w:val="24"/>
                <w:szCs w:val="24"/>
                <w:lang w:eastAsia="es-MX"/>
              </w:rPr>
            </w:pPr>
            <w:r w:rsidRPr="00747763">
              <w:rPr>
                <w:rFonts w:ascii="Arial" w:eastAsia="Times New Roman" w:hAnsi="Arial" w:cs="Arial"/>
                <w:color w:val="000000"/>
                <w:sz w:val="24"/>
                <w:szCs w:val="24"/>
                <w:lang w:eastAsia="es-MX"/>
              </w:rPr>
              <w:t>K1</w:t>
            </w:r>
          </w:p>
        </w:tc>
      </w:tr>
    </w:tbl>
    <w:p w14:paraId="3D1D338C" w14:textId="77777777" w:rsidR="00B55C96" w:rsidRPr="00747763" w:rsidRDefault="00B55C96" w:rsidP="007D6BFA">
      <w:pPr>
        <w:spacing w:line="360" w:lineRule="auto"/>
        <w:jc w:val="both"/>
        <w:rPr>
          <w:rFonts w:ascii="Arial" w:hAnsi="Arial" w:cs="Arial"/>
          <w:sz w:val="24"/>
          <w:szCs w:val="24"/>
        </w:rPr>
      </w:pPr>
    </w:p>
    <w:p w14:paraId="15EA8D9D" w14:textId="041C52B4" w:rsidR="00F021BE" w:rsidRPr="008070A6" w:rsidRDefault="00F021BE" w:rsidP="00F021BE">
      <w:pPr>
        <w:pStyle w:val="Descripcin"/>
        <w:jc w:val="center"/>
        <w:rPr>
          <w:rFonts w:ascii="Arial" w:hAnsi="Arial" w:cs="Arial"/>
          <w:color w:val="auto"/>
          <w:sz w:val="24"/>
          <w:szCs w:val="24"/>
        </w:rPr>
      </w:pPr>
      <w:bookmarkStart w:id="94" w:name="_Toc178529379"/>
      <w:r w:rsidRPr="008070A6">
        <w:rPr>
          <w:rFonts w:ascii="Arial" w:hAnsi="Arial" w:cs="Arial"/>
          <w:color w:val="auto"/>
          <w:sz w:val="24"/>
          <w:szCs w:val="24"/>
        </w:rPr>
        <w:t xml:space="preserve">Tabla </w:t>
      </w:r>
      <w:r w:rsidRPr="008070A6">
        <w:rPr>
          <w:rFonts w:ascii="Arial" w:hAnsi="Arial" w:cs="Arial"/>
          <w:color w:val="auto"/>
          <w:sz w:val="24"/>
          <w:szCs w:val="24"/>
        </w:rPr>
        <w:fldChar w:fldCharType="begin"/>
      </w:r>
      <w:r w:rsidRPr="008070A6">
        <w:rPr>
          <w:rFonts w:ascii="Arial" w:hAnsi="Arial" w:cs="Arial"/>
          <w:color w:val="auto"/>
          <w:sz w:val="24"/>
          <w:szCs w:val="24"/>
        </w:rPr>
        <w:instrText xml:space="preserve"> SEQ Tabla \* ARABIC </w:instrText>
      </w:r>
      <w:r w:rsidRPr="008070A6">
        <w:rPr>
          <w:rFonts w:ascii="Arial" w:hAnsi="Arial" w:cs="Arial"/>
          <w:color w:val="auto"/>
          <w:sz w:val="24"/>
          <w:szCs w:val="24"/>
        </w:rPr>
        <w:fldChar w:fldCharType="separate"/>
      </w:r>
      <w:r w:rsidR="00295246">
        <w:rPr>
          <w:rFonts w:ascii="Arial" w:hAnsi="Arial" w:cs="Arial"/>
          <w:noProof/>
          <w:color w:val="auto"/>
          <w:sz w:val="24"/>
          <w:szCs w:val="24"/>
        </w:rPr>
        <w:t>10</w:t>
      </w:r>
      <w:r w:rsidRPr="008070A6">
        <w:rPr>
          <w:rFonts w:ascii="Arial" w:hAnsi="Arial" w:cs="Arial"/>
          <w:color w:val="auto"/>
          <w:sz w:val="24"/>
          <w:szCs w:val="24"/>
        </w:rPr>
        <w:fldChar w:fldCharType="end"/>
      </w:r>
      <w:r w:rsidRPr="008070A6">
        <w:rPr>
          <w:rFonts w:ascii="Arial" w:hAnsi="Arial" w:cs="Arial"/>
          <w:color w:val="auto"/>
          <w:sz w:val="24"/>
          <w:szCs w:val="24"/>
        </w:rPr>
        <w:t xml:space="preserve"> Reasignación de objetos, grupo 2</w:t>
      </w:r>
      <w:bookmarkEnd w:id="94"/>
    </w:p>
    <w:tbl>
      <w:tblPr>
        <w:tblW w:w="0" w:type="auto"/>
        <w:tblInd w:w="80" w:type="dxa"/>
        <w:tblCellMar>
          <w:left w:w="70" w:type="dxa"/>
          <w:right w:w="70" w:type="dxa"/>
        </w:tblCellMar>
        <w:tblLook w:val="04A0" w:firstRow="1" w:lastRow="0" w:firstColumn="1" w:lastColumn="0" w:noHBand="0" w:noVBand="1"/>
      </w:tblPr>
      <w:tblGrid>
        <w:gridCol w:w="1168"/>
        <w:gridCol w:w="701"/>
        <w:gridCol w:w="1886"/>
        <w:gridCol w:w="2706"/>
        <w:gridCol w:w="1619"/>
        <w:gridCol w:w="1101"/>
      </w:tblGrid>
      <w:tr w:rsidR="00F021BE" w:rsidRPr="00747763" w14:paraId="58323373" w14:textId="77777777" w:rsidTr="000C4C93">
        <w:trPr>
          <w:trHeight w:val="1215"/>
        </w:trPr>
        <w:tc>
          <w:tcPr>
            <w:tcW w:w="0" w:type="auto"/>
            <w:tcBorders>
              <w:top w:val="single" w:sz="8" w:space="0" w:color="auto"/>
              <w:left w:val="single" w:sz="8" w:space="0" w:color="auto"/>
              <w:bottom w:val="single" w:sz="8" w:space="0" w:color="auto"/>
              <w:right w:val="single" w:sz="8" w:space="0" w:color="auto"/>
            </w:tcBorders>
            <w:shd w:val="clear" w:color="000000" w:fill="83CCEB"/>
            <w:vAlign w:val="center"/>
            <w:hideMark/>
          </w:tcPr>
          <w:p w14:paraId="73C1CD5C"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Cliente</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6CF04206"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Edad</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5821C6E8"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Ingresos Anuales ($)</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22D88D52"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Categoría de Producto Favorito</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68B250DD"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Estado del cliente</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1BD51278"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Prototipo</w:t>
            </w:r>
          </w:p>
        </w:tc>
      </w:tr>
      <w:tr w:rsidR="00FE5682" w:rsidRPr="00747763" w14:paraId="148A4821" w14:textId="77777777" w:rsidTr="000C4C93">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5AEE3068"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w:t>
            </w:r>
          </w:p>
        </w:tc>
        <w:tc>
          <w:tcPr>
            <w:tcW w:w="0" w:type="auto"/>
            <w:tcBorders>
              <w:top w:val="nil"/>
              <w:left w:val="nil"/>
              <w:bottom w:val="single" w:sz="8" w:space="0" w:color="auto"/>
              <w:right w:val="single" w:sz="8" w:space="0" w:color="auto"/>
            </w:tcBorders>
            <w:shd w:val="clear" w:color="auto" w:fill="auto"/>
            <w:vAlign w:val="center"/>
            <w:hideMark/>
          </w:tcPr>
          <w:p w14:paraId="7EC3E59C"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22</w:t>
            </w:r>
          </w:p>
        </w:tc>
        <w:tc>
          <w:tcPr>
            <w:tcW w:w="0" w:type="auto"/>
            <w:tcBorders>
              <w:top w:val="nil"/>
              <w:left w:val="nil"/>
              <w:bottom w:val="single" w:sz="8" w:space="0" w:color="auto"/>
              <w:right w:val="single" w:sz="8" w:space="0" w:color="auto"/>
            </w:tcBorders>
            <w:shd w:val="clear" w:color="auto" w:fill="auto"/>
            <w:vAlign w:val="center"/>
            <w:hideMark/>
          </w:tcPr>
          <w:p w14:paraId="3C4C9E17"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30,000</w:t>
            </w:r>
          </w:p>
        </w:tc>
        <w:tc>
          <w:tcPr>
            <w:tcW w:w="0" w:type="auto"/>
            <w:tcBorders>
              <w:top w:val="nil"/>
              <w:left w:val="nil"/>
              <w:bottom w:val="single" w:sz="8" w:space="0" w:color="auto"/>
              <w:right w:val="single" w:sz="8" w:space="0" w:color="auto"/>
            </w:tcBorders>
            <w:shd w:val="clear" w:color="auto" w:fill="auto"/>
            <w:vAlign w:val="center"/>
            <w:hideMark/>
          </w:tcPr>
          <w:p w14:paraId="62599B1D"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Comida</w:t>
            </w:r>
          </w:p>
        </w:tc>
        <w:tc>
          <w:tcPr>
            <w:tcW w:w="0" w:type="auto"/>
            <w:tcBorders>
              <w:top w:val="nil"/>
              <w:left w:val="nil"/>
              <w:bottom w:val="single" w:sz="8" w:space="0" w:color="auto"/>
              <w:right w:val="single" w:sz="8" w:space="0" w:color="auto"/>
            </w:tcBorders>
            <w:shd w:val="clear" w:color="000000" w:fill="FFFFFF"/>
            <w:vAlign w:val="center"/>
            <w:hideMark/>
          </w:tcPr>
          <w:p w14:paraId="22A0A1AC"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fiel</w:t>
            </w:r>
          </w:p>
        </w:tc>
        <w:tc>
          <w:tcPr>
            <w:tcW w:w="0" w:type="auto"/>
            <w:tcBorders>
              <w:top w:val="nil"/>
              <w:left w:val="nil"/>
              <w:bottom w:val="single" w:sz="8" w:space="0" w:color="auto"/>
              <w:right w:val="single" w:sz="8" w:space="0" w:color="auto"/>
            </w:tcBorders>
            <w:shd w:val="clear" w:color="auto" w:fill="auto"/>
            <w:vAlign w:val="center"/>
            <w:hideMark/>
          </w:tcPr>
          <w:p w14:paraId="0766F9D0"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K2</w:t>
            </w:r>
          </w:p>
        </w:tc>
      </w:tr>
      <w:tr w:rsidR="00FE5682" w:rsidRPr="00747763" w14:paraId="513985BE" w14:textId="77777777" w:rsidTr="000C4C93">
        <w:trPr>
          <w:trHeight w:val="6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65A67C6E"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5</w:t>
            </w:r>
          </w:p>
        </w:tc>
        <w:tc>
          <w:tcPr>
            <w:tcW w:w="0" w:type="auto"/>
            <w:tcBorders>
              <w:top w:val="nil"/>
              <w:left w:val="nil"/>
              <w:bottom w:val="single" w:sz="8" w:space="0" w:color="auto"/>
              <w:right w:val="single" w:sz="8" w:space="0" w:color="auto"/>
            </w:tcBorders>
            <w:shd w:val="clear" w:color="auto" w:fill="auto"/>
            <w:vAlign w:val="center"/>
            <w:hideMark/>
          </w:tcPr>
          <w:p w14:paraId="3F00683F"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23</w:t>
            </w:r>
          </w:p>
        </w:tc>
        <w:tc>
          <w:tcPr>
            <w:tcW w:w="0" w:type="auto"/>
            <w:tcBorders>
              <w:top w:val="nil"/>
              <w:left w:val="nil"/>
              <w:bottom w:val="single" w:sz="8" w:space="0" w:color="auto"/>
              <w:right w:val="single" w:sz="8" w:space="0" w:color="auto"/>
            </w:tcBorders>
            <w:shd w:val="clear" w:color="auto" w:fill="auto"/>
            <w:vAlign w:val="center"/>
            <w:hideMark/>
          </w:tcPr>
          <w:p w14:paraId="0DABFC07"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35,000</w:t>
            </w:r>
          </w:p>
        </w:tc>
        <w:tc>
          <w:tcPr>
            <w:tcW w:w="0" w:type="auto"/>
            <w:tcBorders>
              <w:top w:val="nil"/>
              <w:left w:val="nil"/>
              <w:bottom w:val="single" w:sz="8" w:space="0" w:color="auto"/>
              <w:right w:val="single" w:sz="8" w:space="0" w:color="auto"/>
            </w:tcBorders>
            <w:shd w:val="clear" w:color="auto" w:fill="auto"/>
            <w:vAlign w:val="center"/>
            <w:hideMark/>
          </w:tcPr>
          <w:p w14:paraId="19F0426E"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Electrónica</w:t>
            </w:r>
          </w:p>
        </w:tc>
        <w:tc>
          <w:tcPr>
            <w:tcW w:w="0" w:type="auto"/>
            <w:tcBorders>
              <w:top w:val="nil"/>
              <w:left w:val="nil"/>
              <w:bottom w:val="single" w:sz="8" w:space="0" w:color="auto"/>
              <w:right w:val="single" w:sz="8" w:space="0" w:color="auto"/>
            </w:tcBorders>
            <w:shd w:val="clear" w:color="000000" w:fill="FFFFFF"/>
            <w:vAlign w:val="center"/>
            <w:hideMark/>
          </w:tcPr>
          <w:p w14:paraId="31313E0B"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fiel</w:t>
            </w:r>
          </w:p>
        </w:tc>
        <w:tc>
          <w:tcPr>
            <w:tcW w:w="0" w:type="auto"/>
            <w:tcBorders>
              <w:top w:val="nil"/>
              <w:left w:val="nil"/>
              <w:bottom w:val="single" w:sz="8" w:space="0" w:color="auto"/>
              <w:right w:val="single" w:sz="8" w:space="0" w:color="auto"/>
            </w:tcBorders>
            <w:shd w:val="clear" w:color="auto" w:fill="auto"/>
            <w:vAlign w:val="center"/>
            <w:hideMark/>
          </w:tcPr>
          <w:p w14:paraId="4925FBCB"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K2</w:t>
            </w:r>
          </w:p>
        </w:tc>
      </w:tr>
      <w:tr w:rsidR="00FE5682" w:rsidRPr="00747763" w14:paraId="6BC89C3B" w14:textId="77777777" w:rsidTr="00FE5682">
        <w:trPr>
          <w:trHeight w:val="615"/>
        </w:trPr>
        <w:tc>
          <w:tcPr>
            <w:tcW w:w="0" w:type="auto"/>
            <w:tcBorders>
              <w:top w:val="nil"/>
              <w:left w:val="single" w:sz="8" w:space="0" w:color="auto"/>
              <w:bottom w:val="single" w:sz="8" w:space="0" w:color="auto"/>
              <w:right w:val="single" w:sz="8" w:space="0" w:color="auto"/>
            </w:tcBorders>
            <w:shd w:val="clear" w:color="auto" w:fill="auto"/>
            <w:vAlign w:val="center"/>
          </w:tcPr>
          <w:p w14:paraId="1CD95628" w14:textId="24DBC9CD" w:rsidR="00FE5682" w:rsidRPr="007D6BFA" w:rsidRDefault="00FE5682" w:rsidP="000C4C93">
            <w:pPr>
              <w:spacing w:after="0" w:line="240" w:lineRule="auto"/>
              <w:jc w:val="both"/>
              <w:rPr>
                <w:rFonts w:ascii="Arial" w:eastAsia="Times New Roman" w:hAnsi="Arial" w:cs="Arial"/>
                <w:color w:val="000000"/>
                <w:sz w:val="24"/>
                <w:szCs w:val="24"/>
                <w:lang w:eastAsia="es-MX"/>
              </w:rPr>
            </w:pPr>
            <w:r w:rsidRPr="00747763">
              <w:rPr>
                <w:rFonts w:ascii="Arial" w:eastAsia="Times New Roman" w:hAnsi="Arial" w:cs="Arial"/>
                <w:color w:val="000000"/>
                <w:sz w:val="24"/>
                <w:szCs w:val="24"/>
                <w:lang w:eastAsia="es-MX"/>
              </w:rPr>
              <w:t>Promedio</w:t>
            </w:r>
          </w:p>
        </w:tc>
        <w:tc>
          <w:tcPr>
            <w:tcW w:w="0" w:type="auto"/>
            <w:tcBorders>
              <w:top w:val="nil"/>
              <w:left w:val="nil"/>
              <w:bottom w:val="single" w:sz="8" w:space="0" w:color="auto"/>
              <w:right w:val="single" w:sz="8" w:space="0" w:color="auto"/>
            </w:tcBorders>
            <w:shd w:val="clear" w:color="auto" w:fill="auto"/>
            <w:vAlign w:val="center"/>
          </w:tcPr>
          <w:p w14:paraId="58CB0523" w14:textId="17C51A36" w:rsidR="00FE5682" w:rsidRPr="007D6BFA" w:rsidRDefault="00BD0639" w:rsidP="000C4C93">
            <w:pPr>
              <w:spacing w:after="0" w:line="240" w:lineRule="auto"/>
              <w:jc w:val="both"/>
              <w:rPr>
                <w:rFonts w:ascii="Arial" w:eastAsia="Times New Roman" w:hAnsi="Arial" w:cs="Arial"/>
                <w:color w:val="000000"/>
                <w:sz w:val="24"/>
                <w:szCs w:val="24"/>
                <w:lang w:eastAsia="es-MX"/>
              </w:rPr>
            </w:pPr>
            <w:r w:rsidRPr="00747763">
              <w:rPr>
                <w:rFonts w:ascii="Arial" w:eastAsia="Times New Roman" w:hAnsi="Arial" w:cs="Arial"/>
                <w:color w:val="000000"/>
                <w:sz w:val="24"/>
                <w:szCs w:val="24"/>
                <w:lang w:eastAsia="es-MX"/>
              </w:rPr>
              <w:t>22.5</w:t>
            </w:r>
          </w:p>
        </w:tc>
        <w:tc>
          <w:tcPr>
            <w:tcW w:w="0" w:type="auto"/>
            <w:tcBorders>
              <w:top w:val="nil"/>
              <w:left w:val="nil"/>
              <w:bottom w:val="single" w:sz="8" w:space="0" w:color="auto"/>
              <w:right w:val="single" w:sz="8" w:space="0" w:color="auto"/>
            </w:tcBorders>
            <w:shd w:val="clear" w:color="auto" w:fill="auto"/>
            <w:vAlign w:val="center"/>
          </w:tcPr>
          <w:p w14:paraId="7F90E9ED" w14:textId="6F9E8897" w:rsidR="00FE5682" w:rsidRPr="007D6BFA" w:rsidRDefault="00BD0639" w:rsidP="000C4C93">
            <w:pPr>
              <w:spacing w:after="0" w:line="240" w:lineRule="auto"/>
              <w:jc w:val="both"/>
              <w:rPr>
                <w:rFonts w:ascii="Arial" w:eastAsia="Times New Roman" w:hAnsi="Arial" w:cs="Arial"/>
                <w:color w:val="000000"/>
                <w:sz w:val="24"/>
                <w:szCs w:val="24"/>
                <w:lang w:eastAsia="es-MX"/>
              </w:rPr>
            </w:pPr>
            <w:r w:rsidRPr="00747763">
              <w:rPr>
                <w:rFonts w:ascii="Arial" w:eastAsia="Times New Roman" w:hAnsi="Arial" w:cs="Arial"/>
                <w:color w:val="000000"/>
                <w:sz w:val="24"/>
                <w:szCs w:val="24"/>
                <w:lang w:eastAsia="es-MX"/>
              </w:rPr>
              <w:t>32500</w:t>
            </w:r>
          </w:p>
        </w:tc>
        <w:tc>
          <w:tcPr>
            <w:tcW w:w="0" w:type="auto"/>
            <w:tcBorders>
              <w:top w:val="nil"/>
              <w:left w:val="nil"/>
              <w:bottom w:val="single" w:sz="8" w:space="0" w:color="auto"/>
              <w:right w:val="single" w:sz="8" w:space="0" w:color="auto"/>
            </w:tcBorders>
            <w:shd w:val="clear" w:color="auto" w:fill="auto"/>
            <w:vAlign w:val="center"/>
          </w:tcPr>
          <w:p w14:paraId="756B1D9C" w14:textId="51FD2740" w:rsidR="00FE5682" w:rsidRPr="007D6BFA" w:rsidRDefault="00FE5682" w:rsidP="000C4C93">
            <w:pPr>
              <w:spacing w:after="0" w:line="240" w:lineRule="auto"/>
              <w:jc w:val="both"/>
              <w:rPr>
                <w:rFonts w:ascii="Arial" w:eastAsia="Times New Roman" w:hAnsi="Arial" w:cs="Arial"/>
                <w:color w:val="000000"/>
                <w:sz w:val="24"/>
                <w:szCs w:val="24"/>
                <w:lang w:eastAsia="es-MX"/>
              </w:rPr>
            </w:pPr>
            <w:r w:rsidRPr="00747763">
              <w:rPr>
                <w:rFonts w:ascii="Arial" w:eastAsia="Times New Roman" w:hAnsi="Arial" w:cs="Arial"/>
                <w:color w:val="000000"/>
                <w:sz w:val="24"/>
                <w:szCs w:val="24"/>
                <w:lang w:eastAsia="es-MX"/>
              </w:rPr>
              <w:t>Comida</w:t>
            </w:r>
          </w:p>
        </w:tc>
        <w:tc>
          <w:tcPr>
            <w:tcW w:w="0" w:type="auto"/>
            <w:tcBorders>
              <w:top w:val="nil"/>
              <w:left w:val="nil"/>
              <w:bottom w:val="single" w:sz="8" w:space="0" w:color="auto"/>
              <w:right w:val="single" w:sz="8" w:space="0" w:color="auto"/>
            </w:tcBorders>
            <w:shd w:val="clear" w:color="000000" w:fill="FFFFFF"/>
            <w:vAlign w:val="center"/>
          </w:tcPr>
          <w:p w14:paraId="295BD4E5" w14:textId="125E735F" w:rsidR="00FE5682" w:rsidRPr="007D6BFA" w:rsidRDefault="00FE5682" w:rsidP="000C4C93">
            <w:pPr>
              <w:spacing w:after="0" w:line="240" w:lineRule="auto"/>
              <w:jc w:val="both"/>
              <w:rPr>
                <w:rFonts w:ascii="Arial" w:eastAsia="Times New Roman" w:hAnsi="Arial" w:cs="Arial"/>
                <w:color w:val="000000"/>
                <w:sz w:val="24"/>
                <w:szCs w:val="24"/>
                <w:lang w:eastAsia="es-MX"/>
              </w:rPr>
            </w:pPr>
            <w:r w:rsidRPr="00747763">
              <w:rPr>
                <w:rFonts w:ascii="Arial" w:eastAsia="Times New Roman" w:hAnsi="Arial" w:cs="Arial"/>
                <w:color w:val="000000"/>
                <w:sz w:val="24"/>
                <w:szCs w:val="24"/>
                <w:lang w:eastAsia="es-MX"/>
              </w:rPr>
              <w:t>fiel</w:t>
            </w:r>
          </w:p>
        </w:tc>
        <w:tc>
          <w:tcPr>
            <w:tcW w:w="0" w:type="auto"/>
            <w:tcBorders>
              <w:top w:val="nil"/>
              <w:left w:val="nil"/>
              <w:bottom w:val="single" w:sz="8" w:space="0" w:color="auto"/>
              <w:right w:val="single" w:sz="8" w:space="0" w:color="auto"/>
            </w:tcBorders>
            <w:shd w:val="clear" w:color="auto" w:fill="auto"/>
            <w:vAlign w:val="center"/>
          </w:tcPr>
          <w:p w14:paraId="43032C55" w14:textId="36BBD2E5" w:rsidR="00FE5682" w:rsidRPr="007D6BFA" w:rsidRDefault="00FE5682" w:rsidP="000C4C93">
            <w:pPr>
              <w:spacing w:after="0" w:line="240" w:lineRule="auto"/>
              <w:jc w:val="both"/>
              <w:rPr>
                <w:rFonts w:ascii="Arial" w:eastAsia="Times New Roman" w:hAnsi="Arial" w:cs="Arial"/>
                <w:color w:val="000000"/>
                <w:sz w:val="24"/>
                <w:szCs w:val="24"/>
                <w:lang w:eastAsia="es-MX"/>
              </w:rPr>
            </w:pPr>
            <w:r w:rsidRPr="00747763">
              <w:rPr>
                <w:rFonts w:ascii="Arial" w:eastAsia="Times New Roman" w:hAnsi="Arial" w:cs="Arial"/>
                <w:color w:val="000000"/>
                <w:sz w:val="24"/>
                <w:szCs w:val="24"/>
                <w:lang w:eastAsia="es-MX"/>
              </w:rPr>
              <w:t>K2</w:t>
            </w:r>
          </w:p>
        </w:tc>
      </w:tr>
    </w:tbl>
    <w:p w14:paraId="63401235" w14:textId="77777777" w:rsidR="00F021BE" w:rsidRPr="00747763" w:rsidRDefault="00F021BE" w:rsidP="007D6BFA">
      <w:pPr>
        <w:spacing w:line="360" w:lineRule="auto"/>
        <w:jc w:val="both"/>
        <w:rPr>
          <w:rFonts w:ascii="Arial" w:hAnsi="Arial" w:cs="Arial"/>
          <w:sz w:val="24"/>
          <w:szCs w:val="24"/>
        </w:rPr>
      </w:pPr>
    </w:p>
    <w:p w14:paraId="7117BDF8" w14:textId="2610341D" w:rsidR="00F021BE" w:rsidRPr="00747763" w:rsidRDefault="00F021BE" w:rsidP="00F021BE">
      <w:pPr>
        <w:pStyle w:val="Prrafodelista"/>
        <w:numPr>
          <w:ilvl w:val="0"/>
          <w:numId w:val="97"/>
        </w:numPr>
        <w:spacing w:line="360" w:lineRule="auto"/>
        <w:jc w:val="both"/>
        <w:rPr>
          <w:rFonts w:ascii="Arial" w:hAnsi="Arial" w:cs="Arial"/>
          <w:sz w:val="24"/>
          <w:szCs w:val="24"/>
        </w:rPr>
      </w:pPr>
      <w:r w:rsidRPr="00747763">
        <w:rPr>
          <w:rFonts w:ascii="Arial" w:hAnsi="Arial" w:cs="Arial"/>
          <w:sz w:val="24"/>
          <w:szCs w:val="24"/>
        </w:rPr>
        <w:t xml:space="preserve">Se recalcula la distancia entre los objetos y los nuevos prototipos, si el objeto presenta una menor distancia el objeto se mueve del prototipo asignado </w:t>
      </w:r>
      <w:r w:rsidR="00FE5682" w:rsidRPr="00747763">
        <w:rPr>
          <w:rFonts w:ascii="Arial" w:hAnsi="Arial" w:cs="Arial"/>
          <w:sz w:val="24"/>
          <w:szCs w:val="24"/>
        </w:rPr>
        <w:t>originalmente al prototipo que presente la menor distancia</w:t>
      </w:r>
    </w:p>
    <w:p w14:paraId="39025CF2" w14:textId="3C2B75D3" w:rsidR="00747763" w:rsidRPr="00B55C96" w:rsidRDefault="00747763" w:rsidP="00747763">
      <w:pPr>
        <w:pStyle w:val="Descripcin"/>
        <w:jc w:val="center"/>
        <w:rPr>
          <w:rFonts w:ascii="Arial" w:hAnsi="Arial" w:cs="Arial"/>
          <w:color w:val="auto"/>
          <w:sz w:val="24"/>
          <w:szCs w:val="24"/>
        </w:rPr>
      </w:pPr>
      <w:bookmarkStart w:id="95" w:name="_Toc178529380"/>
      <w:r w:rsidRPr="00B55C96">
        <w:rPr>
          <w:rFonts w:ascii="Arial" w:hAnsi="Arial" w:cs="Arial"/>
          <w:color w:val="auto"/>
          <w:sz w:val="24"/>
          <w:szCs w:val="24"/>
        </w:rPr>
        <w:t xml:space="preserve">Tabla </w:t>
      </w:r>
      <w:r w:rsidRPr="00B55C96">
        <w:rPr>
          <w:rFonts w:ascii="Arial" w:hAnsi="Arial" w:cs="Arial"/>
          <w:color w:val="auto"/>
          <w:sz w:val="24"/>
          <w:szCs w:val="24"/>
        </w:rPr>
        <w:fldChar w:fldCharType="begin"/>
      </w:r>
      <w:r w:rsidRPr="00B55C96">
        <w:rPr>
          <w:rFonts w:ascii="Arial" w:hAnsi="Arial" w:cs="Arial"/>
          <w:color w:val="auto"/>
          <w:sz w:val="24"/>
          <w:szCs w:val="24"/>
        </w:rPr>
        <w:instrText xml:space="preserve"> SEQ Tabla \* ARABIC </w:instrText>
      </w:r>
      <w:r w:rsidRPr="00B55C96">
        <w:rPr>
          <w:rFonts w:ascii="Arial" w:hAnsi="Arial" w:cs="Arial"/>
          <w:color w:val="auto"/>
          <w:sz w:val="24"/>
          <w:szCs w:val="24"/>
        </w:rPr>
        <w:fldChar w:fldCharType="separate"/>
      </w:r>
      <w:r w:rsidR="00295246">
        <w:rPr>
          <w:rFonts w:ascii="Arial" w:hAnsi="Arial" w:cs="Arial"/>
          <w:noProof/>
          <w:color w:val="auto"/>
          <w:sz w:val="24"/>
          <w:szCs w:val="24"/>
        </w:rPr>
        <w:t>11</w:t>
      </w:r>
      <w:r w:rsidRPr="00B55C96">
        <w:rPr>
          <w:rFonts w:ascii="Arial" w:hAnsi="Arial" w:cs="Arial"/>
          <w:color w:val="auto"/>
          <w:sz w:val="24"/>
          <w:szCs w:val="24"/>
        </w:rPr>
        <w:fldChar w:fldCharType="end"/>
      </w:r>
      <w:r w:rsidRPr="00B55C96">
        <w:rPr>
          <w:rFonts w:ascii="Arial" w:hAnsi="Arial" w:cs="Arial"/>
          <w:color w:val="auto"/>
          <w:sz w:val="24"/>
          <w:szCs w:val="24"/>
        </w:rPr>
        <w:t xml:space="preserve"> Iteración 2 distancia objeto 1</w:t>
      </w:r>
      <w:bookmarkEnd w:id="95"/>
    </w:p>
    <w:tbl>
      <w:tblPr>
        <w:tblW w:w="0" w:type="auto"/>
        <w:jc w:val="center"/>
        <w:tblCellMar>
          <w:left w:w="70" w:type="dxa"/>
          <w:right w:w="70" w:type="dxa"/>
        </w:tblCellMar>
        <w:tblLook w:val="04A0" w:firstRow="1" w:lastRow="0" w:firstColumn="1" w:lastColumn="0" w:noHBand="0" w:noVBand="1"/>
      </w:tblPr>
      <w:tblGrid>
        <w:gridCol w:w="2476"/>
        <w:gridCol w:w="1610"/>
        <w:gridCol w:w="3495"/>
        <w:gridCol w:w="1605"/>
      </w:tblGrid>
      <w:tr w:rsidR="00D325CB" w:rsidRPr="00747763" w14:paraId="55B71CE1"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F542A21" w14:textId="6CBAF329" w:rsidR="00BD0639" w:rsidRPr="00A60250" w:rsidRDefault="00BD0639" w:rsidP="000C4C93">
            <w:pPr>
              <w:spacing w:after="0" w:line="24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747763">
              <w:rPr>
                <w:rFonts w:ascii="Arial" w:eastAsia="Times New Roman" w:hAnsi="Arial" w:cs="Arial"/>
                <w:b/>
                <w:bCs/>
                <w:color w:val="000000"/>
                <w:sz w:val="24"/>
                <w:szCs w:val="24"/>
                <w:lang w:eastAsia="es-MX"/>
              </w:rPr>
              <w:t>1</w:t>
            </w:r>
            <w:r w:rsidRPr="00A60250">
              <w:rPr>
                <w:rFonts w:ascii="Arial" w:eastAsia="Times New Roman" w:hAnsi="Arial" w:cs="Arial"/>
                <w:color w:val="000000"/>
                <w:sz w:val="24"/>
                <w:szCs w:val="24"/>
                <w:lang w:eastAsia="es-MX"/>
              </w:rPr>
              <w:t xml:space="preserve"> con el prototipo </w:t>
            </w:r>
            <w:r w:rsidRPr="00A60250">
              <w:rPr>
                <w:rFonts w:ascii="Arial" w:eastAsia="Times New Roman" w:hAnsi="Arial" w:cs="Arial"/>
                <w:b/>
                <w:bCs/>
                <w:color w:val="000000"/>
                <w:sz w:val="24"/>
                <w:szCs w:val="24"/>
                <w:lang w:eastAsia="es-MX"/>
              </w:rPr>
              <w:t>K1</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6AE1062F" w14:textId="7925F33D" w:rsidR="00BD0639" w:rsidRPr="00A60250" w:rsidRDefault="00BD0639" w:rsidP="000C4C93">
            <w:pPr>
              <w:spacing w:after="0" w:line="24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747763">
              <w:rPr>
                <w:rFonts w:ascii="Arial" w:eastAsia="Times New Roman" w:hAnsi="Arial" w:cs="Arial"/>
                <w:b/>
                <w:bCs/>
                <w:color w:val="000000"/>
                <w:sz w:val="24"/>
                <w:szCs w:val="24"/>
                <w:lang w:eastAsia="es-MX"/>
              </w:rPr>
              <w:t>1</w:t>
            </w:r>
            <w:r w:rsidRPr="00A60250">
              <w:rPr>
                <w:rFonts w:ascii="Arial" w:eastAsia="Times New Roman" w:hAnsi="Arial" w:cs="Arial"/>
                <w:color w:val="000000"/>
                <w:sz w:val="24"/>
                <w:szCs w:val="24"/>
                <w:lang w:eastAsia="es-MX"/>
              </w:rPr>
              <w:t xml:space="preserve"> con el prototipo</w:t>
            </w:r>
            <w:r w:rsidRPr="00A60250">
              <w:rPr>
                <w:rFonts w:ascii="Arial" w:eastAsia="Times New Roman" w:hAnsi="Arial" w:cs="Arial"/>
                <w:b/>
                <w:bCs/>
                <w:color w:val="000000"/>
                <w:sz w:val="24"/>
                <w:szCs w:val="24"/>
                <w:lang w:eastAsia="es-MX"/>
              </w:rPr>
              <w:t xml:space="preserve"> K2</w:t>
            </w:r>
          </w:p>
        </w:tc>
      </w:tr>
      <w:tr w:rsidR="00D325CB" w:rsidRPr="00747763" w14:paraId="5C3455FB" w14:textId="77777777" w:rsidTr="000C4C93">
        <w:trPr>
          <w:trHeight w:val="1500"/>
          <w:jc w:val="center"/>
        </w:trPr>
        <w:tc>
          <w:tcPr>
            <w:tcW w:w="0" w:type="auto"/>
            <w:tcBorders>
              <w:top w:val="nil"/>
              <w:left w:val="single" w:sz="4" w:space="0" w:color="auto"/>
              <w:bottom w:val="single" w:sz="4" w:space="0" w:color="auto"/>
              <w:right w:val="single" w:sz="4" w:space="0" w:color="auto"/>
            </w:tcBorders>
            <w:shd w:val="clear" w:color="auto" w:fill="auto"/>
            <w:hideMark/>
          </w:tcPr>
          <w:p w14:paraId="6CDBBB7A" w14:textId="47F88F89" w:rsidR="00BD0639" w:rsidRPr="00A60250"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numéricos: =((</w:t>
            </w:r>
            <w:r w:rsidRPr="00747763">
              <w:rPr>
                <w:rFonts w:ascii="Arial" w:eastAsia="Times New Roman" w:hAnsi="Arial" w:cs="Arial"/>
                <w:color w:val="000000"/>
                <w:sz w:val="24"/>
                <w:szCs w:val="24"/>
                <w:lang w:eastAsia="es-MX"/>
              </w:rPr>
              <w:t>25</w:t>
            </w:r>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34.67</w:t>
            </w:r>
            <w:r w:rsidRPr="00A60250">
              <w:rPr>
                <w:rFonts w:ascii="Arial" w:eastAsia="Times New Roman" w:hAnsi="Arial" w:cs="Arial"/>
                <w:color w:val="000000"/>
                <w:sz w:val="24"/>
                <w:szCs w:val="24"/>
                <w:lang w:eastAsia="es-MX"/>
              </w:rPr>
              <w:t>)^2-(</w:t>
            </w:r>
            <w:r w:rsidRPr="00747763">
              <w:rPr>
                <w:rFonts w:ascii="Arial" w:eastAsia="Times New Roman" w:hAnsi="Arial" w:cs="Arial"/>
                <w:color w:val="000000"/>
                <w:sz w:val="24"/>
                <w:szCs w:val="24"/>
                <w:lang w:eastAsia="es-MX"/>
              </w:rPr>
              <w:t>4</w:t>
            </w:r>
            <w:r w:rsidRPr="00A60250">
              <w:rPr>
                <w:rFonts w:ascii="Arial" w:eastAsia="Times New Roman" w:hAnsi="Arial" w:cs="Arial"/>
                <w:color w:val="000000"/>
                <w:sz w:val="24"/>
                <w:szCs w:val="24"/>
                <w:lang w:eastAsia="es-MX"/>
              </w:rPr>
              <w:t>0000-</w:t>
            </w:r>
            <w:r w:rsidRPr="00747763">
              <w:rPr>
                <w:rFonts w:ascii="Arial" w:eastAsia="Times New Roman" w:hAnsi="Arial" w:cs="Arial"/>
                <w:color w:val="000000"/>
                <w:sz w:val="24"/>
                <w:szCs w:val="24"/>
                <w:lang w:eastAsia="es-MX"/>
              </w:rPr>
              <w:t>53333.33</w:t>
            </w:r>
            <w:r w:rsidRPr="00A60250">
              <w:rPr>
                <w:rFonts w:ascii="Arial" w:eastAsia="Times New Roman" w:hAnsi="Arial" w:cs="Arial"/>
                <w:color w:val="000000"/>
                <w:sz w:val="24"/>
                <w:szCs w:val="24"/>
                <w:lang w:eastAsia="es-MX"/>
              </w:rPr>
              <w:t>)^2)^(1/2)=</w:t>
            </w:r>
            <w:r w:rsidRPr="00747763">
              <w:rPr>
                <w:rFonts w:ascii="Arial" w:eastAsia="Times New Roman" w:hAnsi="Arial" w:cs="Arial"/>
                <w:color w:val="000000"/>
                <w:sz w:val="24"/>
                <w:szCs w:val="24"/>
                <w:lang w:eastAsia="es-MX"/>
              </w:rPr>
              <w:t xml:space="preserve"> </w:t>
            </w:r>
            <w:r w:rsidRPr="00747763">
              <w:rPr>
                <w:rFonts w:ascii="Arial" w:eastAsia="Times New Roman" w:hAnsi="Arial" w:cs="Arial"/>
                <w:color w:val="000000"/>
                <w:sz w:val="24"/>
                <w:szCs w:val="24"/>
                <w:lang w:eastAsia="es-MX"/>
              </w:rPr>
              <w:t>13333.33351</w:t>
            </w:r>
          </w:p>
        </w:tc>
        <w:tc>
          <w:tcPr>
            <w:tcW w:w="0" w:type="auto"/>
            <w:tcBorders>
              <w:top w:val="nil"/>
              <w:left w:val="nil"/>
              <w:bottom w:val="single" w:sz="4" w:space="0" w:color="auto"/>
              <w:right w:val="single" w:sz="4" w:space="0" w:color="auto"/>
            </w:tcBorders>
            <w:shd w:val="clear" w:color="auto" w:fill="auto"/>
            <w:hideMark/>
          </w:tcPr>
          <w:p w14:paraId="44B42C0F" w14:textId="3D8E9AB4" w:rsidR="00BD0639" w:rsidRPr="00747763"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00B55C96" w:rsidRPr="00747763">
              <w:rPr>
                <w:rFonts w:ascii="Arial" w:eastAsia="Times New Roman" w:hAnsi="Arial" w:cs="Arial"/>
                <w:color w:val="000000"/>
                <w:sz w:val="24"/>
                <w:szCs w:val="24"/>
                <w:lang w:eastAsia="es-MX"/>
              </w:rPr>
              <w:t>electr</w:t>
            </w:r>
            <w:r w:rsidR="00B55C96">
              <w:rPr>
                <w:rFonts w:ascii="Arial" w:eastAsia="Times New Roman" w:hAnsi="Arial" w:cs="Arial"/>
                <w:color w:val="000000"/>
                <w:sz w:val="24"/>
                <w:szCs w:val="24"/>
                <w:lang w:eastAsia="es-MX"/>
              </w:rPr>
              <w:t>ó</w:t>
            </w:r>
            <w:r w:rsidR="00B55C96" w:rsidRPr="00747763">
              <w:rPr>
                <w:rFonts w:ascii="Arial" w:eastAsia="Times New Roman" w:hAnsi="Arial" w:cs="Arial"/>
                <w:color w:val="000000"/>
                <w:sz w:val="24"/>
                <w:szCs w:val="24"/>
                <w:lang w:eastAsia="es-MX"/>
              </w:rPr>
              <w:t>nica, ropa</w:t>
            </w:r>
            <w:r w:rsidRPr="00A60250">
              <w:rPr>
                <w:rFonts w:ascii="Arial" w:eastAsia="Times New Roman" w:hAnsi="Arial" w:cs="Arial"/>
                <w:color w:val="000000"/>
                <w:sz w:val="24"/>
                <w:szCs w:val="24"/>
                <w:lang w:eastAsia="es-MX"/>
              </w:rPr>
              <w:t xml:space="preserve">)= </w:t>
            </w:r>
            <w:r w:rsidRPr="0074776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w:t>
            </w:r>
            <w:r w:rsidRPr="00747763">
              <w:rPr>
                <w:rFonts w:ascii="Arial" w:eastAsia="Times New Roman" w:hAnsi="Arial" w:cs="Arial"/>
                <w:color w:val="000000"/>
                <w:sz w:val="24"/>
                <w:szCs w:val="24"/>
                <w:lang w:eastAsia="es-MX"/>
              </w:rPr>
              <w:t>nuevo, nuevo</w:t>
            </w:r>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 xml:space="preserve"> 0</w:t>
            </w:r>
            <w:r w:rsidRPr="00A60250">
              <w:rPr>
                <w:rFonts w:ascii="Arial" w:eastAsia="Times New Roman" w:hAnsi="Arial" w:cs="Arial"/>
                <w:color w:val="000000"/>
                <w:sz w:val="24"/>
                <w:szCs w:val="24"/>
                <w:lang w:eastAsia="es-MX"/>
              </w:rPr>
              <w:t xml:space="preserve"> </w:t>
            </w:r>
          </w:p>
          <w:p w14:paraId="4F0B154A" w14:textId="77777777" w:rsidR="00BD0639" w:rsidRPr="00A60250"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Pr="00747763">
              <w:rPr>
                <w:rFonts w:ascii="Arial" w:eastAsia="Times New Roman" w:hAnsi="Arial" w:cs="Arial"/>
                <w:color w:val="000000"/>
                <w:sz w:val="24"/>
                <w:szCs w:val="24"/>
                <w:lang w:eastAsia="es-MX"/>
              </w:rPr>
              <w:t>1</w:t>
            </w:r>
          </w:p>
        </w:tc>
        <w:tc>
          <w:tcPr>
            <w:tcW w:w="0" w:type="auto"/>
            <w:tcBorders>
              <w:top w:val="nil"/>
              <w:left w:val="nil"/>
              <w:bottom w:val="single" w:sz="4" w:space="0" w:color="auto"/>
              <w:right w:val="single" w:sz="4" w:space="0" w:color="auto"/>
            </w:tcBorders>
            <w:shd w:val="clear" w:color="auto" w:fill="auto"/>
            <w:hideMark/>
          </w:tcPr>
          <w:p w14:paraId="773C898D" w14:textId="30B221BD" w:rsidR="00BD0639" w:rsidRPr="00A60250"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numéricos: =((</w:t>
            </w:r>
            <w:r w:rsidR="00D325CB" w:rsidRPr="00747763">
              <w:rPr>
                <w:rFonts w:ascii="Arial" w:eastAsia="Times New Roman" w:hAnsi="Arial" w:cs="Arial"/>
                <w:color w:val="000000"/>
                <w:sz w:val="24"/>
                <w:szCs w:val="24"/>
                <w:lang w:eastAsia="es-MX"/>
              </w:rPr>
              <w:t>25</w:t>
            </w:r>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22</w:t>
            </w:r>
            <w:r w:rsidR="00D325CB" w:rsidRPr="00747763">
              <w:rPr>
                <w:rFonts w:ascii="Arial" w:eastAsia="Times New Roman" w:hAnsi="Arial" w:cs="Arial"/>
                <w:color w:val="000000"/>
                <w:sz w:val="24"/>
                <w:szCs w:val="24"/>
                <w:lang w:eastAsia="es-MX"/>
              </w:rPr>
              <w:t>.5</w:t>
            </w:r>
            <w:r w:rsidRPr="00A60250">
              <w:rPr>
                <w:rFonts w:ascii="Arial" w:eastAsia="Times New Roman" w:hAnsi="Arial" w:cs="Arial"/>
                <w:color w:val="000000"/>
                <w:sz w:val="24"/>
                <w:szCs w:val="24"/>
                <w:lang w:eastAsia="es-MX"/>
              </w:rPr>
              <w:t>)^2-(</w:t>
            </w:r>
            <w:r w:rsidR="00D325CB" w:rsidRPr="00747763">
              <w:rPr>
                <w:rFonts w:ascii="Arial" w:eastAsia="Times New Roman" w:hAnsi="Arial" w:cs="Arial"/>
                <w:color w:val="000000"/>
                <w:sz w:val="24"/>
                <w:szCs w:val="24"/>
                <w:lang w:eastAsia="es-MX"/>
              </w:rPr>
              <w:t>4</w:t>
            </w:r>
            <w:r w:rsidRPr="00A60250">
              <w:rPr>
                <w:rFonts w:ascii="Arial" w:eastAsia="Times New Roman" w:hAnsi="Arial" w:cs="Arial"/>
                <w:color w:val="000000"/>
                <w:sz w:val="24"/>
                <w:szCs w:val="24"/>
                <w:lang w:eastAsia="es-MX"/>
              </w:rPr>
              <w:t>0000-3</w:t>
            </w:r>
            <w:r w:rsidR="00D325CB" w:rsidRPr="00747763">
              <w:rPr>
                <w:rFonts w:ascii="Arial" w:eastAsia="Times New Roman" w:hAnsi="Arial" w:cs="Arial"/>
                <w:color w:val="000000"/>
                <w:sz w:val="24"/>
                <w:szCs w:val="24"/>
                <w:lang w:eastAsia="es-MX"/>
              </w:rPr>
              <w:t>25</w:t>
            </w:r>
            <w:r w:rsidRPr="00A60250">
              <w:rPr>
                <w:rFonts w:ascii="Arial" w:eastAsia="Times New Roman" w:hAnsi="Arial" w:cs="Arial"/>
                <w:color w:val="000000"/>
                <w:sz w:val="24"/>
                <w:szCs w:val="24"/>
                <w:lang w:eastAsia="es-MX"/>
              </w:rPr>
              <w:t>00)^2)^(1/2)=</w:t>
            </w:r>
            <w:r w:rsidR="00D325CB" w:rsidRPr="00747763">
              <w:rPr>
                <w:rFonts w:ascii="Arial" w:eastAsia="Times New Roman" w:hAnsi="Arial" w:cs="Arial"/>
                <w:color w:val="000000"/>
                <w:sz w:val="24"/>
                <w:szCs w:val="24"/>
                <w:lang w:eastAsia="es-MX"/>
              </w:rPr>
              <w:t>7500.000417</w:t>
            </w:r>
          </w:p>
        </w:tc>
        <w:tc>
          <w:tcPr>
            <w:tcW w:w="0" w:type="auto"/>
            <w:tcBorders>
              <w:top w:val="nil"/>
              <w:left w:val="nil"/>
              <w:bottom w:val="single" w:sz="4" w:space="0" w:color="auto"/>
              <w:right w:val="single" w:sz="4" w:space="0" w:color="auto"/>
            </w:tcBorders>
            <w:shd w:val="clear" w:color="auto" w:fill="auto"/>
            <w:hideMark/>
          </w:tcPr>
          <w:p w14:paraId="6875E5F9" w14:textId="0905C7DD" w:rsidR="00BD0639" w:rsidRPr="00747763"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00B55C96" w:rsidRPr="00747763">
              <w:rPr>
                <w:rFonts w:ascii="Arial" w:eastAsia="Times New Roman" w:hAnsi="Arial" w:cs="Arial"/>
                <w:color w:val="000000"/>
                <w:sz w:val="24"/>
                <w:szCs w:val="24"/>
                <w:lang w:eastAsia="es-MX"/>
              </w:rPr>
              <w:t>electr</w:t>
            </w:r>
            <w:r w:rsidR="00B55C96">
              <w:rPr>
                <w:rFonts w:ascii="Arial" w:eastAsia="Times New Roman" w:hAnsi="Arial" w:cs="Arial"/>
                <w:color w:val="000000"/>
                <w:sz w:val="24"/>
                <w:szCs w:val="24"/>
                <w:lang w:eastAsia="es-MX"/>
              </w:rPr>
              <w:t>ó</w:t>
            </w:r>
            <w:r w:rsidR="00B55C96" w:rsidRPr="00747763">
              <w:rPr>
                <w:rFonts w:ascii="Arial" w:eastAsia="Times New Roman" w:hAnsi="Arial" w:cs="Arial"/>
                <w:color w:val="000000"/>
                <w:sz w:val="24"/>
                <w:szCs w:val="24"/>
                <w:lang w:eastAsia="es-MX"/>
              </w:rPr>
              <w:t>nica, comida</w:t>
            </w:r>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 (</w:t>
            </w:r>
            <w:r w:rsidR="00B55C96" w:rsidRPr="00747763">
              <w:rPr>
                <w:rFonts w:ascii="Arial" w:eastAsia="Times New Roman" w:hAnsi="Arial" w:cs="Arial"/>
                <w:color w:val="000000"/>
                <w:sz w:val="24"/>
                <w:szCs w:val="24"/>
                <w:lang w:eastAsia="es-MX"/>
              </w:rPr>
              <w:t>nuevo, fiel</w:t>
            </w:r>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w:t>
            </w:r>
          </w:p>
          <w:p w14:paraId="0E047620" w14:textId="77777777" w:rsidR="00BD0639" w:rsidRPr="00A60250"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Pr="00747763">
              <w:rPr>
                <w:rFonts w:ascii="Arial" w:eastAsia="Times New Roman" w:hAnsi="Arial" w:cs="Arial"/>
                <w:color w:val="000000"/>
                <w:sz w:val="24"/>
                <w:szCs w:val="24"/>
                <w:lang w:eastAsia="es-MX"/>
              </w:rPr>
              <w:t>2</w:t>
            </w:r>
          </w:p>
        </w:tc>
      </w:tr>
      <w:tr w:rsidR="00D325CB" w:rsidRPr="00747763" w14:paraId="470B99D8"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5ED36C67" w14:textId="25A758F5" w:rsidR="00BD0639" w:rsidRPr="00A60250"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lastRenderedPageBreak/>
              <w:t xml:space="preserve">Distancia total: </w:t>
            </w:r>
            <w:r w:rsidR="00D325CB" w:rsidRPr="00747763">
              <w:rPr>
                <w:rFonts w:ascii="Arial" w:eastAsia="Times New Roman" w:hAnsi="Arial" w:cs="Arial"/>
                <w:color w:val="000000"/>
                <w:sz w:val="24"/>
                <w:szCs w:val="24"/>
                <w:lang w:eastAsia="es-MX"/>
              </w:rPr>
              <w:t>1333</w:t>
            </w:r>
            <w:r w:rsidR="00D325CB" w:rsidRPr="00747763">
              <w:rPr>
                <w:rFonts w:ascii="Arial" w:eastAsia="Times New Roman" w:hAnsi="Arial" w:cs="Arial"/>
                <w:color w:val="000000"/>
                <w:sz w:val="24"/>
                <w:szCs w:val="24"/>
                <w:lang w:eastAsia="es-MX"/>
              </w:rPr>
              <w:t>4</w:t>
            </w:r>
            <w:r w:rsidR="00D325CB" w:rsidRPr="00747763">
              <w:rPr>
                <w:rFonts w:ascii="Arial" w:eastAsia="Times New Roman" w:hAnsi="Arial" w:cs="Arial"/>
                <w:color w:val="000000"/>
                <w:sz w:val="24"/>
                <w:szCs w:val="24"/>
                <w:lang w:eastAsia="es-MX"/>
              </w:rPr>
              <w:t>.33351</w:t>
            </w:r>
          </w:p>
        </w:tc>
        <w:tc>
          <w:tcPr>
            <w:tcW w:w="0" w:type="auto"/>
            <w:gridSpan w:val="2"/>
            <w:tcBorders>
              <w:top w:val="single" w:sz="4" w:space="0" w:color="auto"/>
              <w:left w:val="nil"/>
              <w:bottom w:val="single" w:sz="4" w:space="0" w:color="auto"/>
              <w:right w:val="single" w:sz="4" w:space="0" w:color="auto"/>
            </w:tcBorders>
            <w:shd w:val="clear" w:color="auto" w:fill="auto"/>
            <w:vAlign w:val="bottom"/>
            <w:hideMark/>
          </w:tcPr>
          <w:p w14:paraId="6FF28CAC" w14:textId="470C01E5" w:rsidR="00BD0639" w:rsidRPr="00A60250"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D325CB" w:rsidRPr="00747763">
              <w:rPr>
                <w:rFonts w:ascii="Arial" w:eastAsia="Times New Roman" w:hAnsi="Arial" w:cs="Arial"/>
                <w:color w:val="000000"/>
                <w:sz w:val="24"/>
                <w:szCs w:val="24"/>
                <w:lang w:eastAsia="es-MX"/>
              </w:rPr>
              <w:t>750</w:t>
            </w:r>
            <w:r w:rsidR="00D325CB" w:rsidRPr="00747763">
              <w:rPr>
                <w:rFonts w:ascii="Arial" w:eastAsia="Times New Roman" w:hAnsi="Arial" w:cs="Arial"/>
                <w:color w:val="000000"/>
                <w:sz w:val="24"/>
                <w:szCs w:val="24"/>
                <w:lang w:eastAsia="es-MX"/>
              </w:rPr>
              <w:t>2</w:t>
            </w:r>
            <w:r w:rsidR="00D325CB" w:rsidRPr="00747763">
              <w:rPr>
                <w:rFonts w:ascii="Arial" w:eastAsia="Times New Roman" w:hAnsi="Arial" w:cs="Arial"/>
                <w:color w:val="000000"/>
                <w:sz w:val="24"/>
                <w:szCs w:val="24"/>
                <w:lang w:eastAsia="es-MX"/>
              </w:rPr>
              <w:t>.000417</w:t>
            </w:r>
          </w:p>
        </w:tc>
      </w:tr>
    </w:tbl>
    <w:p w14:paraId="21060804" w14:textId="77777777" w:rsidR="00FE5682" w:rsidRPr="00747763" w:rsidRDefault="00FE5682" w:rsidP="00BD0639">
      <w:pPr>
        <w:spacing w:line="360" w:lineRule="auto"/>
        <w:jc w:val="both"/>
        <w:rPr>
          <w:rFonts w:ascii="Arial" w:hAnsi="Arial" w:cs="Arial"/>
          <w:sz w:val="24"/>
          <w:szCs w:val="24"/>
        </w:rPr>
      </w:pPr>
    </w:p>
    <w:p w14:paraId="46B9760C" w14:textId="27AF3E27" w:rsidR="00B55C96" w:rsidRPr="008070A6" w:rsidRDefault="00BD0639" w:rsidP="008070A6">
      <w:pPr>
        <w:pStyle w:val="Prrafodelista"/>
        <w:numPr>
          <w:ilvl w:val="0"/>
          <w:numId w:val="97"/>
        </w:numPr>
        <w:spacing w:line="360" w:lineRule="auto"/>
        <w:rPr>
          <w:rFonts w:ascii="Arial" w:hAnsi="Arial" w:cs="Arial"/>
          <w:sz w:val="24"/>
          <w:szCs w:val="24"/>
        </w:rPr>
      </w:pPr>
      <w:r w:rsidRPr="00747763">
        <w:rPr>
          <w:rFonts w:ascii="Arial" w:hAnsi="Arial" w:cs="Arial"/>
          <w:sz w:val="24"/>
          <w:szCs w:val="24"/>
        </w:rPr>
        <w:t xml:space="preserve">Al objeto </w:t>
      </w:r>
      <w:r w:rsidRPr="00747763">
        <w:rPr>
          <w:rFonts w:ascii="Arial" w:hAnsi="Arial" w:cs="Arial"/>
          <w:sz w:val="24"/>
          <w:szCs w:val="24"/>
        </w:rPr>
        <w:t>1</w:t>
      </w:r>
      <w:r w:rsidRPr="00747763">
        <w:rPr>
          <w:rFonts w:ascii="Arial" w:hAnsi="Arial" w:cs="Arial"/>
          <w:sz w:val="24"/>
          <w:szCs w:val="24"/>
        </w:rPr>
        <w:t xml:space="preserve"> se le asigna el valor de </w:t>
      </w:r>
      <w:r w:rsidRPr="00747763">
        <w:rPr>
          <w:rFonts w:ascii="Arial" w:hAnsi="Arial" w:cs="Arial"/>
          <w:b/>
          <w:bCs/>
          <w:sz w:val="24"/>
          <w:szCs w:val="24"/>
        </w:rPr>
        <w:t>K</w:t>
      </w:r>
      <w:r w:rsidR="00D325CB" w:rsidRPr="00747763">
        <w:rPr>
          <w:rFonts w:ascii="Arial" w:hAnsi="Arial" w:cs="Arial"/>
          <w:b/>
          <w:bCs/>
          <w:sz w:val="24"/>
          <w:szCs w:val="24"/>
        </w:rPr>
        <w:t>1</w:t>
      </w:r>
    </w:p>
    <w:p w14:paraId="415A9E04" w14:textId="77777777" w:rsidR="00BD0639" w:rsidRPr="00B55C96" w:rsidRDefault="00BD0639" w:rsidP="00BD0639">
      <w:pPr>
        <w:pStyle w:val="Prrafodelista"/>
        <w:numPr>
          <w:ilvl w:val="0"/>
          <w:numId w:val="98"/>
        </w:numPr>
        <w:spacing w:line="360" w:lineRule="auto"/>
        <w:jc w:val="both"/>
        <w:rPr>
          <w:rFonts w:ascii="Arial" w:hAnsi="Arial" w:cs="Arial"/>
          <w:sz w:val="24"/>
          <w:szCs w:val="24"/>
        </w:rPr>
      </w:pPr>
      <w:r w:rsidRPr="00747763">
        <w:rPr>
          <w:rFonts w:ascii="Arial" w:hAnsi="Arial" w:cs="Arial"/>
          <w:sz w:val="24"/>
          <w:szCs w:val="24"/>
        </w:rPr>
        <w:t xml:space="preserve">Se recalcula la distancia entre los objetos y los nuevos prototipos, si el objeto presenta una menor distancia el objeto se mueve del prototipo asignado originalmente </w:t>
      </w:r>
      <w:r w:rsidRPr="00B55C96">
        <w:rPr>
          <w:rFonts w:ascii="Arial" w:hAnsi="Arial" w:cs="Arial"/>
          <w:sz w:val="24"/>
          <w:szCs w:val="24"/>
        </w:rPr>
        <w:t>al prototipo que presente la menor distancia</w:t>
      </w:r>
    </w:p>
    <w:p w14:paraId="53DDCD5A" w14:textId="12166AB2" w:rsidR="00747763" w:rsidRPr="00B55C96" w:rsidRDefault="00747763" w:rsidP="00747763">
      <w:pPr>
        <w:pStyle w:val="Descripcin"/>
        <w:jc w:val="center"/>
        <w:rPr>
          <w:rFonts w:ascii="Arial" w:hAnsi="Arial" w:cs="Arial"/>
          <w:color w:val="auto"/>
          <w:sz w:val="24"/>
          <w:szCs w:val="24"/>
        </w:rPr>
      </w:pPr>
      <w:bookmarkStart w:id="96" w:name="_Toc178529381"/>
      <w:r w:rsidRPr="00B55C96">
        <w:rPr>
          <w:rFonts w:ascii="Arial" w:hAnsi="Arial" w:cs="Arial"/>
          <w:color w:val="auto"/>
          <w:sz w:val="24"/>
          <w:szCs w:val="24"/>
        </w:rPr>
        <w:t xml:space="preserve">Tabla </w:t>
      </w:r>
      <w:r w:rsidRPr="00B55C96">
        <w:rPr>
          <w:rFonts w:ascii="Arial" w:hAnsi="Arial" w:cs="Arial"/>
          <w:color w:val="auto"/>
          <w:sz w:val="24"/>
          <w:szCs w:val="24"/>
        </w:rPr>
        <w:fldChar w:fldCharType="begin"/>
      </w:r>
      <w:r w:rsidRPr="00B55C96">
        <w:rPr>
          <w:rFonts w:ascii="Arial" w:hAnsi="Arial" w:cs="Arial"/>
          <w:color w:val="auto"/>
          <w:sz w:val="24"/>
          <w:szCs w:val="24"/>
        </w:rPr>
        <w:instrText xml:space="preserve"> SEQ Tabla \* ARABIC </w:instrText>
      </w:r>
      <w:r w:rsidRPr="00B55C96">
        <w:rPr>
          <w:rFonts w:ascii="Arial" w:hAnsi="Arial" w:cs="Arial"/>
          <w:color w:val="auto"/>
          <w:sz w:val="24"/>
          <w:szCs w:val="24"/>
        </w:rPr>
        <w:fldChar w:fldCharType="separate"/>
      </w:r>
      <w:r w:rsidR="00295246">
        <w:rPr>
          <w:rFonts w:ascii="Arial" w:hAnsi="Arial" w:cs="Arial"/>
          <w:noProof/>
          <w:color w:val="auto"/>
          <w:sz w:val="24"/>
          <w:szCs w:val="24"/>
        </w:rPr>
        <w:t>12</w:t>
      </w:r>
      <w:r w:rsidRPr="00B55C96">
        <w:rPr>
          <w:rFonts w:ascii="Arial" w:hAnsi="Arial" w:cs="Arial"/>
          <w:color w:val="auto"/>
          <w:sz w:val="24"/>
          <w:szCs w:val="24"/>
        </w:rPr>
        <w:fldChar w:fldCharType="end"/>
      </w:r>
      <w:r w:rsidRPr="00B55C96">
        <w:rPr>
          <w:rFonts w:ascii="Arial" w:hAnsi="Arial" w:cs="Arial"/>
          <w:color w:val="auto"/>
          <w:sz w:val="24"/>
          <w:szCs w:val="24"/>
        </w:rPr>
        <w:t xml:space="preserve"> Iteración 2 distancia objeto 2</w:t>
      </w:r>
      <w:bookmarkEnd w:id="96"/>
    </w:p>
    <w:tbl>
      <w:tblPr>
        <w:tblW w:w="0" w:type="auto"/>
        <w:jc w:val="center"/>
        <w:tblCellMar>
          <w:left w:w="70" w:type="dxa"/>
          <w:right w:w="70" w:type="dxa"/>
        </w:tblCellMar>
        <w:tblLook w:val="04A0" w:firstRow="1" w:lastRow="0" w:firstColumn="1" w:lastColumn="0" w:noHBand="0" w:noVBand="1"/>
      </w:tblPr>
      <w:tblGrid>
        <w:gridCol w:w="2495"/>
        <w:gridCol w:w="1594"/>
        <w:gridCol w:w="3509"/>
        <w:gridCol w:w="1588"/>
      </w:tblGrid>
      <w:tr w:rsidR="00D325CB" w:rsidRPr="00747763" w14:paraId="1A538EBC"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C6CDCBD" w14:textId="297A5A16" w:rsidR="00BD0639" w:rsidRPr="00A60250" w:rsidRDefault="00BD0639" w:rsidP="000C4C93">
            <w:pPr>
              <w:spacing w:after="0" w:line="24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747763">
              <w:rPr>
                <w:rFonts w:ascii="Arial" w:eastAsia="Times New Roman" w:hAnsi="Arial" w:cs="Arial"/>
                <w:b/>
                <w:bCs/>
                <w:color w:val="000000"/>
                <w:sz w:val="24"/>
                <w:szCs w:val="24"/>
                <w:lang w:eastAsia="es-MX"/>
              </w:rPr>
              <w:t>2</w:t>
            </w:r>
            <w:r w:rsidRPr="00A60250">
              <w:rPr>
                <w:rFonts w:ascii="Arial" w:eastAsia="Times New Roman" w:hAnsi="Arial" w:cs="Arial"/>
                <w:color w:val="000000"/>
                <w:sz w:val="24"/>
                <w:szCs w:val="24"/>
                <w:lang w:eastAsia="es-MX"/>
              </w:rPr>
              <w:t xml:space="preserve"> con el prototipo </w:t>
            </w:r>
            <w:r w:rsidRPr="00A60250">
              <w:rPr>
                <w:rFonts w:ascii="Arial" w:eastAsia="Times New Roman" w:hAnsi="Arial" w:cs="Arial"/>
                <w:b/>
                <w:bCs/>
                <w:color w:val="000000"/>
                <w:sz w:val="24"/>
                <w:szCs w:val="24"/>
                <w:lang w:eastAsia="es-MX"/>
              </w:rPr>
              <w:t>K1</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075D1DF9" w14:textId="5E3F1840" w:rsidR="00BD0639" w:rsidRPr="00A60250" w:rsidRDefault="00BD0639" w:rsidP="000C4C93">
            <w:pPr>
              <w:spacing w:after="0" w:line="24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747763">
              <w:rPr>
                <w:rFonts w:ascii="Arial" w:eastAsia="Times New Roman" w:hAnsi="Arial" w:cs="Arial"/>
                <w:b/>
                <w:bCs/>
                <w:color w:val="000000"/>
                <w:sz w:val="24"/>
                <w:szCs w:val="24"/>
                <w:lang w:eastAsia="es-MX"/>
              </w:rPr>
              <w:t>2</w:t>
            </w:r>
            <w:r w:rsidRPr="00A60250">
              <w:rPr>
                <w:rFonts w:ascii="Arial" w:eastAsia="Times New Roman" w:hAnsi="Arial" w:cs="Arial"/>
                <w:color w:val="000000"/>
                <w:sz w:val="24"/>
                <w:szCs w:val="24"/>
                <w:lang w:eastAsia="es-MX"/>
              </w:rPr>
              <w:t xml:space="preserve"> con el prototipo</w:t>
            </w:r>
            <w:r w:rsidRPr="00A60250">
              <w:rPr>
                <w:rFonts w:ascii="Arial" w:eastAsia="Times New Roman" w:hAnsi="Arial" w:cs="Arial"/>
                <w:b/>
                <w:bCs/>
                <w:color w:val="000000"/>
                <w:sz w:val="24"/>
                <w:szCs w:val="24"/>
                <w:lang w:eastAsia="es-MX"/>
              </w:rPr>
              <w:t xml:space="preserve"> K2</w:t>
            </w:r>
          </w:p>
        </w:tc>
      </w:tr>
      <w:tr w:rsidR="00747763" w:rsidRPr="00747763" w14:paraId="1340B42B" w14:textId="77777777" w:rsidTr="000C4C93">
        <w:trPr>
          <w:trHeight w:val="1500"/>
          <w:jc w:val="center"/>
        </w:trPr>
        <w:tc>
          <w:tcPr>
            <w:tcW w:w="0" w:type="auto"/>
            <w:tcBorders>
              <w:top w:val="nil"/>
              <w:left w:val="single" w:sz="4" w:space="0" w:color="auto"/>
              <w:bottom w:val="single" w:sz="4" w:space="0" w:color="auto"/>
              <w:right w:val="single" w:sz="4" w:space="0" w:color="auto"/>
            </w:tcBorders>
            <w:shd w:val="clear" w:color="auto" w:fill="auto"/>
            <w:hideMark/>
          </w:tcPr>
          <w:p w14:paraId="12977B65" w14:textId="74A68678" w:rsidR="00BD0639" w:rsidRPr="00A60250"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numéricos: =((</w:t>
            </w:r>
            <w:r w:rsidR="00D325CB" w:rsidRPr="00747763">
              <w:rPr>
                <w:rFonts w:ascii="Arial" w:eastAsia="Times New Roman" w:hAnsi="Arial" w:cs="Arial"/>
                <w:color w:val="000000"/>
                <w:sz w:val="24"/>
                <w:szCs w:val="24"/>
                <w:lang w:eastAsia="es-MX"/>
              </w:rPr>
              <w:t>34</w:t>
            </w:r>
            <w:r w:rsidRPr="00A60250">
              <w:rPr>
                <w:rFonts w:ascii="Arial" w:eastAsia="Times New Roman" w:hAnsi="Arial" w:cs="Arial"/>
                <w:color w:val="000000"/>
                <w:sz w:val="24"/>
                <w:szCs w:val="24"/>
                <w:lang w:eastAsia="es-MX"/>
              </w:rPr>
              <w:t>-</w:t>
            </w:r>
            <w:r w:rsidR="00D325CB" w:rsidRPr="00747763">
              <w:rPr>
                <w:rFonts w:ascii="Arial" w:eastAsia="Times New Roman" w:hAnsi="Arial" w:cs="Arial"/>
                <w:color w:val="000000"/>
                <w:sz w:val="24"/>
                <w:szCs w:val="24"/>
                <w:lang w:eastAsia="es-MX"/>
              </w:rPr>
              <w:t>34.67</w:t>
            </w:r>
            <w:r w:rsidRPr="00A60250">
              <w:rPr>
                <w:rFonts w:ascii="Arial" w:eastAsia="Times New Roman" w:hAnsi="Arial" w:cs="Arial"/>
                <w:color w:val="000000"/>
                <w:sz w:val="24"/>
                <w:szCs w:val="24"/>
                <w:lang w:eastAsia="es-MX"/>
              </w:rPr>
              <w:t>)^2-(</w:t>
            </w:r>
            <w:r w:rsidR="00D325CB" w:rsidRPr="00747763">
              <w:rPr>
                <w:rFonts w:ascii="Arial" w:eastAsia="Times New Roman" w:hAnsi="Arial" w:cs="Arial"/>
                <w:color w:val="000000"/>
                <w:sz w:val="24"/>
                <w:szCs w:val="24"/>
                <w:lang w:eastAsia="es-MX"/>
              </w:rPr>
              <w:t>5</w:t>
            </w:r>
            <w:r w:rsidRPr="00A60250">
              <w:rPr>
                <w:rFonts w:ascii="Arial" w:eastAsia="Times New Roman" w:hAnsi="Arial" w:cs="Arial"/>
                <w:color w:val="000000"/>
                <w:sz w:val="24"/>
                <w:szCs w:val="24"/>
                <w:lang w:eastAsia="es-MX"/>
              </w:rPr>
              <w:t>0000-</w:t>
            </w:r>
            <w:r w:rsidR="00D325CB" w:rsidRPr="00747763">
              <w:rPr>
                <w:rFonts w:ascii="Arial" w:eastAsia="Times New Roman" w:hAnsi="Arial" w:cs="Arial"/>
                <w:color w:val="000000"/>
                <w:sz w:val="24"/>
                <w:szCs w:val="24"/>
                <w:lang w:eastAsia="es-MX"/>
              </w:rPr>
              <w:t>53333.33</w:t>
            </w:r>
            <w:r w:rsidRPr="00A60250">
              <w:rPr>
                <w:rFonts w:ascii="Arial" w:eastAsia="Times New Roman" w:hAnsi="Arial" w:cs="Arial"/>
                <w:color w:val="000000"/>
                <w:sz w:val="24"/>
                <w:szCs w:val="24"/>
                <w:lang w:eastAsia="es-MX"/>
              </w:rPr>
              <w:t>)^2)^(1/2)=</w:t>
            </w:r>
            <w:r w:rsidRPr="00747763">
              <w:rPr>
                <w:rFonts w:ascii="Arial" w:eastAsia="Times New Roman" w:hAnsi="Arial" w:cs="Arial"/>
                <w:color w:val="000000"/>
                <w:sz w:val="24"/>
                <w:szCs w:val="24"/>
                <w:lang w:eastAsia="es-MX"/>
              </w:rPr>
              <w:t xml:space="preserve"> </w:t>
            </w:r>
            <w:r w:rsidR="00D325CB" w:rsidRPr="00747763">
              <w:rPr>
                <w:rFonts w:ascii="Arial" w:eastAsia="Times New Roman" w:hAnsi="Arial" w:cs="Arial"/>
                <w:color w:val="000000"/>
                <w:sz w:val="24"/>
                <w:szCs w:val="24"/>
                <w:lang w:eastAsia="es-MX"/>
              </w:rPr>
              <w:t>3333.330067</w:t>
            </w:r>
          </w:p>
        </w:tc>
        <w:tc>
          <w:tcPr>
            <w:tcW w:w="0" w:type="auto"/>
            <w:tcBorders>
              <w:top w:val="nil"/>
              <w:left w:val="nil"/>
              <w:bottom w:val="single" w:sz="4" w:space="0" w:color="auto"/>
              <w:right w:val="single" w:sz="4" w:space="0" w:color="auto"/>
            </w:tcBorders>
            <w:shd w:val="clear" w:color="auto" w:fill="auto"/>
            <w:hideMark/>
          </w:tcPr>
          <w:p w14:paraId="586594E7" w14:textId="1D2E8E61" w:rsidR="00BD0639" w:rsidRPr="00747763"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00D325CB" w:rsidRPr="00747763">
              <w:rPr>
                <w:rFonts w:ascii="Arial" w:eastAsia="Times New Roman" w:hAnsi="Arial" w:cs="Arial"/>
                <w:color w:val="000000"/>
                <w:sz w:val="24"/>
                <w:szCs w:val="24"/>
                <w:lang w:eastAsia="es-MX"/>
              </w:rPr>
              <w:t>ropa</w:t>
            </w:r>
            <w:r w:rsidRPr="00747763">
              <w:rPr>
                <w:rFonts w:ascii="Arial" w:eastAsia="Times New Roman" w:hAnsi="Arial" w:cs="Arial"/>
                <w:color w:val="000000"/>
                <w:sz w:val="24"/>
                <w:szCs w:val="24"/>
                <w:lang w:eastAsia="es-MX"/>
              </w:rPr>
              <w:t xml:space="preserve">, </w:t>
            </w:r>
            <w:r w:rsidR="00D325CB" w:rsidRPr="00747763">
              <w:rPr>
                <w:rFonts w:ascii="Arial" w:eastAsia="Times New Roman" w:hAnsi="Arial" w:cs="Arial"/>
                <w:color w:val="000000"/>
                <w:sz w:val="24"/>
                <w:szCs w:val="24"/>
                <w:lang w:eastAsia="es-MX"/>
              </w:rPr>
              <w:t>ropa</w:t>
            </w:r>
            <w:r w:rsidRPr="00A60250">
              <w:rPr>
                <w:rFonts w:ascii="Arial" w:eastAsia="Times New Roman" w:hAnsi="Arial" w:cs="Arial"/>
                <w:color w:val="000000"/>
                <w:sz w:val="24"/>
                <w:szCs w:val="24"/>
                <w:lang w:eastAsia="es-MX"/>
              </w:rPr>
              <w:t xml:space="preserve">)= </w:t>
            </w:r>
            <w:r w:rsidR="00D325CB" w:rsidRPr="00747763">
              <w:rPr>
                <w:rFonts w:ascii="Arial" w:eastAsia="Times New Roman" w:hAnsi="Arial" w:cs="Arial"/>
                <w:color w:val="000000"/>
                <w:sz w:val="24"/>
                <w:szCs w:val="24"/>
                <w:lang w:eastAsia="es-MX"/>
              </w:rPr>
              <w:t>0</w:t>
            </w:r>
            <w:r w:rsidRPr="00A60250">
              <w:rPr>
                <w:rFonts w:ascii="Arial" w:eastAsia="Times New Roman" w:hAnsi="Arial" w:cs="Arial"/>
                <w:color w:val="000000"/>
                <w:sz w:val="24"/>
                <w:szCs w:val="24"/>
                <w:lang w:eastAsia="es-MX"/>
              </w:rPr>
              <w:t>+ (</w:t>
            </w:r>
            <w:r w:rsidR="00D325CB" w:rsidRPr="00747763">
              <w:rPr>
                <w:rFonts w:ascii="Arial" w:eastAsia="Times New Roman" w:hAnsi="Arial" w:cs="Arial"/>
                <w:color w:val="000000"/>
                <w:sz w:val="24"/>
                <w:szCs w:val="24"/>
                <w:lang w:eastAsia="es-MX"/>
              </w:rPr>
              <w:t>regular</w:t>
            </w:r>
            <w:r w:rsidRPr="00747763">
              <w:rPr>
                <w:rFonts w:ascii="Arial" w:eastAsia="Times New Roman" w:hAnsi="Arial" w:cs="Arial"/>
                <w:color w:val="000000"/>
                <w:sz w:val="24"/>
                <w:szCs w:val="24"/>
                <w:lang w:eastAsia="es-MX"/>
              </w:rPr>
              <w:t>, nuevo</w:t>
            </w:r>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 xml:space="preserve"> </w:t>
            </w:r>
            <w:r w:rsidR="00D325CB" w:rsidRPr="00747763">
              <w:rPr>
                <w:rFonts w:ascii="Arial" w:eastAsia="Times New Roman" w:hAnsi="Arial" w:cs="Arial"/>
                <w:color w:val="000000"/>
                <w:sz w:val="24"/>
                <w:szCs w:val="24"/>
                <w:lang w:eastAsia="es-MX"/>
              </w:rPr>
              <w:t>1</w:t>
            </w:r>
          </w:p>
          <w:p w14:paraId="4C0E3922" w14:textId="77777777" w:rsidR="00BD0639" w:rsidRPr="00A60250"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Pr="00747763">
              <w:rPr>
                <w:rFonts w:ascii="Arial" w:eastAsia="Times New Roman" w:hAnsi="Arial" w:cs="Arial"/>
                <w:color w:val="000000"/>
                <w:sz w:val="24"/>
                <w:szCs w:val="24"/>
                <w:lang w:eastAsia="es-MX"/>
              </w:rPr>
              <w:t>1</w:t>
            </w:r>
          </w:p>
        </w:tc>
        <w:tc>
          <w:tcPr>
            <w:tcW w:w="0" w:type="auto"/>
            <w:tcBorders>
              <w:top w:val="nil"/>
              <w:left w:val="nil"/>
              <w:bottom w:val="single" w:sz="4" w:space="0" w:color="auto"/>
              <w:right w:val="single" w:sz="4" w:space="0" w:color="auto"/>
            </w:tcBorders>
            <w:shd w:val="clear" w:color="auto" w:fill="auto"/>
            <w:hideMark/>
          </w:tcPr>
          <w:p w14:paraId="58B2B7AC" w14:textId="3467DD8F" w:rsidR="00BD0639" w:rsidRPr="00A60250"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numéricos: =((</w:t>
            </w:r>
            <w:r w:rsidR="00D325CB" w:rsidRPr="00747763">
              <w:rPr>
                <w:rFonts w:ascii="Arial" w:eastAsia="Times New Roman" w:hAnsi="Arial" w:cs="Arial"/>
                <w:color w:val="000000"/>
                <w:sz w:val="24"/>
                <w:szCs w:val="24"/>
                <w:lang w:eastAsia="es-MX"/>
              </w:rPr>
              <w:t>34</w:t>
            </w:r>
            <w:r w:rsidRPr="00A60250">
              <w:rPr>
                <w:rFonts w:ascii="Arial" w:eastAsia="Times New Roman" w:hAnsi="Arial" w:cs="Arial"/>
                <w:color w:val="000000"/>
                <w:sz w:val="24"/>
                <w:szCs w:val="24"/>
                <w:lang w:eastAsia="es-MX"/>
              </w:rPr>
              <w:t>-</w:t>
            </w:r>
            <w:r w:rsidR="00D325CB" w:rsidRPr="00747763">
              <w:rPr>
                <w:rFonts w:ascii="Arial" w:eastAsia="Times New Roman" w:hAnsi="Arial" w:cs="Arial"/>
                <w:color w:val="000000"/>
                <w:sz w:val="24"/>
                <w:szCs w:val="24"/>
                <w:lang w:eastAsia="es-MX"/>
              </w:rPr>
              <w:t>22.5</w:t>
            </w:r>
            <w:r w:rsidRPr="00A60250">
              <w:rPr>
                <w:rFonts w:ascii="Arial" w:eastAsia="Times New Roman" w:hAnsi="Arial" w:cs="Arial"/>
                <w:color w:val="000000"/>
                <w:sz w:val="24"/>
                <w:szCs w:val="24"/>
                <w:lang w:eastAsia="es-MX"/>
              </w:rPr>
              <w:t>)^2-(</w:t>
            </w:r>
            <w:r w:rsidR="00D325CB" w:rsidRPr="00747763">
              <w:rPr>
                <w:rFonts w:ascii="Arial" w:eastAsia="Times New Roman" w:hAnsi="Arial" w:cs="Arial"/>
                <w:color w:val="000000"/>
                <w:sz w:val="24"/>
                <w:szCs w:val="24"/>
                <w:lang w:eastAsia="es-MX"/>
              </w:rPr>
              <w:t>5</w:t>
            </w:r>
            <w:r w:rsidRPr="00A60250">
              <w:rPr>
                <w:rFonts w:ascii="Arial" w:eastAsia="Times New Roman" w:hAnsi="Arial" w:cs="Arial"/>
                <w:color w:val="000000"/>
                <w:sz w:val="24"/>
                <w:szCs w:val="24"/>
                <w:lang w:eastAsia="es-MX"/>
              </w:rPr>
              <w:t>0000-3</w:t>
            </w:r>
            <w:r w:rsidR="00D325CB" w:rsidRPr="00747763">
              <w:rPr>
                <w:rFonts w:ascii="Arial" w:eastAsia="Times New Roman" w:hAnsi="Arial" w:cs="Arial"/>
                <w:color w:val="000000"/>
                <w:sz w:val="24"/>
                <w:szCs w:val="24"/>
                <w:lang w:eastAsia="es-MX"/>
              </w:rPr>
              <w:t>2500</w:t>
            </w:r>
            <w:r w:rsidRPr="00A60250">
              <w:rPr>
                <w:rFonts w:ascii="Arial" w:eastAsia="Times New Roman" w:hAnsi="Arial" w:cs="Arial"/>
                <w:color w:val="000000"/>
                <w:sz w:val="24"/>
                <w:szCs w:val="24"/>
                <w:lang w:eastAsia="es-MX"/>
              </w:rPr>
              <w:t>)^2)^(1/2)=</w:t>
            </w:r>
            <w:r w:rsidR="00D325CB" w:rsidRPr="00747763">
              <w:rPr>
                <w:rFonts w:ascii="Arial" w:eastAsia="Times New Roman" w:hAnsi="Arial" w:cs="Arial"/>
                <w:color w:val="000000"/>
                <w:sz w:val="24"/>
                <w:szCs w:val="24"/>
                <w:lang w:eastAsia="es-MX"/>
              </w:rPr>
              <w:t>17500.00378</w:t>
            </w:r>
          </w:p>
        </w:tc>
        <w:tc>
          <w:tcPr>
            <w:tcW w:w="0" w:type="auto"/>
            <w:tcBorders>
              <w:top w:val="nil"/>
              <w:left w:val="nil"/>
              <w:bottom w:val="single" w:sz="4" w:space="0" w:color="auto"/>
              <w:right w:val="single" w:sz="4" w:space="0" w:color="auto"/>
            </w:tcBorders>
            <w:shd w:val="clear" w:color="auto" w:fill="auto"/>
            <w:hideMark/>
          </w:tcPr>
          <w:p w14:paraId="5B3D3805" w14:textId="2364C974" w:rsidR="00BD0639" w:rsidRPr="00747763"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00B55C96" w:rsidRPr="00747763">
              <w:rPr>
                <w:rFonts w:ascii="Arial" w:eastAsia="Times New Roman" w:hAnsi="Arial" w:cs="Arial"/>
                <w:color w:val="000000"/>
                <w:sz w:val="24"/>
                <w:szCs w:val="24"/>
                <w:lang w:eastAsia="es-MX"/>
              </w:rPr>
              <w:t>ropa, comida</w:t>
            </w:r>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 (</w:t>
            </w:r>
            <w:r w:rsidR="00B55C96" w:rsidRPr="00747763">
              <w:rPr>
                <w:rFonts w:ascii="Arial" w:eastAsia="Times New Roman" w:hAnsi="Arial" w:cs="Arial"/>
                <w:color w:val="000000"/>
                <w:sz w:val="24"/>
                <w:szCs w:val="24"/>
                <w:lang w:eastAsia="es-MX"/>
              </w:rPr>
              <w:t>regular, fiel</w:t>
            </w:r>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w:t>
            </w:r>
          </w:p>
          <w:p w14:paraId="569AFF4B" w14:textId="77777777" w:rsidR="00BD0639" w:rsidRPr="00A60250"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Pr="00747763">
              <w:rPr>
                <w:rFonts w:ascii="Arial" w:eastAsia="Times New Roman" w:hAnsi="Arial" w:cs="Arial"/>
                <w:color w:val="000000"/>
                <w:sz w:val="24"/>
                <w:szCs w:val="24"/>
                <w:lang w:eastAsia="es-MX"/>
              </w:rPr>
              <w:t>2</w:t>
            </w:r>
          </w:p>
        </w:tc>
      </w:tr>
      <w:tr w:rsidR="00D325CB" w:rsidRPr="00747763" w14:paraId="2B674E03"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344C99E2" w14:textId="372FD7D2" w:rsidR="00BD0639" w:rsidRPr="00A60250"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D325CB" w:rsidRPr="00747763">
              <w:rPr>
                <w:rFonts w:ascii="Arial" w:eastAsia="Times New Roman" w:hAnsi="Arial" w:cs="Arial"/>
                <w:color w:val="000000"/>
                <w:sz w:val="24"/>
                <w:szCs w:val="24"/>
                <w:lang w:eastAsia="es-MX"/>
              </w:rPr>
              <w:t>333</w:t>
            </w:r>
            <w:r w:rsidR="00D325CB" w:rsidRPr="00747763">
              <w:rPr>
                <w:rFonts w:ascii="Arial" w:eastAsia="Times New Roman" w:hAnsi="Arial" w:cs="Arial"/>
                <w:color w:val="000000"/>
                <w:sz w:val="24"/>
                <w:szCs w:val="24"/>
                <w:lang w:eastAsia="es-MX"/>
              </w:rPr>
              <w:t>4</w:t>
            </w:r>
            <w:r w:rsidR="00D325CB" w:rsidRPr="00747763">
              <w:rPr>
                <w:rFonts w:ascii="Arial" w:eastAsia="Times New Roman" w:hAnsi="Arial" w:cs="Arial"/>
                <w:color w:val="000000"/>
                <w:sz w:val="24"/>
                <w:szCs w:val="24"/>
                <w:lang w:eastAsia="es-MX"/>
              </w:rPr>
              <w:t>.330067</w:t>
            </w:r>
          </w:p>
        </w:tc>
        <w:tc>
          <w:tcPr>
            <w:tcW w:w="0" w:type="auto"/>
            <w:gridSpan w:val="2"/>
            <w:tcBorders>
              <w:top w:val="single" w:sz="4" w:space="0" w:color="auto"/>
              <w:left w:val="nil"/>
              <w:bottom w:val="single" w:sz="4" w:space="0" w:color="auto"/>
              <w:right w:val="single" w:sz="4" w:space="0" w:color="auto"/>
            </w:tcBorders>
            <w:shd w:val="clear" w:color="auto" w:fill="auto"/>
            <w:vAlign w:val="bottom"/>
            <w:hideMark/>
          </w:tcPr>
          <w:p w14:paraId="79B838C8" w14:textId="414CC806" w:rsidR="00BD0639" w:rsidRPr="00A60250"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D325CB" w:rsidRPr="00747763">
              <w:rPr>
                <w:rFonts w:ascii="Arial" w:eastAsia="Times New Roman" w:hAnsi="Arial" w:cs="Arial"/>
                <w:color w:val="000000"/>
                <w:sz w:val="24"/>
                <w:szCs w:val="24"/>
                <w:lang w:eastAsia="es-MX"/>
              </w:rPr>
              <w:t>1750</w:t>
            </w:r>
            <w:r w:rsidR="00D325CB" w:rsidRPr="00747763">
              <w:rPr>
                <w:rFonts w:ascii="Arial" w:eastAsia="Times New Roman" w:hAnsi="Arial" w:cs="Arial"/>
                <w:color w:val="000000"/>
                <w:sz w:val="24"/>
                <w:szCs w:val="24"/>
                <w:lang w:eastAsia="es-MX"/>
              </w:rPr>
              <w:t>2</w:t>
            </w:r>
            <w:r w:rsidR="00D325CB" w:rsidRPr="00747763">
              <w:rPr>
                <w:rFonts w:ascii="Arial" w:eastAsia="Times New Roman" w:hAnsi="Arial" w:cs="Arial"/>
                <w:color w:val="000000"/>
                <w:sz w:val="24"/>
                <w:szCs w:val="24"/>
                <w:lang w:eastAsia="es-MX"/>
              </w:rPr>
              <w:t>.00378</w:t>
            </w:r>
          </w:p>
        </w:tc>
      </w:tr>
    </w:tbl>
    <w:p w14:paraId="35289E96" w14:textId="77777777" w:rsidR="00BD0639" w:rsidRPr="00747763" w:rsidRDefault="00BD0639" w:rsidP="00BD0639">
      <w:pPr>
        <w:spacing w:line="360" w:lineRule="auto"/>
        <w:jc w:val="both"/>
        <w:rPr>
          <w:rFonts w:ascii="Arial" w:hAnsi="Arial" w:cs="Arial"/>
          <w:sz w:val="24"/>
          <w:szCs w:val="24"/>
        </w:rPr>
      </w:pPr>
    </w:p>
    <w:p w14:paraId="72589DA2" w14:textId="39A26685" w:rsidR="00BD0639" w:rsidRPr="00747763" w:rsidRDefault="00BD0639" w:rsidP="00BD0639">
      <w:pPr>
        <w:pStyle w:val="Prrafodelista"/>
        <w:numPr>
          <w:ilvl w:val="0"/>
          <w:numId w:val="98"/>
        </w:numPr>
        <w:spacing w:line="360" w:lineRule="auto"/>
        <w:rPr>
          <w:rFonts w:ascii="Arial" w:hAnsi="Arial" w:cs="Arial"/>
          <w:sz w:val="24"/>
          <w:szCs w:val="24"/>
        </w:rPr>
      </w:pPr>
      <w:r w:rsidRPr="00747763">
        <w:rPr>
          <w:rFonts w:ascii="Arial" w:hAnsi="Arial" w:cs="Arial"/>
          <w:sz w:val="24"/>
          <w:szCs w:val="24"/>
        </w:rPr>
        <w:t xml:space="preserve">Al objeto </w:t>
      </w:r>
      <w:r w:rsidRPr="00747763">
        <w:rPr>
          <w:rFonts w:ascii="Arial" w:hAnsi="Arial" w:cs="Arial"/>
          <w:sz w:val="24"/>
          <w:szCs w:val="24"/>
        </w:rPr>
        <w:t>2</w:t>
      </w:r>
      <w:r w:rsidRPr="00747763">
        <w:rPr>
          <w:rFonts w:ascii="Arial" w:hAnsi="Arial" w:cs="Arial"/>
          <w:sz w:val="24"/>
          <w:szCs w:val="24"/>
        </w:rPr>
        <w:t xml:space="preserve"> se le asigna el valor de </w:t>
      </w:r>
      <w:r w:rsidRPr="00747763">
        <w:rPr>
          <w:rFonts w:ascii="Arial" w:hAnsi="Arial" w:cs="Arial"/>
          <w:b/>
          <w:bCs/>
          <w:sz w:val="24"/>
          <w:szCs w:val="24"/>
        </w:rPr>
        <w:t>K</w:t>
      </w:r>
      <w:r w:rsidR="00D325CB" w:rsidRPr="00747763">
        <w:rPr>
          <w:rFonts w:ascii="Arial" w:hAnsi="Arial" w:cs="Arial"/>
          <w:b/>
          <w:bCs/>
          <w:sz w:val="24"/>
          <w:szCs w:val="24"/>
        </w:rPr>
        <w:t>1</w:t>
      </w:r>
    </w:p>
    <w:p w14:paraId="35924557" w14:textId="77777777" w:rsidR="00BD0639" w:rsidRPr="00747763" w:rsidRDefault="00BD0639" w:rsidP="00BD0639">
      <w:pPr>
        <w:pStyle w:val="Prrafodelista"/>
        <w:numPr>
          <w:ilvl w:val="0"/>
          <w:numId w:val="99"/>
        </w:numPr>
        <w:spacing w:line="360" w:lineRule="auto"/>
        <w:jc w:val="both"/>
        <w:rPr>
          <w:rFonts w:ascii="Arial" w:hAnsi="Arial" w:cs="Arial"/>
          <w:sz w:val="24"/>
          <w:szCs w:val="24"/>
        </w:rPr>
      </w:pPr>
      <w:r w:rsidRPr="00747763">
        <w:rPr>
          <w:rFonts w:ascii="Arial" w:hAnsi="Arial" w:cs="Arial"/>
          <w:sz w:val="24"/>
          <w:szCs w:val="24"/>
        </w:rPr>
        <w:t>Se recalcula la distancia entre los objetos y los nuevos prototipos, si el objeto presenta una menor distancia el objeto se mueve del prototipo asignado originalmente al prototipo que presente la menor distancia</w:t>
      </w:r>
    </w:p>
    <w:p w14:paraId="63F0E573" w14:textId="275EF240" w:rsidR="00747763" w:rsidRPr="00B55C96" w:rsidRDefault="00747763" w:rsidP="00747763">
      <w:pPr>
        <w:pStyle w:val="Descripcin"/>
        <w:jc w:val="center"/>
        <w:rPr>
          <w:rFonts w:ascii="Arial" w:hAnsi="Arial" w:cs="Arial"/>
          <w:color w:val="auto"/>
          <w:sz w:val="24"/>
          <w:szCs w:val="24"/>
        </w:rPr>
      </w:pPr>
      <w:bookmarkStart w:id="97" w:name="_Toc178529382"/>
      <w:r w:rsidRPr="00B55C96">
        <w:rPr>
          <w:rFonts w:ascii="Arial" w:hAnsi="Arial" w:cs="Arial"/>
          <w:color w:val="auto"/>
          <w:sz w:val="24"/>
          <w:szCs w:val="24"/>
        </w:rPr>
        <w:t xml:space="preserve">Tabla </w:t>
      </w:r>
      <w:r w:rsidRPr="00B55C96">
        <w:rPr>
          <w:rFonts w:ascii="Arial" w:hAnsi="Arial" w:cs="Arial"/>
          <w:color w:val="auto"/>
          <w:sz w:val="24"/>
          <w:szCs w:val="24"/>
        </w:rPr>
        <w:fldChar w:fldCharType="begin"/>
      </w:r>
      <w:r w:rsidRPr="00B55C96">
        <w:rPr>
          <w:rFonts w:ascii="Arial" w:hAnsi="Arial" w:cs="Arial"/>
          <w:color w:val="auto"/>
          <w:sz w:val="24"/>
          <w:szCs w:val="24"/>
        </w:rPr>
        <w:instrText xml:space="preserve"> SEQ Tabla \* ARABIC </w:instrText>
      </w:r>
      <w:r w:rsidRPr="00B55C96">
        <w:rPr>
          <w:rFonts w:ascii="Arial" w:hAnsi="Arial" w:cs="Arial"/>
          <w:color w:val="auto"/>
          <w:sz w:val="24"/>
          <w:szCs w:val="24"/>
        </w:rPr>
        <w:fldChar w:fldCharType="separate"/>
      </w:r>
      <w:r w:rsidR="00295246">
        <w:rPr>
          <w:rFonts w:ascii="Arial" w:hAnsi="Arial" w:cs="Arial"/>
          <w:noProof/>
          <w:color w:val="auto"/>
          <w:sz w:val="24"/>
          <w:szCs w:val="24"/>
        </w:rPr>
        <w:t>13</w:t>
      </w:r>
      <w:r w:rsidRPr="00B55C96">
        <w:rPr>
          <w:rFonts w:ascii="Arial" w:hAnsi="Arial" w:cs="Arial"/>
          <w:color w:val="auto"/>
          <w:sz w:val="24"/>
          <w:szCs w:val="24"/>
        </w:rPr>
        <w:fldChar w:fldCharType="end"/>
      </w:r>
      <w:r w:rsidRPr="00B55C96">
        <w:rPr>
          <w:rFonts w:ascii="Arial" w:hAnsi="Arial" w:cs="Arial"/>
          <w:color w:val="auto"/>
          <w:sz w:val="24"/>
          <w:szCs w:val="24"/>
        </w:rPr>
        <w:t xml:space="preserve"> Iteración 2 distancia objeto 3</w:t>
      </w:r>
      <w:bookmarkEnd w:id="97"/>
    </w:p>
    <w:tbl>
      <w:tblPr>
        <w:tblW w:w="0" w:type="auto"/>
        <w:jc w:val="center"/>
        <w:tblCellMar>
          <w:left w:w="70" w:type="dxa"/>
          <w:right w:w="70" w:type="dxa"/>
        </w:tblCellMar>
        <w:tblLook w:val="04A0" w:firstRow="1" w:lastRow="0" w:firstColumn="1" w:lastColumn="0" w:noHBand="0" w:noVBand="1"/>
      </w:tblPr>
      <w:tblGrid>
        <w:gridCol w:w="2315"/>
        <w:gridCol w:w="1698"/>
        <w:gridCol w:w="3472"/>
        <w:gridCol w:w="1701"/>
      </w:tblGrid>
      <w:tr w:rsidR="00D325CB" w:rsidRPr="00747763" w14:paraId="5F791D7E"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77AD845" w14:textId="42BEA644" w:rsidR="00BD0639" w:rsidRPr="00A60250" w:rsidRDefault="00BD0639" w:rsidP="000C4C93">
            <w:pPr>
              <w:spacing w:after="0" w:line="24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747763">
              <w:rPr>
                <w:rFonts w:ascii="Arial" w:eastAsia="Times New Roman" w:hAnsi="Arial" w:cs="Arial"/>
                <w:b/>
                <w:bCs/>
                <w:color w:val="000000"/>
                <w:sz w:val="24"/>
                <w:szCs w:val="24"/>
                <w:lang w:eastAsia="es-MX"/>
              </w:rPr>
              <w:t>3</w:t>
            </w:r>
            <w:r w:rsidRPr="00A60250">
              <w:rPr>
                <w:rFonts w:ascii="Arial" w:eastAsia="Times New Roman" w:hAnsi="Arial" w:cs="Arial"/>
                <w:color w:val="000000"/>
                <w:sz w:val="24"/>
                <w:szCs w:val="24"/>
                <w:lang w:eastAsia="es-MX"/>
              </w:rPr>
              <w:t xml:space="preserve"> con el prototipo </w:t>
            </w:r>
            <w:r w:rsidRPr="00A60250">
              <w:rPr>
                <w:rFonts w:ascii="Arial" w:eastAsia="Times New Roman" w:hAnsi="Arial" w:cs="Arial"/>
                <w:b/>
                <w:bCs/>
                <w:color w:val="000000"/>
                <w:sz w:val="24"/>
                <w:szCs w:val="24"/>
                <w:lang w:eastAsia="es-MX"/>
              </w:rPr>
              <w:t>K1</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4EC7BBB6" w14:textId="611AD414" w:rsidR="00BD0639" w:rsidRPr="00A60250" w:rsidRDefault="00BD0639" w:rsidP="000C4C93">
            <w:pPr>
              <w:spacing w:after="0" w:line="24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747763">
              <w:rPr>
                <w:rFonts w:ascii="Arial" w:eastAsia="Times New Roman" w:hAnsi="Arial" w:cs="Arial"/>
                <w:b/>
                <w:bCs/>
                <w:color w:val="000000"/>
                <w:sz w:val="24"/>
                <w:szCs w:val="24"/>
                <w:lang w:eastAsia="es-MX"/>
              </w:rPr>
              <w:t>3</w:t>
            </w:r>
            <w:r w:rsidRPr="00A60250">
              <w:rPr>
                <w:rFonts w:ascii="Arial" w:eastAsia="Times New Roman" w:hAnsi="Arial" w:cs="Arial"/>
                <w:color w:val="000000"/>
                <w:sz w:val="24"/>
                <w:szCs w:val="24"/>
                <w:lang w:eastAsia="es-MX"/>
              </w:rPr>
              <w:t xml:space="preserve"> con el prototipo</w:t>
            </w:r>
            <w:r w:rsidRPr="00A60250">
              <w:rPr>
                <w:rFonts w:ascii="Arial" w:eastAsia="Times New Roman" w:hAnsi="Arial" w:cs="Arial"/>
                <w:b/>
                <w:bCs/>
                <w:color w:val="000000"/>
                <w:sz w:val="24"/>
                <w:szCs w:val="24"/>
                <w:lang w:eastAsia="es-MX"/>
              </w:rPr>
              <w:t xml:space="preserve"> K2</w:t>
            </w:r>
          </w:p>
        </w:tc>
      </w:tr>
      <w:tr w:rsidR="00D325CB" w:rsidRPr="00747763" w14:paraId="23DD0D96" w14:textId="77777777" w:rsidTr="000C4C93">
        <w:trPr>
          <w:trHeight w:val="1500"/>
          <w:jc w:val="center"/>
        </w:trPr>
        <w:tc>
          <w:tcPr>
            <w:tcW w:w="0" w:type="auto"/>
            <w:tcBorders>
              <w:top w:val="nil"/>
              <w:left w:val="single" w:sz="4" w:space="0" w:color="auto"/>
              <w:bottom w:val="single" w:sz="4" w:space="0" w:color="auto"/>
              <w:right w:val="single" w:sz="4" w:space="0" w:color="auto"/>
            </w:tcBorders>
            <w:shd w:val="clear" w:color="auto" w:fill="auto"/>
            <w:hideMark/>
          </w:tcPr>
          <w:p w14:paraId="446D4596" w14:textId="245E00CF" w:rsidR="00BD0639" w:rsidRPr="00A60250"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numéricos: =((</w:t>
            </w:r>
            <w:r w:rsidR="00D325CB" w:rsidRPr="00747763">
              <w:rPr>
                <w:rFonts w:ascii="Arial" w:eastAsia="Times New Roman" w:hAnsi="Arial" w:cs="Arial"/>
                <w:color w:val="000000"/>
                <w:sz w:val="24"/>
                <w:szCs w:val="24"/>
                <w:lang w:eastAsia="es-MX"/>
              </w:rPr>
              <w:t>22</w:t>
            </w:r>
            <w:r w:rsidRPr="00A60250">
              <w:rPr>
                <w:rFonts w:ascii="Arial" w:eastAsia="Times New Roman" w:hAnsi="Arial" w:cs="Arial"/>
                <w:color w:val="000000"/>
                <w:sz w:val="24"/>
                <w:szCs w:val="24"/>
                <w:lang w:eastAsia="es-MX"/>
              </w:rPr>
              <w:t>-</w:t>
            </w:r>
            <w:r w:rsidR="00D325CB" w:rsidRPr="00747763">
              <w:rPr>
                <w:rFonts w:ascii="Arial" w:eastAsia="Times New Roman" w:hAnsi="Arial" w:cs="Arial"/>
                <w:color w:val="000000"/>
                <w:sz w:val="24"/>
                <w:szCs w:val="24"/>
                <w:lang w:eastAsia="es-MX"/>
              </w:rPr>
              <w:t>34.67</w:t>
            </w:r>
            <w:r w:rsidRPr="00A60250">
              <w:rPr>
                <w:rFonts w:ascii="Arial" w:eastAsia="Times New Roman" w:hAnsi="Arial" w:cs="Arial"/>
                <w:color w:val="000000"/>
                <w:sz w:val="24"/>
                <w:szCs w:val="24"/>
                <w:lang w:eastAsia="es-MX"/>
              </w:rPr>
              <w:t>)^2-(</w:t>
            </w:r>
            <w:r w:rsidR="00D325CB" w:rsidRPr="00747763">
              <w:rPr>
                <w:rFonts w:ascii="Arial" w:eastAsia="Times New Roman" w:hAnsi="Arial" w:cs="Arial"/>
                <w:color w:val="000000"/>
                <w:sz w:val="24"/>
                <w:szCs w:val="24"/>
                <w:lang w:eastAsia="es-MX"/>
              </w:rPr>
              <w:t>53333.33</w:t>
            </w:r>
            <w:r w:rsidRPr="00A60250">
              <w:rPr>
                <w:rFonts w:ascii="Arial" w:eastAsia="Times New Roman" w:hAnsi="Arial" w:cs="Arial"/>
                <w:color w:val="000000"/>
                <w:sz w:val="24"/>
                <w:szCs w:val="24"/>
                <w:lang w:eastAsia="es-MX"/>
              </w:rPr>
              <w:t>-</w:t>
            </w:r>
            <w:r w:rsidR="00D325CB" w:rsidRPr="00747763">
              <w:rPr>
                <w:rFonts w:ascii="Arial" w:eastAsia="Times New Roman" w:hAnsi="Arial" w:cs="Arial"/>
                <w:color w:val="000000"/>
                <w:sz w:val="24"/>
                <w:szCs w:val="24"/>
                <w:lang w:eastAsia="es-MX"/>
              </w:rPr>
              <w:t>30000</w:t>
            </w:r>
            <w:r w:rsidRPr="00A60250">
              <w:rPr>
                <w:rFonts w:ascii="Arial" w:eastAsia="Times New Roman" w:hAnsi="Arial" w:cs="Arial"/>
                <w:color w:val="000000"/>
                <w:sz w:val="24"/>
                <w:szCs w:val="24"/>
                <w:lang w:eastAsia="es-MX"/>
              </w:rPr>
              <w:t>)^2)^(1/2)=</w:t>
            </w:r>
            <w:r w:rsidRPr="00747763">
              <w:rPr>
                <w:rFonts w:ascii="Arial" w:eastAsia="Times New Roman" w:hAnsi="Arial" w:cs="Arial"/>
                <w:color w:val="000000"/>
                <w:sz w:val="24"/>
                <w:szCs w:val="24"/>
                <w:lang w:eastAsia="es-MX"/>
              </w:rPr>
              <w:t xml:space="preserve"> </w:t>
            </w:r>
            <w:r w:rsidR="00D325CB" w:rsidRPr="00747763">
              <w:rPr>
                <w:rFonts w:ascii="Arial" w:eastAsia="Times New Roman" w:hAnsi="Arial" w:cs="Arial"/>
                <w:color w:val="000000"/>
                <w:sz w:val="24"/>
                <w:szCs w:val="24"/>
                <w:lang w:eastAsia="es-MX"/>
              </w:rPr>
              <w:t>23333.33344</w:t>
            </w:r>
          </w:p>
        </w:tc>
        <w:tc>
          <w:tcPr>
            <w:tcW w:w="0" w:type="auto"/>
            <w:tcBorders>
              <w:top w:val="nil"/>
              <w:left w:val="nil"/>
              <w:bottom w:val="single" w:sz="4" w:space="0" w:color="auto"/>
              <w:right w:val="single" w:sz="4" w:space="0" w:color="auto"/>
            </w:tcBorders>
            <w:shd w:val="clear" w:color="auto" w:fill="auto"/>
            <w:hideMark/>
          </w:tcPr>
          <w:p w14:paraId="2F136B07" w14:textId="4174553C" w:rsidR="00BD0639" w:rsidRPr="00747763"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00D325CB" w:rsidRPr="00747763">
              <w:rPr>
                <w:rFonts w:ascii="Arial" w:eastAsia="Times New Roman" w:hAnsi="Arial" w:cs="Arial"/>
                <w:color w:val="000000"/>
                <w:sz w:val="24"/>
                <w:szCs w:val="24"/>
                <w:lang w:eastAsia="es-MX"/>
              </w:rPr>
              <w:t>comida</w:t>
            </w:r>
            <w:r w:rsidRPr="00747763">
              <w:rPr>
                <w:rFonts w:ascii="Arial" w:eastAsia="Times New Roman" w:hAnsi="Arial" w:cs="Arial"/>
                <w:color w:val="000000"/>
                <w:sz w:val="24"/>
                <w:szCs w:val="24"/>
                <w:lang w:eastAsia="es-MX"/>
              </w:rPr>
              <w:t xml:space="preserve">s, </w:t>
            </w:r>
            <w:r w:rsidR="00D325CB" w:rsidRPr="00747763">
              <w:rPr>
                <w:rFonts w:ascii="Arial" w:eastAsia="Times New Roman" w:hAnsi="Arial" w:cs="Arial"/>
                <w:color w:val="000000"/>
                <w:sz w:val="24"/>
                <w:szCs w:val="24"/>
                <w:lang w:eastAsia="es-MX"/>
              </w:rPr>
              <w:t>ropa</w:t>
            </w:r>
            <w:r w:rsidRPr="00A60250">
              <w:rPr>
                <w:rFonts w:ascii="Arial" w:eastAsia="Times New Roman" w:hAnsi="Arial" w:cs="Arial"/>
                <w:color w:val="000000"/>
                <w:sz w:val="24"/>
                <w:szCs w:val="24"/>
                <w:lang w:eastAsia="es-MX"/>
              </w:rPr>
              <w:t xml:space="preserve">)= </w:t>
            </w:r>
            <w:r w:rsidRPr="0074776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w:t>
            </w:r>
            <w:r w:rsidR="00D325CB" w:rsidRPr="00747763">
              <w:rPr>
                <w:rFonts w:ascii="Arial" w:eastAsia="Times New Roman" w:hAnsi="Arial" w:cs="Arial"/>
                <w:color w:val="000000"/>
                <w:sz w:val="24"/>
                <w:szCs w:val="24"/>
                <w:lang w:eastAsia="es-MX"/>
              </w:rPr>
              <w:t>fiel</w:t>
            </w:r>
            <w:r w:rsidRPr="00747763">
              <w:rPr>
                <w:rFonts w:ascii="Arial" w:eastAsia="Times New Roman" w:hAnsi="Arial" w:cs="Arial"/>
                <w:color w:val="000000"/>
                <w:sz w:val="24"/>
                <w:szCs w:val="24"/>
                <w:lang w:eastAsia="es-MX"/>
              </w:rPr>
              <w:t>, nuevo</w:t>
            </w:r>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 xml:space="preserve"> </w:t>
            </w:r>
            <w:r w:rsidR="00D325CB" w:rsidRPr="00747763">
              <w:rPr>
                <w:rFonts w:ascii="Arial" w:eastAsia="Times New Roman" w:hAnsi="Arial" w:cs="Arial"/>
                <w:color w:val="000000"/>
                <w:sz w:val="24"/>
                <w:szCs w:val="24"/>
                <w:lang w:eastAsia="es-MX"/>
              </w:rPr>
              <w:t>2</w:t>
            </w:r>
          </w:p>
          <w:p w14:paraId="16FDB5BA" w14:textId="5EF9DAB5" w:rsidR="00BD0639" w:rsidRPr="00A60250"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00D325CB" w:rsidRPr="00747763">
              <w:rPr>
                <w:rFonts w:ascii="Arial" w:eastAsia="Times New Roman" w:hAnsi="Arial" w:cs="Arial"/>
                <w:color w:val="000000"/>
                <w:sz w:val="24"/>
                <w:szCs w:val="24"/>
                <w:lang w:eastAsia="es-MX"/>
              </w:rPr>
              <w:t>2</w:t>
            </w:r>
          </w:p>
        </w:tc>
        <w:tc>
          <w:tcPr>
            <w:tcW w:w="0" w:type="auto"/>
            <w:tcBorders>
              <w:top w:val="nil"/>
              <w:left w:val="nil"/>
              <w:bottom w:val="single" w:sz="4" w:space="0" w:color="auto"/>
              <w:right w:val="single" w:sz="4" w:space="0" w:color="auto"/>
            </w:tcBorders>
            <w:shd w:val="clear" w:color="auto" w:fill="auto"/>
            <w:hideMark/>
          </w:tcPr>
          <w:p w14:paraId="1E314D4E" w14:textId="7FA24339" w:rsidR="00BD0639" w:rsidRPr="00A60250"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numéricos: =((</w:t>
            </w:r>
            <w:r w:rsidR="00D325CB" w:rsidRPr="00747763">
              <w:rPr>
                <w:rFonts w:ascii="Arial" w:eastAsia="Times New Roman" w:hAnsi="Arial" w:cs="Arial"/>
                <w:color w:val="000000"/>
                <w:sz w:val="24"/>
                <w:szCs w:val="24"/>
                <w:lang w:eastAsia="es-MX"/>
              </w:rPr>
              <w:t>22</w:t>
            </w:r>
            <w:r w:rsidRPr="00A60250">
              <w:rPr>
                <w:rFonts w:ascii="Arial" w:eastAsia="Times New Roman" w:hAnsi="Arial" w:cs="Arial"/>
                <w:color w:val="000000"/>
                <w:sz w:val="24"/>
                <w:szCs w:val="24"/>
                <w:lang w:eastAsia="es-MX"/>
              </w:rPr>
              <w:t>-</w:t>
            </w:r>
            <w:r w:rsidR="00D325CB" w:rsidRPr="00747763">
              <w:rPr>
                <w:rFonts w:ascii="Arial" w:eastAsia="Times New Roman" w:hAnsi="Arial" w:cs="Arial"/>
                <w:color w:val="000000"/>
                <w:sz w:val="24"/>
                <w:szCs w:val="24"/>
                <w:lang w:eastAsia="es-MX"/>
              </w:rPr>
              <w:t>22.5</w:t>
            </w:r>
            <w:r w:rsidRPr="00A60250">
              <w:rPr>
                <w:rFonts w:ascii="Arial" w:eastAsia="Times New Roman" w:hAnsi="Arial" w:cs="Arial"/>
                <w:color w:val="000000"/>
                <w:sz w:val="24"/>
                <w:szCs w:val="24"/>
                <w:lang w:eastAsia="es-MX"/>
              </w:rPr>
              <w:t>)^2-(</w:t>
            </w:r>
            <w:r w:rsidR="00D325CB" w:rsidRPr="00747763">
              <w:rPr>
                <w:rFonts w:ascii="Arial" w:eastAsia="Times New Roman" w:hAnsi="Arial" w:cs="Arial"/>
                <w:color w:val="000000"/>
                <w:sz w:val="24"/>
                <w:szCs w:val="24"/>
                <w:lang w:eastAsia="es-MX"/>
              </w:rPr>
              <w:t>3</w:t>
            </w:r>
            <w:r w:rsidRPr="00A60250">
              <w:rPr>
                <w:rFonts w:ascii="Arial" w:eastAsia="Times New Roman" w:hAnsi="Arial" w:cs="Arial"/>
                <w:color w:val="000000"/>
                <w:sz w:val="24"/>
                <w:szCs w:val="24"/>
                <w:lang w:eastAsia="es-MX"/>
              </w:rPr>
              <w:t>0000-3</w:t>
            </w:r>
            <w:r w:rsidR="00D325CB" w:rsidRPr="00747763">
              <w:rPr>
                <w:rFonts w:ascii="Arial" w:eastAsia="Times New Roman" w:hAnsi="Arial" w:cs="Arial"/>
                <w:color w:val="000000"/>
                <w:sz w:val="24"/>
                <w:szCs w:val="24"/>
                <w:lang w:eastAsia="es-MX"/>
              </w:rPr>
              <w:t>25</w:t>
            </w:r>
            <w:r w:rsidRPr="00A60250">
              <w:rPr>
                <w:rFonts w:ascii="Arial" w:eastAsia="Times New Roman" w:hAnsi="Arial" w:cs="Arial"/>
                <w:color w:val="000000"/>
                <w:sz w:val="24"/>
                <w:szCs w:val="24"/>
                <w:lang w:eastAsia="es-MX"/>
              </w:rPr>
              <w:t>00)^2)^(1/2)=</w:t>
            </w:r>
            <w:r w:rsidR="00D325CB" w:rsidRPr="00747763">
              <w:rPr>
                <w:rFonts w:ascii="Arial" w:eastAsia="Times New Roman" w:hAnsi="Arial" w:cs="Arial"/>
                <w:color w:val="000000"/>
                <w:sz w:val="24"/>
                <w:szCs w:val="24"/>
                <w:lang w:eastAsia="es-MX"/>
              </w:rPr>
              <w:t>2500.00005</w:t>
            </w:r>
          </w:p>
        </w:tc>
        <w:tc>
          <w:tcPr>
            <w:tcW w:w="0" w:type="auto"/>
            <w:tcBorders>
              <w:top w:val="nil"/>
              <w:left w:val="nil"/>
              <w:bottom w:val="single" w:sz="4" w:space="0" w:color="auto"/>
              <w:right w:val="single" w:sz="4" w:space="0" w:color="auto"/>
            </w:tcBorders>
            <w:shd w:val="clear" w:color="auto" w:fill="auto"/>
            <w:hideMark/>
          </w:tcPr>
          <w:p w14:paraId="646F6DAB" w14:textId="7A5B1C78" w:rsidR="00BD0639" w:rsidRPr="00747763"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00B55C96" w:rsidRPr="00747763">
              <w:rPr>
                <w:rFonts w:ascii="Arial" w:eastAsia="Times New Roman" w:hAnsi="Arial" w:cs="Arial"/>
                <w:color w:val="000000"/>
                <w:sz w:val="24"/>
                <w:szCs w:val="24"/>
                <w:lang w:eastAsia="es-MX"/>
              </w:rPr>
              <w:t>comida, comida</w:t>
            </w:r>
            <w:r w:rsidRPr="00A60250">
              <w:rPr>
                <w:rFonts w:ascii="Arial" w:eastAsia="Times New Roman" w:hAnsi="Arial" w:cs="Arial"/>
                <w:color w:val="000000"/>
                <w:sz w:val="24"/>
                <w:szCs w:val="24"/>
                <w:lang w:eastAsia="es-MX"/>
              </w:rPr>
              <w:t>)=</w:t>
            </w:r>
            <w:r w:rsidR="00AD258E" w:rsidRPr="00747763">
              <w:rPr>
                <w:rFonts w:ascii="Arial" w:eastAsia="Times New Roman" w:hAnsi="Arial" w:cs="Arial"/>
                <w:color w:val="000000"/>
                <w:sz w:val="24"/>
                <w:szCs w:val="24"/>
                <w:lang w:eastAsia="es-MX"/>
              </w:rPr>
              <w:t>0</w:t>
            </w:r>
            <w:r w:rsidRPr="00A60250">
              <w:rPr>
                <w:rFonts w:ascii="Arial" w:eastAsia="Times New Roman" w:hAnsi="Arial" w:cs="Arial"/>
                <w:color w:val="000000"/>
                <w:sz w:val="24"/>
                <w:szCs w:val="24"/>
                <w:lang w:eastAsia="es-MX"/>
              </w:rPr>
              <w:t xml:space="preserve"> + (</w:t>
            </w:r>
            <w:r w:rsidR="00B55C96" w:rsidRPr="00747763">
              <w:rPr>
                <w:rFonts w:ascii="Arial" w:eastAsia="Times New Roman" w:hAnsi="Arial" w:cs="Arial"/>
                <w:color w:val="000000"/>
                <w:sz w:val="24"/>
                <w:szCs w:val="24"/>
                <w:lang w:eastAsia="es-MX"/>
              </w:rPr>
              <w:t>nuevo, fiel</w:t>
            </w:r>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w:t>
            </w:r>
          </w:p>
          <w:p w14:paraId="21CF2C23" w14:textId="3D5D0F80" w:rsidR="00BD0639" w:rsidRPr="00A60250"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00AD258E" w:rsidRPr="00747763">
              <w:rPr>
                <w:rFonts w:ascii="Arial" w:eastAsia="Times New Roman" w:hAnsi="Arial" w:cs="Arial"/>
                <w:color w:val="000000"/>
                <w:sz w:val="24"/>
                <w:szCs w:val="24"/>
                <w:lang w:eastAsia="es-MX"/>
              </w:rPr>
              <w:t>1</w:t>
            </w:r>
          </w:p>
        </w:tc>
      </w:tr>
      <w:tr w:rsidR="00D325CB" w:rsidRPr="00747763" w14:paraId="27DE6F85"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725F0948" w14:textId="63B18413" w:rsidR="00BD0639" w:rsidRPr="00A60250"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D325CB" w:rsidRPr="00747763">
              <w:rPr>
                <w:rFonts w:ascii="Arial" w:eastAsia="Times New Roman" w:hAnsi="Arial" w:cs="Arial"/>
                <w:color w:val="000000"/>
                <w:sz w:val="24"/>
                <w:szCs w:val="24"/>
                <w:lang w:eastAsia="es-MX"/>
              </w:rPr>
              <w:t>2333</w:t>
            </w:r>
            <w:r w:rsidR="00D325CB" w:rsidRPr="00747763">
              <w:rPr>
                <w:rFonts w:ascii="Arial" w:eastAsia="Times New Roman" w:hAnsi="Arial" w:cs="Arial"/>
                <w:color w:val="000000"/>
                <w:sz w:val="24"/>
                <w:szCs w:val="24"/>
                <w:lang w:eastAsia="es-MX"/>
              </w:rPr>
              <w:t>5</w:t>
            </w:r>
            <w:r w:rsidR="00D325CB" w:rsidRPr="00747763">
              <w:rPr>
                <w:rFonts w:ascii="Arial" w:eastAsia="Times New Roman" w:hAnsi="Arial" w:cs="Arial"/>
                <w:color w:val="000000"/>
                <w:sz w:val="24"/>
                <w:szCs w:val="24"/>
                <w:lang w:eastAsia="es-MX"/>
              </w:rPr>
              <w:t>.33344</w:t>
            </w:r>
          </w:p>
        </w:tc>
        <w:tc>
          <w:tcPr>
            <w:tcW w:w="0" w:type="auto"/>
            <w:gridSpan w:val="2"/>
            <w:tcBorders>
              <w:top w:val="single" w:sz="4" w:space="0" w:color="auto"/>
              <w:left w:val="nil"/>
              <w:bottom w:val="single" w:sz="4" w:space="0" w:color="auto"/>
              <w:right w:val="single" w:sz="4" w:space="0" w:color="auto"/>
            </w:tcBorders>
            <w:shd w:val="clear" w:color="auto" w:fill="auto"/>
            <w:vAlign w:val="bottom"/>
            <w:hideMark/>
          </w:tcPr>
          <w:p w14:paraId="42F40E89" w14:textId="5C519FC2" w:rsidR="00BD0639" w:rsidRPr="00A60250"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AD258E" w:rsidRPr="00747763">
              <w:rPr>
                <w:rFonts w:ascii="Arial" w:eastAsia="Times New Roman" w:hAnsi="Arial" w:cs="Arial"/>
                <w:color w:val="000000"/>
                <w:sz w:val="24"/>
                <w:szCs w:val="24"/>
                <w:lang w:eastAsia="es-MX"/>
              </w:rPr>
              <w:t>250</w:t>
            </w:r>
            <w:r w:rsidR="00AD258E" w:rsidRPr="00747763">
              <w:rPr>
                <w:rFonts w:ascii="Arial" w:eastAsia="Times New Roman" w:hAnsi="Arial" w:cs="Arial"/>
                <w:color w:val="000000"/>
                <w:sz w:val="24"/>
                <w:szCs w:val="24"/>
                <w:lang w:eastAsia="es-MX"/>
              </w:rPr>
              <w:t>1</w:t>
            </w:r>
            <w:r w:rsidR="00AD258E" w:rsidRPr="00747763">
              <w:rPr>
                <w:rFonts w:ascii="Arial" w:eastAsia="Times New Roman" w:hAnsi="Arial" w:cs="Arial"/>
                <w:color w:val="000000"/>
                <w:sz w:val="24"/>
                <w:szCs w:val="24"/>
                <w:lang w:eastAsia="es-MX"/>
              </w:rPr>
              <w:t>.00005</w:t>
            </w:r>
          </w:p>
        </w:tc>
      </w:tr>
    </w:tbl>
    <w:p w14:paraId="1B68FB50" w14:textId="77777777" w:rsidR="00BD0639" w:rsidRPr="00747763" w:rsidRDefault="00BD0639" w:rsidP="00BD0639">
      <w:pPr>
        <w:spacing w:line="360" w:lineRule="auto"/>
        <w:jc w:val="both"/>
        <w:rPr>
          <w:rFonts w:ascii="Arial" w:hAnsi="Arial" w:cs="Arial"/>
          <w:sz w:val="24"/>
          <w:szCs w:val="24"/>
        </w:rPr>
      </w:pPr>
    </w:p>
    <w:p w14:paraId="257DF62B" w14:textId="426AABA5" w:rsidR="00BD0639" w:rsidRPr="00747763" w:rsidRDefault="00BD0639" w:rsidP="00BD0639">
      <w:pPr>
        <w:pStyle w:val="Prrafodelista"/>
        <w:numPr>
          <w:ilvl w:val="0"/>
          <w:numId w:val="99"/>
        </w:numPr>
        <w:spacing w:line="360" w:lineRule="auto"/>
        <w:rPr>
          <w:rFonts w:ascii="Arial" w:hAnsi="Arial" w:cs="Arial"/>
          <w:sz w:val="24"/>
          <w:szCs w:val="24"/>
        </w:rPr>
      </w:pPr>
      <w:r w:rsidRPr="00747763">
        <w:rPr>
          <w:rFonts w:ascii="Arial" w:hAnsi="Arial" w:cs="Arial"/>
          <w:sz w:val="24"/>
          <w:szCs w:val="24"/>
        </w:rPr>
        <w:t xml:space="preserve">Al objeto </w:t>
      </w:r>
      <w:r w:rsidRPr="00747763">
        <w:rPr>
          <w:rFonts w:ascii="Arial" w:hAnsi="Arial" w:cs="Arial"/>
          <w:sz w:val="24"/>
          <w:szCs w:val="24"/>
        </w:rPr>
        <w:t>3</w:t>
      </w:r>
      <w:r w:rsidRPr="00747763">
        <w:rPr>
          <w:rFonts w:ascii="Arial" w:hAnsi="Arial" w:cs="Arial"/>
          <w:sz w:val="24"/>
          <w:szCs w:val="24"/>
        </w:rPr>
        <w:t xml:space="preserve"> se le asigna el valor de </w:t>
      </w:r>
      <w:r w:rsidRPr="00747763">
        <w:rPr>
          <w:rFonts w:ascii="Arial" w:hAnsi="Arial" w:cs="Arial"/>
          <w:b/>
          <w:bCs/>
          <w:sz w:val="24"/>
          <w:szCs w:val="24"/>
        </w:rPr>
        <w:t>K</w:t>
      </w:r>
      <w:r w:rsidR="00AD258E" w:rsidRPr="00747763">
        <w:rPr>
          <w:rFonts w:ascii="Arial" w:hAnsi="Arial" w:cs="Arial"/>
          <w:b/>
          <w:bCs/>
          <w:sz w:val="24"/>
          <w:szCs w:val="24"/>
        </w:rPr>
        <w:t>2</w:t>
      </w:r>
    </w:p>
    <w:p w14:paraId="3FB5C013" w14:textId="77777777" w:rsidR="00BD0639" w:rsidRPr="00747763" w:rsidRDefault="00BD0639" w:rsidP="00BD0639">
      <w:pPr>
        <w:pStyle w:val="Prrafodelista"/>
        <w:numPr>
          <w:ilvl w:val="0"/>
          <w:numId w:val="100"/>
        </w:numPr>
        <w:spacing w:line="360" w:lineRule="auto"/>
        <w:jc w:val="both"/>
        <w:rPr>
          <w:rFonts w:ascii="Arial" w:hAnsi="Arial" w:cs="Arial"/>
          <w:sz w:val="24"/>
          <w:szCs w:val="24"/>
        </w:rPr>
      </w:pPr>
      <w:r w:rsidRPr="00747763">
        <w:rPr>
          <w:rFonts w:ascii="Arial" w:hAnsi="Arial" w:cs="Arial"/>
          <w:sz w:val="24"/>
          <w:szCs w:val="24"/>
        </w:rPr>
        <w:lastRenderedPageBreak/>
        <w:t>Se recalcula la distancia entre los objetos y los nuevos prototipos, si el objeto presenta una menor distancia el objeto se mueve del prototipo asignado originalmente al prototipo que presente la menor distancia</w:t>
      </w:r>
    </w:p>
    <w:p w14:paraId="5EDBAA28" w14:textId="55F5F08F" w:rsidR="00747763" w:rsidRPr="00B55C96" w:rsidRDefault="00747763" w:rsidP="00747763">
      <w:pPr>
        <w:pStyle w:val="Descripcin"/>
        <w:jc w:val="center"/>
        <w:rPr>
          <w:rFonts w:ascii="Arial" w:hAnsi="Arial" w:cs="Arial"/>
          <w:color w:val="auto"/>
          <w:sz w:val="24"/>
          <w:szCs w:val="24"/>
        </w:rPr>
      </w:pPr>
      <w:bookmarkStart w:id="98" w:name="_Toc178529383"/>
      <w:r w:rsidRPr="00B55C96">
        <w:rPr>
          <w:rFonts w:ascii="Arial" w:hAnsi="Arial" w:cs="Arial"/>
          <w:color w:val="auto"/>
          <w:sz w:val="24"/>
          <w:szCs w:val="24"/>
        </w:rPr>
        <w:t xml:space="preserve">Tabla </w:t>
      </w:r>
      <w:r w:rsidRPr="00B55C96">
        <w:rPr>
          <w:rFonts w:ascii="Arial" w:hAnsi="Arial" w:cs="Arial"/>
          <w:color w:val="auto"/>
          <w:sz w:val="24"/>
          <w:szCs w:val="24"/>
        </w:rPr>
        <w:fldChar w:fldCharType="begin"/>
      </w:r>
      <w:r w:rsidRPr="00B55C96">
        <w:rPr>
          <w:rFonts w:ascii="Arial" w:hAnsi="Arial" w:cs="Arial"/>
          <w:color w:val="auto"/>
          <w:sz w:val="24"/>
          <w:szCs w:val="24"/>
        </w:rPr>
        <w:instrText xml:space="preserve"> SEQ Tabla \* ARABIC </w:instrText>
      </w:r>
      <w:r w:rsidRPr="00B55C96">
        <w:rPr>
          <w:rFonts w:ascii="Arial" w:hAnsi="Arial" w:cs="Arial"/>
          <w:color w:val="auto"/>
          <w:sz w:val="24"/>
          <w:szCs w:val="24"/>
        </w:rPr>
        <w:fldChar w:fldCharType="separate"/>
      </w:r>
      <w:r w:rsidR="00295246">
        <w:rPr>
          <w:rFonts w:ascii="Arial" w:hAnsi="Arial" w:cs="Arial"/>
          <w:noProof/>
          <w:color w:val="auto"/>
          <w:sz w:val="24"/>
          <w:szCs w:val="24"/>
        </w:rPr>
        <w:t>14</w:t>
      </w:r>
      <w:r w:rsidRPr="00B55C96">
        <w:rPr>
          <w:rFonts w:ascii="Arial" w:hAnsi="Arial" w:cs="Arial"/>
          <w:color w:val="auto"/>
          <w:sz w:val="24"/>
          <w:szCs w:val="24"/>
        </w:rPr>
        <w:fldChar w:fldCharType="end"/>
      </w:r>
      <w:r w:rsidRPr="00B55C96">
        <w:rPr>
          <w:rFonts w:ascii="Arial" w:hAnsi="Arial" w:cs="Arial"/>
          <w:color w:val="auto"/>
          <w:sz w:val="24"/>
          <w:szCs w:val="24"/>
        </w:rPr>
        <w:t xml:space="preserve"> Iteración 2 distancia objeto 4</w:t>
      </w:r>
      <w:bookmarkEnd w:id="98"/>
    </w:p>
    <w:tbl>
      <w:tblPr>
        <w:tblW w:w="0" w:type="auto"/>
        <w:jc w:val="center"/>
        <w:tblCellMar>
          <w:left w:w="70" w:type="dxa"/>
          <w:right w:w="70" w:type="dxa"/>
        </w:tblCellMar>
        <w:tblLook w:val="04A0" w:firstRow="1" w:lastRow="0" w:firstColumn="1" w:lastColumn="0" w:noHBand="0" w:noVBand="1"/>
      </w:tblPr>
      <w:tblGrid>
        <w:gridCol w:w="2492"/>
        <w:gridCol w:w="1595"/>
        <w:gridCol w:w="3510"/>
        <w:gridCol w:w="1589"/>
      </w:tblGrid>
      <w:tr w:rsidR="00AD258E" w:rsidRPr="00747763" w14:paraId="584A8730"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A9665A1" w14:textId="5457BE9F" w:rsidR="00BD0639" w:rsidRPr="00A60250" w:rsidRDefault="00BD0639" w:rsidP="000C4C93">
            <w:pPr>
              <w:spacing w:after="0" w:line="24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747763">
              <w:rPr>
                <w:rFonts w:ascii="Arial" w:eastAsia="Times New Roman" w:hAnsi="Arial" w:cs="Arial"/>
                <w:b/>
                <w:bCs/>
                <w:color w:val="000000"/>
                <w:sz w:val="24"/>
                <w:szCs w:val="24"/>
                <w:lang w:eastAsia="es-MX"/>
              </w:rPr>
              <w:t>4</w:t>
            </w:r>
            <w:r w:rsidRPr="00A60250">
              <w:rPr>
                <w:rFonts w:ascii="Arial" w:eastAsia="Times New Roman" w:hAnsi="Arial" w:cs="Arial"/>
                <w:color w:val="000000"/>
                <w:sz w:val="24"/>
                <w:szCs w:val="24"/>
                <w:lang w:eastAsia="es-MX"/>
              </w:rPr>
              <w:t xml:space="preserve"> con el prototipo </w:t>
            </w:r>
            <w:r w:rsidRPr="00A60250">
              <w:rPr>
                <w:rFonts w:ascii="Arial" w:eastAsia="Times New Roman" w:hAnsi="Arial" w:cs="Arial"/>
                <w:b/>
                <w:bCs/>
                <w:color w:val="000000"/>
                <w:sz w:val="24"/>
                <w:szCs w:val="24"/>
                <w:lang w:eastAsia="es-MX"/>
              </w:rPr>
              <w:t>K1</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36C5AB54" w14:textId="77777777" w:rsidR="00BD0639" w:rsidRPr="00A60250" w:rsidRDefault="00BD0639" w:rsidP="000C4C93">
            <w:pPr>
              <w:spacing w:after="0" w:line="24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747763">
              <w:rPr>
                <w:rFonts w:ascii="Arial" w:eastAsia="Times New Roman" w:hAnsi="Arial" w:cs="Arial"/>
                <w:b/>
                <w:bCs/>
                <w:color w:val="000000"/>
                <w:sz w:val="24"/>
                <w:szCs w:val="24"/>
                <w:lang w:eastAsia="es-MX"/>
              </w:rPr>
              <w:t>4</w:t>
            </w:r>
            <w:r w:rsidRPr="00A60250">
              <w:rPr>
                <w:rFonts w:ascii="Arial" w:eastAsia="Times New Roman" w:hAnsi="Arial" w:cs="Arial"/>
                <w:color w:val="000000"/>
                <w:sz w:val="24"/>
                <w:szCs w:val="24"/>
                <w:lang w:eastAsia="es-MX"/>
              </w:rPr>
              <w:t xml:space="preserve"> con el prototipo</w:t>
            </w:r>
            <w:r w:rsidRPr="00A60250">
              <w:rPr>
                <w:rFonts w:ascii="Arial" w:eastAsia="Times New Roman" w:hAnsi="Arial" w:cs="Arial"/>
                <w:b/>
                <w:bCs/>
                <w:color w:val="000000"/>
                <w:sz w:val="24"/>
                <w:szCs w:val="24"/>
                <w:lang w:eastAsia="es-MX"/>
              </w:rPr>
              <w:t xml:space="preserve"> K2</w:t>
            </w:r>
          </w:p>
        </w:tc>
      </w:tr>
      <w:tr w:rsidR="00AD258E" w:rsidRPr="00747763" w14:paraId="686ACB75" w14:textId="77777777" w:rsidTr="000C4C93">
        <w:trPr>
          <w:trHeight w:val="1500"/>
          <w:jc w:val="center"/>
        </w:trPr>
        <w:tc>
          <w:tcPr>
            <w:tcW w:w="0" w:type="auto"/>
            <w:tcBorders>
              <w:top w:val="nil"/>
              <w:left w:val="single" w:sz="4" w:space="0" w:color="auto"/>
              <w:bottom w:val="single" w:sz="4" w:space="0" w:color="auto"/>
              <w:right w:val="single" w:sz="4" w:space="0" w:color="auto"/>
            </w:tcBorders>
            <w:shd w:val="clear" w:color="auto" w:fill="auto"/>
            <w:hideMark/>
          </w:tcPr>
          <w:p w14:paraId="3E3115D4" w14:textId="19321593" w:rsidR="00BD0639" w:rsidRPr="00A60250"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numéricos: =((</w:t>
            </w:r>
            <w:r w:rsidRPr="00747763">
              <w:rPr>
                <w:rFonts w:ascii="Arial" w:eastAsia="Times New Roman" w:hAnsi="Arial" w:cs="Arial"/>
                <w:color w:val="000000"/>
                <w:sz w:val="24"/>
                <w:szCs w:val="24"/>
                <w:lang w:eastAsia="es-MX"/>
              </w:rPr>
              <w:t>45</w:t>
            </w:r>
            <w:r w:rsidRPr="00A60250">
              <w:rPr>
                <w:rFonts w:ascii="Arial" w:eastAsia="Times New Roman" w:hAnsi="Arial" w:cs="Arial"/>
                <w:color w:val="000000"/>
                <w:sz w:val="24"/>
                <w:szCs w:val="24"/>
                <w:lang w:eastAsia="es-MX"/>
              </w:rPr>
              <w:t>-</w:t>
            </w:r>
            <w:r w:rsidR="00AD258E" w:rsidRPr="00747763">
              <w:rPr>
                <w:rFonts w:ascii="Arial" w:eastAsia="Times New Roman" w:hAnsi="Arial" w:cs="Arial"/>
                <w:color w:val="000000"/>
                <w:sz w:val="24"/>
                <w:szCs w:val="24"/>
                <w:lang w:eastAsia="es-MX"/>
              </w:rPr>
              <w:t>34.67</w:t>
            </w:r>
            <w:r w:rsidRPr="00A60250">
              <w:rPr>
                <w:rFonts w:ascii="Arial" w:eastAsia="Times New Roman" w:hAnsi="Arial" w:cs="Arial"/>
                <w:color w:val="000000"/>
                <w:sz w:val="24"/>
                <w:szCs w:val="24"/>
                <w:lang w:eastAsia="es-MX"/>
              </w:rPr>
              <w:t>)^2-(</w:t>
            </w:r>
            <w:r w:rsidR="00AD258E" w:rsidRPr="00747763">
              <w:rPr>
                <w:rFonts w:ascii="Arial" w:eastAsia="Times New Roman" w:hAnsi="Arial" w:cs="Arial"/>
                <w:color w:val="000000"/>
                <w:sz w:val="24"/>
                <w:szCs w:val="24"/>
                <w:lang w:eastAsia="es-MX"/>
              </w:rPr>
              <w:t>70000</w:t>
            </w:r>
            <w:r w:rsidRPr="00A60250">
              <w:rPr>
                <w:rFonts w:ascii="Arial" w:eastAsia="Times New Roman" w:hAnsi="Arial" w:cs="Arial"/>
                <w:color w:val="000000"/>
                <w:sz w:val="24"/>
                <w:szCs w:val="24"/>
                <w:lang w:eastAsia="es-MX"/>
              </w:rPr>
              <w:t>-</w:t>
            </w:r>
            <w:r w:rsidR="00AD258E" w:rsidRPr="00747763">
              <w:rPr>
                <w:rFonts w:ascii="Arial" w:eastAsia="Times New Roman" w:hAnsi="Arial" w:cs="Arial"/>
                <w:color w:val="000000"/>
                <w:sz w:val="24"/>
                <w:szCs w:val="24"/>
                <w:lang w:eastAsia="es-MX"/>
              </w:rPr>
              <w:t>53333.33</w:t>
            </w:r>
            <w:r w:rsidRPr="00A60250">
              <w:rPr>
                <w:rFonts w:ascii="Arial" w:eastAsia="Times New Roman" w:hAnsi="Arial" w:cs="Arial"/>
                <w:color w:val="000000"/>
                <w:sz w:val="24"/>
                <w:szCs w:val="24"/>
                <w:lang w:eastAsia="es-MX"/>
              </w:rPr>
              <w:t>)^2)^(1/2)=</w:t>
            </w:r>
            <w:r w:rsidRPr="00747763">
              <w:rPr>
                <w:rFonts w:ascii="Arial" w:eastAsia="Times New Roman" w:hAnsi="Arial" w:cs="Arial"/>
                <w:color w:val="000000"/>
                <w:sz w:val="24"/>
                <w:szCs w:val="24"/>
                <w:lang w:eastAsia="es-MX"/>
              </w:rPr>
              <w:t xml:space="preserve"> </w:t>
            </w:r>
            <w:r w:rsidR="00AD258E" w:rsidRPr="00747763">
              <w:rPr>
                <w:rFonts w:ascii="Arial" w:eastAsia="Times New Roman" w:hAnsi="Arial" w:cs="Arial"/>
                <w:color w:val="000000"/>
                <w:sz w:val="24"/>
                <w:szCs w:val="24"/>
                <w:lang w:eastAsia="es-MX"/>
              </w:rPr>
              <w:t>16666.6732</w:t>
            </w:r>
          </w:p>
        </w:tc>
        <w:tc>
          <w:tcPr>
            <w:tcW w:w="0" w:type="auto"/>
            <w:tcBorders>
              <w:top w:val="nil"/>
              <w:left w:val="nil"/>
              <w:bottom w:val="single" w:sz="4" w:space="0" w:color="auto"/>
              <w:right w:val="single" w:sz="4" w:space="0" w:color="auto"/>
            </w:tcBorders>
            <w:shd w:val="clear" w:color="auto" w:fill="auto"/>
            <w:hideMark/>
          </w:tcPr>
          <w:p w14:paraId="7C1F343D" w14:textId="4832677A" w:rsidR="00BD0639" w:rsidRPr="00747763"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Pr="00747763">
              <w:rPr>
                <w:rFonts w:ascii="Arial" w:eastAsia="Times New Roman" w:hAnsi="Arial" w:cs="Arial"/>
                <w:color w:val="000000"/>
                <w:sz w:val="24"/>
                <w:szCs w:val="24"/>
                <w:lang w:eastAsia="es-MX"/>
              </w:rPr>
              <w:t xml:space="preserve">libros, </w:t>
            </w:r>
            <w:r w:rsidR="00AD258E" w:rsidRPr="00747763">
              <w:rPr>
                <w:rFonts w:ascii="Arial" w:eastAsia="Times New Roman" w:hAnsi="Arial" w:cs="Arial"/>
                <w:color w:val="000000"/>
                <w:sz w:val="24"/>
                <w:szCs w:val="24"/>
                <w:lang w:eastAsia="es-MX"/>
              </w:rPr>
              <w:t>ropa</w:t>
            </w:r>
            <w:r w:rsidRPr="00A60250">
              <w:rPr>
                <w:rFonts w:ascii="Arial" w:eastAsia="Times New Roman" w:hAnsi="Arial" w:cs="Arial"/>
                <w:color w:val="000000"/>
                <w:sz w:val="24"/>
                <w:szCs w:val="24"/>
                <w:lang w:eastAsia="es-MX"/>
              </w:rPr>
              <w:t xml:space="preserve">)= </w:t>
            </w:r>
            <w:r w:rsidRPr="0074776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w:t>
            </w:r>
            <w:r w:rsidRPr="00747763">
              <w:rPr>
                <w:rFonts w:ascii="Arial" w:eastAsia="Times New Roman" w:hAnsi="Arial" w:cs="Arial"/>
                <w:color w:val="000000"/>
                <w:sz w:val="24"/>
                <w:szCs w:val="24"/>
                <w:lang w:eastAsia="es-MX"/>
              </w:rPr>
              <w:t>nuevo, nuevo</w:t>
            </w:r>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 xml:space="preserve"> 0</w:t>
            </w:r>
            <w:r w:rsidRPr="00A60250">
              <w:rPr>
                <w:rFonts w:ascii="Arial" w:eastAsia="Times New Roman" w:hAnsi="Arial" w:cs="Arial"/>
                <w:color w:val="000000"/>
                <w:sz w:val="24"/>
                <w:szCs w:val="24"/>
                <w:lang w:eastAsia="es-MX"/>
              </w:rPr>
              <w:t xml:space="preserve"> </w:t>
            </w:r>
          </w:p>
          <w:p w14:paraId="5423FA46" w14:textId="77777777" w:rsidR="00BD0639" w:rsidRPr="00A60250"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Pr="00747763">
              <w:rPr>
                <w:rFonts w:ascii="Arial" w:eastAsia="Times New Roman" w:hAnsi="Arial" w:cs="Arial"/>
                <w:color w:val="000000"/>
                <w:sz w:val="24"/>
                <w:szCs w:val="24"/>
                <w:lang w:eastAsia="es-MX"/>
              </w:rPr>
              <w:t>1</w:t>
            </w:r>
          </w:p>
        </w:tc>
        <w:tc>
          <w:tcPr>
            <w:tcW w:w="0" w:type="auto"/>
            <w:tcBorders>
              <w:top w:val="nil"/>
              <w:left w:val="nil"/>
              <w:bottom w:val="single" w:sz="4" w:space="0" w:color="auto"/>
              <w:right w:val="single" w:sz="4" w:space="0" w:color="auto"/>
            </w:tcBorders>
            <w:shd w:val="clear" w:color="auto" w:fill="auto"/>
            <w:hideMark/>
          </w:tcPr>
          <w:p w14:paraId="034541D9" w14:textId="1337BB43" w:rsidR="00BD0639" w:rsidRPr="00A60250"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numéricos: =((</w:t>
            </w:r>
            <w:r w:rsidRPr="00747763">
              <w:rPr>
                <w:rFonts w:ascii="Arial" w:eastAsia="Times New Roman" w:hAnsi="Arial" w:cs="Arial"/>
                <w:color w:val="000000"/>
                <w:sz w:val="24"/>
                <w:szCs w:val="24"/>
                <w:lang w:eastAsia="es-MX"/>
              </w:rPr>
              <w:t>45</w:t>
            </w:r>
            <w:r w:rsidRPr="00A60250">
              <w:rPr>
                <w:rFonts w:ascii="Arial" w:eastAsia="Times New Roman" w:hAnsi="Arial" w:cs="Arial"/>
                <w:color w:val="000000"/>
                <w:sz w:val="24"/>
                <w:szCs w:val="24"/>
                <w:lang w:eastAsia="es-MX"/>
              </w:rPr>
              <w:t>-</w:t>
            </w:r>
            <w:r w:rsidR="00AD258E" w:rsidRPr="00747763">
              <w:rPr>
                <w:rFonts w:ascii="Arial" w:eastAsia="Times New Roman" w:hAnsi="Arial" w:cs="Arial"/>
                <w:color w:val="000000"/>
                <w:sz w:val="24"/>
                <w:szCs w:val="24"/>
                <w:lang w:eastAsia="es-MX"/>
              </w:rPr>
              <w:t>22.5</w:t>
            </w:r>
            <w:r w:rsidRPr="00A60250">
              <w:rPr>
                <w:rFonts w:ascii="Arial" w:eastAsia="Times New Roman" w:hAnsi="Arial" w:cs="Arial"/>
                <w:color w:val="000000"/>
                <w:sz w:val="24"/>
                <w:szCs w:val="24"/>
                <w:lang w:eastAsia="es-MX"/>
              </w:rPr>
              <w:t>)^2-(</w:t>
            </w:r>
            <w:r w:rsidR="00AD258E" w:rsidRPr="00747763">
              <w:rPr>
                <w:rFonts w:ascii="Arial" w:eastAsia="Times New Roman" w:hAnsi="Arial" w:cs="Arial"/>
                <w:color w:val="000000"/>
                <w:sz w:val="24"/>
                <w:szCs w:val="24"/>
                <w:lang w:eastAsia="es-MX"/>
              </w:rPr>
              <w:t>70</w:t>
            </w:r>
            <w:r w:rsidRPr="00A60250">
              <w:rPr>
                <w:rFonts w:ascii="Arial" w:eastAsia="Times New Roman" w:hAnsi="Arial" w:cs="Arial"/>
                <w:color w:val="000000"/>
                <w:sz w:val="24"/>
                <w:szCs w:val="24"/>
                <w:lang w:eastAsia="es-MX"/>
              </w:rPr>
              <w:t>000-</w:t>
            </w:r>
            <w:r w:rsidR="00AD258E" w:rsidRPr="00747763">
              <w:rPr>
                <w:rFonts w:ascii="Arial" w:eastAsia="Times New Roman" w:hAnsi="Arial" w:cs="Arial"/>
                <w:color w:val="000000"/>
                <w:sz w:val="24"/>
                <w:szCs w:val="24"/>
                <w:lang w:eastAsia="es-MX"/>
              </w:rPr>
              <w:t>325</w:t>
            </w:r>
            <w:r w:rsidRPr="00A60250">
              <w:rPr>
                <w:rFonts w:ascii="Arial" w:eastAsia="Times New Roman" w:hAnsi="Arial" w:cs="Arial"/>
                <w:color w:val="000000"/>
                <w:sz w:val="24"/>
                <w:szCs w:val="24"/>
                <w:lang w:eastAsia="es-MX"/>
              </w:rPr>
              <w:t>00)^2)^(1/2)=</w:t>
            </w:r>
            <w:r w:rsidR="00AD258E" w:rsidRPr="00747763">
              <w:rPr>
                <w:rFonts w:ascii="Arial" w:eastAsia="Times New Roman" w:hAnsi="Arial" w:cs="Arial"/>
                <w:color w:val="000000"/>
                <w:sz w:val="24"/>
                <w:szCs w:val="24"/>
                <w:lang w:eastAsia="es-MX"/>
              </w:rPr>
              <w:t>37500.00675</w:t>
            </w:r>
          </w:p>
        </w:tc>
        <w:tc>
          <w:tcPr>
            <w:tcW w:w="0" w:type="auto"/>
            <w:tcBorders>
              <w:top w:val="nil"/>
              <w:left w:val="nil"/>
              <w:bottom w:val="single" w:sz="4" w:space="0" w:color="auto"/>
              <w:right w:val="single" w:sz="4" w:space="0" w:color="auto"/>
            </w:tcBorders>
            <w:shd w:val="clear" w:color="auto" w:fill="auto"/>
            <w:hideMark/>
          </w:tcPr>
          <w:p w14:paraId="12FBE353" w14:textId="3813748D" w:rsidR="00BD0639" w:rsidRPr="00747763"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00B55C96" w:rsidRPr="00747763">
              <w:rPr>
                <w:rFonts w:ascii="Arial" w:eastAsia="Times New Roman" w:hAnsi="Arial" w:cs="Arial"/>
                <w:color w:val="000000"/>
                <w:sz w:val="24"/>
                <w:szCs w:val="24"/>
                <w:lang w:eastAsia="es-MX"/>
              </w:rPr>
              <w:t>libros, comida</w:t>
            </w:r>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 (</w:t>
            </w:r>
            <w:r w:rsidR="00B55C96" w:rsidRPr="00747763">
              <w:rPr>
                <w:rFonts w:ascii="Arial" w:eastAsia="Times New Roman" w:hAnsi="Arial" w:cs="Arial"/>
                <w:color w:val="000000"/>
                <w:sz w:val="24"/>
                <w:szCs w:val="24"/>
                <w:lang w:eastAsia="es-MX"/>
              </w:rPr>
              <w:t>nuevo, fiel</w:t>
            </w:r>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w:t>
            </w:r>
          </w:p>
          <w:p w14:paraId="644C9130" w14:textId="77777777" w:rsidR="00BD0639" w:rsidRPr="00A60250"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Pr="00747763">
              <w:rPr>
                <w:rFonts w:ascii="Arial" w:eastAsia="Times New Roman" w:hAnsi="Arial" w:cs="Arial"/>
                <w:color w:val="000000"/>
                <w:sz w:val="24"/>
                <w:szCs w:val="24"/>
                <w:lang w:eastAsia="es-MX"/>
              </w:rPr>
              <w:t>2</w:t>
            </w:r>
          </w:p>
        </w:tc>
      </w:tr>
      <w:tr w:rsidR="00AD258E" w:rsidRPr="00747763" w14:paraId="430F80E5"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640C2C5B" w14:textId="3803A8EB" w:rsidR="00BD0639" w:rsidRPr="00A60250"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AD258E" w:rsidRPr="00747763">
              <w:rPr>
                <w:rFonts w:ascii="Arial" w:eastAsia="Times New Roman" w:hAnsi="Arial" w:cs="Arial"/>
                <w:color w:val="000000"/>
                <w:sz w:val="24"/>
                <w:szCs w:val="24"/>
                <w:lang w:eastAsia="es-MX"/>
              </w:rPr>
              <w:t>1666</w:t>
            </w:r>
            <w:r w:rsidR="00AD258E" w:rsidRPr="00747763">
              <w:rPr>
                <w:rFonts w:ascii="Arial" w:eastAsia="Times New Roman" w:hAnsi="Arial" w:cs="Arial"/>
                <w:color w:val="000000"/>
                <w:sz w:val="24"/>
                <w:szCs w:val="24"/>
                <w:lang w:eastAsia="es-MX"/>
              </w:rPr>
              <w:t>7</w:t>
            </w:r>
            <w:r w:rsidR="00AD258E" w:rsidRPr="00747763">
              <w:rPr>
                <w:rFonts w:ascii="Arial" w:eastAsia="Times New Roman" w:hAnsi="Arial" w:cs="Arial"/>
                <w:color w:val="000000"/>
                <w:sz w:val="24"/>
                <w:szCs w:val="24"/>
                <w:lang w:eastAsia="es-MX"/>
              </w:rPr>
              <w:t>.6732</w:t>
            </w:r>
          </w:p>
        </w:tc>
        <w:tc>
          <w:tcPr>
            <w:tcW w:w="0" w:type="auto"/>
            <w:gridSpan w:val="2"/>
            <w:tcBorders>
              <w:top w:val="single" w:sz="4" w:space="0" w:color="auto"/>
              <w:left w:val="nil"/>
              <w:bottom w:val="single" w:sz="4" w:space="0" w:color="auto"/>
              <w:right w:val="single" w:sz="4" w:space="0" w:color="auto"/>
            </w:tcBorders>
            <w:shd w:val="clear" w:color="auto" w:fill="auto"/>
            <w:vAlign w:val="bottom"/>
            <w:hideMark/>
          </w:tcPr>
          <w:p w14:paraId="420E8BA1" w14:textId="12EAE338" w:rsidR="00BD0639" w:rsidRPr="00A60250"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AD258E" w:rsidRPr="00747763">
              <w:rPr>
                <w:rFonts w:ascii="Arial" w:eastAsia="Times New Roman" w:hAnsi="Arial" w:cs="Arial"/>
                <w:color w:val="000000"/>
                <w:sz w:val="24"/>
                <w:szCs w:val="24"/>
                <w:lang w:eastAsia="es-MX"/>
              </w:rPr>
              <w:t>3750</w:t>
            </w:r>
            <w:r w:rsidR="00AD258E" w:rsidRPr="00747763">
              <w:rPr>
                <w:rFonts w:ascii="Arial" w:eastAsia="Times New Roman" w:hAnsi="Arial" w:cs="Arial"/>
                <w:color w:val="000000"/>
                <w:sz w:val="24"/>
                <w:szCs w:val="24"/>
                <w:lang w:eastAsia="es-MX"/>
              </w:rPr>
              <w:t>2</w:t>
            </w:r>
            <w:r w:rsidR="00AD258E" w:rsidRPr="00747763">
              <w:rPr>
                <w:rFonts w:ascii="Arial" w:eastAsia="Times New Roman" w:hAnsi="Arial" w:cs="Arial"/>
                <w:color w:val="000000"/>
                <w:sz w:val="24"/>
                <w:szCs w:val="24"/>
                <w:lang w:eastAsia="es-MX"/>
              </w:rPr>
              <w:t>.00675</w:t>
            </w:r>
          </w:p>
        </w:tc>
      </w:tr>
    </w:tbl>
    <w:p w14:paraId="44D0B020" w14:textId="77777777" w:rsidR="00BD0639" w:rsidRPr="00747763" w:rsidRDefault="00BD0639" w:rsidP="00BD0639">
      <w:pPr>
        <w:spacing w:line="360" w:lineRule="auto"/>
        <w:jc w:val="both"/>
        <w:rPr>
          <w:rFonts w:ascii="Arial" w:hAnsi="Arial" w:cs="Arial"/>
          <w:sz w:val="24"/>
          <w:szCs w:val="24"/>
        </w:rPr>
      </w:pPr>
    </w:p>
    <w:p w14:paraId="15019AC9" w14:textId="581BA3CC" w:rsidR="00BD0639" w:rsidRPr="00747763" w:rsidRDefault="00BD0639" w:rsidP="00BD0639">
      <w:pPr>
        <w:pStyle w:val="Prrafodelista"/>
        <w:numPr>
          <w:ilvl w:val="0"/>
          <w:numId w:val="100"/>
        </w:numPr>
        <w:spacing w:line="360" w:lineRule="auto"/>
        <w:rPr>
          <w:rFonts w:ascii="Arial" w:hAnsi="Arial" w:cs="Arial"/>
          <w:sz w:val="24"/>
          <w:szCs w:val="24"/>
        </w:rPr>
      </w:pPr>
      <w:r w:rsidRPr="00747763">
        <w:rPr>
          <w:rFonts w:ascii="Arial" w:hAnsi="Arial" w:cs="Arial"/>
          <w:sz w:val="24"/>
          <w:szCs w:val="24"/>
        </w:rPr>
        <w:t xml:space="preserve">Al objeto </w:t>
      </w:r>
      <w:r w:rsidRPr="00747763">
        <w:rPr>
          <w:rFonts w:ascii="Arial" w:hAnsi="Arial" w:cs="Arial"/>
          <w:sz w:val="24"/>
          <w:szCs w:val="24"/>
        </w:rPr>
        <w:t>4</w:t>
      </w:r>
      <w:r w:rsidRPr="00747763">
        <w:rPr>
          <w:rFonts w:ascii="Arial" w:hAnsi="Arial" w:cs="Arial"/>
          <w:sz w:val="24"/>
          <w:szCs w:val="24"/>
        </w:rPr>
        <w:t xml:space="preserve"> se le asigna el valor de </w:t>
      </w:r>
      <w:r w:rsidRPr="00747763">
        <w:rPr>
          <w:rFonts w:ascii="Arial" w:hAnsi="Arial" w:cs="Arial"/>
          <w:b/>
          <w:bCs/>
          <w:sz w:val="24"/>
          <w:szCs w:val="24"/>
        </w:rPr>
        <w:t>K</w:t>
      </w:r>
      <w:r w:rsidR="00AD258E" w:rsidRPr="00747763">
        <w:rPr>
          <w:rFonts w:ascii="Arial" w:hAnsi="Arial" w:cs="Arial"/>
          <w:b/>
          <w:bCs/>
          <w:sz w:val="24"/>
          <w:szCs w:val="24"/>
        </w:rPr>
        <w:t>1</w:t>
      </w:r>
    </w:p>
    <w:p w14:paraId="4EBA71E9" w14:textId="77777777" w:rsidR="00BD0639" w:rsidRPr="00747763" w:rsidRDefault="00BD0639" w:rsidP="00BD0639">
      <w:pPr>
        <w:pStyle w:val="Prrafodelista"/>
        <w:numPr>
          <w:ilvl w:val="0"/>
          <w:numId w:val="101"/>
        </w:numPr>
        <w:spacing w:line="360" w:lineRule="auto"/>
        <w:jc w:val="both"/>
        <w:rPr>
          <w:rFonts w:ascii="Arial" w:hAnsi="Arial" w:cs="Arial"/>
          <w:sz w:val="24"/>
          <w:szCs w:val="24"/>
        </w:rPr>
      </w:pPr>
      <w:r w:rsidRPr="00747763">
        <w:rPr>
          <w:rFonts w:ascii="Arial" w:hAnsi="Arial" w:cs="Arial"/>
          <w:sz w:val="24"/>
          <w:szCs w:val="24"/>
        </w:rPr>
        <w:t>Se recalcula la distancia entre los objetos y los nuevos prototipos, si el objeto presenta una menor distancia el objeto se mueve del prototipo asignado originalmente al prototipo que presente la menor distancia</w:t>
      </w:r>
    </w:p>
    <w:p w14:paraId="1B08AE26" w14:textId="09146C48" w:rsidR="00747763" w:rsidRPr="00B55C96" w:rsidRDefault="00747763" w:rsidP="00747763">
      <w:pPr>
        <w:pStyle w:val="Descripcin"/>
        <w:jc w:val="center"/>
        <w:rPr>
          <w:rFonts w:ascii="Arial" w:hAnsi="Arial" w:cs="Arial"/>
          <w:color w:val="auto"/>
          <w:sz w:val="24"/>
          <w:szCs w:val="24"/>
        </w:rPr>
      </w:pPr>
      <w:bookmarkStart w:id="99" w:name="_Toc178529384"/>
      <w:r w:rsidRPr="00B55C96">
        <w:rPr>
          <w:rFonts w:ascii="Arial" w:hAnsi="Arial" w:cs="Arial"/>
          <w:color w:val="auto"/>
          <w:sz w:val="24"/>
          <w:szCs w:val="24"/>
        </w:rPr>
        <w:t xml:space="preserve">Tabla </w:t>
      </w:r>
      <w:r w:rsidRPr="00B55C96">
        <w:rPr>
          <w:rFonts w:ascii="Arial" w:hAnsi="Arial" w:cs="Arial"/>
          <w:color w:val="auto"/>
          <w:sz w:val="24"/>
          <w:szCs w:val="24"/>
        </w:rPr>
        <w:fldChar w:fldCharType="begin"/>
      </w:r>
      <w:r w:rsidRPr="00B55C96">
        <w:rPr>
          <w:rFonts w:ascii="Arial" w:hAnsi="Arial" w:cs="Arial"/>
          <w:color w:val="auto"/>
          <w:sz w:val="24"/>
          <w:szCs w:val="24"/>
        </w:rPr>
        <w:instrText xml:space="preserve"> SEQ Tabla \* ARABIC </w:instrText>
      </w:r>
      <w:r w:rsidRPr="00B55C96">
        <w:rPr>
          <w:rFonts w:ascii="Arial" w:hAnsi="Arial" w:cs="Arial"/>
          <w:color w:val="auto"/>
          <w:sz w:val="24"/>
          <w:szCs w:val="24"/>
        </w:rPr>
        <w:fldChar w:fldCharType="separate"/>
      </w:r>
      <w:r w:rsidR="00295246">
        <w:rPr>
          <w:rFonts w:ascii="Arial" w:hAnsi="Arial" w:cs="Arial"/>
          <w:noProof/>
          <w:color w:val="auto"/>
          <w:sz w:val="24"/>
          <w:szCs w:val="24"/>
        </w:rPr>
        <w:t>15</w:t>
      </w:r>
      <w:r w:rsidRPr="00B55C96">
        <w:rPr>
          <w:rFonts w:ascii="Arial" w:hAnsi="Arial" w:cs="Arial"/>
          <w:color w:val="auto"/>
          <w:sz w:val="24"/>
          <w:szCs w:val="24"/>
        </w:rPr>
        <w:fldChar w:fldCharType="end"/>
      </w:r>
      <w:r w:rsidRPr="00B55C96">
        <w:rPr>
          <w:rFonts w:ascii="Arial" w:hAnsi="Arial" w:cs="Arial"/>
          <w:color w:val="auto"/>
          <w:sz w:val="24"/>
          <w:szCs w:val="24"/>
        </w:rPr>
        <w:t xml:space="preserve"> Iteración 2 distancia objeto 5</w:t>
      </w:r>
      <w:bookmarkEnd w:id="99"/>
    </w:p>
    <w:tbl>
      <w:tblPr>
        <w:tblW w:w="0" w:type="auto"/>
        <w:jc w:val="center"/>
        <w:tblCellMar>
          <w:left w:w="70" w:type="dxa"/>
          <w:right w:w="70" w:type="dxa"/>
        </w:tblCellMar>
        <w:tblLook w:val="04A0" w:firstRow="1" w:lastRow="0" w:firstColumn="1" w:lastColumn="0" w:noHBand="0" w:noVBand="1"/>
      </w:tblPr>
      <w:tblGrid>
        <w:gridCol w:w="2288"/>
        <w:gridCol w:w="1721"/>
        <w:gridCol w:w="3467"/>
        <w:gridCol w:w="1710"/>
      </w:tblGrid>
      <w:tr w:rsidR="00AD258E" w:rsidRPr="00747763" w14:paraId="14A2CFBD"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1B0D3E1" w14:textId="47174C3E" w:rsidR="00BD0639" w:rsidRPr="00A60250" w:rsidRDefault="00BD0639" w:rsidP="000C4C93">
            <w:pPr>
              <w:spacing w:after="0" w:line="24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747763">
              <w:rPr>
                <w:rFonts w:ascii="Arial" w:eastAsia="Times New Roman" w:hAnsi="Arial" w:cs="Arial"/>
                <w:b/>
                <w:bCs/>
                <w:color w:val="000000"/>
                <w:sz w:val="24"/>
                <w:szCs w:val="24"/>
                <w:lang w:eastAsia="es-MX"/>
              </w:rPr>
              <w:t>5</w:t>
            </w:r>
            <w:r w:rsidRPr="00A60250">
              <w:rPr>
                <w:rFonts w:ascii="Arial" w:eastAsia="Times New Roman" w:hAnsi="Arial" w:cs="Arial"/>
                <w:color w:val="000000"/>
                <w:sz w:val="24"/>
                <w:szCs w:val="24"/>
                <w:lang w:eastAsia="es-MX"/>
              </w:rPr>
              <w:t xml:space="preserve"> con el prototipo </w:t>
            </w:r>
            <w:r w:rsidRPr="00A60250">
              <w:rPr>
                <w:rFonts w:ascii="Arial" w:eastAsia="Times New Roman" w:hAnsi="Arial" w:cs="Arial"/>
                <w:b/>
                <w:bCs/>
                <w:color w:val="000000"/>
                <w:sz w:val="24"/>
                <w:szCs w:val="24"/>
                <w:lang w:eastAsia="es-MX"/>
              </w:rPr>
              <w:t>K1</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57BD4F94" w14:textId="761AC7FA" w:rsidR="00BD0639" w:rsidRPr="00A60250" w:rsidRDefault="00BD0639" w:rsidP="000C4C93">
            <w:pPr>
              <w:spacing w:after="0" w:line="24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747763">
              <w:rPr>
                <w:rFonts w:ascii="Arial" w:eastAsia="Times New Roman" w:hAnsi="Arial" w:cs="Arial"/>
                <w:b/>
                <w:bCs/>
                <w:color w:val="000000"/>
                <w:sz w:val="24"/>
                <w:szCs w:val="24"/>
                <w:lang w:eastAsia="es-MX"/>
              </w:rPr>
              <w:t>5</w:t>
            </w:r>
            <w:r w:rsidRPr="00A60250">
              <w:rPr>
                <w:rFonts w:ascii="Arial" w:eastAsia="Times New Roman" w:hAnsi="Arial" w:cs="Arial"/>
                <w:color w:val="000000"/>
                <w:sz w:val="24"/>
                <w:szCs w:val="24"/>
                <w:lang w:eastAsia="es-MX"/>
              </w:rPr>
              <w:t xml:space="preserve"> con el prototipo</w:t>
            </w:r>
            <w:r w:rsidRPr="00A60250">
              <w:rPr>
                <w:rFonts w:ascii="Arial" w:eastAsia="Times New Roman" w:hAnsi="Arial" w:cs="Arial"/>
                <w:b/>
                <w:bCs/>
                <w:color w:val="000000"/>
                <w:sz w:val="24"/>
                <w:szCs w:val="24"/>
                <w:lang w:eastAsia="es-MX"/>
              </w:rPr>
              <w:t xml:space="preserve"> K2</w:t>
            </w:r>
          </w:p>
        </w:tc>
      </w:tr>
      <w:tr w:rsidR="00AD258E" w:rsidRPr="00747763" w14:paraId="12A3CD70" w14:textId="77777777" w:rsidTr="000C4C93">
        <w:trPr>
          <w:trHeight w:val="1500"/>
          <w:jc w:val="center"/>
        </w:trPr>
        <w:tc>
          <w:tcPr>
            <w:tcW w:w="0" w:type="auto"/>
            <w:tcBorders>
              <w:top w:val="nil"/>
              <w:left w:val="single" w:sz="4" w:space="0" w:color="auto"/>
              <w:bottom w:val="single" w:sz="4" w:space="0" w:color="auto"/>
              <w:right w:val="single" w:sz="4" w:space="0" w:color="auto"/>
            </w:tcBorders>
            <w:shd w:val="clear" w:color="auto" w:fill="auto"/>
            <w:hideMark/>
          </w:tcPr>
          <w:p w14:paraId="45083983" w14:textId="0FBF656C" w:rsidR="00BD0639" w:rsidRPr="00A60250"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numéricos: =((</w:t>
            </w:r>
            <w:r w:rsidR="00AD258E" w:rsidRPr="00747763">
              <w:rPr>
                <w:rFonts w:ascii="Arial" w:eastAsia="Times New Roman" w:hAnsi="Arial" w:cs="Arial"/>
                <w:color w:val="000000"/>
                <w:sz w:val="24"/>
                <w:szCs w:val="24"/>
                <w:lang w:eastAsia="es-MX"/>
              </w:rPr>
              <w:t>23</w:t>
            </w:r>
            <w:r w:rsidRPr="00A60250">
              <w:rPr>
                <w:rFonts w:ascii="Arial" w:eastAsia="Times New Roman" w:hAnsi="Arial" w:cs="Arial"/>
                <w:color w:val="000000"/>
                <w:sz w:val="24"/>
                <w:szCs w:val="24"/>
                <w:lang w:eastAsia="es-MX"/>
              </w:rPr>
              <w:t>-</w:t>
            </w:r>
            <w:r w:rsidR="00AD258E" w:rsidRPr="00747763">
              <w:rPr>
                <w:rFonts w:ascii="Arial" w:eastAsia="Times New Roman" w:hAnsi="Arial" w:cs="Arial"/>
                <w:color w:val="000000"/>
                <w:sz w:val="24"/>
                <w:szCs w:val="24"/>
                <w:lang w:eastAsia="es-MX"/>
              </w:rPr>
              <w:t>34.67</w:t>
            </w:r>
            <w:r w:rsidRPr="00A60250">
              <w:rPr>
                <w:rFonts w:ascii="Arial" w:eastAsia="Times New Roman" w:hAnsi="Arial" w:cs="Arial"/>
                <w:color w:val="000000"/>
                <w:sz w:val="24"/>
                <w:szCs w:val="24"/>
                <w:lang w:eastAsia="es-MX"/>
              </w:rPr>
              <w:t>)^2-(</w:t>
            </w:r>
            <w:r w:rsidR="00AD258E" w:rsidRPr="00747763">
              <w:rPr>
                <w:rFonts w:ascii="Arial" w:eastAsia="Times New Roman" w:hAnsi="Arial" w:cs="Arial"/>
                <w:color w:val="000000"/>
                <w:sz w:val="24"/>
                <w:szCs w:val="24"/>
                <w:lang w:eastAsia="es-MX"/>
              </w:rPr>
              <w:t>35000</w:t>
            </w:r>
            <w:r w:rsidRPr="00A60250">
              <w:rPr>
                <w:rFonts w:ascii="Arial" w:eastAsia="Times New Roman" w:hAnsi="Arial" w:cs="Arial"/>
                <w:color w:val="000000"/>
                <w:sz w:val="24"/>
                <w:szCs w:val="24"/>
                <w:lang w:eastAsia="es-MX"/>
              </w:rPr>
              <w:t>-</w:t>
            </w:r>
            <w:r w:rsidR="00AD258E" w:rsidRPr="00747763">
              <w:rPr>
                <w:rFonts w:ascii="Arial" w:eastAsia="Times New Roman" w:hAnsi="Arial" w:cs="Arial"/>
                <w:color w:val="000000"/>
                <w:sz w:val="24"/>
                <w:szCs w:val="24"/>
                <w:lang w:eastAsia="es-MX"/>
              </w:rPr>
              <w:t>32500</w:t>
            </w:r>
            <w:r w:rsidRPr="00A60250">
              <w:rPr>
                <w:rFonts w:ascii="Arial" w:eastAsia="Times New Roman" w:hAnsi="Arial" w:cs="Arial"/>
                <w:color w:val="000000"/>
                <w:sz w:val="24"/>
                <w:szCs w:val="24"/>
                <w:lang w:eastAsia="es-MX"/>
              </w:rPr>
              <w:t>)^2)^(1/2)=</w:t>
            </w:r>
            <w:r w:rsidRPr="00747763">
              <w:rPr>
                <w:rFonts w:ascii="Arial" w:eastAsia="Times New Roman" w:hAnsi="Arial" w:cs="Arial"/>
                <w:color w:val="000000"/>
                <w:sz w:val="24"/>
                <w:szCs w:val="24"/>
                <w:lang w:eastAsia="es-MX"/>
              </w:rPr>
              <w:t xml:space="preserve"> </w:t>
            </w:r>
            <w:r w:rsidR="00AD258E" w:rsidRPr="00747763">
              <w:rPr>
                <w:rFonts w:ascii="Arial" w:eastAsia="Times New Roman" w:hAnsi="Arial" w:cs="Arial"/>
                <w:color w:val="000000"/>
                <w:sz w:val="24"/>
                <w:szCs w:val="24"/>
                <w:lang w:eastAsia="es-MX"/>
              </w:rPr>
              <w:t>18333.33371</w:t>
            </w:r>
          </w:p>
        </w:tc>
        <w:tc>
          <w:tcPr>
            <w:tcW w:w="0" w:type="auto"/>
            <w:tcBorders>
              <w:top w:val="nil"/>
              <w:left w:val="nil"/>
              <w:bottom w:val="single" w:sz="4" w:space="0" w:color="auto"/>
              <w:right w:val="single" w:sz="4" w:space="0" w:color="auto"/>
            </w:tcBorders>
            <w:shd w:val="clear" w:color="auto" w:fill="auto"/>
            <w:hideMark/>
          </w:tcPr>
          <w:p w14:paraId="679324BD" w14:textId="7228F3C2" w:rsidR="00BD0639" w:rsidRPr="00747763"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00B55C96" w:rsidRPr="00747763">
              <w:rPr>
                <w:rFonts w:ascii="Arial" w:eastAsia="Times New Roman" w:hAnsi="Arial" w:cs="Arial"/>
                <w:color w:val="000000"/>
                <w:sz w:val="24"/>
                <w:szCs w:val="24"/>
                <w:lang w:eastAsia="es-MX"/>
              </w:rPr>
              <w:t>electrónica</w:t>
            </w:r>
            <w:r w:rsidRPr="00747763">
              <w:rPr>
                <w:rFonts w:ascii="Arial" w:eastAsia="Times New Roman" w:hAnsi="Arial" w:cs="Arial"/>
                <w:color w:val="000000"/>
                <w:sz w:val="24"/>
                <w:szCs w:val="24"/>
                <w:lang w:eastAsia="es-MX"/>
              </w:rPr>
              <w:t xml:space="preserve">, </w:t>
            </w:r>
            <w:r w:rsidR="00AD258E" w:rsidRPr="00747763">
              <w:rPr>
                <w:rFonts w:ascii="Arial" w:eastAsia="Times New Roman" w:hAnsi="Arial" w:cs="Arial"/>
                <w:color w:val="000000"/>
                <w:sz w:val="24"/>
                <w:szCs w:val="24"/>
                <w:lang w:eastAsia="es-MX"/>
              </w:rPr>
              <w:t>ropa</w:t>
            </w:r>
            <w:r w:rsidRPr="00A60250">
              <w:rPr>
                <w:rFonts w:ascii="Arial" w:eastAsia="Times New Roman" w:hAnsi="Arial" w:cs="Arial"/>
                <w:color w:val="000000"/>
                <w:sz w:val="24"/>
                <w:szCs w:val="24"/>
                <w:lang w:eastAsia="es-MX"/>
              </w:rPr>
              <w:t xml:space="preserve">)= </w:t>
            </w:r>
            <w:r w:rsidRPr="0074776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w:t>
            </w:r>
            <w:r w:rsidR="00AD258E" w:rsidRPr="00747763">
              <w:rPr>
                <w:rFonts w:ascii="Arial" w:eastAsia="Times New Roman" w:hAnsi="Arial" w:cs="Arial"/>
                <w:color w:val="000000"/>
                <w:sz w:val="24"/>
                <w:szCs w:val="24"/>
                <w:lang w:eastAsia="es-MX"/>
              </w:rPr>
              <w:t>fiel</w:t>
            </w:r>
            <w:r w:rsidRPr="00747763">
              <w:rPr>
                <w:rFonts w:ascii="Arial" w:eastAsia="Times New Roman" w:hAnsi="Arial" w:cs="Arial"/>
                <w:color w:val="000000"/>
                <w:sz w:val="24"/>
                <w:szCs w:val="24"/>
                <w:lang w:eastAsia="es-MX"/>
              </w:rPr>
              <w:t>, nuevo</w:t>
            </w:r>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 xml:space="preserve"> </w:t>
            </w:r>
            <w:r w:rsidR="00AD258E" w:rsidRPr="00747763">
              <w:rPr>
                <w:rFonts w:ascii="Arial" w:eastAsia="Times New Roman" w:hAnsi="Arial" w:cs="Arial"/>
                <w:color w:val="000000"/>
                <w:sz w:val="24"/>
                <w:szCs w:val="24"/>
                <w:lang w:eastAsia="es-MX"/>
              </w:rPr>
              <w:t>1</w:t>
            </w:r>
          </w:p>
          <w:p w14:paraId="12F551D0" w14:textId="40D91645" w:rsidR="00BD0639" w:rsidRPr="00A60250"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00AD258E" w:rsidRPr="00747763">
              <w:rPr>
                <w:rFonts w:ascii="Arial" w:eastAsia="Times New Roman" w:hAnsi="Arial" w:cs="Arial"/>
                <w:color w:val="000000"/>
                <w:sz w:val="24"/>
                <w:szCs w:val="24"/>
                <w:lang w:eastAsia="es-MX"/>
              </w:rPr>
              <w:t>2</w:t>
            </w:r>
          </w:p>
        </w:tc>
        <w:tc>
          <w:tcPr>
            <w:tcW w:w="0" w:type="auto"/>
            <w:tcBorders>
              <w:top w:val="nil"/>
              <w:left w:val="nil"/>
              <w:bottom w:val="single" w:sz="4" w:space="0" w:color="auto"/>
              <w:right w:val="single" w:sz="4" w:space="0" w:color="auto"/>
            </w:tcBorders>
            <w:shd w:val="clear" w:color="auto" w:fill="auto"/>
            <w:hideMark/>
          </w:tcPr>
          <w:p w14:paraId="6850424C" w14:textId="300EB761" w:rsidR="00BD0639" w:rsidRPr="00A60250"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numéricos: =((</w:t>
            </w:r>
            <w:r w:rsidR="00AD258E" w:rsidRPr="00747763">
              <w:rPr>
                <w:rFonts w:ascii="Arial" w:eastAsia="Times New Roman" w:hAnsi="Arial" w:cs="Arial"/>
                <w:color w:val="000000"/>
                <w:sz w:val="24"/>
                <w:szCs w:val="24"/>
                <w:lang w:eastAsia="es-MX"/>
              </w:rPr>
              <w:t>23</w:t>
            </w:r>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22</w:t>
            </w:r>
            <w:r w:rsidR="00AD258E" w:rsidRPr="00747763">
              <w:rPr>
                <w:rFonts w:ascii="Arial" w:eastAsia="Times New Roman" w:hAnsi="Arial" w:cs="Arial"/>
                <w:color w:val="000000"/>
                <w:sz w:val="24"/>
                <w:szCs w:val="24"/>
                <w:lang w:eastAsia="es-MX"/>
              </w:rPr>
              <w:t>.5</w:t>
            </w:r>
            <w:r w:rsidRPr="00A60250">
              <w:rPr>
                <w:rFonts w:ascii="Arial" w:eastAsia="Times New Roman" w:hAnsi="Arial" w:cs="Arial"/>
                <w:color w:val="000000"/>
                <w:sz w:val="24"/>
                <w:szCs w:val="24"/>
                <w:lang w:eastAsia="es-MX"/>
              </w:rPr>
              <w:t>)^2-(</w:t>
            </w:r>
            <w:r w:rsidR="00AD258E" w:rsidRPr="00747763">
              <w:rPr>
                <w:rFonts w:ascii="Arial" w:eastAsia="Times New Roman" w:hAnsi="Arial" w:cs="Arial"/>
                <w:color w:val="000000"/>
                <w:sz w:val="24"/>
                <w:szCs w:val="24"/>
                <w:lang w:eastAsia="es-MX"/>
              </w:rPr>
              <w:t>3500</w:t>
            </w:r>
            <w:r w:rsidRPr="00A60250">
              <w:rPr>
                <w:rFonts w:ascii="Arial" w:eastAsia="Times New Roman" w:hAnsi="Arial" w:cs="Arial"/>
                <w:color w:val="000000"/>
                <w:sz w:val="24"/>
                <w:szCs w:val="24"/>
                <w:lang w:eastAsia="es-MX"/>
              </w:rPr>
              <w:t>0-3</w:t>
            </w:r>
            <w:r w:rsidR="00AD258E" w:rsidRPr="00747763">
              <w:rPr>
                <w:rFonts w:ascii="Arial" w:eastAsia="Times New Roman" w:hAnsi="Arial" w:cs="Arial"/>
                <w:color w:val="000000"/>
                <w:sz w:val="24"/>
                <w:szCs w:val="24"/>
                <w:lang w:eastAsia="es-MX"/>
              </w:rPr>
              <w:t>25</w:t>
            </w:r>
            <w:r w:rsidRPr="00A60250">
              <w:rPr>
                <w:rFonts w:ascii="Arial" w:eastAsia="Times New Roman" w:hAnsi="Arial" w:cs="Arial"/>
                <w:color w:val="000000"/>
                <w:sz w:val="24"/>
                <w:szCs w:val="24"/>
                <w:lang w:eastAsia="es-MX"/>
              </w:rPr>
              <w:t>00)^2)^(1/2)=</w:t>
            </w:r>
            <w:r w:rsidR="00AD258E" w:rsidRPr="00747763">
              <w:rPr>
                <w:rFonts w:ascii="Arial" w:eastAsia="Times New Roman" w:hAnsi="Arial" w:cs="Arial"/>
                <w:color w:val="000000"/>
                <w:sz w:val="24"/>
                <w:szCs w:val="24"/>
                <w:lang w:eastAsia="es-MX"/>
              </w:rPr>
              <w:t>2500.00005</w:t>
            </w:r>
          </w:p>
        </w:tc>
        <w:tc>
          <w:tcPr>
            <w:tcW w:w="0" w:type="auto"/>
            <w:tcBorders>
              <w:top w:val="nil"/>
              <w:left w:val="nil"/>
              <w:bottom w:val="single" w:sz="4" w:space="0" w:color="auto"/>
              <w:right w:val="single" w:sz="4" w:space="0" w:color="auto"/>
            </w:tcBorders>
            <w:shd w:val="clear" w:color="auto" w:fill="auto"/>
            <w:hideMark/>
          </w:tcPr>
          <w:p w14:paraId="6A0C3E1D" w14:textId="18D8A8A4" w:rsidR="00BD0639" w:rsidRPr="00747763"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00B55C96" w:rsidRPr="00747763">
              <w:rPr>
                <w:rFonts w:ascii="Arial" w:eastAsia="Times New Roman" w:hAnsi="Arial" w:cs="Arial"/>
                <w:color w:val="000000"/>
                <w:sz w:val="24"/>
                <w:szCs w:val="24"/>
                <w:lang w:eastAsia="es-MX"/>
              </w:rPr>
              <w:t>electr</w:t>
            </w:r>
            <w:r w:rsidR="00B55C96">
              <w:rPr>
                <w:rFonts w:ascii="Arial" w:eastAsia="Times New Roman" w:hAnsi="Arial" w:cs="Arial"/>
                <w:color w:val="000000"/>
                <w:sz w:val="24"/>
                <w:szCs w:val="24"/>
                <w:lang w:eastAsia="es-MX"/>
              </w:rPr>
              <w:t>ó</w:t>
            </w:r>
            <w:r w:rsidR="00B55C96" w:rsidRPr="00747763">
              <w:rPr>
                <w:rFonts w:ascii="Arial" w:eastAsia="Times New Roman" w:hAnsi="Arial" w:cs="Arial"/>
                <w:color w:val="000000"/>
                <w:sz w:val="24"/>
                <w:szCs w:val="24"/>
                <w:lang w:eastAsia="es-MX"/>
              </w:rPr>
              <w:t>nica, comida</w:t>
            </w:r>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 (</w:t>
            </w:r>
            <w:r w:rsidR="00B55C96" w:rsidRPr="00747763">
              <w:rPr>
                <w:rFonts w:ascii="Arial" w:eastAsia="Times New Roman" w:hAnsi="Arial" w:cs="Arial"/>
                <w:color w:val="000000"/>
                <w:sz w:val="24"/>
                <w:szCs w:val="24"/>
                <w:lang w:eastAsia="es-MX"/>
              </w:rPr>
              <w:t>fiel, fiel</w:t>
            </w:r>
            <w:r w:rsidRPr="00A60250">
              <w:rPr>
                <w:rFonts w:ascii="Arial" w:eastAsia="Times New Roman" w:hAnsi="Arial" w:cs="Arial"/>
                <w:color w:val="000000"/>
                <w:sz w:val="24"/>
                <w:szCs w:val="24"/>
                <w:lang w:eastAsia="es-MX"/>
              </w:rPr>
              <w:t>)=</w:t>
            </w:r>
            <w:r w:rsidR="00AD258E" w:rsidRPr="00747763">
              <w:rPr>
                <w:rFonts w:ascii="Arial" w:eastAsia="Times New Roman" w:hAnsi="Arial" w:cs="Arial"/>
                <w:color w:val="000000"/>
                <w:sz w:val="24"/>
                <w:szCs w:val="24"/>
                <w:lang w:eastAsia="es-MX"/>
              </w:rPr>
              <w:t>0</w:t>
            </w:r>
          </w:p>
          <w:p w14:paraId="72B7DCF0" w14:textId="59F4E265" w:rsidR="00BD0639" w:rsidRPr="00A60250"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00AD258E" w:rsidRPr="00747763">
              <w:rPr>
                <w:rFonts w:ascii="Arial" w:eastAsia="Times New Roman" w:hAnsi="Arial" w:cs="Arial"/>
                <w:color w:val="000000"/>
                <w:sz w:val="24"/>
                <w:szCs w:val="24"/>
                <w:lang w:eastAsia="es-MX"/>
              </w:rPr>
              <w:t>1</w:t>
            </w:r>
          </w:p>
        </w:tc>
      </w:tr>
      <w:tr w:rsidR="00AD258E" w:rsidRPr="00747763" w14:paraId="6EA7D4EC"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310D0B0B" w14:textId="69CFC7D6" w:rsidR="00BD0639" w:rsidRPr="00A60250"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AD258E" w:rsidRPr="00747763">
              <w:rPr>
                <w:rFonts w:ascii="Arial" w:eastAsia="Times New Roman" w:hAnsi="Arial" w:cs="Arial"/>
                <w:color w:val="000000"/>
                <w:sz w:val="24"/>
                <w:szCs w:val="24"/>
                <w:lang w:eastAsia="es-MX"/>
              </w:rPr>
              <w:t>1833</w:t>
            </w:r>
            <w:r w:rsidR="00AD258E" w:rsidRPr="00747763">
              <w:rPr>
                <w:rFonts w:ascii="Arial" w:eastAsia="Times New Roman" w:hAnsi="Arial" w:cs="Arial"/>
                <w:color w:val="000000"/>
                <w:sz w:val="24"/>
                <w:szCs w:val="24"/>
                <w:lang w:eastAsia="es-MX"/>
              </w:rPr>
              <w:t>5</w:t>
            </w:r>
            <w:r w:rsidR="00AD258E" w:rsidRPr="00747763">
              <w:rPr>
                <w:rFonts w:ascii="Arial" w:eastAsia="Times New Roman" w:hAnsi="Arial" w:cs="Arial"/>
                <w:color w:val="000000"/>
                <w:sz w:val="24"/>
                <w:szCs w:val="24"/>
                <w:lang w:eastAsia="es-MX"/>
              </w:rPr>
              <w:t>.33371</w:t>
            </w:r>
          </w:p>
        </w:tc>
        <w:tc>
          <w:tcPr>
            <w:tcW w:w="0" w:type="auto"/>
            <w:gridSpan w:val="2"/>
            <w:tcBorders>
              <w:top w:val="single" w:sz="4" w:space="0" w:color="auto"/>
              <w:left w:val="nil"/>
              <w:bottom w:val="single" w:sz="4" w:space="0" w:color="auto"/>
              <w:right w:val="single" w:sz="4" w:space="0" w:color="auto"/>
            </w:tcBorders>
            <w:shd w:val="clear" w:color="auto" w:fill="auto"/>
            <w:vAlign w:val="bottom"/>
            <w:hideMark/>
          </w:tcPr>
          <w:p w14:paraId="5C6D782A" w14:textId="63BEA76F" w:rsidR="00BD0639" w:rsidRPr="00A60250"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AD258E" w:rsidRPr="00747763">
              <w:rPr>
                <w:rFonts w:ascii="Arial" w:eastAsia="Times New Roman" w:hAnsi="Arial" w:cs="Arial"/>
                <w:color w:val="000000"/>
                <w:sz w:val="24"/>
                <w:szCs w:val="24"/>
                <w:lang w:eastAsia="es-MX"/>
              </w:rPr>
              <w:t>250</w:t>
            </w:r>
            <w:r w:rsidR="00AD258E" w:rsidRPr="00747763">
              <w:rPr>
                <w:rFonts w:ascii="Arial" w:eastAsia="Times New Roman" w:hAnsi="Arial" w:cs="Arial"/>
                <w:color w:val="000000"/>
                <w:sz w:val="24"/>
                <w:szCs w:val="24"/>
                <w:lang w:eastAsia="es-MX"/>
              </w:rPr>
              <w:t>1</w:t>
            </w:r>
            <w:r w:rsidR="00AD258E" w:rsidRPr="00747763">
              <w:rPr>
                <w:rFonts w:ascii="Arial" w:eastAsia="Times New Roman" w:hAnsi="Arial" w:cs="Arial"/>
                <w:color w:val="000000"/>
                <w:sz w:val="24"/>
                <w:szCs w:val="24"/>
                <w:lang w:eastAsia="es-MX"/>
              </w:rPr>
              <w:t>.00005</w:t>
            </w:r>
          </w:p>
        </w:tc>
      </w:tr>
    </w:tbl>
    <w:p w14:paraId="37A050A1" w14:textId="77777777" w:rsidR="00BD0639" w:rsidRPr="00747763" w:rsidRDefault="00BD0639" w:rsidP="00BD0639">
      <w:pPr>
        <w:spacing w:line="360" w:lineRule="auto"/>
        <w:jc w:val="both"/>
        <w:rPr>
          <w:rFonts w:ascii="Arial" w:hAnsi="Arial" w:cs="Arial"/>
          <w:sz w:val="24"/>
          <w:szCs w:val="24"/>
        </w:rPr>
      </w:pPr>
    </w:p>
    <w:p w14:paraId="1C4203BC" w14:textId="242A273D" w:rsidR="00BD0639" w:rsidRPr="00747763" w:rsidRDefault="00BD0639" w:rsidP="00BD0639">
      <w:pPr>
        <w:pStyle w:val="Prrafodelista"/>
        <w:numPr>
          <w:ilvl w:val="0"/>
          <w:numId w:val="101"/>
        </w:numPr>
        <w:spacing w:line="360" w:lineRule="auto"/>
        <w:rPr>
          <w:rFonts w:ascii="Arial" w:hAnsi="Arial" w:cs="Arial"/>
          <w:sz w:val="24"/>
          <w:szCs w:val="24"/>
        </w:rPr>
      </w:pPr>
      <w:r w:rsidRPr="00747763">
        <w:rPr>
          <w:rFonts w:ascii="Arial" w:hAnsi="Arial" w:cs="Arial"/>
          <w:sz w:val="24"/>
          <w:szCs w:val="24"/>
        </w:rPr>
        <w:t xml:space="preserve">Al objeto 5 se le asigna el valor de </w:t>
      </w:r>
      <w:r w:rsidRPr="00747763">
        <w:rPr>
          <w:rFonts w:ascii="Arial" w:hAnsi="Arial" w:cs="Arial"/>
          <w:b/>
          <w:bCs/>
          <w:sz w:val="24"/>
          <w:szCs w:val="24"/>
        </w:rPr>
        <w:t>K</w:t>
      </w:r>
      <w:r w:rsidR="00AD258E" w:rsidRPr="00747763">
        <w:rPr>
          <w:rFonts w:ascii="Arial" w:hAnsi="Arial" w:cs="Arial"/>
          <w:b/>
          <w:bCs/>
          <w:sz w:val="24"/>
          <w:szCs w:val="24"/>
        </w:rPr>
        <w:t>2</w:t>
      </w:r>
    </w:p>
    <w:p w14:paraId="70354A26" w14:textId="0738BF7F" w:rsidR="00AD258E" w:rsidRDefault="00AD258E" w:rsidP="00AD258E">
      <w:pPr>
        <w:pStyle w:val="Prrafodelista"/>
        <w:numPr>
          <w:ilvl w:val="0"/>
          <w:numId w:val="101"/>
        </w:numPr>
        <w:spacing w:line="360" w:lineRule="auto"/>
        <w:rPr>
          <w:rFonts w:ascii="Arial" w:hAnsi="Arial" w:cs="Arial"/>
          <w:sz w:val="24"/>
          <w:szCs w:val="24"/>
        </w:rPr>
      </w:pPr>
      <w:r w:rsidRPr="00747763">
        <w:rPr>
          <w:rFonts w:ascii="Arial" w:hAnsi="Arial" w:cs="Arial"/>
          <w:sz w:val="24"/>
          <w:szCs w:val="24"/>
        </w:rPr>
        <w:t xml:space="preserve">Todos los objetos han sido asignados en un prototipo como se aprecia en la tabla </w:t>
      </w:r>
      <w:r w:rsidR="008070A6">
        <w:rPr>
          <w:rFonts w:ascii="Arial" w:hAnsi="Arial" w:cs="Arial"/>
          <w:sz w:val="24"/>
          <w:szCs w:val="24"/>
        </w:rPr>
        <w:t>16</w:t>
      </w:r>
    </w:p>
    <w:p w14:paraId="4EE2D6C6" w14:textId="77777777" w:rsidR="00B55C96" w:rsidRDefault="00B55C96" w:rsidP="00B55C96">
      <w:pPr>
        <w:spacing w:line="360" w:lineRule="auto"/>
        <w:rPr>
          <w:rFonts w:ascii="Arial" w:hAnsi="Arial" w:cs="Arial"/>
          <w:sz w:val="24"/>
          <w:szCs w:val="24"/>
        </w:rPr>
      </w:pPr>
    </w:p>
    <w:p w14:paraId="411AE5FF" w14:textId="77777777" w:rsidR="00B55C96" w:rsidRDefault="00B55C96" w:rsidP="00B55C96">
      <w:pPr>
        <w:spacing w:line="360" w:lineRule="auto"/>
        <w:rPr>
          <w:rFonts w:ascii="Arial" w:hAnsi="Arial" w:cs="Arial"/>
          <w:sz w:val="24"/>
          <w:szCs w:val="24"/>
        </w:rPr>
      </w:pPr>
    </w:p>
    <w:p w14:paraId="1D839083" w14:textId="77777777" w:rsidR="00B55C96" w:rsidRDefault="00B55C96" w:rsidP="00B55C96">
      <w:pPr>
        <w:spacing w:line="360" w:lineRule="auto"/>
        <w:rPr>
          <w:rFonts w:ascii="Arial" w:hAnsi="Arial" w:cs="Arial"/>
          <w:sz w:val="24"/>
          <w:szCs w:val="24"/>
        </w:rPr>
      </w:pPr>
    </w:p>
    <w:p w14:paraId="5140B709" w14:textId="77777777" w:rsidR="00B55C96" w:rsidRPr="00B55C96" w:rsidRDefault="00B55C96" w:rsidP="00B55C96">
      <w:pPr>
        <w:spacing w:line="360" w:lineRule="auto"/>
        <w:rPr>
          <w:rFonts w:ascii="Arial" w:hAnsi="Arial" w:cs="Arial"/>
          <w:sz w:val="24"/>
          <w:szCs w:val="24"/>
        </w:rPr>
      </w:pPr>
    </w:p>
    <w:p w14:paraId="476A91E9" w14:textId="7C098306" w:rsidR="00AD258E" w:rsidRPr="00B55C96" w:rsidRDefault="00F66339" w:rsidP="00F66339">
      <w:pPr>
        <w:pStyle w:val="Descripcin"/>
        <w:jc w:val="center"/>
        <w:rPr>
          <w:rFonts w:ascii="Arial" w:hAnsi="Arial" w:cs="Arial"/>
          <w:color w:val="auto"/>
          <w:sz w:val="24"/>
          <w:szCs w:val="24"/>
        </w:rPr>
      </w:pPr>
      <w:bookmarkStart w:id="100" w:name="_Toc178529385"/>
      <w:r w:rsidRPr="00B55C96">
        <w:rPr>
          <w:rFonts w:ascii="Arial" w:hAnsi="Arial" w:cs="Arial"/>
          <w:color w:val="auto"/>
          <w:sz w:val="24"/>
          <w:szCs w:val="24"/>
        </w:rPr>
        <w:t xml:space="preserve">Tabla </w:t>
      </w:r>
      <w:r w:rsidRPr="00B55C96">
        <w:rPr>
          <w:rFonts w:ascii="Arial" w:hAnsi="Arial" w:cs="Arial"/>
          <w:color w:val="auto"/>
          <w:sz w:val="24"/>
          <w:szCs w:val="24"/>
        </w:rPr>
        <w:fldChar w:fldCharType="begin"/>
      </w:r>
      <w:r w:rsidRPr="00B55C96">
        <w:rPr>
          <w:rFonts w:ascii="Arial" w:hAnsi="Arial" w:cs="Arial"/>
          <w:color w:val="auto"/>
          <w:sz w:val="24"/>
          <w:szCs w:val="24"/>
        </w:rPr>
        <w:instrText xml:space="preserve"> SEQ Tabla \* ARABIC </w:instrText>
      </w:r>
      <w:r w:rsidRPr="00B55C96">
        <w:rPr>
          <w:rFonts w:ascii="Arial" w:hAnsi="Arial" w:cs="Arial"/>
          <w:color w:val="auto"/>
          <w:sz w:val="24"/>
          <w:szCs w:val="24"/>
        </w:rPr>
        <w:fldChar w:fldCharType="separate"/>
      </w:r>
      <w:r w:rsidR="00295246">
        <w:rPr>
          <w:rFonts w:ascii="Arial" w:hAnsi="Arial" w:cs="Arial"/>
          <w:noProof/>
          <w:color w:val="auto"/>
          <w:sz w:val="24"/>
          <w:szCs w:val="24"/>
        </w:rPr>
        <w:t>16</w:t>
      </w:r>
      <w:r w:rsidRPr="00B55C96">
        <w:rPr>
          <w:rFonts w:ascii="Arial" w:hAnsi="Arial" w:cs="Arial"/>
          <w:color w:val="auto"/>
          <w:sz w:val="24"/>
          <w:szCs w:val="24"/>
        </w:rPr>
        <w:fldChar w:fldCharType="end"/>
      </w:r>
      <w:r w:rsidRPr="00B55C96">
        <w:rPr>
          <w:rFonts w:ascii="Arial" w:hAnsi="Arial" w:cs="Arial"/>
          <w:color w:val="auto"/>
          <w:sz w:val="24"/>
          <w:szCs w:val="24"/>
        </w:rPr>
        <w:t xml:space="preserve"> Asignación de objetos segunda iteración</w:t>
      </w:r>
      <w:bookmarkEnd w:id="100"/>
    </w:p>
    <w:tbl>
      <w:tblPr>
        <w:tblW w:w="0" w:type="auto"/>
        <w:tblInd w:w="80" w:type="dxa"/>
        <w:tblCellMar>
          <w:left w:w="70" w:type="dxa"/>
          <w:right w:w="70" w:type="dxa"/>
        </w:tblCellMar>
        <w:tblLook w:val="04A0" w:firstRow="1" w:lastRow="0" w:firstColumn="1" w:lastColumn="0" w:noHBand="0" w:noVBand="1"/>
      </w:tblPr>
      <w:tblGrid>
        <w:gridCol w:w="888"/>
        <w:gridCol w:w="701"/>
        <w:gridCol w:w="1965"/>
        <w:gridCol w:w="2837"/>
        <w:gridCol w:w="1689"/>
        <w:gridCol w:w="1101"/>
      </w:tblGrid>
      <w:tr w:rsidR="00AD258E" w:rsidRPr="00747763" w14:paraId="35051628" w14:textId="77777777" w:rsidTr="000C4C93">
        <w:trPr>
          <w:trHeight w:val="1215"/>
        </w:trPr>
        <w:tc>
          <w:tcPr>
            <w:tcW w:w="0" w:type="auto"/>
            <w:tcBorders>
              <w:top w:val="single" w:sz="8" w:space="0" w:color="auto"/>
              <w:left w:val="single" w:sz="8" w:space="0" w:color="auto"/>
              <w:bottom w:val="single" w:sz="8" w:space="0" w:color="auto"/>
              <w:right w:val="single" w:sz="8" w:space="0" w:color="auto"/>
            </w:tcBorders>
            <w:shd w:val="clear" w:color="000000" w:fill="83CCEB"/>
            <w:vAlign w:val="center"/>
            <w:hideMark/>
          </w:tcPr>
          <w:p w14:paraId="5E6C6618"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Cliente</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7F95875F"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Edad</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267753DB"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Ingresos Anuales ($)</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4AD8B447"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Categoría de Producto Favorito</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7688D8B6"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Estado del cliente</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7AEEC4E9"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Prototipo</w:t>
            </w:r>
          </w:p>
        </w:tc>
      </w:tr>
      <w:tr w:rsidR="00AD258E" w:rsidRPr="007D6BFA" w14:paraId="6D5B116E" w14:textId="77777777" w:rsidTr="000C4C93">
        <w:trPr>
          <w:trHeight w:val="6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1F2FCB95"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1</w:t>
            </w:r>
          </w:p>
        </w:tc>
        <w:tc>
          <w:tcPr>
            <w:tcW w:w="0" w:type="auto"/>
            <w:tcBorders>
              <w:top w:val="nil"/>
              <w:left w:val="nil"/>
              <w:bottom w:val="single" w:sz="8" w:space="0" w:color="auto"/>
              <w:right w:val="single" w:sz="8" w:space="0" w:color="auto"/>
            </w:tcBorders>
            <w:shd w:val="clear" w:color="auto" w:fill="auto"/>
            <w:vAlign w:val="center"/>
            <w:hideMark/>
          </w:tcPr>
          <w:p w14:paraId="07A1DECF"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25</w:t>
            </w:r>
          </w:p>
        </w:tc>
        <w:tc>
          <w:tcPr>
            <w:tcW w:w="0" w:type="auto"/>
            <w:tcBorders>
              <w:top w:val="nil"/>
              <w:left w:val="nil"/>
              <w:bottom w:val="single" w:sz="8" w:space="0" w:color="auto"/>
              <w:right w:val="single" w:sz="8" w:space="0" w:color="auto"/>
            </w:tcBorders>
            <w:shd w:val="clear" w:color="auto" w:fill="auto"/>
            <w:vAlign w:val="center"/>
            <w:hideMark/>
          </w:tcPr>
          <w:p w14:paraId="67ED7035"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40,000</w:t>
            </w:r>
          </w:p>
        </w:tc>
        <w:tc>
          <w:tcPr>
            <w:tcW w:w="0" w:type="auto"/>
            <w:tcBorders>
              <w:top w:val="nil"/>
              <w:left w:val="nil"/>
              <w:bottom w:val="single" w:sz="8" w:space="0" w:color="auto"/>
              <w:right w:val="single" w:sz="8" w:space="0" w:color="auto"/>
            </w:tcBorders>
            <w:shd w:val="clear" w:color="auto" w:fill="auto"/>
            <w:vAlign w:val="center"/>
            <w:hideMark/>
          </w:tcPr>
          <w:p w14:paraId="1AF68643"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Electrónica</w:t>
            </w:r>
          </w:p>
        </w:tc>
        <w:tc>
          <w:tcPr>
            <w:tcW w:w="0" w:type="auto"/>
            <w:tcBorders>
              <w:top w:val="nil"/>
              <w:left w:val="nil"/>
              <w:bottom w:val="single" w:sz="8" w:space="0" w:color="auto"/>
              <w:right w:val="single" w:sz="8" w:space="0" w:color="auto"/>
            </w:tcBorders>
            <w:shd w:val="clear" w:color="auto" w:fill="auto"/>
            <w:vAlign w:val="center"/>
            <w:hideMark/>
          </w:tcPr>
          <w:p w14:paraId="7E89661E"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nuevo</w:t>
            </w:r>
          </w:p>
        </w:tc>
        <w:tc>
          <w:tcPr>
            <w:tcW w:w="0" w:type="auto"/>
            <w:tcBorders>
              <w:top w:val="nil"/>
              <w:left w:val="nil"/>
              <w:bottom w:val="single" w:sz="8" w:space="0" w:color="auto"/>
              <w:right w:val="single" w:sz="8" w:space="0" w:color="auto"/>
            </w:tcBorders>
            <w:shd w:val="clear" w:color="auto" w:fill="auto"/>
            <w:vAlign w:val="center"/>
            <w:hideMark/>
          </w:tcPr>
          <w:p w14:paraId="781F8C6C" w14:textId="2599274F"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w:t>
            </w:r>
            <w:r w:rsidR="00F227DE">
              <w:rPr>
                <w:rFonts w:ascii="Arial" w:eastAsia="Times New Roman" w:hAnsi="Arial" w:cs="Arial"/>
                <w:color w:val="000000"/>
                <w:sz w:val="24"/>
                <w:szCs w:val="24"/>
                <w:lang w:eastAsia="es-MX"/>
              </w:rPr>
              <w:t>2</w:t>
            </w:r>
          </w:p>
        </w:tc>
      </w:tr>
      <w:tr w:rsidR="00AD258E" w:rsidRPr="007D6BFA" w14:paraId="4B50BA81" w14:textId="77777777" w:rsidTr="000C4C93">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59B88F16"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w:t>
            </w:r>
          </w:p>
        </w:tc>
        <w:tc>
          <w:tcPr>
            <w:tcW w:w="0" w:type="auto"/>
            <w:tcBorders>
              <w:top w:val="nil"/>
              <w:left w:val="nil"/>
              <w:bottom w:val="single" w:sz="8" w:space="0" w:color="auto"/>
              <w:right w:val="single" w:sz="8" w:space="0" w:color="auto"/>
            </w:tcBorders>
            <w:shd w:val="clear" w:color="auto" w:fill="auto"/>
            <w:vAlign w:val="center"/>
            <w:hideMark/>
          </w:tcPr>
          <w:p w14:paraId="18562F03"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34</w:t>
            </w:r>
          </w:p>
        </w:tc>
        <w:tc>
          <w:tcPr>
            <w:tcW w:w="0" w:type="auto"/>
            <w:tcBorders>
              <w:top w:val="nil"/>
              <w:left w:val="nil"/>
              <w:bottom w:val="single" w:sz="8" w:space="0" w:color="auto"/>
              <w:right w:val="single" w:sz="8" w:space="0" w:color="auto"/>
            </w:tcBorders>
            <w:shd w:val="clear" w:color="auto" w:fill="auto"/>
            <w:vAlign w:val="center"/>
            <w:hideMark/>
          </w:tcPr>
          <w:p w14:paraId="3D564EC5"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50,000</w:t>
            </w:r>
          </w:p>
        </w:tc>
        <w:tc>
          <w:tcPr>
            <w:tcW w:w="0" w:type="auto"/>
            <w:tcBorders>
              <w:top w:val="nil"/>
              <w:left w:val="nil"/>
              <w:bottom w:val="single" w:sz="8" w:space="0" w:color="auto"/>
              <w:right w:val="single" w:sz="8" w:space="0" w:color="auto"/>
            </w:tcBorders>
            <w:shd w:val="clear" w:color="auto" w:fill="auto"/>
            <w:vAlign w:val="center"/>
            <w:hideMark/>
          </w:tcPr>
          <w:p w14:paraId="3318BCC0"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Ropa</w:t>
            </w:r>
          </w:p>
        </w:tc>
        <w:tc>
          <w:tcPr>
            <w:tcW w:w="0" w:type="auto"/>
            <w:tcBorders>
              <w:top w:val="nil"/>
              <w:left w:val="nil"/>
              <w:bottom w:val="single" w:sz="8" w:space="0" w:color="auto"/>
              <w:right w:val="single" w:sz="8" w:space="0" w:color="auto"/>
            </w:tcBorders>
            <w:shd w:val="clear" w:color="000000" w:fill="FFFFFF"/>
            <w:vAlign w:val="center"/>
            <w:hideMark/>
          </w:tcPr>
          <w:p w14:paraId="570DDBC7"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regular</w:t>
            </w:r>
          </w:p>
        </w:tc>
        <w:tc>
          <w:tcPr>
            <w:tcW w:w="0" w:type="auto"/>
            <w:tcBorders>
              <w:top w:val="nil"/>
              <w:left w:val="nil"/>
              <w:bottom w:val="single" w:sz="8" w:space="0" w:color="auto"/>
              <w:right w:val="single" w:sz="8" w:space="0" w:color="auto"/>
            </w:tcBorders>
            <w:shd w:val="clear" w:color="auto" w:fill="auto"/>
            <w:vAlign w:val="center"/>
            <w:hideMark/>
          </w:tcPr>
          <w:p w14:paraId="49B54CD1"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K1</w:t>
            </w:r>
          </w:p>
        </w:tc>
      </w:tr>
      <w:tr w:rsidR="00AD258E" w:rsidRPr="007D6BFA" w14:paraId="31EC50E1" w14:textId="77777777" w:rsidTr="000C4C93">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730FB2C3"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w:t>
            </w:r>
          </w:p>
        </w:tc>
        <w:tc>
          <w:tcPr>
            <w:tcW w:w="0" w:type="auto"/>
            <w:tcBorders>
              <w:top w:val="nil"/>
              <w:left w:val="nil"/>
              <w:bottom w:val="single" w:sz="8" w:space="0" w:color="auto"/>
              <w:right w:val="single" w:sz="8" w:space="0" w:color="auto"/>
            </w:tcBorders>
            <w:shd w:val="clear" w:color="auto" w:fill="auto"/>
            <w:vAlign w:val="center"/>
            <w:hideMark/>
          </w:tcPr>
          <w:p w14:paraId="3C49E31E"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22</w:t>
            </w:r>
          </w:p>
        </w:tc>
        <w:tc>
          <w:tcPr>
            <w:tcW w:w="0" w:type="auto"/>
            <w:tcBorders>
              <w:top w:val="nil"/>
              <w:left w:val="nil"/>
              <w:bottom w:val="single" w:sz="8" w:space="0" w:color="auto"/>
              <w:right w:val="single" w:sz="8" w:space="0" w:color="auto"/>
            </w:tcBorders>
            <w:shd w:val="clear" w:color="auto" w:fill="auto"/>
            <w:vAlign w:val="center"/>
            <w:hideMark/>
          </w:tcPr>
          <w:p w14:paraId="799ACE89"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30,000</w:t>
            </w:r>
          </w:p>
        </w:tc>
        <w:tc>
          <w:tcPr>
            <w:tcW w:w="0" w:type="auto"/>
            <w:tcBorders>
              <w:top w:val="nil"/>
              <w:left w:val="nil"/>
              <w:bottom w:val="single" w:sz="8" w:space="0" w:color="auto"/>
              <w:right w:val="single" w:sz="8" w:space="0" w:color="auto"/>
            </w:tcBorders>
            <w:shd w:val="clear" w:color="auto" w:fill="auto"/>
            <w:vAlign w:val="center"/>
            <w:hideMark/>
          </w:tcPr>
          <w:p w14:paraId="42F25967"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Comida</w:t>
            </w:r>
          </w:p>
        </w:tc>
        <w:tc>
          <w:tcPr>
            <w:tcW w:w="0" w:type="auto"/>
            <w:tcBorders>
              <w:top w:val="nil"/>
              <w:left w:val="nil"/>
              <w:bottom w:val="single" w:sz="8" w:space="0" w:color="auto"/>
              <w:right w:val="single" w:sz="8" w:space="0" w:color="auto"/>
            </w:tcBorders>
            <w:shd w:val="clear" w:color="000000" w:fill="FFFFFF"/>
            <w:vAlign w:val="center"/>
            <w:hideMark/>
          </w:tcPr>
          <w:p w14:paraId="665C932A"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fiel</w:t>
            </w:r>
          </w:p>
        </w:tc>
        <w:tc>
          <w:tcPr>
            <w:tcW w:w="0" w:type="auto"/>
            <w:tcBorders>
              <w:top w:val="nil"/>
              <w:left w:val="nil"/>
              <w:bottom w:val="single" w:sz="8" w:space="0" w:color="auto"/>
              <w:right w:val="single" w:sz="8" w:space="0" w:color="auto"/>
            </w:tcBorders>
            <w:shd w:val="clear" w:color="auto" w:fill="auto"/>
            <w:vAlign w:val="center"/>
            <w:hideMark/>
          </w:tcPr>
          <w:p w14:paraId="0886AECB"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K2</w:t>
            </w:r>
          </w:p>
        </w:tc>
      </w:tr>
      <w:tr w:rsidR="00AD258E" w:rsidRPr="007D6BFA" w14:paraId="1C92948B" w14:textId="77777777" w:rsidTr="000C4C93">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51E784E1"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w:t>
            </w:r>
          </w:p>
        </w:tc>
        <w:tc>
          <w:tcPr>
            <w:tcW w:w="0" w:type="auto"/>
            <w:tcBorders>
              <w:top w:val="nil"/>
              <w:left w:val="nil"/>
              <w:bottom w:val="single" w:sz="8" w:space="0" w:color="auto"/>
              <w:right w:val="single" w:sz="8" w:space="0" w:color="auto"/>
            </w:tcBorders>
            <w:shd w:val="clear" w:color="auto" w:fill="auto"/>
            <w:vAlign w:val="center"/>
            <w:hideMark/>
          </w:tcPr>
          <w:p w14:paraId="39E18DF8"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45</w:t>
            </w:r>
          </w:p>
        </w:tc>
        <w:tc>
          <w:tcPr>
            <w:tcW w:w="0" w:type="auto"/>
            <w:tcBorders>
              <w:top w:val="nil"/>
              <w:left w:val="nil"/>
              <w:bottom w:val="single" w:sz="8" w:space="0" w:color="auto"/>
              <w:right w:val="single" w:sz="8" w:space="0" w:color="auto"/>
            </w:tcBorders>
            <w:shd w:val="clear" w:color="auto" w:fill="auto"/>
            <w:vAlign w:val="center"/>
            <w:hideMark/>
          </w:tcPr>
          <w:p w14:paraId="1D1041F5"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70,000</w:t>
            </w:r>
          </w:p>
        </w:tc>
        <w:tc>
          <w:tcPr>
            <w:tcW w:w="0" w:type="auto"/>
            <w:tcBorders>
              <w:top w:val="nil"/>
              <w:left w:val="nil"/>
              <w:bottom w:val="single" w:sz="8" w:space="0" w:color="auto"/>
              <w:right w:val="single" w:sz="8" w:space="0" w:color="auto"/>
            </w:tcBorders>
            <w:shd w:val="clear" w:color="auto" w:fill="auto"/>
            <w:vAlign w:val="center"/>
            <w:hideMark/>
          </w:tcPr>
          <w:p w14:paraId="13BF05D6"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Libros</w:t>
            </w:r>
          </w:p>
        </w:tc>
        <w:tc>
          <w:tcPr>
            <w:tcW w:w="0" w:type="auto"/>
            <w:tcBorders>
              <w:top w:val="nil"/>
              <w:left w:val="nil"/>
              <w:bottom w:val="single" w:sz="8" w:space="0" w:color="auto"/>
              <w:right w:val="single" w:sz="8" w:space="0" w:color="auto"/>
            </w:tcBorders>
            <w:shd w:val="clear" w:color="000000" w:fill="FFFFFF"/>
            <w:vAlign w:val="center"/>
            <w:hideMark/>
          </w:tcPr>
          <w:p w14:paraId="224F8E34"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nuevo</w:t>
            </w:r>
          </w:p>
        </w:tc>
        <w:tc>
          <w:tcPr>
            <w:tcW w:w="0" w:type="auto"/>
            <w:tcBorders>
              <w:top w:val="nil"/>
              <w:left w:val="nil"/>
              <w:bottom w:val="single" w:sz="8" w:space="0" w:color="auto"/>
              <w:right w:val="single" w:sz="8" w:space="0" w:color="auto"/>
            </w:tcBorders>
            <w:shd w:val="clear" w:color="auto" w:fill="auto"/>
            <w:vAlign w:val="center"/>
            <w:hideMark/>
          </w:tcPr>
          <w:p w14:paraId="610F21DA"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K1</w:t>
            </w:r>
          </w:p>
        </w:tc>
      </w:tr>
      <w:tr w:rsidR="00AD258E" w:rsidRPr="007D6BFA" w14:paraId="49B57726" w14:textId="77777777" w:rsidTr="000C4C93">
        <w:trPr>
          <w:trHeight w:val="6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3E596500"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5</w:t>
            </w:r>
          </w:p>
        </w:tc>
        <w:tc>
          <w:tcPr>
            <w:tcW w:w="0" w:type="auto"/>
            <w:tcBorders>
              <w:top w:val="nil"/>
              <w:left w:val="nil"/>
              <w:bottom w:val="single" w:sz="8" w:space="0" w:color="auto"/>
              <w:right w:val="single" w:sz="8" w:space="0" w:color="auto"/>
            </w:tcBorders>
            <w:shd w:val="clear" w:color="auto" w:fill="auto"/>
            <w:vAlign w:val="center"/>
            <w:hideMark/>
          </w:tcPr>
          <w:p w14:paraId="068475F0"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23</w:t>
            </w:r>
          </w:p>
        </w:tc>
        <w:tc>
          <w:tcPr>
            <w:tcW w:w="0" w:type="auto"/>
            <w:tcBorders>
              <w:top w:val="nil"/>
              <w:left w:val="nil"/>
              <w:bottom w:val="single" w:sz="8" w:space="0" w:color="auto"/>
              <w:right w:val="single" w:sz="8" w:space="0" w:color="auto"/>
            </w:tcBorders>
            <w:shd w:val="clear" w:color="auto" w:fill="auto"/>
            <w:vAlign w:val="center"/>
            <w:hideMark/>
          </w:tcPr>
          <w:p w14:paraId="22AD2FDD"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35,000</w:t>
            </w:r>
          </w:p>
        </w:tc>
        <w:tc>
          <w:tcPr>
            <w:tcW w:w="0" w:type="auto"/>
            <w:tcBorders>
              <w:top w:val="nil"/>
              <w:left w:val="nil"/>
              <w:bottom w:val="single" w:sz="8" w:space="0" w:color="auto"/>
              <w:right w:val="single" w:sz="8" w:space="0" w:color="auto"/>
            </w:tcBorders>
            <w:shd w:val="clear" w:color="auto" w:fill="auto"/>
            <w:vAlign w:val="center"/>
            <w:hideMark/>
          </w:tcPr>
          <w:p w14:paraId="6911E32F"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Electrónica</w:t>
            </w:r>
          </w:p>
        </w:tc>
        <w:tc>
          <w:tcPr>
            <w:tcW w:w="0" w:type="auto"/>
            <w:tcBorders>
              <w:top w:val="nil"/>
              <w:left w:val="nil"/>
              <w:bottom w:val="single" w:sz="8" w:space="0" w:color="auto"/>
              <w:right w:val="single" w:sz="8" w:space="0" w:color="auto"/>
            </w:tcBorders>
            <w:shd w:val="clear" w:color="000000" w:fill="FFFFFF"/>
            <w:vAlign w:val="center"/>
            <w:hideMark/>
          </w:tcPr>
          <w:p w14:paraId="6E45813A"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fiel</w:t>
            </w:r>
          </w:p>
        </w:tc>
        <w:tc>
          <w:tcPr>
            <w:tcW w:w="0" w:type="auto"/>
            <w:tcBorders>
              <w:top w:val="nil"/>
              <w:left w:val="nil"/>
              <w:bottom w:val="single" w:sz="8" w:space="0" w:color="auto"/>
              <w:right w:val="single" w:sz="8" w:space="0" w:color="auto"/>
            </w:tcBorders>
            <w:shd w:val="clear" w:color="auto" w:fill="auto"/>
            <w:vAlign w:val="center"/>
            <w:hideMark/>
          </w:tcPr>
          <w:p w14:paraId="7B7B7146"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K2</w:t>
            </w:r>
          </w:p>
        </w:tc>
      </w:tr>
    </w:tbl>
    <w:p w14:paraId="34BF5967" w14:textId="77777777" w:rsidR="00F227DE" w:rsidRDefault="00F227DE" w:rsidP="00BD0639">
      <w:pPr>
        <w:spacing w:line="360" w:lineRule="auto"/>
        <w:jc w:val="both"/>
        <w:rPr>
          <w:rFonts w:ascii="Arial" w:hAnsi="Arial" w:cs="Arial"/>
          <w:sz w:val="24"/>
          <w:szCs w:val="24"/>
        </w:rPr>
      </w:pPr>
    </w:p>
    <w:p w14:paraId="32E81AF1" w14:textId="77777777" w:rsidR="00F227DE" w:rsidRPr="00747763" w:rsidRDefault="00F227DE" w:rsidP="00F227DE">
      <w:pPr>
        <w:spacing w:line="360" w:lineRule="auto"/>
        <w:jc w:val="both"/>
        <w:rPr>
          <w:rFonts w:ascii="Arial" w:hAnsi="Arial" w:cs="Arial"/>
          <w:sz w:val="24"/>
          <w:szCs w:val="24"/>
        </w:rPr>
      </w:pPr>
    </w:p>
    <w:p w14:paraId="0D5E5769" w14:textId="77777777" w:rsidR="00F227DE" w:rsidRDefault="00F227DE" w:rsidP="00F227DE">
      <w:pPr>
        <w:pStyle w:val="Prrafodelista"/>
        <w:numPr>
          <w:ilvl w:val="0"/>
          <w:numId w:val="107"/>
        </w:numPr>
        <w:spacing w:line="360" w:lineRule="auto"/>
        <w:jc w:val="both"/>
        <w:rPr>
          <w:rFonts w:ascii="Arial" w:hAnsi="Arial" w:cs="Arial"/>
          <w:sz w:val="24"/>
          <w:szCs w:val="24"/>
        </w:rPr>
      </w:pPr>
      <w:r w:rsidRPr="00747763">
        <w:rPr>
          <w:rFonts w:ascii="Arial" w:hAnsi="Arial" w:cs="Arial"/>
          <w:sz w:val="24"/>
          <w:szCs w:val="24"/>
        </w:rPr>
        <w:t xml:space="preserve">Se asignan los nuevos prototipos, para cada prototipo se calcula el promedio de los atributos numéricos y a través de la medida de </w:t>
      </w:r>
      <w:proofErr w:type="spellStart"/>
      <w:r w:rsidRPr="00747763">
        <w:rPr>
          <w:rFonts w:ascii="Arial" w:hAnsi="Arial" w:cs="Arial"/>
          <w:sz w:val="24"/>
          <w:szCs w:val="24"/>
        </w:rPr>
        <w:t>similaridad</w:t>
      </w:r>
      <w:proofErr w:type="spellEnd"/>
      <w:r w:rsidRPr="00747763">
        <w:rPr>
          <w:rFonts w:ascii="Arial" w:hAnsi="Arial" w:cs="Arial"/>
          <w:sz w:val="24"/>
          <w:szCs w:val="24"/>
        </w:rPr>
        <w:t xml:space="preserve"> y la moda para los atributos categóricos como se muestra en las tablas</w:t>
      </w:r>
      <w:r>
        <w:rPr>
          <w:rFonts w:ascii="Arial" w:hAnsi="Arial" w:cs="Arial"/>
          <w:sz w:val="24"/>
          <w:szCs w:val="24"/>
        </w:rPr>
        <w:t xml:space="preserve"> 9 y 10</w:t>
      </w:r>
    </w:p>
    <w:p w14:paraId="3C5CDAA1" w14:textId="77777777" w:rsidR="00F227DE" w:rsidRPr="008070A6" w:rsidRDefault="00F227DE" w:rsidP="00F227DE">
      <w:pPr>
        <w:spacing w:line="360" w:lineRule="auto"/>
        <w:jc w:val="both"/>
        <w:rPr>
          <w:rFonts w:ascii="Arial" w:hAnsi="Arial" w:cs="Arial"/>
          <w:sz w:val="24"/>
          <w:szCs w:val="24"/>
        </w:rPr>
      </w:pPr>
    </w:p>
    <w:p w14:paraId="513C39F7" w14:textId="1B6050E3" w:rsidR="00F227DE" w:rsidRPr="00B55C96" w:rsidRDefault="00F227DE" w:rsidP="00F227DE">
      <w:pPr>
        <w:pStyle w:val="Descripcin"/>
        <w:jc w:val="center"/>
        <w:rPr>
          <w:rFonts w:ascii="Arial" w:hAnsi="Arial" w:cs="Arial"/>
          <w:color w:val="auto"/>
          <w:sz w:val="24"/>
          <w:szCs w:val="24"/>
        </w:rPr>
      </w:pPr>
      <w:bookmarkStart w:id="101" w:name="_Toc178529386"/>
      <w:r w:rsidRPr="00B55C96">
        <w:rPr>
          <w:rFonts w:ascii="Arial" w:hAnsi="Arial" w:cs="Arial"/>
          <w:color w:val="auto"/>
          <w:sz w:val="24"/>
          <w:szCs w:val="24"/>
        </w:rPr>
        <w:t xml:space="preserve">Tabla </w:t>
      </w:r>
      <w:r w:rsidRPr="00B55C96">
        <w:rPr>
          <w:rFonts w:ascii="Arial" w:hAnsi="Arial" w:cs="Arial"/>
          <w:color w:val="auto"/>
          <w:sz w:val="24"/>
          <w:szCs w:val="24"/>
        </w:rPr>
        <w:fldChar w:fldCharType="begin"/>
      </w:r>
      <w:r w:rsidRPr="00B55C96">
        <w:rPr>
          <w:rFonts w:ascii="Arial" w:hAnsi="Arial" w:cs="Arial"/>
          <w:color w:val="auto"/>
          <w:sz w:val="24"/>
          <w:szCs w:val="24"/>
        </w:rPr>
        <w:instrText xml:space="preserve"> SEQ Tabla \* ARABIC </w:instrText>
      </w:r>
      <w:r w:rsidRPr="00B55C96">
        <w:rPr>
          <w:rFonts w:ascii="Arial" w:hAnsi="Arial" w:cs="Arial"/>
          <w:color w:val="auto"/>
          <w:sz w:val="24"/>
          <w:szCs w:val="24"/>
        </w:rPr>
        <w:fldChar w:fldCharType="separate"/>
      </w:r>
      <w:r w:rsidR="00295246">
        <w:rPr>
          <w:rFonts w:ascii="Arial" w:hAnsi="Arial" w:cs="Arial"/>
          <w:noProof/>
          <w:color w:val="auto"/>
          <w:sz w:val="24"/>
          <w:szCs w:val="24"/>
        </w:rPr>
        <w:t>17</w:t>
      </w:r>
      <w:r w:rsidRPr="00B55C96">
        <w:rPr>
          <w:rFonts w:ascii="Arial" w:hAnsi="Arial" w:cs="Arial"/>
          <w:color w:val="auto"/>
          <w:sz w:val="24"/>
          <w:szCs w:val="24"/>
        </w:rPr>
        <w:fldChar w:fldCharType="end"/>
      </w:r>
      <w:r w:rsidRPr="00B55C96">
        <w:rPr>
          <w:rFonts w:ascii="Arial" w:hAnsi="Arial" w:cs="Arial"/>
          <w:color w:val="auto"/>
          <w:sz w:val="24"/>
          <w:szCs w:val="24"/>
        </w:rPr>
        <w:t xml:space="preserve"> Reasignación de objetos, grupo 1</w:t>
      </w:r>
      <w:bookmarkEnd w:id="101"/>
    </w:p>
    <w:tbl>
      <w:tblPr>
        <w:tblW w:w="0" w:type="auto"/>
        <w:tblInd w:w="80" w:type="dxa"/>
        <w:tblCellMar>
          <w:left w:w="70" w:type="dxa"/>
          <w:right w:w="70" w:type="dxa"/>
        </w:tblCellMar>
        <w:tblLook w:val="04A0" w:firstRow="1" w:lastRow="0" w:firstColumn="1" w:lastColumn="0" w:noHBand="0" w:noVBand="1"/>
      </w:tblPr>
      <w:tblGrid>
        <w:gridCol w:w="1168"/>
        <w:gridCol w:w="741"/>
        <w:gridCol w:w="1875"/>
        <w:gridCol w:w="2687"/>
        <w:gridCol w:w="1609"/>
        <w:gridCol w:w="1101"/>
      </w:tblGrid>
      <w:tr w:rsidR="00F227DE" w:rsidRPr="00747763" w14:paraId="10B2AC4E" w14:textId="77777777" w:rsidTr="000C4C93">
        <w:trPr>
          <w:trHeight w:val="1215"/>
        </w:trPr>
        <w:tc>
          <w:tcPr>
            <w:tcW w:w="0" w:type="auto"/>
            <w:tcBorders>
              <w:top w:val="single" w:sz="8" w:space="0" w:color="auto"/>
              <w:left w:val="single" w:sz="8" w:space="0" w:color="auto"/>
              <w:bottom w:val="single" w:sz="8" w:space="0" w:color="auto"/>
              <w:right w:val="single" w:sz="8" w:space="0" w:color="auto"/>
            </w:tcBorders>
            <w:shd w:val="clear" w:color="000000" w:fill="83CCEB"/>
            <w:vAlign w:val="center"/>
            <w:hideMark/>
          </w:tcPr>
          <w:p w14:paraId="0E888CA7"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Cliente</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2788A6EE"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Edad</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4078BE25"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Ingresos Anuales ($)</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7323686E"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Categoría de Producto Favorito</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306A3FBE"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Estado del cliente</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771C388F"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Prototipo</w:t>
            </w:r>
          </w:p>
        </w:tc>
      </w:tr>
      <w:tr w:rsidR="00F227DE" w:rsidRPr="00747763" w14:paraId="07963DA6" w14:textId="77777777" w:rsidTr="000C4C93">
        <w:trPr>
          <w:trHeight w:val="6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3188E49C" w14:textId="07E8DD68" w:rsidR="00F227DE" w:rsidRPr="007D6BFA" w:rsidRDefault="00F227DE" w:rsidP="00F227DE">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1</w:t>
            </w:r>
          </w:p>
        </w:tc>
        <w:tc>
          <w:tcPr>
            <w:tcW w:w="0" w:type="auto"/>
            <w:tcBorders>
              <w:top w:val="nil"/>
              <w:left w:val="nil"/>
              <w:bottom w:val="single" w:sz="8" w:space="0" w:color="auto"/>
              <w:right w:val="single" w:sz="8" w:space="0" w:color="auto"/>
            </w:tcBorders>
            <w:shd w:val="clear" w:color="auto" w:fill="auto"/>
            <w:vAlign w:val="center"/>
            <w:hideMark/>
          </w:tcPr>
          <w:p w14:paraId="6BB6F7F5" w14:textId="2DCCA1A5" w:rsidR="00F227DE" w:rsidRPr="007D6BFA" w:rsidRDefault="00F227DE" w:rsidP="00F227DE">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25</w:t>
            </w:r>
          </w:p>
        </w:tc>
        <w:tc>
          <w:tcPr>
            <w:tcW w:w="0" w:type="auto"/>
            <w:tcBorders>
              <w:top w:val="nil"/>
              <w:left w:val="nil"/>
              <w:bottom w:val="single" w:sz="8" w:space="0" w:color="auto"/>
              <w:right w:val="single" w:sz="8" w:space="0" w:color="auto"/>
            </w:tcBorders>
            <w:shd w:val="clear" w:color="auto" w:fill="auto"/>
            <w:vAlign w:val="center"/>
            <w:hideMark/>
          </w:tcPr>
          <w:p w14:paraId="65535030" w14:textId="338C55EF" w:rsidR="00F227DE" w:rsidRPr="007D6BFA" w:rsidRDefault="00F227DE" w:rsidP="00F227DE">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40,000</w:t>
            </w:r>
          </w:p>
        </w:tc>
        <w:tc>
          <w:tcPr>
            <w:tcW w:w="0" w:type="auto"/>
            <w:tcBorders>
              <w:top w:val="nil"/>
              <w:left w:val="nil"/>
              <w:bottom w:val="single" w:sz="8" w:space="0" w:color="auto"/>
              <w:right w:val="single" w:sz="8" w:space="0" w:color="auto"/>
            </w:tcBorders>
            <w:shd w:val="clear" w:color="auto" w:fill="auto"/>
            <w:vAlign w:val="center"/>
            <w:hideMark/>
          </w:tcPr>
          <w:p w14:paraId="483827B7" w14:textId="302E7667" w:rsidR="00F227DE" w:rsidRPr="007D6BFA" w:rsidRDefault="00F227DE" w:rsidP="00F227DE">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Electrónica</w:t>
            </w:r>
          </w:p>
        </w:tc>
        <w:tc>
          <w:tcPr>
            <w:tcW w:w="0" w:type="auto"/>
            <w:tcBorders>
              <w:top w:val="nil"/>
              <w:left w:val="nil"/>
              <w:bottom w:val="single" w:sz="8" w:space="0" w:color="auto"/>
              <w:right w:val="single" w:sz="8" w:space="0" w:color="auto"/>
            </w:tcBorders>
            <w:shd w:val="clear" w:color="auto" w:fill="auto"/>
            <w:vAlign w:val="center"/>
            <w:hideMark/>
          </w:tcPr>
          <w:p w14:paraId="2D586F00" w14:textId="4FFD40FB" w:rsidR="00F227DE" w:rsidRPr="007D6BFA" w:rsidRDefault="00F227DE" w:rsidP="00F227DE">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nuevo</w:t>
            </w:r>
          </w:p>
        </w:tc>
        <w:tc>
          <w:tcPr>
            <w:tcW w:w="0" w:type="auto"/>
            <w:tcBorders>
              <w:top w:val="nil"/>
              <w:left w:val="nil"/>
              <w:bottom w:val="single" w:sz="8" w:space="0" w:color="auto"/>
              <w:right w:val="single" w:sz="8" w:space="0" w:color="auto"/>
            </w:tcBorders>
            <w:shd w:val="clear" w:color="auto" w:fill="auto"/>
            <w:vAlign w:val="center"/>
            <w:hideMark/>
          </w:tcPr>
          <w:p w14:paraId="34A70C79" w14:textId="11C92EEB" w:rsidR="00F227DE" w:rsidRPr="007D6BFA" w:rsidRDefault="00F227DE" w:rsidP="00F227DE">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w:t>
            </w:r>
            <w:r>
              <w:rPr>
                <w:rFonts w:ascii="Arial" w:eastAsia="Times New Roman" w:hAnsi="Arial" w:cs="Arial"/>
                <w:color w:val="000000"/>
                <w:sz w:val="24"/>
                <w:szCs w:val="24"/>
                <w:lang w:eastAsia="es-MX"/>
              </w:rPr>
              <w:t>2</w:t>
            </w:r>
          </w:p>
        </w:tc>
      </w:tr>
      <w:tr w:rsidR="00F227DE" w:rsidRPr="00747763" w14:paraId="1F4AE72F" w14:textId="77777777" w:rsidTr="000C4C93">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29C7CBEB" w14:textId="3E69398A" w:rsidR="00F227DE" w:rsidRPr="007D6BFA" w:rsidRDefault="00F227DE" w:rsidP="00F227DE">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w:t>
            </w:r>
          </w:p>
        </w:tc>
        <w:tc>
          <w:tcPr>
            <w:tcW w:w="0" w:type="auto"/>
            <w:tcBorders>
              <w:top w:val="nil"/>
              <w:left w:val="nil"/>
              <w:bottom w:val="single" w:sz="8" w:space="0" w:color="auto"/>
              <w:right w:val="single" w:sz="8" w:space="0" w:color="auto"/>
            </w:tcBorders>
            <w:shd w:val="clear" w:color="auto" w:fill="auto"/>
            <w:vAlign w:val="center"/>
            <w:hideMark/>
          </w:tcPr>
          <w:p w14:paraId="70E6BC34" w14:textId="27CF261D" w:rsidR="00F227DE" w:rsidRPr="007D6BFA" w:rsidRDefault="00F227DE" w:rsidP="00F227DE">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22</w:t>
            </w:r>
          </w:p>
        </w:tc>
        <w:tc>
          <w:tcPr>
            <w:tcW w:w="0" w:type="auto"/>
            <w:tcBorders>
              <w:top w:val="nil"/>
              <w:left w:val="nil"/>
              <w:bottom w:val="single" w:sz="8" w:space="0" w:color="auto"/>
              <w:right w:val="single" w:sz="8" w:space="0" w:color="auto"/>
            </w:tcBorders>
            <w:shd w:val="clear" w:color="auto" w:fill="auto"/>
            <w:vAlign w:val="center"/>
            <w:hideMark/>
          </w:tcPr>
          <w:p w14:paraId="5ECEFBD1" w14:textId="049C610A" w:rsidR="00F227DE" w:rsidRPr="007D6BFA" w:rsidRDefault="00F227DE" w:rsidP="00F227DE">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30,000</w:t>
            </w:r>
          </w:p>
        </w:tc>
        <w:tc>
          <w:tcPr>
            <w:tcW w:w="0" w:type="auto"/>
            <w:tcBorders>
              <w:top w:val="nil"/>
              <w:left w:val="nil"/>
              <w:bottom w:val="single" w:sz="8" w:space="0" w:color="auto"/>
              <w:right w:val="single" w:sz="8" w:space="0" w:color="auto"/>
            </w:tcBorders>
            <w:shd w:val="clear" w:color="auto" w:fill="auto"/>
            <w:vAlign w:val="center"/>
            <w:hideMark/>
          </w:tcPr>
          <w:p w14:paraId="459F748A" w14:textId="7BDA77B8" w:rsidR="00F227DE" w:rsidRPr="007D6BFA" w:rsidRDefault="00F227DE" w:rsidP="00F227DE">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Comida</w:t>
            </w:r>
          </w:p>
        </w:tc>
        <w:tc>
          <w:tcPr>
            <w:tcW w:w="0" w:type="auto"/>
            <w:tcBorders>
              <w:top w:val="nil"/>
              <w:left w:val="nil"/>
              <w:bottom w:val="single" w:sz="8" w:space="0" w:color="auto"/>
              <w:right w:val="single" w:sz="8" w:space="0" w:color="auto"/>
            </w:tcBorders>
            <w:shd w:val="clear" w:color="000000" w:fill="FFFFFF"/>
            <w:vAlign w:val="center"/>
            <w:hideMark/>
          </w:tcPr>
          <w:p w14:paraId="1146B664" w14:textId="5136E623" w:rsidR="00F227DE" w:rsidRPr="007D6BFA" w:rsidRDefault="00F227DE" w:rsidP="00F227DE">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fiel</w:t>
            </w:r>
          </w:p>
        </w:tc>
        <w:tc>
          <w:tcPr>
            <w:tcW w:w="0" w:type="auto"/>
            <w:tcBorders>
              <w:top w:val="nil"/>
              <w:left w:val="nil"/>
              <w:bottom w:val="single" w:sz="8" w:space="0" w:color="auto"/>
              <w:right w:val="single" w:sz="8" w:space="0" w:color="auto"/>
            </w:tcBorders>
            <w:shd w:val="clear" w:color="auto" w:fill="auto"/>
            <w:vAlign w:val="center"/>
            <w:hideMark/>
          </w:tcPr>
          <w:p w14:paraId="60CFCF27" w14:textId="084B3B15" w:rsidR="00F227DE" w:rsidRPr="007D6BFA" w:rsidRDefault="00F227DE" w:rsidP="00F227DE">
            <w:pPr>
              <w:spacing w:after="0" w:line="240" w:lineRule="auto"/>
              <w:jc w:val="both"/>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K2</w:t>
            </w:r>
          </w:p>
        </w:tc>
      </w:tr>
      <w:tr w:rsidR="00F227DE" w:rsidRPr="00747763" w14:paraId="5B872B57" w14:textId="77777777" w:rsidTr="000C4C93">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1793ABA7" w14:textId="05DA779C" w:rsidR="00F227DE" w:rsidRPr="007D6BFA" w:rsidRDefault="00F227DE" w:rsidP="00F227DE">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5</w:t>
            </w:r>
          </w:p>
        </w:tc>
        <w:tc>
          <w:tcPr>
            <w:tcW w:w="0" w:type="auto"/>
            <w:tcBorders>
              <w:top w:val="nil"/>
              <w:left w:val="nil"/>
              <w:bottom w:val="single" w:sz="8" w:space="0" w:color="auto"/>
              <w:right w:val="single" w:sz="8" w:space="0" w:color="auto"/>
            </w:tcBorders>
            <w:shd w:val="clear" w:color="auto" w:fill="auto"/>
            <w:vAlign w:val="center"/>
            <w:hideMark/>
          </w:tcPr>
          <w:p w14:paraId="172CD447" w14:textId="7B9CAC97" w:rsidR="00F227DE" w:rsidRPr="007D6BFA" w:rsidRDefault="00F227DE" w:rsidP="00F227DE">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23</w:t>
            </w:r>
          </w:p>
        </w:tc>
        <w:tc>
          <w:tcPr>
            <w:tcW w:w="0" w:type="auto"/>
            <w:tcBorders>
              <w:top w:val="nil"/>
              <w:left w:val="nil"/>
              <w:bottom w:val="single" w:sz="8" w:space="0" w:color="auto"/>
              <w:right w:val="single" w:sz="8" w:space="0" w:color="auto"/>
            </w:tcBorders>
            <w:shd w:val="clear" w:color="auto" w:fill="auto"/>
            <w:vAlign w:val="center"/>
            <w:hideMark/>
          </w:tcPr>
          <w:p w14:paraId="2DD85A85" w14:textId="4A33E4D2" w:rsidR="00F227DE" w:rsidRPr="007D6BFA" w:rsidRDefault="00F227DE" w:rsidP="00F227DE">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35,000</w:t>
            </w:r>
          </w:p>
        </w:tc>
        <w:tc>
          <w:tcPr>
            <w:tcW w:w="0" w:type="auto"/>
            <w:tcBorders>
              <w:top w:val="nil"/>
              <w:left w:val="nil"/>
              <w:bottom w:val="single" w:sz="8" w:space="0" w:color="auto"/>
              <w:right w:val="single" w:sz="8" w:space="0" w:color="auto"/>
            </w:tcBorders>
            <w:shd w:val="clear" w:color="auto" w:fill="auto"/>
            <w:vAlign w:val="center"/>
            <w:hideMark/>
          </w:tcPr>
          <w:p w14:paraId="60157908" w14:textId="3AA645F7" w:rsidR="00F227DE" w:rsidRPr="007D6BFA" w:rsidRDefault="00F227DE" w:rsidP="00F227DE">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Electrónica</w:t>
            </w:r>
          </w:p>
        </w:tc>
        <w:tc>
          <w:tcPr>
            <w:tcW w:w="0" w:type="auto"/>
            <w:tcBorders>
              <w:top w:val="nil"/>
              <w:left w:val="nil"/>
              <w:bottom w:val="single" w:sz="8" w:space="0" w:color="auto"/>
              <w:right w:val="single" w:sz="8" w:space="0" w:color="auto"/>
            </w:tcBorders>
            <w:shd w:val="clear" w:color="000000" w:fill="FFFFFF"/>
            <w:vAlign w:val="center"/>
            <w:hideMark/>
          </w:tcPr>
          <w:p w14:paraId="32D10425" w14:textId="2AB39269" w:rsidR="00F227DE" w:rsidRPr="007D6BFA" w:rsidRDefault="00F227DE" w:rsidP="00F227DE">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fiel</w:t>
            </w:r>
          </w:p>
        </w:tc>
        <w:tc>
          <w:tcPr>
            <w:tcW w:w="0" w:type="auto"/>
            <w:tcBorders>
              <w:top w:val="nil"/>
              <w:left w:val="nil"/>
              <w:bottom w:val="single" w:sz="8" w:space="0" w:color="auto"/>
              <w:right w:val="single" w:sz="8" w:space="0" w:color="auto"/>
            </w:tcBorders>
            <w:shd w:val="clear" w:color="auto" w:fill="auto"/>
            <w:vAlign w:val="center"/>
            <w:hideMark/>
          </w:tcPr>
          <w:p w14:paraId="1798C9EC" w14:textId="3ABC753F" w:rsidR="00F227DE" w:rsidRPr="007D6BFA" w:rsidRDefault="00F227DE" w:rsidP="00F227DE">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K2</w:t>
            </w:r>
          </w:p>
        </w:tc>
      </w:tr>
      <w:tr w:rsidR="00F227DE" w:rsidRPr="00747763" w14:paraId="02C7DD65" w14:textId="77777777" w:rsidTr="000C4C93">
        <w:trPr>
          <w:trHeight w:val="315"/>
        </w:trPr>
        <w:tc>
          <w:tcPr>
            <w:tcW w:w="0" w:type="auto"/>
            <w:tcBorders>
              <w:top w:val="nil"/>
              <w:left w:val="single" w:sz="8" w:space="0" w:color="auto"/>
              <w:bottom w:val="single" w:sz="8" w:space="0" w:color="auto"/>
              <w:right w:val="single" w:sz="8" w:space="0" w:color="auto"/>
            </w:tcBorders>
            <w:shd w:val="clear" w:color="auto" w:fill="auto"/>
            <w:vAlign w:val="center"/>
          </w:tcPr>
          <w:p w14:paraId="6B9682D1"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47763">
              <w:rPr>
                <w:rFonts w:ascii="Arial" w:eastAsia="Times New Roman" w:hAnsi="Arial" w:cs="Arial"/>
                <w:color w:val="000000"/>
                <w:sz w:val="24"/>
                <w:szCs w:val="24"/>
                <w:lang w:eastAsia="es-MX"/>
              </w:rPr>
              <w:t>Promedio</w:t>
            </w:r>
          </w:p>
        </w:tc>
        <w:tc>
          <w:tcPr>
            <w:tcW w:w="0" w:type="auto"/>
            <w:tcBorders>
              <w:top w:val="nil"/>
              <w:left w:val="nil"/>
              <w:bottom w:val="single" w:sz="8" w:space="0" w:color="auto"/>
              <w:right w:val="single" w:sz="8" w:space="0" w:color="auto"/>
            </w:tcBorders>
            <w:shd w:val="clear" w:color="auto" w:fill="auto"/>
            <w:vAlign w:val="center"/>
          </w:tcPr>
          <w:p w14:paraId="08258071" w14:textId="1968B3FD" w:rsidR="00F227DE" w:rsidRPr="007D6BFA" w:rsidRDefault="00F227DE" w:rsidP="000C4C93">
            <w:pPr>
              <w:spacing w:after="0" w:line="240" w:lineRule="auto"/>
              <w:jc w:val="both"/>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23.33</w:t>
            </w:r>
          </w:p>
        </w:tc>
        <w:tc>
          <w:tcPr>
            <w:tcW w:w="0" w:type="auto"/>
            <w:tcBorders>
              <w:top w:val="nil"/>
              <w:left w:val="nil"/>
              <w:bottom w:val="single" w:sz="8" w:space="0" w:color="auto"/>
              <w:right w:val="single" w:sz="8" w:space="0" w:color="auto"/>
            </w:tcBorders>
            <w:shd w:val="clear" w:color="auto" w:fill="auto"/>
            <w:vAlign w:val="center"/>
          </w:tcPr>
          <w:p w14:paraId="21BD33E9" w14:textId="7E9CC626" w:rsidR="00F227DE" w:rsidRPr="007D6BFA" w:rsidRDefault="00F227DE" w:rsidP="000C4C93">
            <w:pPr>
              <w:spacing w:after="0" w:line="240" w:lineRule="auto"/>
              <w:jc w:val="both"/>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35000</w:t>
            </w:r>
          </w:p>
        </w:tc>
        <w:tc>
          <w:tcPr>
            <w:tcW w:w="0" w:type="auto"/>
            <w:tcBorders>
              <w:top w:val="nil"/>
              <w:left w:val="nil"/>
              <w:bottom w:val="single" w:sz="8" w:space="0" w:color="auto"/>
              <w:right w:val="single" w:sz="8" w:space="0" w:color="auto"/>
            </w:tcBorders>
            <w:shd w:val="clear" w:color="auto" w:fill="auto"/>
            <w:vAlign w:val="center"/>
          </w:tcPr>
          <w:p w14:paraId="727D48B5" w14:textId="7CE54B23" w:rsidR="00F227DE" w:rsidRPr="007D6BFA" w:rsidRDefault="00F227DE" w:rsidP="000C4C93">
            <w:pPr>
              <w:spacing w:after="0" w:line="240" w:lineRule="auto"/>
              <w:jc w:val="both"/>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Electrónica</w:t>
            </w:r>
          </w:p>
        </w:tc>
        <w:tc>
          <w:tcPr>
            <w:tcW w:w="0" w:type="auto"/>
            <w:tcBorders>
              <w:top w:val="nil"/>
              <w:left w:val="nil"/>
              <w:bottom w:val="single" w:sz="8" w:space="0" w:color="auto"/>
              <w:right w:val="single" w:sz="8" w:space="0" w:color="auto"/>
            </w:tcBorders>
            <w:shd w:val="clear" w:color="000000" w:fill="FFFFFF"/>
            <w:vAlign w:val="center"/>
          </w:tcPr>
          <w:p w14:paraId="4B5B4A81" w14:textId="1D54E9D4" w:rsidR="00F227DE" w:rsidRPr="007D6BFA" w:rsidRDefault="00F227DE" w:rsidP="000C4C93">
            <w:pPr>
              <w:spacing w:after="0" w:line="240" w:lineRule="auto"/>
              <w:jc w:val="both"/>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Fiel</w:t>
            </w:r>
          </w:p>
        </w:tc>
        <w:tc>
          <w:tcPr>
            <w:tcW w:w="0" w:type="auto"/>
            <w:tcBorders>
              <w:top w:val="nil"/>
              <w:left w:val="nil"/>
              <w:bottom w:val="single" w:sz="8" w:space="0" w:color="auto"/>
              <w:right w:val="single" w:sz="8" w:space="0" w:color="auto"/>
            </w:tcBorders>
            <w:shd w:val="clear" w:color="auto" w:fill="auto"/>
            <w:vAlign w:val="center"/>
          </w:tcPr>
          <w:p w14:paraId="08460F5B" w14:textId="2287FF4B" w:rsidR="00F227DE" w:rsidRPr="007D6BFA" w:rsidRDefault="00F227DE" w:rsidP="000C4C93">
            <w:pPr>
              <w:spacing w:after="0" w:line="240" w:lineRule="auto"/>
              <w:jc w:val="both"/>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K2</w:t>
            </w:r>
          </w:p>
        </w:tc>
      </w:tr>
    </w:tbl>
    <w:p w14:paraId="48851C2B" w14:textId="77777777" w:rsidR="00F227DE" w:rsidRDefault="00F227DE" w:rsidP="00F227DE">
      <w:pPr>
        <w:spacing w:line="360" w:lineRule="auto"/>
        <w:jc w:val="both"/>
        <w:rPr>
          <w:rFonts w:ascii="Arial" w:hAnsi="Arial" w:cs="Arial"/>
          <w:sz w:val="24"/>
          <w:szCs w:val="24"/>
        </w:rPr>
      </w:pPr>
    </w:p>
    <w:p w14:paraId="59F351AE" w14:textId="77777777" w:rsidR="00150345" w:rsidRDefault="00150345" w:rsidP="00F227DE">
      <w:pPr>
        <w:spacing w:line="360" w:lineRule="auto"/>
        <w:jc w:val="both"/>
        <w:rPr>
          <w:rFonts w:ascii="Arial" w:hAnsi="Arial" w:cs="Arial"/>
          <w:sz w:val="24"/>
          <w:szCs w:val="24"/>
        </w:rPr>
      </w:pPr>
    </w:p>
    <w:p w14:paraId="06052FFC" w14:textId="77777777" w:rsidR="00150345" w:rsidRDefault="00150345" w:rsidP="00F227DE">
      <w:pPr>
        <w:spacing w:line="360" w:lineRule="auto"/>
        <w:jc w:val="both"/>
        <w:rPr>
          <w:rFonts w:ascii="Arial" w:hAnsi="Arial" w:cs="Arial"/>
          <w:sz w:val="24"/>
          <w:szCs w:val="24"/>
        </w:rPr>
      </w:pPr>
    </w:p>
    <w:p w14:paraId="5CAA8442" w14:textId="77777777" w:rsidR="00150345" w:rsidRPr="00747763" w:rsidRDefault="00150345" w:rsidP="00F227DE">
      <w:pPr>
        <w:spacing w:line="360" w:lineRule="auto"/>
        <w:jc w:val="both"/>
        <w:rPr>
          <w:rFonts w:ascii="Arial" w:hAnsi="Arial" w:cs="Arial"/>
          <w:sz w:val="24"/>
          <w:szCs w:val="24"/>
        </w:rPr>
      </w:pPr>
    </w:p>
    <w:p w14:paraId="35968B78" w14:textId="4DF669B9" w:rsidR="00F227DE" w:rsidRPr="008070A6" w:rsidRDefault="00F227DE" w:rsidP="00F227DE">
      <w:pPr>
        <w:pStyle w:val="Descripcin"/>
        <w:jc w:val="center"/>
        <w:rPr>
          <w:rFonts w:ascii="Arial" w:hAnsi="Arial" w:cs="Arial"/>
          <w:color w:val="auto"/>
          <w:sz w:val="24"/>
          <w:szCs w:val="24"/>
        </w:rPr>
      </w:pPr>
      <w:bookmarkStart w:id="102" w:name="_Toc178529387"/>
      <w:r w:rsidRPr="008070A6">
        <w:rPr>
          <w:rFonts w:ascii="Arial" w:hAnsi="Arial" w:cs="Arial"/>
          <w:color w:val="auto"/>
          <w:sz w:val="24"/>
          <w:szCs w:val="24"/>
        </w:rPr>
        <w:t xml:space="preserve">Tabla </w:t>
      </w:r>
      <w:r w:rsidRPr="008070A6">
        <w:rPr>
          <w:rFonts w:ascii="Arial" w:hAnsi="Arial" w:cs="Arial"/>
          <w:color w:val="auto"/>
          <w:sz w:val="24"/>
          <w:szCs w:val="24"/>
        </w:rPr>
        <w:fldChar w:fldCharType="begin"/>
      </w:r>
      <w:r w:rsidRPr="008070A6">
        <w:rPr>
          <w:rFonts w:ascii="Arial" w:hAnsi="Arial" w:cs="Arial"/>
          <w:color w:val="auto"/>
          <w:sz w:val="24"/>
          <w:szCs w:val="24"/>
        </w:rPr>
        <w:instrText xml:space="preserve"> SEQ Tabla \* ARABIC </w:instrText>
      </w:r>
      <w:r w:rsidRPr="008070A6">
        <w:rPr>
          <w:rFonts w:ascii="Arial" w:hAnsi="Arial" w:cs="Arial"/>
          <w:color w:val="auto"/>
          <w:sz w:val="24"/>
          <w:szCs w:val="24"/>
        </w:rPr>
        <w:fldChar w:fldCharType="separate"/>
      </w:r>
      <w:r w:rsidR="00295246">
        <w:rPr>
          <w:rFonts w:ascii="Arial" w:hAnsi="Arial" w:cs="Arial"/>
          <w:noProof/>
          <w:color w:val="auto"/>
          <w:sz w:val="24"/>
          <w:szCs w:val="24"/>
        </w:rPr>
        <w:t>18</w:t>
      </w:r>
      <w:r w:rsidRPr="008070A6">
        <w:rPr>
          <w:rFonts w:ascii="Arial" w:hAnsi="Arial" w:cs="Arial"/>
          <w:color w:val="auto"/>
          <w:sz w:val="24"/>
          <w:szCs w:val="24"/>
        </w:rPr>
        <w:fldChar w:fldCharType="end"/>
      </w:r>
      <w:r w:rsidRPr="008070A6">
        <w:rPr>
          <w:rFonts w:ascii="Arial" w:hAnsi="Arial" w:cs="Arial"/>
          <w:color w:val="auto"/>
          <w:sz w:val="24"/>
          <w:szCs w:val="24"/>
        </w:rPr>
        <w:t xml:space="preserve"> Reasignación de objetos, grupo 2</w:t>
      </w:r>
      <w:bookmarkEnd w:id="102"/>
    </w:p>
    <w:tbl>
      <w:tblPr>
        <w:tblW w:w="0" w:type="auto"/>
        <w:tblInd w:w="80" w:type="dxa"/>
        <w:tblCellMar>
          <w:left w:w="70" w:type="dxa"/>
          <w:right w:w="70" w:type="dxa"/>
        </w:tblCellMar>
        <w:tblLook w:val="04A0" w:firstRow="1" w:lastRow="0" w:firstColumn="1" w:lastColumn="0" w:noHBand="0" w:noVBand="1"/>
      </w:tblPr>
      <w:tblGrid>
        <w:gridCol w:w="1168"/>
        <w:gridCol w:w="701"/>
        <w:gridCol w:w="1856"/>
        <w:gridCol w:w="2603"/>
        <w:gridCol w:w="1752"/>
        <w:gridCol w:w="1101"/>
      </w:tblGrid>
      <w:tr w:rsidR="00F227DE" w:rsidRPr="00747763" w14:paraId="3C4E6C8A" w14:textId="77777777" w:rsidTr="000C4C93">
        <w:trPr>
          <w:trHeight w:val="1215"/>
        </w:trPr>
        <w:tc>
          <w:tcPr>
            <w:tcW w:w="0" w:type="auto"/>
            <w:tcBorders>
              <w:top w:val="single" w:sz="8" w:space="0" w:color="auto"/>
              <w:left w:val="single" w:sz="8" w:space="0" w:color="auto"/>
              <w:bottom w:val="single" w:sz="8" w:space="0" w:color="auto"/>
              <w:right w:val="single" w:sz="8" w:space="0" w:color="auto"/>
            </w:tcBorders>
            <w:shd w:val="clear" w:color="000000" w:fill="83CCEB"/>
            <w:vAlign w:val="center"/>
            <w:hideMark/>
          </w:tcPr>
          <w:p w14:paraId="6B715002"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Cliente</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75175FA0"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Edad</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1CBC638E"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Ingresos Anuales ($)</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0243FDC1"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Categoría de Producto Favorito</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056A8D50"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Estado del cliente</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63BBF261"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Prototipo</w:t>
            </w:r>
          </w:p>
        </w:tc>
      </w:tr>
      <w:tr w:rsidR="00F227DE" w:rsidRPr="00747763" w14:paraId="725961D1" w14:textId="77777777" w:rsidTr="000C4C93">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27A6B79C" w14:textId="7F8C7A02" w:rsidR="00F227DE" w:rsidRPr="007D6BFA" w:rsidRDefault="00F227DE" w:rsidP="00F227DE">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w:t>
            </w:r>
          </w:p>
        </w:tc>
        <w:tc>
          <w:tcPr>
            <w:tcW w:w="0" w:type="auto"/>
            <w:tcBorders>
              <w:top w:val="nil"/>
              <w:left w:val="nil"/>
              <w:bottom w:val="single" w:sz="8" w:space="0" w:color="auto"/>
              <w:right w:val="single" w:sz="8" w:space="0" w:color="auto"/>
            </w:tcBorders>
            <w:shd w:val="clear" w:color="auto" w:fill="auto"/>
            <w:vAlign w:val="center"/>
            <w:hideMark/>
          </w:tcPr>
          <w:p w14:paraId="41DEAE78" w14:textId="48B3AD54" w:rsidR="00F227DE" w:rsidRPr="007D6BFA" w:rsidRDefault="00F227DE" w:rsidP="00F227DE">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34</w:t>
            </w:r>
          </w:p>
        </w:tc>
        <w:tc>
          <w:tcPr>
            <w:tcW w:w="0" w:type="auto"/>
            <w:tcBorders>
              <w:top w:val="nil"/>
              <w:left w:val="nil"/>
              <w:bottom w:val="single" w:sz="8" w:space="0" w:color="auto"/>
              <w:right w:val="single" w:sz="8" w:space="0" w:color="auto"/>
            </w:tcBorders>
            <w:shd w:val="clear" w:color="auto" w:fill="auto"/>
            <w:vAlign w:val="center"/>
            <w:hideMark/>
          </w:tcPr>
          <w:p w14:paraId="16D8006C" w14:textId="0B1CBEB4" w:rsidR="00F227DE" w:rsidRPr="007D6BFA" w:rsidRDefault="00F227DE" w:rsidP="00F227DE">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50,000</w:t>
            </w:r>
          </w:p>
        </w:tc>
        <w:tc>
          <w:tcPr>
            <w:tcW w:w="0" w:type="auto"/>
            <w:tcBorders>
              <w:top w:val="nil"/>
              <w:left w:val="nil"/>
              <w:bottom w:val="single" w:sz="8" w:space="0" w:color="auto"/>
              <w:right w:val="single" w:sz="8" w:space="0" w:color="auto"/>
            </w:tcBorders>
            <w:shd w:val="clear" w:color="auto" w:fill="auto"/>
            <w:vAlign w:val="center"/>
            <w:hideMark/>
          </w:tcPr>
          <w:p w14:paraId="7794E601" w14:textId="130D3CC2" w:rsidR="00F227DE" w:rsidRPr="007D6BFA" w:rsidRDefault="00F227DE" w:rsidP="00F227DE">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Ropa</w:t>
            </w:r>
          </w:p>
        </w:tc>
        <w:tc>
          <w:tcPr>
            <w:tcW w:w="0" w:type="auto"/>
            <w:tcBorders>
              <w:top w:val="nil"/>
              <w:left w:val="nil"/>
              <w:bottom w:val="single" w:sz="8" w:space="0" w:color="auto"/>
              <w:right w:val="single" w:sz="8" w:space="0" w:color="auto"/>
            </w:tcBorders>
            <w:shd w:val="clear" w:color="000000" w:fill="FFFFFF"/>
            <w:vAlign w:val="center"/>
            <w:hideMark/>
          </w:tcPr>
          <w:p w14:paraId="2648AC1A" w14:textId="2DDE51B3" w:rsidR="00F227DE" w:rsidRPr="007D6BFA" w:rsidRDefault="00F227DE" w:rsidP="00F227DE">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regular</w:t>
            </w:r>
          </w:p>
        </w:tc>
        <w:tc>
          <w:tcPr>
            <w:tcW w:w="0" w:type="auto"/>
            <w:tcBorders>
              <w:top w:val="nil"/>
              <w:left w:val="nil"/>
              <w:bottom w:val="single" w:sz="8" w:space="0" w:color="auto"/>
              <w:right w:val="single" w:sz="8" w:space="0" w:color="auto"/>
            </w:tcBorders>
            <w:shd w:val="clear" w:color="auto" w:fill="auto"/>
            <w:vAlign w:val="center"/>
            <w:hideMark/>
          </w:tcPr>
          <w:p w14:paraId="4CFF1F1C" w14:textId="6CF953AB" w:rsidR="00F227DE" w:rsidRPr="007D6BFA" w:rsidRDefault="00F227DE" w:rsidP="00F227DE">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K1</w:t>
            </w:r>
          </w:p>
        </w:tc>
      </w:tr>
      <w:tr w:rsidR="00F227DE" w:rsidRPr="00747763" w14:paraId="27EA7B43" w14:textId="77777777" w:rsidTr="000C4C93">
        <w:trPr>
          <w:trHeight w:val="6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6A0A774C" w14:textId="0B9B1C71" w:rsidR="00F227DE" w:rsidRPr="007D6BFA" w:rsidRDefault="00F227DE" w:rsidP="00F227DE">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w:t>
            </w:r>
          </w:p>
        </w:tc>
        <w:tc>
          <w:tcPr>
            <w:tcW w:w="0" w:type="auto"/>
            <w:tcBorders>
              <w:top w:val="nil"/>
              <w:left w:val="nil"/>
              <w:bottom w:val="single" w:sz="8" w:space="0" w:color="auto"/>
              <w:right w:val="single" w:sz="8" w:space="0" w:color="auto"/>
            </w:tcBorders>
            <w:shd w:val="clear" w:color="auto" w:fill="auto"/>
            <w:vAlign w:val="center"/>
            <w:hideMark/>
          </w:tcPr>
          <w:p w14:paraId="2E8F9FDD" w14:textId="602959EB" w:rsidR="00F227DE" w:rsidRPr="007D6BFA" w:rsidRDefault="00F227DE" w:rsidP="00F227DE">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45</w:t>
            </w:r>
          </w:p>
        </w:tc>
        <w:tc>
          <w:tcPr>
            <w:tcW w:w="0" w:type="auto"/>
            <w:tcBorders>
              <w:top w:val="nil"/>
              <w:left w:val="nil"/>
              <w:bottom w:val="single" w:sz="8" w:space="0" w:color="auto"/>
              <w:right w:val="single" w:sz="8" w:space="0" w:color="auto"/>
            </w:tcBorders>
            <w:shd w:val="clear" w:color="auto" w:fill="auto"/>
            <w:vAlign w:val="center"/>
            <w:hideMark/>
          </w:tcPr>
          <w:p w14:paraId="56F4A16C" w14:textId="102B0A07" w:rsidR="00F227DE" w:rsidRPr="007D6BFA" w:rsidRDefault="00F227DE" w:rsidP="00F227DE">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70,000</w:t>
            </w:r>
          </w:p>
        </w:tc>
        <w:tc>
          <w:tcPr>
            <w:tcW w:w="0" w:type="auto"/>
            <w:tcBorders>
              <w:top w:val="nil"/>
              <w:left w:val="nil"/>
              <w:bottom w:val="single" w:sz="8" w:space="0" w:color="auto"/>
              <w:right w:val="single" w:sz="8" w:space="0" w:color="auto"/>
            </w:tcBorders>
            <w:shd w:val="clear" w:color="auto" w:fill="auto"/>
            <w:vAlign w:val="center"/>
            <w:hideMark/>
          </w:tcPr>
          <w:p w14:paraId="01E198A9" w14:textId="69F8119F" w:rsidR="00F227DE" w:rsidRPr="007D6BFA" w:rsidRDefault="00F227DE" w:rsidP="00F227DE">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Libros</w:t>
            </w:r>
          </w:p>
        </w:tc>
        <w:tc>
          <w:tcPr>
            <w:tcW w:w="0" w:type="auto"/>
            <w:tcBorders>
              <w:top w:val="nil"/>
              <w:left w:val="nil"/>
              <w:bottom w:val="single" w:sz="8" w:space="0" w:color="auto"/>
              <w:right w:val="single" w:sz="8" w:space="0" w:color="auto"/>
            </w:tcBorders>
            <w:shd w:val="clear" w:color="000000" w:fill="FFFFFF"/>
            <w:vAlign w:val="center"/>
            <w:hideMark/>
          </w:tcPr>
          <w:p w14:paraId="46AA3880" w14:textId="735CB640" w:rsidR="00F227DE" w:rsidRPr="007D6BFA" w:rsidRDefault="00F227DE" w:rsidP="00F227DE">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nuevo</w:t>
            </w:r>
          </w:p>
        </w:tc>
        <w:tc>
          <w:tcPr>
            <w:tcW w:w="0" w:type="auto"/>
            <w:tcBorders>
              <w:top w:val="nil"/>
              <w:left w:val="nil"/>
              <w:bottom w:val="single" w:sz="8" w:space="0" w:color="auto"/>
              <w:right w:val="single" w:sz="8" w:space="0" w:color="auto"/>
            </w:tcBorders>
            <w:shd w:val="clear" w:color="auto" w:fill="auto"/>
            <w:vAlign w:val="center"/>
            <w:hideMark/>
          </w:tcPr>
          <w:p w14:paraId="0B466DAF" w14:textId="18B8A500" w:rsidR="00F227DE" w:rsidRPr="007D6BFA" w:rsidRDefault="00F227DE" w:rsidP="00F227DE">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K1</w:t>
            </w:r>
          </w:p>
        </w:tc>
      </w:tr>
      <w:tr w:rsidR="00F227DE" w:rsidRPr="00747763" w14:paraId="6239EA8B" w14:textId="77777777" w:rsidTr="000C4C93">
        <w:trPr>
          <w:trHeight w:val="615"/>
        </w:trPr>
        <w:tc>
          <w:tcPr>
            <w:tcW w:w="0" w:type="auto"/>
            <w:tcBorders>
              <w:top w:val="nil"/>
              <w:left w:val="single" w:sz="8" w:space="0" w:color="auto"/>
              <w:bottom w:val="single" w:sz="8" w:space="0" w:color="auto"/>
              <w:right w:val="single" w:sz="8" w:space="0" w:color="auto"/>
            </w:tcBorders>
            <w:shd w:val="clear" w:color="auto" w:fill="auto"/>
            <w:vAlign w:val="center"/>
          </w:tcPr>
          <w:p w14:paraId="69878504"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47763">
              <w:rPr>
                <w:rFonts w:ascii="Arial" w:eastAsia="Times New Roman" w:hAnsi="Arial" w:cs="Arial"/>
                <w:color w:val="000000"/>
                <w:sz w:val="24"/>
                <w:szCs w:val="24"/>
                <w:lang w:eastAsia="es-MX"/>
              </w:rPr>
              <w:t>Promedio</w:t>
            </w:r>
          </w:p>
        </w:tc>
        <w:tc>
          <w:tcPr>
            <w:tcW w:w="0" w:type="auto"/>
            <w:tcBorders>
              <w:top w:val="nil"/>
              <w:left w:val="nil"/>
              <w:bottom w:val="single" w:sz="8" w:space="0" w:color="auto"/>
              <w:right w:val="single" w:sz="8" w:space="0" w:color="auto"/>
            </w:tcBorders>
            <w:shd w:val="clear" w:color="auto" w:fill="auto"/>
            <w:vAlign w:val="center"/>
          </w:tcPr>
          <w:p w14:paraId="0F06D5D4" w14:textId="5C4D95C6" w:rsidR="00F227DE" w:rsidRPr="007D6BFA" w:rsidRDefault="00F227DE" w:rsidP="000C4C93">
            <w:pPr>
              <w:spacing w:after="0" w:line="240" w:lineRule="auto"/>
              <w:jc w:val="both"/>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39.5</w:t>
            </w:r>
          </w:p>
        </w:tc>
        <w:tc>
          <w:tcPr>
            <w:tcW w:w="0" w:type="auto"/>
            <w:tcBorders>
              <w:top w:val="nil"/>
              <w:left w:val="nil"/>
              <w:bottom w:val="single" w:sz="8" w:space="0" w:color="auto"/>
              <w:right w:val="single" w:sz="8" w:space="0" w:color="auto"/>
            </w:tcBorders>
            <w:shd w:val="clear" w:color="auto" w:fill="auto"/>
            <w:vAlign w:val="center"/>
          </w:tcPr>
          <w:p w14:paraId="1445E4A9" w14:textId="3DEF32AC" w:rsidR="00F227DE" w:rsidRPr="007D6BFA" w:rsidRDefault="00F227DE" w:rsidP="000C4C93">
            <w:pPr>
              <w:spacing w:after="0" w:line="240" w:lineRule="auto"/>
              <w:jc w:val="both"/>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60000</w:t>
            </w:r>
          </w:p>
        </w:tc>
        <w:tc>
          <w:tcPr>
            <w:tcW w:w="0" w:type="auto"/>
            <w:tcBorders>
              <w:top w:val="nil"/>
              <w:left w:val="nil"/>
              <w:bottom w:val="single" w:sz="8" w:space="0" w:color="auto"/>
              <w:right w:val="single" w:sz="8" w:space="0" w:color="auto"/>
            </w:tcBorders>
            <w:shd w:val="clear" w:color="auto" w:fill="auto"/>
            <w:vAlign w:val="center"/>
          </w:tcPr>
          <w:p w14:paraId="5861D52D" w14:textId="3A6609C3" w:rsidR="00F227DE" w:rsidRPr="007D6BFA" w:rsidRDefault="00F227DE" w:rsidP="000C4C93">
            <w:pPr>
              <w:spacing w:after="0" w:line="240" w:lineRule="auto"/>
              <w:jc w:val="both"/>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Ropa</w:t>
            </w:r>
          </w:p>
        </w:tc>
        <w:tc>
          <w:tcPr>
            <w:tcW w:w="0" w:type="auto"/>
            <w:tcBorders>
              <w:top w:val="nil"/>
              <w:left w:val="nil"/>
              <w:bottom w:val="single" w:sz="8" w:space="0" w:color="auto"/>
              <w:right w:val="single" w:sz="8" w:space="0" w:color="auto"/>
            </w:tcBorders>
            <w:shd w:val="clear" w:color="000000" w:fill="FFFFFF"/>
            <w:vAlign w:val="center"/>
          </w:tcPr>
          <w:p w14:paraId="3C3BF883" w14:textId="51A24BDC" w:rsidR="00F227DE" w:rsidRPr="007D6BFA" w:rsidRDefault="00F227DE" w:rsidP="000C4C93">
            <w:pPr>
              <w:spacing w:after="0" w:line="240" w:lineRule="auto"/>
              <w:jc w:val="both"/>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REGULAR</w:t>
            </w:r>
          </w:p>
        </w:tc>
        <w:tc>
          <w:tcPr>
            <w:tcW w:w="0" w:type="auto"/>
            <w:tcBorders>
              <w:top w:val="nil"/>
              <w:left w:val="nil"/>
              <w:bottom w:val="single" w:sz="8" w:space="0" w:color="auto"/>
              <w:right w:val="single" w:sz="8" w:space="0" w:color="auto"/>
            </w:tcBorders>
            <w:shd w:val="clear" w:color="auto" w:fill="auto"/>
            <w:vAlign w:val="center"/>
          </w:tcPr>
          <w:p w14:paraId="63B99945" w14:textId="287115AA" w:rsidR="00F227DE" w:rsidRPr="007D6BFA" w:rsidRDefault="00F227DE" w:rsidP="000C4C93">
            <w:pPr>
              <w:spacing w:after="0" w:line="240" w:lineRule="auto"/>
              <w:jc w:val="both"/>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K1</w:t>
            </w:r>
          </w:p>
        </w:tc>
      </w:tr>
    </w:tbl>
    <w:p w14:paraId="3D60605D" w14:textId="77777777" w:rsidR="00F227DE" w:rsidRPr="00747763" w:rsidRDefault="00F227DE" w:rsidP="00F227DE">
      <w:pPr>
        <w:spacing w:line="360" w:lineRule="auto"/>
        <w:jc w:val="both"/>
        <w:rPr>
          <w:rFonts w:ascii="Arial" w:hAnsi="Arial" w:cs="Arial"/>
          <w:sz w:val="24"/>
          <w:szCs w:val="24"/>
        </w:rPr>
      </w:pPr>
    </w:p>
    <w:p w14:paraId="355D9A57" w14:textId="77777777" w:rsidR="00F227DE" w:rsidRPr="00747763" w:rsidRDefault="00F227DE" w:rsidP="00F227DE">
      <w:pPr>
        <w:pStyle w:val="Prrafodelista"/>
        <w:numPr>
          <w:ilvl w:val="0"/>
          <w:numId w:val="102"/>
        </w:numPr>
        <w:spacing w:line="360" w:lineRule="auto"/>
        <w:jc w:val="both"/>
        <w:rPr>
          <w:rFonts w:ascii="Arial" w:hAnsi="Arial" w:cs="Arial"/>
          <w:sz w:val="24"/>
          <w:szCs w:val="24"/>
        </w:rPr>
      </w:pPr>
      <w:r w:rsidRPr="00747763">
        <w:rPr>
          <w:rFonts w:ascii="Arial" w:hAnsi="Arial" w:cs="Arial"/>
          <w:sz w:val="24"/>
          <w:szCs w:val="24"/>
        </w:rPr>
        <w:t>Se recalcula la distancia entre los objetos y los nuevos prototipos, si el objeto presenta una menor distancia el objeto se mueve del prototipo asignado originalmente al prototipo que presente la menor distancia</w:t>
      </w:r>
    </w:p>
    <w:p w14:paraId="62F6CB2D" w14:textId="5DE2F1A9" w:rsidR="00F227DE" w:rsidRPr="00B55C96" w:rsidRDefault="00F227DE" w:rsidP="00F227DE">
      <w:pPr>
        <w:pStyle w:val="Descripcin"/>
        <w:jc w:val="center"/>
        <w:rPr>
          <w:rFonts w:ascii="Arial" w:hAnsi="Arial" w:cs="Arial"/>
          <w:color w:val="auto"/>
          <w:sz w:val="24"/>
          <w:szCs w:val="24"/>
        </w:rPr>
      </w:pPr>
      <w:bookmarkStart w:id="103" w:name="_Toc178529388"/>
      <w:r w:rsidRPr="00B55C96">
        <w:rPr>
          <w:rFonts w:ascii="Arial" w:hAnsi="Arial" w:cs="Arial"/>
          <w:color w:val="auto"/>
          <w:sz w:val="24"/>
          <w:szCs w:val="24"/>
        </w:rPr>
        <w:t xml:space="preserve">Tabla </w:t>
      </w:r>
      <w:r w:rsidRPr="00B55C96">
        <w:rPr>
          <w:rFonts w:ascii="Arial" w:hAnsi="Arial" w:cs="Arial"/>
          <w:color w:val="auto"/>
          <w:sz w:val="24"/>
          <w:szCs w:val="24"/>
        </w:rPr>
        <w:fldChar w:fldCharType="begin"/>
      </w:r>
      <w:r w:rsidRPr="00B55C96">
        <w:rPr>
          <w:rFonts w:ascii="Arial" w:hAnsi="Arial" w:cs="Arial"/>
          <w:color w:val="auto"/>
          <w:sz w:val="24"/>
          <w:szCs w:val="24"/>
        </w:rPr>
        <w:instrText xml:space="preserve"> SEQ Tabla \* ARABIC </w:instrText>
      </w:r>
      <w:r w:rsidRPr="00B55C96">
        <w:rPr>
          <w:rFonts w:ascii="Arial" w:hAnsi="Arial" w:cs="Arial"/>
          <w:color w:val="auto"/>
          <w:sz w:val="24"/>
          <w:szCs w:val="24"/>
        </w:rPr>
        <w:fldChar w:fldCharType="separate"/>
      </w:r>
      <w:r w:rsidR="00295246">
        <w:rPr>
          <w:rFonts w:ascii="Arial" w:hAnsi="Arial" w:cs="Arial"/>
          <w:noProof/>
          <w:color w:val="auto"/>
          <w:sz w:val="24"/>
          <w:szCs w:val="24"/>
        </w:rPr>
        <w:t>19</w:t>
      </w:r>
      <w:r w:rsidRPr="00B55C96">
        <w:rPr>
          <w:rFonts w:ascii="Arial" w:hAnsi="Arial" w:cs="Arial"/>
          <w:color w:val="auto"/>
          <w:sz w:val="24"/>
          <w:szCs w:val="24"/>
        </w:rPr>
        <w:fldChar w:fldCharType="end"/>
      </w:r>
      <w:r w:rsidRPr="00B55C96">
        <w:rPr>
          <w:rFonts w:ascii="Arial" w:hAnsi="Arial" w:cs="Arial"/>
          <w:color w:val="auto"/>
          <w:sz w:val="24"/>
          <w:szCs w:val="24"/>
        </w:rPr>
        <w:t xml:space="preserve"> Iteración </w:t>
      </w:r>
      <w:r>
        <w:rPr>
          <w:rFonts w:ascii="Arial" w:hAnsi="Arial" w:cs="Arial"/>
          <w:color w:val="auto"/>
          <w:sz w:val="24"/>
          <w:szCs w:val="24"/>
        </w:rPr>
        <w:t>3</w:t>
      </w:r>
      <w:r w:rsidRPr="00B55C96">
        <w:rPr>
          <w:rFonts w:ascii="Arial" w:hAnsi="Arial" w:cs="Arial"/>
          <w:color w:val="auto"/>
          <w:sz w:val="24"/>
          <w:szCs w:val="24"/>
        </w:rPr>
        <w:t xml:space="preserve"> distancia objeto 1</w:t>
      </w:r>
      <w:bookmarkEnd w:id="103"/>
    </w:p>
    <w:tbl>
      <w:tblPr>
        <w:tblW w:w="0" w:type="auto"/>
        <w:jc w:val="center"/>
        <w:tblCellMar>
          <w:left w:w="70" w:type="dxa"/>
          <w:right w:w="70" w:type="dxa"/>
        </w:tblCellMar>
        <w:tblLook w:val="04A0" w:firstRow="1" w:lastRow="0" w:firstColumn="1" w:lastColumn="0" w:noHBand="0" w:noVBand="1"/>
      </w:tblPr>
      <w:tblGrid>
        <w:gridCol w:w="2134"/>
        <w:gridCol w:w="1609"/>
        <w:gridCol w:w="3496"/>
        <w:gridCol w:w="1947"/>
      </w:tblGrid>
      <w:tr w:rsidR="00F227DE" w:rsidRPr="00747763" w14:paraId="1CDF8B0D"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0DD79CE" w14:textId="77777777" w:rsidR="00F227DE" w:rsidRPr="00A60250" w:rsidRDefault="00F227DE" w:rsidP="000C4C93">
            <w:pPr>
              <w:spacing w:after="0" w:line="24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747763">
              <w:rPr>
                <w:rFonts w:ascii="Arial" w:eastAsia="Times New Roman" w:hAnsi="Arial" w:cs="Arial"/>
                <w:b/>
                <w:bCs/>
                <w:color w:val="000000"/>
                <w:sz w:val="24"/>
                <w:szCs w:val="24"/>
                <w:lang w:eastAsia="es-MX"/>
              </w:rPr>
              <w:t>1</w:t>
            </w:r>
            <w:r w:rsidRPr="00A60250">
              <w:rPr>
                <w:rFonts w:ascii="Arial" w:eastAsia="Times New Roman" w:hAnsi="Arial" w:cs="Arial"/>
                <w:color w:val="000000"/>
                <w:sz w:val="24"/>
                <w:szCs w:val="24"/>
                <w:lang w:eastAsia="es-MX"/>
              </w:rPr>
              <w:t xml:space="preserve"> con el prototipo </w:t>
            </w:r>
            <w:r w:rsidRPr="00A60250">
              <w:rPr>
                <w:rFonts w:ascii="Arial" w:eastAsia="Times New Roman" w:hAnsi="Arial" w:cs="Arial"/>
                <w:b/>
                <w:bCs/>
                <w:color w:val="000000"/>
                <w:sz w:val="24"/>
                <w:szCs w:val="24"/>
                <w:lang w:eastAsia="es-MX"/>
              </w:rPr>
              <w:t>K1</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3B96A25D" w14:textId="77777777" w:rsidR="00F227DE" w:rsidRPr="00A60250" w:rsidRDefault="00F227DE" w:rsidP="000C4C93">
            <w:pPr>
              <w:spacing w:after="0" w:line="24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747763">
              <w:rPr>
                <w:rFonts w:ascii="Arial" w:eastAsia="Times New Roman" w:hAnsi="Arial" w:cs="Arial"/>
                <w:b/>
                <w:bCs/>
                <w:color w:val="000000"/>
                <w:sz w:val="24"/>
                <w:szCs w:val="24"/>
                <w:lang w:eastAsia="es-MX"/>
              </w:rPr>
              <w:t>1</w:t>
            </w:r>
            <w:r w:rsidRPr="00A60250">
              <w:rPr>
                <w:rFonts w:ascii="Arial" w:eastAsia="Times New Roman" w:hAnsi="Arial" w:cs="Arial"/>
                <w:color w:val="000000"/>
                <w:sz w:val="24"/>
                <w:szCs w:val="24"/>
                <w:lang w:eastAsia="es-MX"/>
              </w:rPr>
              <w:t xml:space="preserve"> con el prototipo</w:t>
            </w:r>
            <w:r w:rsidRPr="00A60250">
              <w:rPr>
                <w:rFonts w:ascii="Arial" w:eastAsia="Times New Roman" w:hAnsi="Arial" w:cs="Arial"/>
                <w:b/>
                <w:bCs/>
                <w:color w:val="000000"/>
                <w:sz w:val="24"/>
                <w:szCs w:val="24"/>
                <w:lang w:eastAsia="es-MX"/>
              </w:rPr>
              <w:t xml:space="preserve"> K2</w:t>
            </w:r>
          </w:p>
        </w:tc>
      </w:tr>
      <w:tr w:rsidR="00F227DE" w:rsidRPr="00747763" w14:paraId="7FB72A7E" w14:textId="77777777" w:rsidTr="000C4C93">
        <w:trPr>
          <w:trHeight w:val="1500"/>
          <w:jc w:val="center"/>
        </w:trPr>
        <w:tc>
          <w:tcPr>
            <w:tcW w:w="0" w:type="auto"/>
            <w:tcBorders>
              <w:top w:val="nil"/>
              <w:left w:val="single" w:sz="4" w:space="0" w:color="auto"/>
              <w:bottom w:val="single" w:sz="4" w:space="0" w:color="auto"/>
              <w:right w:val="single" w:sz="4" w:space="0" w:color="auto"/>
            </w:tcBorders>
            <w:shd w:val="clear" w:color="auto" w:fill="auto"/>
            <w:hideMark/>
          </w:tcPr>
          <w:p w14:paraId="46E62D37" w14:textId="44D2AAEA" w:rsidR="00F227DE" w:rsidRPr="00A60250"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numéricos: =((</w:t>
            </w:r>
            <w:r w:rsidRPr="00747763">
              <w:rPr>
                <w:rFonts w:ascii="Arial" w:eastAsia="Times New Roman" w:hAnsi="Arial" w:cs="Arial"/>
                <w:color w:val="000000"/>
                <w:sz w:val="24"/>
                <w:szCs w:val="24"/>
                <w:lang w:eastAsia="es-MX"/>
              </w:rPr>
              <w:t>25</w:t>
            </w:r>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3</w:t>
            </w:r>
            <w:r>
              <w:rPr>
                <w:rFonts w:ascii="Arial" w:eastAsia="Times New Roman" w:hAnsi="Arial" w:cs="Arial"/>
                <w:color w:val="000000"/>
                <w:sz w:val="24"/>
                <w:szCs w:val="24"/>
                <w:lang w:eastAsia="es-MX"/>
              </w:rPr>
              <w:t>9</w:t>
            </w:r>
            <w:r w:rsidRPr="00747763">
              <w:rPr>
                <w:rFonts w:ascii="Arial" w:eastAsia="Times New Roman" w:hAnsi="Arial" w:cs="Arial"/>
                <w:color w:val="000000"/>
                <w:sz w:val="24"/>
                <w:szCs w:val="24"/>
                <w:lang w:eastAsia="es-MX"/>
              </w:rPr>
              <w:t>.</w:t>
            </w:r>
            <w:r>
              <w:rPr>
                <w:rFonts w:ascii="Arial" w:eastAsia="Times New Roman" w:hAnsi="Arial" w:cs="Arial"/>
                <w:color w:val="000000"/>
                <w:sz w:val="24"/>
                <w:szCs w:val="24"/>
                <w:lang w:eastAsia="es-MX"/>
              </w:rPr>
              <w:t>5</w:t>
            </w:r>
            <w:r w:rsidRPr="00A60250">
              <w:rPr>
                <w:rFonts w:ascii="Arial" w:eastAsia="Times New Roman" w:hAnsi="Arial" w:cs="Arial"/>
                <w:color w:val="000000"/>
                <w:sz w:val="24"/>
                <w:szCs w:val="24"/>
                <w:lang w:eastAsia="es-MX"/>
              </w:rPr>
              <w:t>)^2-(</w:t>
            </w:r>
            <w:r w:rsidRPr="00747763">
              <w:rPr>
                <w:rFonts w:ascii="Arial" w:eastAsia="Times New Roman" w:hAnsi="Arial" w:cs="Arial"/>
                <w:color w:val="000000"/>
                <w:sz w:val="24"/>
                <w:szCs w:val="24"/>
                <w:lang w:eastAsia="es-MX"/>
              </w:rPr>
              <w:t>4</w:t>
            </w:r>
            <w:r w:rsidRPr="00A60250">
              <w:rPr>
                <w:rFonts w:ascii="Arial" w:eastAsia="Times New Roman" w:hAnsi="Arial" w:cs="Arial"/>
                <w:color w:val="000000"/>
                <w:sz w:val="24"/>
                <w:szCs w:val="24"/>
                <w:lang w:eastAsia="es-MX"/>
              </w:rPr>
              <w:t>0000-</w:t>
            </w:r>
            <w:r>
              <w:rPr>
                <w:rFonts w:ascii="Arial" w:eastAsia="Times New Roman" w:hAnsi="Arial" w:cs="Arial"/>
                <w:color w:val="000000"/>
                <w:sz w:val="24"/>
                <w:szCs w:val="24"/>
                <w:lang w:eastAsia="es-MX"/>
              </w:rPr>
              <w:t>60000</w:t>
            </w:r>
            <w:r w:rsidRPr="00A60250">
              <w:rPr>
                <w:rFonts w:ascii="Arial" w:eastAsia="Times New Roman" w:hAnsi="Arial" w:cs="Arial"/>
                <w:color w:val="000000"/>
                <w:sz w:val="24"/>
                <w:szCs w:val="24"/>
                <w:lang w:eastAsia="es-MX"/>
              </w:rPr>
              <w:t>)^2)^(1/2)=</w:t>
            </w:r>
            <w:r w:rsidRPr="00747763">
              <w:rPr>
                <w:rFonts w:ascii="Arial" w:eastAsia="Times New Roman" w:hAnsi="Arial" w:cs="Arial"/>
                <w:color w:val="000000"/>
                <w:sz w:val="24"/>
                <w:szCs w:val="24"/>
                <w:lang w:eastAsia="es-MX"/>
              </w:rPr>
              <w:t xml:space="preserve"> </w:t>
            </w:r>
            <w:r>
              <w:rPr>
                <w:rFonts w:ascii="Arial" w:eastAsia="Times New Roman" w:hAnsi="Arial" w:cs="Arial"/>
                <w:color w:val="000000"/>
                <w:sz w:val="24"/>
                <w:szCs w:val="24"/>
                <w:lang w:eastAsia="es-MX"/>
              </w:rPr>
              <w:t>20000.00526</w:t>
            </w:r>
          </w:p>
        </w:tc>
        <w:tc>
          <w:tcPr>
            <w:tcW w:w="0" w:type="auto"/>
            <w:tcBorders>
              <w:top w:val="nil"/>
              <w:left w:val="nil"/>
              <w:bottom w:val="single" w:sz="4" w:space="0" w:color="auto"/>
              <w:right w:val="single" w:sz="4" w:space="0" w:color="auto"/>
            </w:tcBorders>
            <w:shd w:val="clear" w:color="auto" w:fill="auto"/>
            <w:hideMark/>
          </w:tcPr>
          <w:p w14:paraId="0761795D" w14:textId="5740B004" w:rsidR="00F227DE" w:rsidRPr="00747763"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Pr="00747763">
              <w:rPr>
                <w:rFonts w:ascii="Arial" w:eastAsia="Times New Roman" w:hAnsi="Arial" w:cs="Arial"/>
                <w:color w:val="000000"/>
                <w:sz w:val="24"/>
                <w:szCs w:val="24"/>
                <w:lang w:eastAsia="es-MX"/>
              </w:rPr>
              <w:t>electr</w:t>
            </w:r>
            <w:r>
              <w:rPr>
                <w:rFonts w:ascii="Arial" w:eastAsia="Times New Roman" w:hAnsi="Arial" w:cs="Arial"/>
                <w:color w:val="000000"/>
                <w:sz w:val="24"/>
                <w:szCs w:val="24"/>
                <w:lang w:eastAsia="es-MX"/>
              </w:rPr>
              <w:t>ó</w:t>
            </w:r>
            <w:r w:rsidRPr="00747763">
              <w:rPr>
                <w:rFonts w:ascii="Arial" w:eastAsia="Times New Roman" w:hAnsi="Arial" w:cs="Arial"/>
                <w:color w:val="000000"/>
                <w:sz w:val="24"/>
                <w:szCs w:val="24"/>
                <w:lang w:eastAsia="es-MX"/>
              </w:rPr>
              <w:t>nica, ropa</w:t>
            </w:r>
            <w:r w:rsidRPr="00A60250">
              <w:rPr>
                <w:rFonts w:ascii="Arial" w:eastAsia="Times New Roman" w:hAnsi="Arial" w:cs="Arial"/>
                <w:color w:val="000000"/>
                <w:sz w:val="24"/>
                <w:szCs w:val="24"/>
                <w:lang w:eastAsia="es-MX"/>
              </w:rPr>
              <w:t xml:space="preserve">)= </w:t>
            </w:r>
            <w:r w:rsidRPr="0074776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w:t>
            </w:r>
            <w:r w:rsidRPr="00747763">
              <w:rPr>
                <w:rFonts w:ascii="Arial" w:eastAsia="Times New Roman" w:hAnsi="Arial" w:cs="Arial"/>
                <w:color w:val="000000"/>
                <w:sz w:val="24"/>
                <w:szCs w:val="24"/>
                <w:lang w:eastAsia="es-MX"/>
              </w:rPr>
              <w:t xml:space="preserve">nuevo, </w:t>
            </w:r>
            <w:r>
              <w:rPr>
                <w:rFonts w:ascii="Arial" w:eastAsia="Times New Roman" w:hAnsi="Arial" w:cs="Arial"/>
                <w:color w:val="000000"/>
                <w:sz w:val="24"/>
                <w:szCs w:val="24"/>
                <w:lang w:eastAsia="es-MX"/>
              </w:rPr>
              <w:t>regular</w:t>
            </w:r>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 xml:space="preserve"> </w:t>
            </w:r>
            <w:r>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w:t>
            </w:r>
          </w:p>
          <w:p w14:paraId="4179AB38" w14:textId="03791265" w:rsidR="00F227DE" w:rsidRPr="00A60250"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Pr>
                <w:rFonts w:ascii="Arial" w:eastAsia="Times New Roman" w:hAnsi="Arial" w:cs="Arial"/>
                <w:color w:val="000000"/>
                <w:sz w:val="24"/>
                <w:szCs w:val="24"/>
                <w:lang w:eastAsia="es-MX"/>
              </w:rPr>
              <w:t>2</w:t>
            </w:r>
          </w:p>
        </w:tc>
        <w:tc>
          <w:tcPr>
            <w:tcW w:w="0" w:type="auto"/>
            <w:tcBorders>
              <w:top w:val="nil"/>
              <w:left w:val="nil"/>
              <w:bottom w:val="single" w:sz="4" w:space="0" w:color="auto"/>
              <w:right w:val="single" w:sz="4" w:space="0" w:color="auto"/>
            </w:tcBorders>
            <w:shd w:val="clear" w:color="auto" w:fill="auto"/>
            <w:hideMark/>
          </w:tcPr>
          <w:p w14:paraId="73AA534A" w14:textId="1E5D038C" w:rsidR="00F227DE" w:rsidRPr="00A60250"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numéricos: =((</w:t>
            </w:r>
            <w:r w:rsidRPr="00747763">
              <w:rPr>
                <w:rFonts w:ascii="Arial" w:eastAsia="Times New Roman" w:hAnsi="Arial" w:cs="Arial"/>
                <w:color w:val="000000"/>
                <w:sz w:val="24"/>
                <w:szCs w:val="24"/>
                <w:lang w:eastAsia="es-MX"/>
              </w:rPr>
              <w:t>25</w:t>
            </w:r>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2</w:t>
            </w:r>
            <w:r>
              <w:rPr>
                <w:rFonts w:ascii="Arial" w:eastAsia="Times New Roman" w:hAnsi="Arial" w:cs="Arial"/>
                <w:color w:val="000000"/>
                <w:sz w:val="24"/>
                <w:szCs w:val="24"/>
                <w:lang w:eastAsia="es-MX"/>
              </w:rPr>
              <w:t>3.33</w:t>
            </w:r>
            <w:r w:rsidRPr="00A60250">
              <w:rPr>
                <w:rFonts w:ascii="Arial" w:eastAsia="Times New Roman" w:hAnsi="Arial" w:cs="Arial"/>
                <w:color w:val="000000"/>
                <w:sz w:val="24"/>
                <w:szCs w:val="24"/>
                <w:lang w:eastAsia="es-MX"/>
              </w:rPr>
              <w:t>)^2-(</w:t>
            </w:r>
            <w:r w:rsidRPr="00747763">
              <w:rPr>
                <w:rFonts w:ascii="Arial" w:eastAsia="Times New Roman" w:hAnsi="Arial" w:cs="Arial"/>
                <w:color w:val="000000"/>
                <w:sz w:val="24"/>
                <w:szCs w:val="24"/>
                <w:lang w:eastAsia="es-MX"/>
              </w:rPr>
              <w:t>4</w:t>
            </w:r>
            <w:r w:rsidRPr="00A60250">
              <w:rPr>
                <w:rFonts w:ascii="Arial" w:eastAsia="Times New Roman" w:hAnsi="Arial" w:cs="Arial"/>
                <w:color w:val="000000"/>
                <w:sz w:val="24"/>
                <w:szCs w:val="24"/>
                <w:lang w:eastAsia="es-MX"/>
              </w:rPr>
              <w:t>0000-3</w:t>
            </w:r>
            <w:r>
              <w:rPr>
                <w:rFonts w:ascii="Arial" w:eastAsia="Times New Roman" w:hAnsi="Arial" w:cs="Arial"/>
                <w:color w:val="000000"/>
                <w:sz w:val="24"/>
                <w:szCs w:val="24"/>
                <w:lang w:eastAsia="es-MX"/>
              </w:rPr>
              <w:t>50</w:t>
            </w:r>
            <w:r w:rsidRPr="00A60250">
              <w:rPr>
                <w:rFonts w:ascii="Arial" w:eastAsia="Times New Roman" w:hAnsi="Arial" w:cs="Arial"/>
                <w:color w:val="000000"/>
                <w:sz w:val="24"/>
                <w:szCs w:val="24"/>
                <w:lang w:eastAsia="es-MX"/>
              </w:rPr>
              <w:t>00)^2)^(1/2)=</w:t>
            </w:r>
            <w:r>
              <w:rPr>
                <w:rFonts w:ascii="Arial" w:eastAsia="Times New Roman" w:hAnsi="Arial" w:cs="Arial"/>
                <w:color w:val="000000"/>
                <w:sz w:val="24"/>
                <w:szCs w:val="24"/>
                <w:lang w:eastAsia="es-MX"/>
              </w:rPr>
              <w:t>5000.000279</w:t>
            </w:r>
          </w:p>
        </w:tc>
        <w:tc>
          <w:tcPr>
            <w:tcW w:w="0" w:type="auto"/>
            <w:tcBorders>
              <w:top w:val="nil"/>
              <w:left w:val="nil"/>
              <w:bottom w:val="single" w:sz="4" w:space="0" w:color="auto"/>
              <w:right w:val="single" w:sz="4" w:space="0" w:color="auto"/>
            </w:tcBorders>
            <w:shd w:val="clear" w:color="auto" w:fill="auto"/>
            <w:hideMark/>
          </w:tcPr>
          <w:p w14:paraId="684A36D1" w14:textId="0464199A" w:rsidR="00F227DE" w:rsidRPr="00747763"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Pr="00747763">
              <w:rPr>
                <w:rFonts w:ascii="Arial" w:eastAsia="Times New Roman" w:hAnsi="Arial" w:cs="Arial"/>
                <w:color w:val="000000"/>
                <w:sz w:val="24"/>
                <w:szCs w:val="24"/>
                <w:lang w:eastAsia="es-MX"/>
              </w:rPr>
              <w:t>electr</w:t>
            </w:r>
            <w:r>
              <w:rPr>
                <w:rFonts w:ascii="Arial" w:eastAsia="Times New Roman" w:hAnsi="Arial" w:cs="Arial"/>
                <w:color w:val="000000"/>
                <w:sz w:val="24"/>
                <w:szCs w:val="24"/>
                <w:lang w:eastAsia="es-MX"/>
              </w:rPr>
              <w:t>ó</w:t>
            </w:r>
            <w:r w:rsidRPr="00747763">
              <w:rPr>
                <w:rFonts w:ascii="Arial" w:eastAsia="Times New Roman" w:hAnsi="Arial" w:cs="Arial"/>
                <w:color w:val="000000"/>
                <w:sz w:val="24"/>
                <w:szCs w:val="24"/>
                <w:lang w:eastAsia="es-MX"/>
              </w:rPr>
              <w:t xml:space="preserve">nica, </w:t>
            </w:r>
            <w:r>
              <w:rPr>
                <w:rFonts w:ascii="Arial" w:eastAsia="Times New Roman" w:hAnsi="Arial" w:cs="Arial"/>
                <w:color w:val="000000"/>
                <w:sz w:val="24"/>
                <w:szCs w:val="24"/>
                <w:lang w:eastAsia="es-MX"/>
              </w:rPr>
              <w:t>electrónica</w:t>
            </w:r>
            <w:r w:rsidRPr="00A60250">
              <w:rPr>
                <w:rFonts w:ascii="Arial" w:eastAsia="Times New Roman" w:hAnsi="Arial" w:cs="Arial"/>
                <w:color w:val="000000"/>
                <w:sz w:val="24"/>
                <w:szCs w:val="24"/>
                <w:lang w:eastAsia="es-MX"/>
              </w:rPr>
              <w:t>)=</w:t>
            </w:r>
            <w:r>
              <w:rPr>
                <w:rFonts w:ascii="Arial" w:eastAsia="Times New Roman" w:hAnsi="Arial" w:cs="Arial"/>
                <w:color w:val="000000"/>
                <w:sz w:val="24"/>
                <w:szCs w:val="24"/>
                <w:lang w:eastAsia="es-MX"/>
              </w:rPr>
              <w:t>0</w:t>
            </w:r>
            <w:r w:rsidRPr="00A60250">
              <w:rPr>
                <w:rFonts w:ascii="Arial" w:eastAsia="Times New Roman" w:hAnsi="Arial" w:cs="Arial"/>
                <w:color w:val="000000"/>
                <w:sz w:val="24"/>
                <w:szCs w:val="24"/>
                <w:lang w:eastAsia="es-MX"/>
              </w:rPr>
              <w:t>+ (</w:t>
            </w:r>
            <w:r>
              <w:rPr>
                <w:rFonts w:ascii="Arial" w:eastAsia="Times New Roman" w:hAnsi="Arial" w:cs="Arial"/>
                <w:color w:val="000000"/>
                <w:sz w:val="24"/>
                <w:szCs w:val="24"/>
                <w:lang w:eastAsia="es-MX"/>
              </w:rPr>
              <w:t>nuevo</w:t>
            </w:r>
            <w:r w:rsidRPr="00747763">
              <w:rPr>
                <w:rFonts w:ascii="Arial" w:eastAsia="Times New Roman" w:hAnsi="Arial" w:cs="Arial"/>
                <w:color w:val="000000"/>
                <w:sz w:val="24"/>
                <w:szCs w:val="24"/>
                <w:lang w:eastAsia="es-MX"/>
              </w:rPr>
              <w:t>, fiel</w:t>
            </w:r>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w:t>
            </w:r>
          </w:p>
          <w:p w14:paraId="0225D05D" w14:textId="463A3256" w:rsidR="00F227DE" w:rsidRPr="00A60250"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Pr>
                <w:rFonts w:ascii="Arial" w:eastAsia="Times New Roman" w:hAnsi="Arial" w:cs="Arial"/>
                <w:color w:val="000000"/>
                <w:sz w:val="24"/>
                <w:szCs w:val="24"/>
                <w:lang w:eastAsia="es-MX"/>
              </w:rPr>
              <w:t>1</w:t>
            </w:r>
          </w:p>
        </w:tc>
      </w:tr>
      <w:tr w:rsidR="00F227DE" w:rsidRPr="00747763" w14:paraId="5A98647B"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30E61225" w14:textId="76886ECE" w:rsidR="00F227DE" w:rsidRPr="00A60250"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Pr>
                <w:rFonts w:ascii="Arial" w:eastAsia="Times New Roman" w:hAnsi="Arial" w:cs="Arial"/>
                <w:color w:val="000000"/>
                <w:sz w:val="24"/>
                <w:szCs w:val="24"/>
                <w:lang w:eastAsia="es-MX"/>
              </w:rPr>
              <w:t>20002.00526</w:t>
            </w:r>
          </w:p>
        </w:tc>
        <w:tc>
          <w:tcPr>
            <w:tcW w:w="0" w:type="auto"/>
            <w:gridSpan w:val="2"/>
            <w:tcBorders>
              <w:top w:val="single" w:sz="4" w:space="0" w:color="auto"/>
              <w:left w:val="nil"/>
              <w:bottom w:val="single" w:sz="4" w:space="0" w:color="auto"/>
              <w:right w:val="single" w:sz="4" w:space="0" w:color="auto"/>
            </w:tcBorders>
            <w:shd w:val="clear" w:color="auto" w:fill="auto"/>
            <w:vAlign w:val="bottom"/>
            <w:hideMark/>
          </w:tcPr>
          <w:p w14:paraId="0552F547" w14:textId="17296E53" w:rsidR="00F227DE" w:rsidRPr="00A60250"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Pr>
                <w:rFonts w:ascii="Arial" w:eastAsia="Times New Roman" w:hAnsi="Arial" w:cs="Arial"/>
                <w:color w:val="000000"/>
                <w:sz w:val="24"/>
                <w:szCs w:val="24"/>
                <w:lang w:eastAsia="es-MX"/>
              </w:rPr>
              <w:t>5001.000279</w:t>
            </w:r>
          </w:p>
        </w:tc>
      </w:tr>
    </w:tbl>
    <w:p w14:paraId="2353ABA9" w14:textId="77777777" w:rsidR="00F227DE" w:rsidRPr="00747763" w:rsidRDefault="00F227DE" w:rsidP="00F227DE">
      <w:pPr>
        <w:spacing w:line="360" w:lineRule="auto"/>
        <w:jc w:val="both"/>
        <w:rPr>
          <w:rFonts w:ascii="Arial" w:hAnsi="Arial" w:cs="Arial"/>
          <w:sz w:val="24"/>
          <w:szCs w:val="24"/>
        </w:rPr>
      </w:pPr>
    </w:p>
    <w:p w14:paraId="5BED383A" w14:textId="085B0E76" w:rsidR="00F227DE" w:rsidRPr="008070A6" w:rsidRDefault="00F227DE" w:rsidP="00F227DE">
      <w:pPr>
        <w:pStyle w:val="Prrafodelista"/>
        <w:numPr>
          <w:ilvl w:val="0"/>
          <w:numId w:val="102"/>
        </w:numPr>
        <w:spacing w:line="360" w:lineRule="auto"/>
        <w:rPr>
          <w:rFonts w:ascii="Arial" w:hAnsi="Arial" w:cs="Arial"/>
          <w:sz w:val="24"/>
          <w:szCs w:val="24"/>
        </w:rPr>
      </w:pPr>
      <w:r w:rsidRPr="00747763">
        <w:rPr>
          <w:rFonts w:ascii="Arial" w:hAnsi="Arial" w:cs="Arial"/>
          <w:sz w:val="24"/>
          <w:szCs w:val="24"/>
        </w:rPr>
        <w:t xml:space="preserve">Al objeto 1 se le asigna el valor de </w:t>
      </w:r>
      <w:r w:rsidRPr="00747763">
        <w:rPr>
          <w:rFonts w:ascii="Arial" w:hAnsi="Arial" w:cs="Arial"/>
          <w:b/>
          <w:bCs/>
          <w:sz w:val="24"/>
          <w:szCs w:val="24"/>
        </w:rPr>
        <w:t>K</w:t>
      </w:r>
      <w:r>
        <w:rPr>
          <w:rFonts w:ascii="Arial" w:hAnsi="Arial" w:cs="Arial"/>
          <w:b/>
          <w:bCs/>
          <w:sz w:val="24"/>
          <w:szCs w:val="24"/>
        </w:rPr>
        <w:t>2</w:t>
      </w:r>
    </w:p>
    <w:p w14:paraId="3692EE00" w14:textId="77777777" w:rsidR="00F227DE" w:rsidRPr="00B55C96" w:rsidRDefault="00F227DE" w:rsidP="00F227DE">
      <w:pPr>
        <w:pStyle w:val="Prrafodelista"/>
        <w:numPr>
          <w:ilvl w:val="0"/>
          <w:numId w:val="103"/>
        </w:numPr>
        <w:spacing w:line="360" w:lineRule="auto"/>
        <w:jc w:val="both"/>
        <w:rPr>
          <w:rFonts w:ascii="Arial" w:hAnsi="Arial" w:cs="Arial"/>
          <w:sz w:val="24"/>
          <w:szCs w:val="24"/>
        </w:rPr>
      </w:pPr>
      <w:r w:rsidRPr="00747763">
        <w:rPr>
          <w:rFonts w:ascii="Arial" w:hAnsi="Arial" w:cs="Arial"/>
          <w:sz w:val="24"/>
          <w:szCs w:val="24"/>
        </w:rPr>
        <w:t xml:space="preserve">Se recalcula la distancia entre los objetos y los nuevos prototipos, si el objeto presenta una menor distancia el objeto se mueve del prototipo asignado originalmente </w:t>
      </w:r>
      <w:r w:rsidRPr="00B55C96">
        <w:rPr>
          <w:rFonts w:ascii="Arial" w:hAnsi="Arial" w:cs="Arial"/>
          <w:sz w:val="24"/>
          <w:szCs w:val="24"/>
        </w:rPr>
        <w:t>al prototipo que presente la menor distancia</w:t>
      </w:r>
    </w:p>
    <w:p w14:paraId="3DC1432D" w14:textId="106D71D1" w:rsidR="00F227DE" w:rsidRPr="00B55C96" w:rsidRDefault="00F227DE" w:rsidP="00F227DE">
      <w:pPr>
        <w:pStyle w:val="Descripcin"/>
        <w:jc w:val="center"/>
        <w:rPr>
          <w:rFonts w:ascii="Arial" w:hAnsi="Arial" w:cs="Arial"/>
          <w:color w:val="auto"/>
          <w:sz w:val="24"/>
          <w:szCs w:val="24"/>
        </w:rPr>
      </w:pPr>
      <w:bookmarkStart w:id="104" w:name="_Toc178529389"/>
      <w:r w:rsidRPr="00B55C96">
        <w:rPr>
          <w:rFonts w:ascii="Arial" w:hAnsi="Arial" w:cs="Arial"/>
          <w:color w:val="auto"/>
          <w:sz w:val="24"/>
          <w:szCs w:val="24"/>
        </w:rPr>
        <w:t xml:space="preserve">Tabla </w:t>
      </w:r>
      <w:r w:rsidRPr="00B55C96">
        <w:rPr>
          <w:rFonts w:ascii="Arial" w:hAnsi="Arial" w:cs="Arial"/>
          <w:color w:val="auto"/>
          <w:sz w:val="24"/>
          <w:szCs w:val="24"/>
        </w:rPr>
        <w:fldChar w:fldCharType="begin"/>
      </w:r>
      <w:r w:rsidRPr="00B55C96">
        <w:rPr>
          <w:rFonts w:ascii="Arial" w:hAnsi="Arial" w:cs="Arial"/>
          <w:color w:val="auto"/>
          <w:sz w:val="24"/>
          <w:szCs w:val="24"/>
        </w:rPr>
        <w:instrText xml:space="preserve"> SEQ Tabla \* ARABIC </w:instrText>
      </w:r>
      <w:r w:rsidRPr="00B55C96">
        <w:rPr>
          <w:rFonts w:ascii="Arial" w:hAnsi="Arial" w:cs="Arial"/>
          <w:color w:val="auto"/>
          <w:sz w:val="24"/>
          <w:szCs w:val="24"/>
        </w:rPr>
        <w:fldChar w:fldCharType="separate"/>
      </w:r>
      <w:r w:rsidR="00295246">
        <w:rPr>
          <w:rFonts w:ascii="Arial" w:hAnsi="Arial" w:cs="Arial"/>
          <w:noProof/>
          <w:color w:val="auto"/>
          <w:sz w:val="24"/>
          <w:szCs w:val="24"/>
        </w:rPr>
        <w:t>20</w:t>
      </w:r>
      <w:r w:rsidRPr="00B55C96">
        <w:rPr>
          <w:rFonts w:ascii="Arial" w:hAnsi="Arial" w:cs="Arial"/>
          <w:color w:val="auto"/>
          <w:sz w:val="24"/>
          <w:szCs w:val="24"/>
        </w:rPr>
        <w:fldChar w:fldCharType="end"/>
      </w:r>
      <w:r w:rsidRPr="00B55C96">
        <w:rPr>
          <w:rFonts w:ascii="Arial" w:hAnsi="Arial" w:cs="Arial"/>
          <w:color w:val="auto"/>
          <w:sz w:val="24"/>
          <w:szCs w:val="24"/>
        </w:rPr>
        <w:t xml:space="preserve"> Iteración </w:t>
      </w:r>
      <w:r>
        <w:rPr>
          <w:rFonts w:ascii="Arial" w:hAnsi="Arial" w:cs="Arial"/>
          <w:color w:val="auto"/>
          <w:sz w:val="24"/>
          <w:szCs w:val="24"/>
        </w:rPr>
        <w:t>3</w:t>
      </w:r>
      <w:r w:rsidRPr="00B55C96">
        <w:rPr>
          <w:rFonts w:ascii="Arial" w:hAnsi="Arial" w:cs="Arial"/>
          <w:color w:val="auto"/>
          <w:sz w:val="24"/>
          <w:szCs w:val="24"/>
        </w:rPr>
        <w:t xml:space="preserve"> distancia objeto 2</w:t>
      </w:r>
      <w:bookmarkEnd w:id="104"/>
    </w:p>
    <w:tbl>
      <w:tblPr>
        <w:tblW w:w="0" w:type="auto"/>
        <w:jc w:val="center"/>
        <w:tblCellMar>
          <w:left w:w="70" w:type="dxa"/>
          <w:right w:w="70" w:type="dxa"/>
        </w:tblCellMar>
        <w:tblLook w:val="04A0" w:firstRow="1" w:lastRow="0" w:firstColumn="1" w:lastColumn="0" w:noHBand="0" w:noVBand="1"/>
      </w:tblPr>
      <w:tblGrid>
        <w:gridCol w:w="2555"/>
        <w:gridCol w:w="1927"/>
        <w:gridCol w:w="2568"/>
        <w:gridCol w:w="2136"/>
      </w:tblGrid>
      <w:tr w:rsidR="00F227DE" w:rsidRPr="00747763" w14:paraId="4627D088"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A3AF2A2" w14:textId="77777777" w:rsidR="00F227DE" w:rsidRPr="00A60250" w:rsidRDefault="00F227DE" w:rsidP="000C4C93">
            <w:pPr>
              <w:spacing w:after="0" w:line="24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747763">
              <w:rPr>
                <w:rFonts w:ascii="Arial" w:eastAsia="Times New Roman" w:hAnsi="Arial" w:cs="Arial"/>
                <w:b/>
                <w:bCs/>
                <w:color w:val="000000"/>
                <w:sz w:val="24"/>
                <w:szCs w:val="24"/>
                <w:lang w:eastAsia="es-MX"/>
              </w:rPr>
              <w:t>2</w:t>
            </w:r>
            <w:r w:rsidRPr="00A60250">
              <w:rPr>
                <w:rFonts w:ascii="Arial" w:eastAsia="Times New Roman" w:hAnsi="Arial" w:cs="Arial"/>
                <w:color w:val="000000"/>
                <w:sz w:val="24"/>
                <w:szCs w:val="24"/>
                <w:lang w:eastAsia="es-MX"/>
              </w:rPr>
              <w:t xml:space="preserve"> con el prototipo </w:t>
            </w:r>
            <w:r w:rsidRPr="00A60250">
              <w:rPr>
                <w:rFonts w:ascii="Arial" w:eastAsia="Times New Roman" w:hAnsi="Arial" w:cs="Arial"/>
                <w:b/>
                <w:bCs/>
                <w:color w:val="000000"/>
                <w:sz w:val="24"/>
                <w:szCs w:val="24"/>
                <w:lang w:eastAsia="es-MX"/>
              </w:rPr>
              <w:lastRenderedPageBreak/>
              <w:t>K1</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027B102A" w14:textId="77777777" w:rsidR="00F227DE" w:rsidRPr="00A60250" w:rsidRDefault="00F227DE" w:rsidP="000C4C93">
            <w:pPr>
              <w:spacing w:after="0" w:line="24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lastRenderedPageBreak/>
              <w:t xml:space="preserve">Distancia del </w:t>
            </w:r>
            <w:r w:rsidRPr="00A60250">
              <w:rPr>
                <w:rFonts w:ascii="Arial" w:eastAsia="Times New Roman" w:hAnsi="Arial" w:cs="Arial"/>
                <w:b/>
                <w:bCs/>
                <w:color w:val="000000"/>
                <w:sz w:val="24"/>
                <w:szCs w:val="24"/>
                <w:lang w:eastAsia="es-MX"/>
              </w:rPr>
              <w:t xml:space="preserve">objeto </w:t>
            </w:r>
            <w:r w:rsidRPr="00747763">
              <w:rPr>
                <w:rFonts w:ascii="Arial" w:eastAsia="Times New Roman" w:hAnsi="Arial" w:cs="Arial"/>
                <w:b/>
                <w:bCs/>
                <w:color w:val="000000"/>
                <w:sz w:val="24"/>
                <w:szCs w:val="24"/>
                <w:lang w:eastAsia="es-MX"/>
              </w:rPr>
              <w:t>2</w:t>
            </w:r>
            <w:r w:rsidRPr="00A60250">
              <w:rPr>
                <w:rFonts w:ascii="Arial" w:eastAsia="Times New Roman" w:hAnsi="Arial" w:cs="Arial"/>
                <w:color w:val="000000"/>
                <w:sz w:val="24"/>
                <w:szCs w:val="24"/>
                <w:lang w:eastAsia="es-MX"/>
              </w:rPr>
              <w:t xml:space="preserve"> con el prototipo</w:t>
            </w:r>
            <w:r w:rsidRPr="00A60250">
              <w:rPr>
                <w:rFonts w:ascii="Arial" w:eastAsia="Times New Roman" w:hAnsi="Arial" w:cs="Arial"/>
                <w:b/>
                <w:bCs/>
                <w:color w:val="000000"/>
                <w:sz w:val="24"/>
                <w:szCs w:val="24"/>
                <w:lang w:eastAsia="es-MX"/>
              </w:rPr>
              <w:t xml:space="preserve"> K2</w:t>
            </w:r>
          </w:p>
        </w:tc>
      </w:tr>
      <w:tr w:rsidR="00F227DE" w:rsidRPr="00747763" w14:paraId="3D397B70" w14:textId="77777777" w:rsidTr="000C4C93">
        <w:trPr>
          <w:trHeight w:val="1500"/>
          <w:jc w:val="center"/>
        </w:trPr>
        <w:tc>
          <w:tcPr>
            <w:tcW w:w="0" w:type="auto"/>
            <w:tcBorders>
              <w:top w:val="nil"/>
              <w:left w:val="single" w:sz="4" w:space="0" w:color="auto"/>
              <w:bottom w:val="single" w:sz="4" w:space="0" w:color="auto"/>
              <w:right w:val="single" w:sz="4" w:space="0" w:color="auto"/>
            </w:tcBorders>
            <w:shd w:val="clear" w:color="auto" w:fill="auto"/>
            <w:hideMark/>
          </w:tcPr>
          <w:p w14:paraId="0077D0DF" w14:textId="1BECB7CD" w:rsidR="00F227DE" w:rsidRPr="00A60250"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numéricos: =((</w:t>
            </w:r>
            <w:r w:rsidRPr="00747763">
              <w:rPr>
                <w:rFonts w:ascii="Arial" w:eastAsia="Times New Roman" w:hAnsi="Arial" w:cs="Arial"/>
                <w:color w:val="000000"/>
                <w:sz w:val="24"/>
                <w:szCs w:val="24"/>
                <w:lang w:eastAsia="es-MX"/>
              </w:rPr>
              <w:t>34</w:t>
            </w:r>
            <w:r w:rsidRPr="00A60250">
              <w:rPr>
                <w:rFonts w:ascii="Arial" w:eastAsia="Times New Roman" w:hAnsi="Arial" w:cs="Arial"/>
                <w:color w:val="000000"/>
                <w:sz w:val="24"/>
                <w:szCs w:val="24"/>
                <w:lang w:eastAsia="es-MX"/>
              </w:rPr>
              <w:t>-</w:t>
            </w:r>
            <w:r>
              <w:rPr>
                <w:rFonts w:ascii="Arial" w:eastAsia="Times New Roman" w:hAnsi="Arial" w:cs="Arial"/>
                <w:color w:val="000000"/>
                <w:sz w:val="24"/>
                <w:szCs w:val="24"/>
                <w:lang w:eastAsia="es-MX"/>
              </w:rPr>
              <w:t>39.5</w:t>
            </w:r>
            <w:r w:rsidRPr="00A60250">
              <w:rPr>
                <w:rFonts w:ascii="Arial" w:eastAsia="Times New Roman" w:hAnsi="Arial" w:cs="Arial"/>
                <w:color w:val="000000"/>
                <w:sz w:val="24"/>
                <w:szCs w:val="24"/>
                <w:lang w:eastAsia="es-MX"/>
              </w:rPr>
              <w:t>)^2-(</w:t>
            </w:r>
            <w:r w:rsidRPr="00747763">
              <w:rPr>
                <w:rFonts w:ascii="Arial" w:eastAsia="Times New Roman" w:hAnsi="Arial" w:cs="Arial"/>
                <w:color w:val="000000"/>
                <w:sz w:val="24"/>
                <w:szCs w:val="24"/>
                <w:lang w:eastAsia="es-MX"/>
              </w:rPr>
              <w:t>5</w:t>
            </w:r>
            <w:r w:rsidRPr="00A60250">
              <w:rPr>
                <w:rFonts w:ascii="Arial" w:eastAsia="Times New Roman" w:hAnsi="Arial" w:cs="Arial"/>
                <w:color w:val="000000"/>
                <w:sz w:val="24"/>
                <w:szCs w:val="24"/>
                <w:lang w:eastAsia="es-MX"/>
              </w:rPr>
              <w:t>0000-</w:t>
            </w:r>
            <w:r>
              <w:rPr>
                <w:rFonts w:ascii="Arial" w:eastAsia="Times New Roman" w:hAnsi="Arial" w:cs="Arial"/>
                <w:color w:val="000000"/>
                <w:sz w:val="24"/>
                <w:szCs w:val="24"/>
                <w:lang w:eastAsia="es-MX"/>
              </w:rPr>
              <w:t>60000</w:t>
            </w:r>
            <w:r w:rsidRPr="00A60250">
              <w:rPr>
                <w:rFonts w:ascii="Arial" w:eastAsia="Times New Roman" w:hAnsi="Arial" w:cs="Arial"/>
                <w:color w:val="000000"/>
                <w:sz w:val="24"/>
                <w:szCs w:val="24"/>
                <w:lang w:eastAsia="es-MX"/>
              </w:rPr>
              <w:t>)^2)^(1/2)=</w:t>
            </w:r>
            <w:r w:rsidRPr="00747763">
              <w:rPr>
                <w:rFonts w:ascii="Arial" w:eastAsia="Times New Roman" w:hAnsi="Arial" w:cs="Arial"/>
                <w:color w:val="000000"/>
                <w:sz w:val="24"/>
                <w:szCs w:val="24"/>
                <w:lang w:eastAsia="es-MX"/>
              </w:rPr>
              <w:t xml:space="preserve"> </w:t>
            </w:r>
            <w:r w:rsidRPr="00F227DE">
              <w:rPr>
                <w:rFonts w:ascii="Arial" w:eastAsia="Times New Roman" w:hAnsi="Arial" w:cs="Arial"/>
                <w:color w:val="000000"/>
                <w:sz w:val="24"/>
                <w:szCs w:val="24"/>
                <w:lang w:eastAsia="es-MX"/>
              </w:rPr>
              <w:t>10000.00151</w:t>
            </w:r>
          </w:p>
        </w:tc>
        <w:tc>
          <w:tcPr>
            <w:tcW w:w="0" w:type="auto"/>
            <w:tcBorders>
              <w:top w:val="nil"/>
              <w:left w:val="nil"/>
              <w:bottom w:val="single" w:sz="4" w:space="0" w:color="auto"/>
              <w:right w:val="single" w:sz="4" w:space="0" w:color="auto"/>
            </w:tcBorders>
            <w:shd w:val="clear" w:color="auto" w:fill="auto"/>
            <w:hideMark/>
          </w:tcPr>
          <w:p w14:paraId="0F94AEDE" w14:textId="419D9A28" w:rsidR="00F227DE" w:rsidRPr="00747763"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Pr="00747763">
              <w:rPr>
                <w:rFonts w:ascii="Arial" w:eastAsia="Times New Roman" w:hAnsi="Arial" w:cs="Arial"/>
                <w:color w:val="000000"/>
                <w:sz w:val="24"/>
                <w:szCs w:val="24"/>
                <w:lang w:eastAsia="es-MX"/>
              </w:rPr>
              <w:t>ropa, ropa</w:t>
            </w:r>
            <w:r w:rsidRPr="00A60250">
              <w:rPr>
                <w:rFonts w:ascii="Arial" w:eastAsia="Times New Roman" w:hAnsi="Arial" w:cs="Arial"/>
                <w:color w:val="000000"/>
                <w:sz w:val="24"/>
                <w:szCs w:val="24"/>
                <w:lang w:eastAsia="es-MX"/>
              </w:rPr>
              <w:t xml:space="preserve">)= </w:t>
            </w:r>
            <w:r w:rsidRPr="00747763">
              <w:rPr>
                <w:rFonts w:ascii="Arial" w:eastAsia="Times New Roman" w:hAnsi="Arial" w:cs="Arial"/>
                <w:color w:val="000000"/>
                <w:sz w:val="24"/>
                <w:szCs w:val="24"/>
                <w:lang w:eastAsia="es-MX"/>
              </w:rPr>
              <w:t>0</w:t>
            </w:r>
            <w:r w:rsidRPr="00A60250">
              <w:rPr>
                <w:rFonts w:ascii="Arial" w:eastAsia="Times New Roman" w:hAnsi="Arial" w:cs="Arial"/>
                <w:color w:val="000000"/>
                <w:sz w:val="24"/>
                <w:szCs w:val="24"/>
                <w:lang w:eastAsia="es-MX"/>
              </w:rPr>
              <w:t>+ (</w:t>
            </w:r>
            <w:r w:rsidRPr="00747763">
              <w:rPr>
                <w:rFonts w:ascii="Arial" w:eastAsia="Times New Roman" w:hAnsi="Arial" w:cs="Arial"/>
                <w:color w:val="000000"/>
                <w:sz w:val="24"/>
                <w:szCs w:val="24"/>
                <w:lang w:eastAsia="es-MX"/>
              </w:rPr>
              <w:t xml:space="preserve">regular, </w:t>
            </w:r>
            <w:r>
              <w:rPr>
                <w:rFonts w:ascii="Arial" w:eastAsia="Times New Roman" w:hAnsi="Arial" w:cs="Arial"/>
                <w:color w:val="000000"/>
                <w:sz w:val="24"/>
                <w:szCs w:val="24"/>
                <w:lang w:eastAsia="es-MX"/>
              </w:rPr>
              <w:t>regular</w:t>
            </w:r>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 xml:space="preserve"> </w:t>
            </w:r>
            <w:r>
              <w:rPr>
                <w:rFonts w:ascii="Arial" w:eastAsia="Times New Roman" w:hAnsi="Arial" w:cs="Arial"/>
                <w:color w:val="000000"/>
                <w:sz w:val="24"/>
                <w:szCs w:val="24"/>
                <w:lang w:eastAsia="es-MX"/>
              </w:rPr>
              <w:t>0</w:t>
            </w:r>
          </w:p>
          <w:p w14:paraId="5605226F" w14:textId="7F76D295" w:rsidR="00F227DE" w:rsidRPr="00A60250"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Pr>
                <w:rFonts w:ascii="Arial" w:eastAsia="Times New Roman" w:hAnsi="Arial" w:cs="Arial"/>
                <w:color w:val="000000"/>
                <w:sz w:val="24"/>
                <w:szCs w:val="24"/>
                <w:lang w:eastAsia="es-MX"/>
              </w:rPr>
              <w:t>0</w:t>
            </w:r>
          </w:p>
        </w:tc>
        <w:tc>
          <w:tcPr>
            <w:tcW w:w="0" w:type="auto"/>
            <w:tcBorders>
              <w:top w:val="nil"/>
              <w:left w:val="nil"/>
              <w:bottom w:val="single" w:sz="4" w:space="0" w:color="auto"/>
              <w:right w:val="single" w:sz="4" w:space="0" w:color="auto"/>
            </w:tcBorders>
            <w:shd w:val="clear" w:color="auto" w:fill="auto"/>
            <w:hideMark/>
          </w:tcPr>
          <w:p w14:paraId="1E06F2FA" w14:textId="2054354E" w:rsidR="00F227DE" w:rsidRPr="00A60250"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numéricos: =((</w:t>
            </w:r>
            <w:r w:rsidRPr="00747763">
              <w:rPr>
                <w:rFonts w:ascii="Arial" w:eastAsia="Times New Roman" w:hAnsi="Arial" w:cs="Arial"/>
                <w:color w:val="000000"/>
                <w:sz w:val="24"/>
                <w:szCs w:val="24"/>
                <w:lang w:eastAsia="es-MX"/>
              </w:rPr>
              <w:t>34</w:t>
            </w:r>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2</w:t>
            </w:r>
            <w:r>
              <w:rPr>
                <w:rFonts w:ascii="Arial" w:eastAsia="Times New Roman" w:hAnsi="Arial" w:cs="Arial"/>
                <w:color w:val="000000"/>
                <w:sz w:val="24"/>
                <w:szCs w:val="24"/>
                <w:lang w:eastAsia="es-MX"/>
              </w:rPr>
              <w:t>3.33</w:t>
            </w:r>
            <w:r w:rsidRPr="00A60250">
              <w:rPr>
                <w:rFonts w:ascii="Arial" w:eastAsia="Times New Roman" w:hAnsi="Arial" w:cs="Arial"/>
                <w:color w:val="000000"/>
                <w:sz w:val="24"/>
                <w:szCs w:val="24"/>
                <w:lang w:eastAsia="es-MX"/>
              </w:rPr>
              <w:t>)^2-(</w:t>
            </w:r>
            <w:r w:rsidRPr="00747763">
              <w:rPr>
                <w:rFonts w:ascii="Arial" w:eastAsia="Times New Roman" w:hAnsi="Arial" w:cs="Arial"/>
                <w:color w:val="000000"/>
                <w:sz w:val="24"/>
                <w:szCs w:val="24"/>
                <w:lang w:eastAsia="es-MX"/>
              </w:rPr>
              <w:t>5</w:t>
            </w:r>
            <w:r w:rsidRPr="00A60250">
              <w:rPr>
                <w:rFonts w:ascii="Arial" w:eastAsia="Times New Roman" w:hAnsi="Arial" w:cs="Arial"/>
                <w:color w:val="000000"/>
                <w:sz w:val="24"/>
                <w:szCs w:val="24"/>
                <w:lang w:eastAsia="es-MX"/>
              </w:rPr>
              <w:t>0000-3</w:t>
            </w:r>
            <w:r w:rsidRPr="00747763">
              <w:rPr>
                <w:rFonts w:ascii="Arial" w:eastAsia="Times New Roman" w:hAnsi="Arial" w:cs="Arial"/>
                <w:color w:val="000000"/>
                <w:sz w:val="24"/>
                <w:szCs w:val="24"/>
                <w:lang w:eastAsia="es-MX"/>
              </w:rPr>
              <w:t>2500</w:t>
            </w:r>
            <w:r w:rsidRPr="00A60250">
              <w:rPr>
                <w:rFonts w:ascii="Arial" w:eastAsia="Times New Roman" w:hAnsi="Arial" w:cs="Arial"/>
                <w:color w:val="000000"/>
                <w:sz w:val="24"/>
                <w:szCs w:val="24"/>
                <w:lang w:eastAsia="es-MX"/>
              </w:rPr>
              <w:t>)^2)^(1/2)=</w:t>
            </w:r>
            <w:r>
              <w:t xml:space="preserve"> </w:t>
            </w:r>
            <w:r w:rsidRPr="00F227DE">
              <w:rPr>
                <w:rFonts w:ascii="Arial" w:eastAsia="Times New Roman" w:hAnsi="Arial" w:cs="Arial"/>
                <w:color w:val="000000"/>
                <w:sz w:val="24"/>
                <w:szCs w:val="24"/>
                <w:lang w:eastAsia="es-MX"/>
              </w:rPr>
              <w:t>15000.00379</w:t>
            </w:r>
          </w:p>
        </w:tc>
        <w:tc>
          <w:tcPr>
            <w:tcW w:w="0" w:type="auto"/>
            <w:tcBorders>
              <w:top w:val="nil"/>
              <w:left w:val="nil"/>
              <w:bottom w:val="single" w:sz="4" w:space="0" w:color="auto"/>
              <w:right w:val="single" w:sz="4" w:space="0" w:color="auto"/>
            </w:tcBorders>
            <w:shd w:val="clear" w:color="auto" w:fill="auto"/>
            <w:hideMark/>
          </w:tcPr>
          <w:p w14:paraId="0BA4192B" w14:textId="55C6A57E" w:rsidR="00F227DE" w:rsidRPr="00747763"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Pr="00747763">
              <w:rPr>
                <w:rFonts w:ascii="Arial" w:eastAsia="Times New Roman" w:hAnsi="Arial" w:cs="Arial"/>
                <w:color w:val="000000"/>
                <w:sz w:val="24"/>
                <w:szCs w:val="24"/>
                <w:lang w:eastAsia="es-MX"/>
              </w:rPr>
              <w:t xml:space="preserve">ropa, </w:t>
            </w:r>
            <w:r>
              <w:rPr>
                <w:rFonts w:ascii="Arial" w:eastAsia="Times New Roman" w:hAnsi="Arial" w:cs="Arial"/>
                <w:color w:val="000000"/>
                <w:sz w:val="24"/>
                <w:szCs w:val="24"/>
                <w:lang w:eastAsia="es-MX"/>
              </w:rPr>
              <w:t>electrónica</w:t>
            </w:r>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 (</w:t>
            </w:r>
            <w:r w:rsidRPr="00747763">
              <w:rPr>
                <w:rFonts w:ascii="Arial" w:eastAsia="Times New Roman" w:hAnsi="Arial" w:cs="Arial"/>
                <w:color w:val="000000"/>
                <w:sz w:val="24"/>
                <w:szCs w:val="24"/>
                <w:lang w:eastAsia="es-MX"/>
              </w:rPr>
              <w:t>regular, fiel</w:t>
            </w:r>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w:t>
            </w:r>
          </w:p>
          <w:p w14:paraId="316650E0" w14:textId="77777777" w:rsidR="00F227DE" w:rsidRPr="00A60250"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Pr="00747763">
              <w:rPr>
                <w:rFonts w:ascii="Arial" w:eastAsia="Times New Roman" w:hAnsi="Arial" w:cs="Arial"/>
                <w:color w:val="000000"/>
                <w:sz w:val="24"/>
                <w:szCs w:val="24"/>
                <w:lang w:eastAsia="es-MX"/>
              </w:rPr>
              <w:t>2</w:t>
            </w:r>
          </w:p>
        </w:tc>
      </w:tr>
      <w:tr w:rsidR="00F227DE" w:rsidRPr="00747763" w14:paraId="1CC98C49"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61415E43" w14:textId="3807D6FA" w:rsidR="00F227DE" w:rsidRPr="00A60250"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Pr="00F227DE">
              <w:rPr>
                <w:rFonts w:ascii="Arial" w:eastAsia="Times New Roman" w:hAnsi="Arial" w:cs="Arial"/>
                <w:color w:val="000000"/>
                <w:sz w:val="24"/>
                <w:szCs w:val="24"/>
                <w:lang w:eastAsia="es-MX"/>
              </w:rPr>
              <w:t>10000.00151</w:t>
            </w:r>
          </w:p>
        </w:tc>
        <w:tc>
          <w:tcPr>
            <w:tcW w:w="0" w:type="auto"/>
            <w:gridSpan w:val="2"/>
            <w:tcBorders>
              <w:top w:val="single" w:sz="4" w:space="0" w:color="auto"/>
              <w:left w:val="nil"/>
              <w:bottom w:val="single" w:sz="4" w:space="0" w:color="auto"/>
              <w:right w:val="single" w:sz="4" w:space="0" w:color="auto"/>
            </w:tcBorders>
            <w:shd w:val="clear" w:color="auto" w:fill="auto"/>
            <w:vAlign w:val="bottom"/>
            <w:hideMark/>
          </w:tcPr>
          <w:p w14:paraId="23CA23BB" w14:textId="092998C3" w:rsidR="00F227DE" w:rsidRPr="00A60250"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Pr="00F227DE">
              <w:rPr>
                <w:rFonts w:ascii="Arial" w:eastAsia="Times New Roman" w:hAnsi="Arial" w:cs="Arial"/>
                <w:color w:val="000000"/>
                <w:sz w:val="24"/>
                <w:szCs w:val="24"/>
                <w:lang w:eastAsia="es-MX"/>
              </w:rPr>
              <w:t>15002.00379</w:t>
            </w:r>
          </w:p>
        </w:tc>
      </w:tr>
    </w:tbl>
    <w:p w14:paraId="7B178DB4" w14:textId="77777777" w:rsidR="00F227DE" w:rsidRPr="00747763" w:rsidRDefault="00F227DE" w:rsidP="00F227DE">
      <w:pPr>
        <w:spacing w:line="360" w:lineRule="auto"/>
        <w:jc w:val="both"/>
        <w:rPr>
          <w:rFonts w:ascii="Arial" w:hAnsi="Arial" w:cs="Arial"/>
          <w:sz w:val="24"/>
          <w:szCs w:val="24"/>
        </w:rPr>
      </w:pPr>
    </w:p>
    <w:p w14:paraId="51A433A4" w14:textId="77777777" w:rsidR="00F227DE" w:rsidRPr="00747763" w:rsidRDefault="00F227DE" w:rsidP="00F227DE">
      <w:pPr>
        <w:pStyle w:val="Prrafodelista"/>
        <w:numPr>
          <w:ilvl w:val="0"/>
          <w:numId w:val="103"/>
        </w:numPr>
        <w:spacing w:line="360" w:lineRule="auto"/>
        <w:rPr>
          <w:rFonts w:ascii="Arial" w:hAnsi="Arial" w:cs="Arial"/>
          <w:sz w:val="24"/>
          <w:szCs w:val="24"/>
        </w:rPr>
      </w:pPr>
      <w:r w:rsidRPr="00747763">
        <w:rPr>
          <w:rFonts w:ascii="Arial" w:hAnsi="Arial" w:cs="Arial"/>
          <w:sz w:val="24"/>
          <w:szCs w:val="24"/>
        </w:rPr>
        <w:t xml:space="preserve">Al objeto 2 se le asigna el valor de </w:t>
      </w:r>
      <w:r w:rsidRPr="00747763">
        <w:rPr>
          <w:rFonts w:ascii="Arial" w:hAnsi="Arial" w:cs="Arial"/>
          <w:b/>
          <w:bCs/>
          <w:sz w:val="24"/>
          <w:szCs w:val="24"/>
        </w:rPr>
        <w:t>K1</w:t>
      </w:r>
    </w:p>
    <w:p w14:paraId="235E0128" w14:textId="77777777" w:rsidR="00F227DE" w:rsidRPr="00747763" w:rsidRDefault="00F227DE" w:rsidP="00F227DE">
      <w:pPr>
        <w:pStyle w:val="Prrafodelista"/>
        <w:numPr>
          <w:ilvl w:val="0"/>
          <w:numId w:val="104"/>
        </w:numPr>
        <w:spacing w:line="360" w:lineRule="auto"/>
        <w:jc w:val="both"/>
        <w:rPr>
          <w:rFonts w:ascii="Arial" w:hAnsi="Arial" w:cs="Arial"/>
          <w:sz w:val="24"/>
          <w:szCs w:val="24"/>
        </w:rPr>
      </w:pPr>
      <w:r w:rsidRPr="00747763">
        <w:rPr>
          <w:rFonts w:ascii="Arial" w:hAnsi="Arial" w:cs="Arial"/>
          <w:sz w:val="24"/>
          <w:szCs w:val="24"/>
        </w:rPr>
        <w:t>Se recalcula la distancia entre los objetos y los nuevos prototipos, si el objeto presenta una menor distancia el objeto se mueve del prototipo asignado originalmente al prototipo que presente la menor distancia</w:t>
      </w:r>
    </w:p>
    <w:p w14:paraId="685F288E" w14:textId="4F506A60" w:rsidR="00F227DE" w:rsidRPr="00B55C96" w:rsidRDefault="00F227DE" w:rsidP="00F227DE">
      <w:pPr>
        <w:pStyle w:val="Descripcin"/>
        <w:jc w:val="center"/>
        <w:rPr>
          <w:rFonts w:ascii="Arial" w:hAnsi="Arial" w:cs="Arial"/>
          <w:color w:val="auto"/>
          <w:sz w:val="24"/>
          <w:szCs w:val="24"/>
        </w:rPr>
      </w:pPr>
      <w:bookmarkStart w:id="105" w:name="_Toc178529390"/>
      <w:r w:rsidRPr="00B55C96">
        <w:rPr>
          <w:rFonts w:ascii="Arial" w:hAnsi="Arial" w:cs="Arial"/>
          <w:color w:val="auto"/>
          <w:sz w:val="24"/>
          <w:szCs w:val="24"/>
        </w:rPr>
        <w:t xml:space="preserve">Tabla </w:t>
      </w:r>
      <w:r w:rsidRPr="00B55C96">
        <w:rPr>
          <w:rFonts w:ascii="Arial" w:hAnsi="Arial" w:cs="Arial"/>
          <w:color w:val="auto"/>
          <w:sz w:val="24"/>
          <w:szCs w:val="24"/>
        </w:rPr>
        <w:fldChar w:fldCharType="begin"/>
      </w:r>
      <w:r w:rsidRPr="00B55C96">
        <w:rPr>
          <w:rFonts w:ascii="Arial" w:hAnsi="Arial" w:cs="Arial"/>
          <w:color w:val="auto"/>
          <w:sz w:val="24"/>
          <w:szCs w:val="24"/>
        </w:rPr>
        <w:instrText xml:space="preserve"> SEQ Tabla \* ARABIC </w:instrText>
      </w:r>
      <w:r w:rsidRPr="00B55C96">
        <w:rPr>
          <w:rFonts w:ascii="Arial" w:hAnsi="Arial" w:cs="Arial"/>
          <w:color w:val="auto"/>
          <w:sz w:val="24"/>
          <w:szCs w:val="24"/>
        </w:rPr>
        <w:fldChar w:fldCharType="separate"/>
      </w:r>
      <w:r w:rsidR="00295246">
        <w:rPr>
          <w:rFonts w:ascii="Arial" w:hAnsi="Arial" w:cs="Arial"/>
          <w:noProof/>
          <w:color w:val="auto"/>
          <w:sz w:val="24"/>
          <w:szCs w:val="24"/>
        </w:rPr>
        <w:t>21</w:t>
      </w:r>
      <w:r w:rsidRPr="00B55C96">
        <w:rPr>
          <w:rFonts w:ascii="Arial" w:hAnsi="Arial" w:cs="Arial"/>
          <w:color w:val="auto"/>
          <w:sz w:val="24"/>
          <w:szCs w:val="24"/>
        </w:rPr>
        <w:fldChar w:fldCharType="end"/>
      </w:r>
      <w:r w:rsidRPr="00B55C96">
        <w:rPr>
          <w:rFonts w:ascii="Arial" w:hAnsi="Arial" w:cs="Arial"/>
          <w:color w:val="auto"/>
          <w:sz w:val="24"/>
          <w:szCs w:val="24"/>
        </w:rPr>
        <w:t xml:space="preserve"> Iteración </w:t>
      </w:r>
      <w:r>
        <w:rPr>
          <w:rFonts w:ascii="Arial" w:hAnsi="Arial" w:cs="Arial"/>
          <w:color w:val="auto"/>
          <w:sz w:val="24"/>
          <w:szCs w:val="24"/>
        </w:rPr>
        <w:t>3</w:t>
      </w:r>
      <w:r w:rsidRPr="00B55C96">
        <w:rPr>
          <w:rFonts w:ascii="Arial" w:hAnsi="Arial" w:cs="Arial"/>
          <w:color w:val="auto"/>
          <w:sz w:val="24"/>
          <w:szCs w:val="24"/>
        </w:rPr>
        <w:t xml:space="preserve"> distancia objeto 3</w:t>
      </w:r>
      <w:bookmarkEnd w:id="105"/>
    </w:p>
    <w:tbl>
      <w:tblPr>
        <w:tblW w:w="0" w:type="auto"/>
        <w:jc w:val="center"/>
        <w:tblCellMar>
          <w:left w:w="70" w:type="dxa"/>
          <w:right w:w="70" w:type="dxa"/>
        </w:tblCellMar>
        <w:tblLook w:val="04A0" w:firstRow="1" w:lastRow="0" w:firstColumn="1" w:lastColumn="0" w:noHBand="0" w:noVBand="1"/>
      </w:tblPr>
      <w:tblGrid>
        <w:gridCol w:w="2550"/>
        <w:gridCol w:w="1931"/>
        <w:gridCol w:w="2577"/>
        <w:gridCol w:w="2128"/>
      </w:tblGrid>
      <w:tr w:rsidR="00F227DE" w:rsidRPr="00747763" w14:paraId="7F0EEBC7"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5A3C54D" w14:textId="77777777" w:rsidR="00F227DE" w:rsidRPr="00A60250" w:rsidRDefault="00F227DE" w:rsidP="000C4C93">
            <w:pPr>
              <w:spacing w:after="0" w:line="24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747763">
              <w:rPr>
                <w:rFonts w:ascii="Arial" w:eastAsia="Times New Roman" w:hAnsi="Arial" w:cs="Arial"/>
                <w:b/>
                <w:bCs/>
                <w:color w:val="000000"/>
                <w:sz w:val="24"/>
                <w:szCs w:val="24"/>
                <w:lang w:eastAsia="es-MX"/>
              </w:rPr>
              <w:t>3</w:t>
            </w:r>
            <w:r w:rsidRPr="00A60250">
              <w:rPr>
                <w:rFonts w:ascii="Arial" w:eastAsia="Times New Roman" w:hAnsi="Arial" w:cs="Arial"/>
                <w:color w:val="000000"/>
                <w:sz w:val="24"/>
                <w:szCs w:val="24"/>
                <w:lang w:eastAsia="es-MX"/>
              </w:rPr>
              <w:t xml:space="preserve"> con el prototipo </w:t>
            </w:r>
            <w:r w:rsidRPr="00A60250">
              <w:rPr>
                <w:rFonts w:ascii="Arial" w:eastAsia="Times New Roman" w:hAnsi="Arial" w:cs="Arial"/>
                <w:b/>
                <w:bCs/>
                <w:color w:val="000000"/>
                <w:sz w:val="24"/>
                <w:szCs w:val="24"/>
                <w:lang w:eastAsia="es-MX"/>
              </w:rPr>
              <w:t>K1</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16D4DC2A" w14:textId="77777777" w:rsidR="00F227DE" w:rsidRPr="00A60250" w:rsidRDefault="00F227DE" w:rsidP="000C4C93">
            <w:pPr>
              <w:spacing w:after="0" w:line="24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747763">
              <w:rPr>
                <w:rFonts w:ascii="Arial" w:eastAsia="Times New Roman" w:hAnsi="Arial" w:cs="Arial"/>
                <w:b/>
                <w:bCs/>
                <w:color w:val="000000"/>
                <w:sz w:val="24"/>
                <w:szCs w:val="24"/>
                <w:lang w:eastAsia="es-MX"/>
              </w:rPr>
              <w:t>3</w:t>
            </w:r>
            <w:r w:rsidRPr="00A60250">
              <w:rPr>
                <w:rFonts w:ascii="Arial" w:eastAsia="Times New Roman" w:hAnsi="Arial" w:cs="Arial"/>
                <w:color w:val="000000"/>
                <w:sz w:val="24"/>
                <w:szCs w:val="24"/>
                <w:lang w:eastAsia="es-MX"/>
              </w:rPr>
              <w:t xml:space="preserve"> con el prototipo</w:t>
            </w:r>
            <w:r w:rsidRPr="00A60250">
              <w:rPr>
                <w:rFonts w:ascii="Arial" w:eastAsia="Times New Roman" w:hAnsi="Arial" w:cs="Arial"/>
                <w:b/>
                <w:bCs/>
                <w:color w:val="000000"/>
                <w:sz w:val="24"/>
                <w:szCs w:val="24"/>
                <w:lang w:eastAsia="es-MX"/>
              </w:rPr>
              <w:t xml:space="preserve"> K2</w:t>
            </w:r>
          </w:p>
        </w:tc>
      </w:tr>
      <w:tr w:rsidR="00F227DE" w:rsidRPr="00747763" w14:paraId="6DA87936" w14:textId="77777777" w:rsidTr="000C4C93">
        <w:trPr>
          <w:trHeight w:val="1500"/>
          <w:jc w:val="center"/>
        </w:trPr>
        <w:tc>
          <w:tcPr>
            <w:tcW w:w="0" w:type="auto"/>
            <w:tcBorders>
              <w:top w:val="nil"/>
              <w:left w:val="single" w:sz="4" w:space="0" w:color="auto"/>
              <w:bottom w:val="single" w:sz="4" w:space="0" w:color="auto"/>
              <w:right w:val="single" w:sz="4" w:space="0" w:color="auto"/>
            </w:tcBorders>
            <w:shd w:val="clear" w:color="auto" w:fill="auto"/>
            <w:hideMark/>
          </w:tcPr>
          <w:p w14:paraId="7A783E28" w14:textId="797EEC77" w:rsidR="00F227DE" w:rsidRPr="00A60250"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numéricos: =((</w:t>
            </w:r>
            <w:r w:rsidRPr="00747763">
              <w:rPr>
                <w:rFonts w:ascii="Arial" w:eastAsia="Times New Roman" w:hAnsi="Arial" w:cs="Arial"/>
                <w:color w:val="000000"/>
                <w:sz w:val="24"/>
                <w:szCs w:val="24"/>
                <w:lang w:eastAsia="es-MX"/>
              </w:rPr>
              <w:t>22</w:t>
            </w:r>
            <w:r w:rsidRPr="00A60250">
              <w:rPr>
                <w:rFonts w:ascii="Arial" w:eastAsia="Times New Roman" w:hAnsi="Arial" w:cs="Arial"/>
                <w:color w:val="000000"/>
                <w:sz w:val="24"/>
                <w:szCs w:val="24"/>
                <w:lang w:eastAsia="es-MX"/>
              </w:rPr>
              <w:t>-</w:t>
            </w:r>
            <w:r>
              <w:rPr>
                <w:rFonts w:ascii="Arial" w:eastAsia="Times New Roman" w:hAnsi="Arial" w:cs="Arial"/>
                <w:color w:val="000000"/>
                <w:sz w:val="24"/>
                <w:szCs w:val="24"/>
                <w:lang w:eastAsia="es-MX"/>
              </w:rPr>
              <w:t>39.5</w:t>
            </w:r>
            <w:r w:rsidRPr="00A60250">
              <w:rPr>
                <w:rFonts w:ascii="Arial" w:eastAsia="Times New Roman" w:hAnsi="Arial" w:cs="Arial"/>
                <w:color w:val="000000"/>
                <w:sz w:val="24"/>
                <w:szCs w:val="24"/>
                <w:lang w:eastAsia="es-MX"/>
              </w:rPr>
              <w:t>)^2-(</w:t>
            </w:r>
            <w:r>
              <w:rPr>
                <w:rFonts w:ascii="Arial" w:eastAsia="Times New Roman" w:hAnsi="Arial" w:cs="Arial"/>
                <w:color w:val="000000"/>
                <w:sz w:val="24"/>
                <w:szCs w:val="24"/>
                <w:lang w:eastAsia="es-MX"/>
              </w:rPr>
              <w:t>30000</w:t>
            </w:r>
            <w:r w:rsidRPr="00A60250">
              <w:rPr>
                <w:rFonts w:ascii="Arial" w:eastAsia="Times New Roman" w:hAnsi="Arial" w:cs="Arial"/>
                <w:color w:val="000000"/>
                <w:sz w:val="24"/>
                <w:szCs w:val="24"/>
                <w:lang w:eastAsia="es-MX"/>
              </w:rPr>
              <w:t>-</w:t>
            </w:r>
            <w:r>
              <w:rPr>
                <w:rFonts w:ascii="Arial" w:eastAsia="Times New Roman" w:hAnsi="Arial" w:cs="Arial"/>
                <w:color w:val="000000"/>
                <w:sz w:val="24"/>
                <w:szCs w:val="24"/>
                <w:lang w:eastAsia="es-MX"/>
              </w:rPr>
              <w:t>6</w:t>
            </w:r>
            <w:r w:rsidRPr="00747763">
              <w:rPr>
                <w:rFonts w:ascii="Arial" w:eastAsia="Times New Roman" w:hAnsi="Arial" w:cs="Arial"/>
                <w:color w:val="000000"/>
                <w:sz w:val="24"/>
                <w:szCs w:val="24"/>
                <w:lang w:eastAsia="es-MX"/>
              </w:rPr>
              <w:t>0000</w:t>
            </w:r>
            <w:r w:rsidRPr="00A60250">
              <w:rPr>
                <w:rFonts w:ascii="Arial" w:eastAsia="Times New Roman" w:hAnsi="Arial" w:cs="Arial"/>
                <w:color w:val="000000"/>
                <w:sz w:val="24"/>
                <w:szCs w:val="24"/>
                <w:lang w:eastAsia="es-MX"/>
              </w:rPr>
              <w:t>)^2)^(1/2)=</w:t>
            </w:r>
            <w:r w:rsidRPr="00747763">
              <w:rPr>
                <w:rFonts w:ascii="Arial" w:eastAsia="Times New Roman" w:hAnsi="Arial" w:cs="Arial"/>
                <w:color w:val="000000"/>
                <w:sz w:val="24"/>
                <w:szCs w:val="24"/>
                <w:lang w:eastAsia="es-MX"/>
              </w:rPr>
              <w:t xml:space="preserve"> </w:t>
            </w:r>
            <w:r w:rsidRPr="00F227DE">
              <w:rPr>
                <w:rFonts w:ascii="Arial" w:eastAsia="Times New Roman" w:hAnsi="Arial" w:cs="Arial"/>
                <w:color w:val="000000"/>
                <w:sz w:val="24"/>
                <w:szCs w:val="24"/>
                <w:lang w:eastAsia="es-MX"/>
              </w:rPr>
              <w:t>3000</w:t>
            </w:r>
            <w:r>
              <w:rPr>
                <w:rFonts w:ascii="Arial" w:eastAsia="Times New Roman" w:hAnsi="Arial" w:cs="Arial"/>
                <w:color w:val="000000"/>
                <w:sz w:val="24"/>
                <w:szCs w:val="24"/>
                <w:lang w:eastAsia="es-MX"/>
              </w:rPr>
              <w:t>0</w:t>
            </w:r>
            <w:r w:rsidRPr="00F227DE">
              <w:rPr>
                <w:rFonts w:ascii="Arial" w:eastAsia="Times New Roman" w:hAnsi="Arial" w:cs="Arial"/>
                <w:color w:val="000000"/>
                <w:sz w:val="24"/>
                <w:szCs w:val="24"/>
                <w:lang w:eastAsia="es-MX"/>
              </w:rPr>
              <w:t>.0051</w:t>
            </w:r>
          </w:p>
        </w:tc>
        <w:tc>
          <w:tcPr>
            <w:tcW w:w="0" w:type="auto"/>
            <w:tcBorders>
              <w:top w:val="nil"/>
              <w:left w:val="nil"/>
              <w:bottom w:val="single" w:sz="4" w:space="0" w:color="auto"/>
              <w:right w:val="single" w:sz="4" w:space="0" w:color="auto"/>
            </w:tcBorders>
            <w:shd w:val="clear" w:color="auto" w:fill="auto"/>
            <w:hideMark/>
          </w:tcPr>
          <w:p w14:paraId="71F570F3" w14:textId="14CD4609" w:rsidR="00F227DE" w:rsidRPr="00747763"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Pr="00747763">
              <w:rPr>
                <w:rFonts w:ascii="Arial" w:eastAsia="Times New Roman" w:hAnsi="Arial" w:cs="Arial"/>
                <w:color w:val="000000"/>
                <w:sz w:val="24"/>
                <w:szCs w:val="24"/>
                <w:lang w:eastAsia="es-MX"/>
              </w:rPr>
              <w:t>comidas, ropa</w:t>
            </w:r>
            <w:r w:rsidRPr="00A60250">
              <w:rPr>
                <w:rFonts w:ascii="Arial" w:eastAsia="Times New Roman" w:hAnsi="Arial" w:cs="Arial"/>
                <w:color w:val="000000"/>
                <w:sz w:val="24"/>
                <w:szCs w:val="24"/>
                <w:lang w:eastAsia="es-MX"/>
              </w:rPr>
              <w:t xml:space="preserve">)= </w:t>
            </w:r>
            <w:r w:rsidRPr="0074776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w:t>
            </w:r>
            <w:r w:rsidRPr="00747763">
              <w:rPr>
                <w:rFonts w:ascii="Arial" w:eastAsia="Times New Roman" w:hAnsi="Arial" w:cs="Arial"/>
                <w:color w:val="000000"/>
                <w:sz w:val="24"/>
                <w:szCs w:val="24"/>
                <w:lang w:eastAsia="es-MX"/>
              </w:rPr>
              <w:t xml:space="preserve">fiel, </w:t>
            </w:r>
            <w:r>
              <w:rPr>
                <w:rFonts w:ascii="Arial" w:eastAsia="Times New Roman" w:hAnsi="Arial" w:cs="Arial"/>
                <w:color w:val="000000"/>
                <w:sz w:val="24"/>
                <w:szCs w:val="24"/>
                <w:lang w:eastAsia="es-MX"/>
              </w:rPr>
              <w:t>regular</w:t>
            </w:r>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 xml:space="preserve"> </w:t>
            </w:r>
            <w:r>
              <w:rPr>
                <w:rFonts w:ascii="Arial" w:eastAsia="Times New Roman" w:hAnsi="Arial" w:cs="Arial"/>
                <w:color w:val="000000"/>
                <w:sz w:val="24"/>
                <w:szCs w:val="24"/>
                <w:lang w:eastAsia="es-MX"/>
              </w:rPr>
              <w:t>1</w:t>
            </w:r>
          </w:p>
          <w:p w14:paraId="6FFB142F" w14:textId="77777777" w:rsidR="00F227DE" w:rsidRPr="00A60250"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Pr="00747763">
              <w:rPr>
                <w:rFonts w:ascii="Arial" w:eastAsia="Times New Roman" w:hAnsi="Arial" w:cs="Arial"/>
                <w:color w:val="000000"/>
                <w:sz w:val="24"/>
                <w:szCs w:val="24"/>
                <w:lang w:eastAsia="es-MX"/>
              </w:rPr>
              <w:t>2</w:t>
            </w:r>
          </w:p>
        </w:tc>
        <w:tc>
          <w:tcPr>
            <w:tcW w:w="0" w:type="auto"/>
            <w:tcBorders>
              <w:top w:val="nil"/>
              <w:left w:val="nil"/>
              <w:bottom w:val="single" w:sz="4" w:space="0" w:color="auto"/>
              <w:right w:val="single" w:sz="4" w:space="0" w:color="auto"/>
            </w:tcBorders>
            <w:shd w:val="clear" w:color="auto" w:fill="auto"/>
            <w:hideMark/>
          </w:tcPr>
          <w:p w14:paraId="0E423D4C" w14:textId="3F258B4C" w:rsidR="00F227DE" w:rsidRPr="00A60250"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numéricos: =((</w:t>
            </w:r>
            <w:r w:rsidRPr="00747763">
              <w:rPr>
                <w:rFonts w:ascii="Arial" w:eastAsia="Times New Roman" w:hAnsi="Arial" w:cs="Arial"/>
                <w:color w:val="000000"/>
                <w:sz w:val="24"/>
                <w:szCs w:val="24"/>
                <w:lang w:eastAsia="es-MX"/>
              </w:rPr>
              <w:t>22</w:t>
            </w:r>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2</w:t>
            </w:r>
            <w:r>
              <w:rPr>
                <w:rFonts w:ascii="Arial" w:eastAsia="Times New Roman" w:hAnsi="Arial" w:cs="Arial"/>
                <w:color w:val="000000"/>
                <w:sz w:val="24"/>
                <w:szCs w:val="24"/>
                <w:lang w:eastAsia="es-MX"/>
              </w:rPr>
              <w:t>3.33</w:t>
            </w:r>
            <w:r w:rsidRPr="00A60250">
              <w:rPr>
                <w:rFonts w:ascii="Arial" w:eastAsia="Times New Roman" w:hAnsi="Arial" w:cs="Arial"/>
                <w:color w:val="000000"/>
                <w:sz w:val="24"/>
                <w:szCs w:val="24"/>
                <w:lang w:eastAsia="es-MX"/>
              </w:rPr>
              <w:t>)^2-(</w:t>
            </w:r>
            <w:r w:rsidRPr="00747763">
              <w:rPr>
                <w:rFonts w:ascii="Arial" w:eastAsia="Times New Roman" w:hAnsi="Arial" w:cs="Arial"/>
                <w:color w:val="000000"/>
                <w:sz w:val="24"/>
                <w:szCs w:val="24"/>
                <w:lang w:eastAsia="es-MX"/>
              </w:rPr>
              <w:t>3</w:t>
            </w:r>
            <w:r w:rsidRPr="00A60250">
              <w:rPr>
                <w:rFonts w:ascii="Arial" w:eastAsia="Times New Roman" w:hAnsi="Arial" w:cs="Arial"/>
                <w:color w:val="000000"/>
                <w:sz w:val="24"/>
                <w:szCs w:val="24"/>
                <w:lang w:eastAsia="es-MX"/>
              </w:rPr>
              <w:t>0000-3</w:t>
            </w:r>
            <w:r w:rsidRPr="00747763">
              <w:rPr>
                <w:rFonts w:ascii="Arial" w:eastAsia="Times New Roman" w:hAnsi="Arial" w:cs="Arial"/>
                <w:color w:val="000000"/>
                <w:sz w:val="24"/>
                <w:szCs w:val="24"/>
                <w:lang w:eastAsia="es-MX"/>
              </w:rPr>
              <w:t>25</w:t>
            </w:r>
            <w:r w:rsidRPr="00A60250">
              <w:rPr>
                <w:rFonts w:ascii="Arial" w:eastAsia="Times New Roman" w:hAnsi="Arial" w:cs="Arial"/>
                <w:color w:val="000000"/>
                <w:sz w:val="24"/>
                <w:szCs w:val="24"/>
                <w:lang w:eastAsia="es-MX"/>
              </w:rPr>
              <w:t>00)^2)^(1/2)=</w:t>
            </w:r>
            <w:r>
              <w:t xml:space="preserve"> </w:t>
            </w:r>
            <w:r w:rsidRPr="00F227DE">
              <w:rPr>
                <w:rFonts w:ascii="Arial" w:eastAsia="Times New Roman" w:hAnsi="Arial" w:cs="Arial"/>
                <w:color w:val="000000"/>
                <w:sz w:val="24"/>
                <w:szCs w:val="24"/>
                <w:lang w:eastAsia="es-MX"/>
              </w:rPr>
              <w:t>500</w:t>
            </w:r>
            <w:r>
              <w:rPr>
                <w:rFonts w:ascii="Arial" w:eastAsia="Times New Roman" w:hAnsi="Arial" w:cs="Arial"/>
                <w:color w:val="000000"/>
                <w:sz w:val="24"/>
                <w:szCs w:val="24"/>
                <w:lang w:eastAsia="es-MX"/>
              </w:rPr>
              <w:t>0</w:t>
            </w:r>
            <w:r w:rsidRPr="00F227DE">
              <w:rPr>
                <w:rFonts w:ascii="Arial" w:eastAsia="Times New Roman" w:hAnsi="Arial" w:cs="Arial"/>
                <w:color w:val="000000"/>
                <w:sz w:val="24"/>
                <w:szCs w:val="24"/>
                <w:lang w:eastAsia="es-MX"/>
              </w:rPr>
              <w:t>.000177</w:t>
            </w:r>
          </w:p>
        </w:tc>
        <w:tc>
          <w:tcPr>
            <w:tcW w:w="0" w:type="auto"/>
            <w:tcBorders>
              <w:top w:val="nil"/>
              <w:left w:val="nil"/>
              <w:bottom w:val="single" w:sz="4" w:space="0" w:color="auto"/>
              <w:right w:val="single" w:sz="4" w:space="0" w:color="auto"/>
            </w:tcBorders>
            <w:shd w:val="clear" w:color="auto" w:fill="auto"/>
            <w:hideMark/>
          </w:tcPr>
          <w:p w14:paraId="1E364795" w14:textId="44ACDE6B" w:rsidR="00F227DE" w:rsidRPr="00747763"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Pr="00747763">
              <w:rPr>
                <w:rFonts w:ascii="Arial" w:eastAsia="Times New Roman" w:hAnsi="Arial" w:cs="Arial"/>
                <w:color w:val="000000"/>
                <w:sz w:val="24"/>
                <w:szCs w:val="24"/>
                <w:lang w:eastAsia="es-MX"/>
              </w:rPr>
              <w:t xml:space="preserve">comida, </w:t>
            </w:r>
            <w:r>
              <w:rPr>
                <w:rFonts w:ascii="Arial" w:eastAsia="Times New Roman" w:hAnsi="Arial" w:cs="Arial"/>
                <w:color w:val="000000"/>
                <w:sz w:val="24"/>
                <w:szCs w:val="24"/>
                <w:lang w:eastAsia="es-MX"/>
              </w:rPr>
              <w:t>electrónica</w:t>
            </w:r>
            <w:r w:rsidRPr="00A60250">
              <w:rPr>
                <w:rFonts w:ascii="Arial" w:eastAsia="Times New Roman" w:hAnsi="Arial" w:cs="Arial"/>
                <w:color w:val="000000"/>
                <w:sz w:val="24"/>
                <w:szCs w:val="24"/>
                <w:lang w:eastAsia="es-MX"/>
              </w:rPr>
              <w:t>)=</w:t>
            </w:r>
            <w:r>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 (</w:t>
            </w:r>
            <w:r>
              <w:rPr>
                <w:rFonts w:ascii="Arial" w:eastAsia="Times New Roman" w:hAnsi="Arial" w:cs="Arial"/>
                <w:color w:val="000000"/>
                <w:sz w:val="24"/>
                <w:szCs w:val="24"/>
                <w:lang w:eastAsia="es-MX"/>
              </w:rPr>
              <w:t>fiel</w:t>
            </w:r>
            <w:r w:rsidRPr="00747763">
              <w:rPr>
                <w:rFonts w:ascii="Arial" w:eastAsia="Times New Roman" w:hAnsi="Arial" w:cs="Arial"/>
                <w:color w:val="000000"/>
                <w:sz w:val="24"/>
                <w:szCs w:val="24"/>
                <w:lang w:eastAsia="es-MX"/>
              </w:rPr>
              <w:t>, fiel</w:t>
            </w:r>
            <w:r w:rsidRPr="00A60250">
              <w:rPr>
                <w:rFonts w:ascii="Arial" w:eastAsia="Times New Roman" w:hAnsi="Arial" w:cs="Arial"/>
                <w:color w:val="000000"/>
                <w:sz w:val="24"/>
                <w:szCs w:val="24"/>
                <w:lang w:eastAsia="es-MX"/>
              </w:rPr>
              <w:t>)=</w:t>
            </w:r>
            <w:r>
              <w:rPr>
                <w:rFonts w:ascii="Arial" w:eastAsia="Times New Roman" w:hAnsi="Arial" w:cs="Arial"/>
                <w:color w:val="000000"/>
                <w:sz w:val="24"/>
                <w:szCs w:val="24"/>
                <w:lang w:eastAsia="es-MX"/>
              </w:rPr>
              <w:t>0</w:t>
            </w:r>
            <w:r w:rsidRPr="00A60250">
              <w:rPr>
                <w:rFonts w:ascii="Arial" w:eastAsia="Times New Roman" w:hAnsi="Arial" w:cs="Arial"/>
                <w:color w:val="000000"/>
                <w:sz w:val="24"/>
                <w:szCs w:val="24"/>
                <w:lang w:eastAsia="es-MX"/>
              </w:rPr>
              <w:t xml:space="preserve"> </w:t>
            </w:r>
          </w:p>
          <w:p w14:paraId="2364D0BC" w14:textId="77777777" w:rsidR="00F227DE" w:rsidRPr="00A60250"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Pr="00747763">
              <w:rPr>
                <w:rFonts w:ascii="Arial" w:eastAsia="Times New Roman" w:hAnsi="Arial" w:cs="Arial"/>
                <w:color w:val="000000"/>
                <w:sz w:val="24"/>
                <w:szCs w:val="24"/>
                <w:lang w:eastAsia="es-MX"/>
              </w:rPr>
              <w:t>1</w:t>
            </w:r>
          </w:p>
        </w:tc>
      </w:tr>
      <w:tr w:rsidR="00F227DE" w:rsidRPr="00747763" w14:paraId="198B9418"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733F004E" w14:textId="6B83AB45" w:rsidR="00F227DE" w:rsidRPr="00A60250"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Pr="00F227DE">
              <w:rPr>
                <w:rFonts w:ascii="Arial" w:eastAsia="Times New Roman" w:hAnsi="Arial" w:cs="Arial"/>
                <w:color w:val="000000"/>
                <w:sz w:val="24"/>
                <w:szCs w:val="24"/>
                <w:lang w:eastAsia="es-MX"/>
              </w:rPr>
              <w:t>30002.0051</w:t>
            </w:r>
          </w:p>
        </w:tc>
        <w:tc>
          <w:tcPr>
            <w:tcW w:w="0" w:type="auto"/>
            <w:gridSpan w:val="2"/>
            <w:tcBorders>
              <w:top w:val="single" w:sz="4" w:space="0" w:color="auto"/>
              <w:left w:val="nil"/>
              <w:bottom w:val="single" w:sz="4" w:space="0" w:color="auto"/>
              <w:right w:val="single" w:sz="4" w:space="0" w:color="auto"/>
            </w:tcBorders>
            <w:shd w:val="clear" w:color="auto" w:fill="auto"/>
            <w:vAlign w:val="bottom"/>
            <w:hideMark/>
          </w:tcPr>
          <w:p w14:paraId="52FB9B8F" w14:textId="4AE78AD1" w:rsidR="00F227DE" w:rsidRPr="00A60250"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Pr="00F227DE">
              <w:rPr>
                <w:rFonts w:ascii="Arial" w:eastAsia="Times New Roman" w:hAnsi="Arial" w:cs="Arial"/>
                <w:color w:val="000000"/>
                <w:sz w:val="24"/>
                <w:szCs w:val="24"/>
                <w:lang w:eastAsia="es-MX"/>
              </w:rPr>
              <w:t>5001.000177</w:t>
            </w:r>
          </w:p>
        </w:tc>
      </w:tr>
    </w:tbl>
    <w:p w14:paraId="1ABD19B7" w14:textId="77777777" w:rsidR="00F227DE" w:rsidRPr="00747763" w:rsidRDefault="00F227DE" w:rsidP="00F227DE">
      <w:pPr>
        <w:spacing w:line="360" w:lineRule="auto"/>
        <w:jc w:val="both"/>
        <w:rPr>
          <w:rFonts w:ascii="Arial" w:hAnsi="Arial" w:cs="Arial"/>
          <w:sz w:val="24"/>
          <w:szCs w:val="24"/>
        </w:rPr>
      </w:pPr>
    </w:p>
    <w:p w14:paraId="63902F69" w14:textId="77777777" w:rsidR="00F227DE" w:rsidRPr="00747763" w:rsidRDefault="00F227DE" w:rsidP="00F227DE">
      <w:pPr>
        <w:pStyle w:val="Prrafodelista"/>
        <w:numPr>
          <w:ilvl w:val="0"/>
          <w:numId w:val="104"/>
        </w:numPr>
        <w:spacing w:line="360" w:lineRule="auto"/>
        <w:rPr>
          <w:rFonts w:ascii="Arial" w:hAnsi="Arial" w:cs="Arial"/>
          <w:sz w:val="24"/>
          <w:szCs w:val="24"/>
        </w:rPr>
      </w:pPr>
      <w:r w:rsidRPr="00747763">
        <w:rPr>
          <w:rFonts w:ascii="Arial" w:hAnsi="Arial" w:cs="Arial"/>
          <w:sz w:val="24"/>
          <w:szCs w:val="24"/>
        </w:rPr>
        <w:t xml:space="preserve">Al objeto 3 se le asigna el valor de </w:t>
      </w:r>
      <w:r w:rsidRPr="00747763">
        <w:rPr>
          <w:rFonts w:ascii="Arial" w:hAnsi="Arial" w:cs="Arial"/>
          <w:b/>
          <w:bCs/>
          <w:sz w:val="24"/>
          <w:szCs w:val="24"/>
        </w:rPr>
        <w:t>K2</w:t>
      </w:r>
    </w:p>
    <w:p w14:paraId="2D77B63F" w14:textId="77777777" w:rsidR="00F227DE" w:rsidRPr="00747763" w:rsidRDefault="00F227DE" w:rsidP="00F227DE">
      <w:pPr>
        <w:pStyle w:val="Prrafodelista"/>
        <w:numPr>
          <w:ilvl w:val="0"/>
          <w:numId w:val="105"/>
        </w:numPr>
        <w:spacing w:line="360" w:lineRule="auto"/>
        <w:jc w:val="both"/>
        <w:rPr>
          <w:rFonts w:ascii="Arial" w:hAnsi="Arial" w:cs="Arial"/>
          <w:sz w:val="24"/>
          <w:szCs w:val="24"/>
        </w:rPr>
      </w:pPr>
      <w:r w:rsidRPr="00747763">
        <w:rPr>
          <w:rFonts w:ascii="Arial" w:hAnsi="Arial" w:cs="Arial"/>
          <w:sz w:val="24"/>
          <w:szCs w:val="24"/>
        </w:rPr>
        <w:t>Se recalcula la distancia entre los objetos y los nuevos prototipos, si el objeto presenta una menor distancia el objeto se mueve del prototipo asignado originalmente al prototipo que presente la menor distancia</w:t>
      </w:r>
    </w:p>
    <w:p w14:paraId="64976653" w14:textId="05F8A2B5" w:rsidR="00F227DE" w:rsidRPr="00B55C96" w:rsidRDefault="00F227DE" w:rsidP="00F227DE">
      <w:pPr>
        <w:pStyle w:val="Descripcin"/>
        <w:jc w:val="center"/>
        <w:rPr>
          <w:rFonts w:ascii="Arial" w:hAnsi="Arial" w:cs="Arial"/>
          <w:color w:val="auto"/>
          <w:sz w:val="24"/>
          <w:szCs w:val="24"/>
        </w:rPr>
      </w:pPr>
      <w:bookmarkStart w:id="106" w:name="_Toc178529391"/>
      <w:r w:rsidRPr="00B55C96">
        <w:rPr>
          <w:rFonts w:ascii="Arial" w:hAnsi="Arial" w:cs="Arial"/>
          <w:color w:val="auto"/>
          <w:sz w:val="24"/>
          <w:szCs w:val="24"/>
        </w:rPr>
        <w:t xml:space="preserve">Tabla </w:t>
      </w:r>
      <w:r w:rsidRPr="00B55C96">
        <w:rPr>
          <w:rFonts w:ascii="Arial" w:hAnsi="Arial" w:cs="Arial"/>
          <w:color w:val="auto"/>
          <w:sz w:val="24"/>
          <w:szCs w:val="24"/>
        </w:rPr>
        <w:fldChar w:fldCharType="begin"/>
      </w:r>
      <w:r w:rsidRPr="00B55C96">
        <w:rPr>
          <w:rFonts w:ascii="Arial" w:hAnsi="Arial" w:cs="Arial"/>
          <w:color w:val="auto"/>
          <w:sz w:val="24"/>
          <w:szCs w:val="24"/>
        </w:rPr>
        <w:instrText xml:space="preserve"> SEQ Tabla \* ARABIC </w:instrText>
      </w:r>
      <w:r w:rsidRPr="00B55C96">
        <w:rPr>
          <w:rFonts w:ascii="Arial" w:hAnsi="Arial" w:cs="Arial"/>
          <w:color w:val="auto"/>
          <w:sz w:val="24"/>
          <w:szCs w:val="24"/>
        </w:rPr>
        <w:fldChar w:fldCharType="separate"/>
      </w:r>
      <w:r w:rsidR="00295246">
        <w:rPr>
          <w:rFonts w:ascii="Arial" w:hAnsi="Arial" w:cs="Arial"/>
          <w:noProof/>
          <w:color w:val="auto"/>
          <w:sz w:val="24"/>
          <w:szCs w:val="24"/>
        </w:rPr>
        <w:t>22</w:t>
      </w:r>
      <w:r w:rsidRPr="00B55C96">
        <w:rPr>
          <w:rFonts w:ascii="Arial" w:hAnsi="Arial" w:cs="Arial"/>
          <w:color w:val="auto"/>
          <w:sz w:val="24"/>
          <w:szCs w:val="24"/>
        </w:rPr>
        <w:fldChar w:fldCharType="end"/>
      </w:r>
      <w:r w:rsidRPr="00B55C96">
        <w:rPr>
          <w:rFonts w:ascii="Arial" w:hAnsi="Arial" w:cs="Arial"/>
          <w:color w:val="auto"/>
          <w:sz w:val="24"/>
          <w:szCs w:val="24"/>
        </w:rPr>
        <w:t xml:space="preserve"> Iteración </w:t>
      </w:r>
      <w:r>
        <w:rPr>
          <w:rFonts w:ascii="Arial" w:hAnsi="Arial" w:cs="Arial"/>
          <w:color w:val="auto"/>
          <w:sz w:val="24"/>
          <w:szCs w:val="24"/>
        </w:rPr>
        <w:t>3</w:t>
      </w:r>
      <w:r w:rsidRPr="00B55C96">
        <w:rPr>
          <w:rFonts w:ascii="Arial" w:hAnsi="Arial" w:cs="Arial"/>
          <w:color w:val="auto"/>
          <w:sz w:val="24"/>
          <w:szCs w:val="24"/>
        </w:rPr>
        <w:t xml:space="preserve"> distancia objeto 4</w:t>
      </w:r>
      <w:bookmarkEnd w:id="106"/>
    </w:p>
    <w:tbl>
      <w:tblPr>
        <w:tblW w:w="0" w:type="auto"/>
        <w:jc w:val="center"/>
        <w:tblCellMar>
          <w:left w:w="70" w:type="dxa"/>
          <w:right w:w="70" w:type="dxa"/>
        </w:tblCellMar>
        <w:tblLook w:val="04A0" w:firstRow="1" w:lastRow="0" w:firstColumn="1" w:lastColumn="0" w:noHBand="0" w:noVBand="1"/>
      </w:tblPr>
      <w:tblGrid>
        <w:gridCol w:w="2559"/>
        <w:gridCol w:w="1930"/>
        <w:gridCol w:w="2558"/>
        <w:gridCol w:w="2139"/>
      </w:tblGrid>
      <w:tr w:rsidR="00F227DE" w:rsidRPr="00747763" w14:paraId="36B790BF"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F3D7D62" w14:textId="77777777" w:rsidR="00F227DE" w:rsidRPr="00A60250" w:rsidRDefault="00F227DE" w:rsidP="000C4C93">
            <w:pPr>
              <w:spacing w:after="0" w:line="24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747763">
              <w:rPr>
                <w:rFonts w:ascii="Arial" w:eastAsia="Times New Roman" w:hAnsi="Arial" w:cs="Arial"/>
                <w:b/>
                <w:bCs/>
                <w:color w:val="000000"/>
                <w:sz w:val="24"/>
                <w:szCs w:val="24"/>
                <w:lang w:eastAsia="es-MX"/>
              </w:rPr>
              <w:t>4</w:t>
            </w:r>
            <w:r w:rsidRPr="00A60250">
              <w:rPr>
                <w:rFonts w:ascii="Arial" w:eastAsia="Times New Roman" w:hAnsi="Arial" w:cs="Arial"/>
                <w:color w:val="000000"/>
                <w:sz w:val="24"/>
                <w:szCs w:val="24"/>
                <w:lang w:eastAsia="es-MX"/>
              </w:rPr>
              <w:t xml:space="preserve"> con el prototipo </w:t>
            </w:r>
            <w:r w:rsidRPr="00A60250">
              <w:rPr>
                <w:rFonts w:ascii="Arial" w:eastAsia="Times New Roman" w:hAnsi="Arial" w:cs="Arial"/>
                <w:b/>
                <w:bCs/>
                <w:color w:val="000000"/>
                <w:sz w:val="24"/>
                <w:szCs w:val="24"/>
                <w:lang w:eastAsia="es-MX"/>
              </w:rPr>
              <w:t>K1</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14FFDC6A" w14:textId="77777777" w:rsidR="00F227DE" w:rsidRPr="00A60250" w:rsidRDefault="00F227DE" w:rsidP="000C4C93">
            <w:pPr>
              <w:spacing w:after="0" w:line="24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747763">
              <w:rPr>
                <w:rFonts w:ascii="Arial" w:eastAsia="Times New Roman" w:hAnsi="Arial" w:cs="Arial"/>
                <w:b/>
                <w:bCs/>
                <w:color w:val="000000"/>
                <w:sz w:val="24"/>
                <w:szCs w:val="24"/>
                <w:lang w:eastAsia="es-MX"/>
              </w:rPr>
              <w:t>4</w:t>
            </w:r>
            <w:r w:rsidRPr="00A60250">
              <w:rPr>
                <w:rFonts w:ascii="Arial" w:eastAsia="Times New Roman" w:hAnsi="Arial" w:cs="Arial"/>
                <w:color w:val="000000"/>
                <w:sz w:val="24"/>
                <w:szCs w:val="24"/>
                <w:lang w:eastAsia="es-MX"/>
              </w:rPr>
              <w:t xml:space="preserve"> con el prototipo</w:t>
            </w:r>
            <w:r w:rsidRPr="00A60250">
              <w:rPr>
                <w:rFonts w:ascii="Arial" w:eastAsia="Times New Roman" w:hAnsi="Arial" w:cs="Arial"/>
                <w:b/>
                <w:bCs/>
                <w:color w:val="000000"/>
                <w:sz w:val="24"/>
                <w:szCs w:val="24"/>
                <w:lang w:eastAsia="es-MX"/>
              </w:rPr>
              <w:t xml:space="preserve"> K2</w:t>
            </w:r>
          </w:p>
        </w:tc>
      </w:tr>
      <w:tr w:rsidR="00F227DE" w:rsidRPr="00747763" w14:paraId="152AACEF" w14:textId="77777777" w:rsidTr="000C4C93">
        <w:trPr>
          <w:trHeight w:val="1500"/>
          <w:jc w:val="center"/>
        </w:trPr>
        <w:tc>
          <w:tcPr>
            <w:tcW w:w="0" w:type="auto"/>
            <w:tcBorders>
              <w:top w:val="nil"/>
              <w:left w:val="single" w:sz="4" w:space="0" w:color="auto"/>
              <w:bottom w:val="single" w:sz="4" w:space="0" w:color="auto"/>
              <w:right w:val="single" w:sz="4" w:space="0" w:color="auto"/>
            </w:tcBorders>
            <w:shd w:val="clear" w:color="auto" w:fill="auto"/>
            <w:hideMark/>
          </w:tcPr>
          <w:p w14:paraId="3B38B8BE" w14:textId="58975B86" w:rsidR="00F227DE" w:rsidRPr="00A60250"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numéricos: =((</w:t>
            </w:r>
            <w:r w:rsidRPr="00747763">
              <w:rPr>
                <w:rFonts w:ascii="Arial" w:eastAsia="Times New Roman" w:hAnsi="Arial" w:cs="Arial"/>
                <w:color w:val="000000"/>
                <w:sz w:val="24"/>
                <w:szCs w:val="24"/>
                <w:lang w:eastAsia="es-MX"/>
              </w:rPr>
              <w:t>45</w:t>
            </w:r>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3</w:t>
            </w:r>
            <w:r>
              <w:rPr>
                <w:rFonts w:ascii="Arial" w:eastAsia="Times New Roman" w:hAnsi="Arial" w:cs="Arial"/>
                <w:color w:val="000000"/>
                <w:sz w:val="24"/>
                <w:szCs w:val="24"/>
                <w:lang w:eastAsia="es-MX"/>
              </w:rPr>
              <w:t>9,5</w:t>
            </w:r>
            <w:r w:rsidRPr="00A60250">
              <w:rPr>
                <w:rFonts w:ascii="Arial" w:eastAsia="Times New Roman" w:hAnsi="Arial" w:cs="Arial"/>
                <w:color w:val="000000"/>
                <w:sz w:val="24"/>
                <w:szCs w:val="24"/>
                <w:lang w:eastAsia="es-MX"/>
              </w:rPr>
              <w:t>)^2-(</w:t>
            </w:r>
            <w:r w:rsidRPr="00747763">
              <w:rPr>
                <w:rFonts w:ascii="Arial" w:eastAsia="Times New Roman" w:hAnsi="Arial" w:cs="Arial"/>
                <w:color w:val="000000"/>
                <w:sz w:val="24"/>
                <w:szCs w:val="24"/>
                <w:lang w:eastAsia="es-MX"/>
              </w:rPr>
              <w:t>70000</w:t>
            </w:r>
            <w:r w:rsidRPr="00A60250">
              <w:rPr>
                <w:rFonts w:ascii="Arial" w:eastAsia="Times New Roman" w:hAnsi="Arial" w:cs="Arial"/>
                <w:color w:val="000000"/>
                <w:sz w:val="24"/>
                <w:szCs w:val="24"/>
                <w:lang w:eastAsia="es-MX"/>
              </w:rPr>
              <w:t>-</w:t>
            </w:r>
            <w:r>
              <w:rPr>
                <w:rFonts w:ascii="Arial" w:eastAsia="Times New Roman" w:hAnsi="Arial" w:cs="Arial"/>
                <w:color w:val="000000"/>
                <w:sz w:val="24"/>
                <w:szCs w:val="24"/>
                <w:lang w:eastAsia="es-MX"/>
              </w:rPr>
              <w:t>60000</w:t>
            </w:r>
            <w:r w:rsidRPr="00A60250">
              <w:rPr>
                <w:rFonts w:ascii="Arial" w:eastAsia="Times New Roman" w:hAnsi="Arial" w:cs="Arial"/>
                <w:color w:val="000000"/>
                <w:sz w:val="24"/>
                <w:szCs w:val="24"/>
                <w:lang w:eastAsia="es-MX"/>
              </w:rPr>
              <w:t>)^2)^(1/2)=</w:t>
            </w:r>
            <w:r w:rsidRPr="00747763">
              <w:rPr>
                <w:rFonts w:ascii="Arial" w:eastAsia="Times New Roman" w:hAnsi="Arial" w:cs="Arial"/>
                <w:color w:val="000000"/>
                <w:sz w:val="24"/>
                <w:szCs w:val="24"/>
                <w:lang w:eastAsia="es-MX"/>
              </w:rPr>
              <w:t xml:space="preserve"> </w:t>
            </w:r>
            <w:r w:rsidRPr="00F227DE">
              <w:rPr>
                <w:rFonts w:ascii="Arial" w:eastAsia="Times New Roman" w:hAnsi="Arial" w:cs="Arial"/>
                <w:color w:val="000000"/>
                <w:sz w:val="24"/>
                <w:szCs w:val="24"/>
                <w:lang w:eastAsia="es-MX"/>
              </w:rPr>
              <w:t>1000</w:t>
            </w:r>
            <w:r>
              <w:rPr>
                <w:rFonts w:ascii="Arial" w:eastAsia="Times New Roman" w:hAnsi="Arial" w:cs="Arial"/>
                <w:color w:val="000000"/>
                <w:sz w:val="24"/>
                <w:szCs w:val="24"/>
                <w:lang w:eastAsia="es-MX"/>
              </w:rPr>
              <w:t>0</w:t>
            </w:r>
            <w:r w:rsidRPr="00F227DE">
              <w:rPr>
                <w:rFonts w:ascii="Arial" w:eastAsia="Times New Roman" w:hAnsi="Arial" w:cs="Arial"/>
                <w:color w:val="000000"/>
                <w:sz w:val="24"/>
                <w:szCs w:val="24"/>
                <w:lang w:eastAsia="es-MX"/>
              </w:rPr>
              <w:t>.00151</w:t>
            </w:r>
          </w:p>
        </w:tc>
        <w:tc>
          <w:tcPr>
            <w:tcW w:w="0" w:type="auto"/>
            <w:tcBorders>
              <w:top w:val="nil"/>
              <w:left w:val="nil"/>
              <w:bottom w:val="single" w:sz="4" w:space="0" w:color="auto"/>
              <w:right w:val="single" w:sz="4" w:space="0" w:color="auto"/>
            </w:tcBorders>
            <w:shd w:val="clear" w:color="auto" w:fill="auto"/>
            <w:hideMark/>
          </w:tcPr>
          <w:p w14:paraId="0A142433" w14:textId="784511DC" w:rsidR="00F227DE" w:rsidRPr="00747763"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Pr="00747763">
              <w:rPr>
                <w:rFonts w:ascii="Arial" w:eastAsia="Times New Roman" w:hAnsi="Arial" w:cs="Arial"/>
                <w:color w:val="000000"/>
                <w:sz w:val="24"/>
                <w:szCs w:val="24"/>
                <w:lang w:eastAsia="es-MX"/>
              </w:rPr>
              <w:t>libros, ropa</w:t>
            </w:r>
            <w:r w:rsidRPr="00A60250">
              <w:rPr>
                <w:rFonts w:ascii="Arial" w:eastAsia="Times New Roman" w:hAnsi="Arial" w:cs="Arial"/>
                <w:color w:val="000000"/>
                <w:sz w:val="24"/>
                <w:szCs w:val="24"/>
                <w:lang w:eastAsia="es-MX"/>
              </w:rPr>
              <w:t xml:space="preserve">)= </w:t>
            </w:r>
            <w:r w:rsidRPr="0074776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w:t>
            </w:r>
            <w:r w:rsidRPr="00747763">
              <w:rPr>
                <w:rFonts w:ascii="Arial" w:eastAsia="Times New Roman" w:hAnsi="Arial" w:cs="Arial"/>
                <w:color w:val="000000"/>
                <w:sz w:val="24"/>
                <w:szCs w:val="24"/>
                <w:lang w:eastAsia="es-MX"/>
              </w:rPr>
              <w:t xml:space="preserve">nuevo, </w:t>
            </w:r>
            <w:r>
              <w:rPr>
                <w:rFonts w:ascii="Arial" w:eastAsia="Times New Roman" w:hAnsi="Arial" w:cs="Arial"/>
                <w:color w:val="000000"/>
                <w:sz w:val="24"/>
                <w:szCs w:val="24"/>
                <w:lang w:eastAsia="es-MX"/>
              </w:rPr>
              <w:t>regular</w:t>
            </w:r>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 xml:space="preserve"> </w:t>
            </w:r>
            <w:r>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w:t>
            </w:r>
          </w:p>
          <w:p w14:paraId="41BD5D78" w14:textId="69EE7C44" w:rsidR="00F227DE" w:rsidRPr="00A60250"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Pr>
                <w:rFonts w:ascii="Arial" w:eastAsia="Times New Roman" w:hAnsi="Arial" w:cs="Arial"/>
                <w:color w:val="000000"/>
                <w:sz w:val="24"/>
                <w:szCs w:val="24"/>
                <w:lang w:eastAsia="es-MX"/>
              </w:rPr>
              <w:t>2</w:t>
            </w:r>
          </w:p>
        </w:tc>
        <w:tc>
          <w:tcPr>
            <w:tcW w:w="0" w:type="auto"/>
            <w:tcBorders>
              <w:top w:val="nil"/>
              <w:left w:val="nil"/>
              <w:bottom w:val="single" w:sz="4" w:space="0" w:color="auto"/>
              <w:right w:val="single" w:sz="4" w:space="0" w:color="auto"/>
            </w:tcBorders>
            <w:shd w:val="clear" w:color="auto" w:fill="auto"/>
            <w:hideMark/>
          </w:tcPr>
          <w:p w14:paraId="18B78D21" w14:textId="28EB5D85" w:rsidR="00F227DE" w:rsidRPr="00A60250"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numéricos: =((</w:t>
            </w:r>
            <w:r w:rsidRPr="00747763">
              <w:rPr>
                <w:rFonts w:ascii="Arial" w:eastAsia="Times New Roman" w:hAnsi="Arial" w:cs="Arial"/>
                <w:color w:val="000000"/>
                <w:sz w:val="24"/>
                <w:szCs w:val="24"/>
                <w:lang w:eastAsia="es-MX"/>
              </w:rPr>
              <w:t>45</w:t>
            </w:r>
            <w:r w:rsidRPr="00A60250">
              <w:rPr>
                <w:rFonts w:ascii="Arial" w:eastAsia="Times New Roman" w:hAnsi="Arial" w:cs="Arial"/>
                <w:color w:val="000000"/>
                <w:sz w:val="24"/>
                <w:szCs w:val="24"/>
                <w:lang w:eastAsia="es-MX"/>
              </w:rPr>
              <w:t>-</w:t>
            </w:r>
            <w:r>
              <w:rPr>
                <w:rFonts w:ascii="Arial" w:eastAsia="Times New Roman" w:hAnsi="Arial" w:cs="Arial"/>
                <w:color w:val="000000"/>
                <w:sz w:val="24"/>
                <w:szCs w:val="24"/>
                <w:lang w:eastAsia="es-MX"/>
              </w:rPr>
              <w:t>23.3</w:t>
            </w:r>
            <w:r w:rsidRPr="00A60250">
              <w:rPr>
                <w:rFonts w:ascii="Arial" w:eastAsia="Times New Roman" w:hAnsi="Arial" w:cs="Arial"/>
                <w:color w:val="000000"/>
                <w:sz w:val="24"/>
                <w:szCs w:val="24"/>
                <w:lang w:eastAsia="es-MX"/>
              </w:rPr>
              <w:t>)^2-(</w:t>
            </w:r>
            <w:r w:rsidRPr="00747763">
              <w:rPr>
                <w:rFonts w:ascii="Arial" w:eastAsia="Times New Roman" w:hAnsi="Arial" w:cs="Arial"/>
                <w:color w:val="000000"/>
                <w:sz w:val="24"/>
                <w:szCs w:val="24"/>
                <w:lang w:eastAsia="es-MX"/>
              </w:rPr>
              <w:t>70</w:t>
            </w:r>
            <w:r w:rsidRPr="00A60250">
              <w:rPr>
                <w:rFonts w:ascii="Arial" w:eastAsia="Times New Roman" w:hAnsi="Arial" w:cs="Arial"/>
                <w:color w:val="000000"/>
                <w:sz w:val="24"/>
                <w:szCs w:val="24"/>
                <w:lang w:eastAsia="es-MX"/>
              </w:rPr>
              <w:t>000-</w:t>
            </w:r>
            <w:r w:rsidRPr="00747763">
              <w:rPr>
                <w:rFonts w:ascii="Arial" w:eastAsia="Times New Roman" w:hAnsi="Arial" w:cs="Arial"/>
                <w:color w:val="000000"/>
                <w:sz w:val="24"/>
                <w:szCs w:val="24"/>
                <w:lang w:eastAsia="es-MX"/>
              </w:rPr>
              <w:t>3</w:t>
            </w:r>
            <w:r>
              <w:rPr>
                <w:rFonts w:ascii="Arial" w:eastAsia="Times New Roman" w:hAnsi="Arial" w:cs="Arial"/>
                <w:color w:val="000000"/>
                <w:sz w:val="24"/>
                <w:szCs w:val="24"/>
                <w:lang w:eastAsia="es-MX"/>
              </w:rPr>
              <w:t>50</w:t>
            </w:r>
            <w:r w:rsidRPr="00A60250">
              <w:rPr>
                <w:rFonts w:ascii="Arial" w:eastAsia="Times New Roman" w:hAnsi="Arial" w:cs="Arial"/>
                <w:color w:val="000000"/>
                <w:sz w:val="24"/>
                <w:szCs w:val="24"/>
                <w:lang w:eastAsia="es-MX"/>
              </w:rPr>
              <w:t>00)^2)^(1/2)=</w:t>
            </w:r>
            <w:r>
              <w:t xml:space="preserve"> </w:t>
            </w:r>
            <w:r w:rsidRPr="00F227DE">
              <w:rPr>
                <w:rFonts w:ascii="Arial" w:eastAsia="Times New Roman" w:hAnsi="Arial" w:cs="Arial"/>
                <w:color w:val="000000"/>
                <w:sz w:val="24"/>
                <w:szCs w:val="24"/>
                <w:lang w:eastAsia="es-MX"/>
              </w:rPr>
              <w:t>35000.00671</w:t>
            </w:r>
          </w:p>
        </w:tc>
        <w:tc>
          <w:tcPr>
            <w:tcW w:w="0" w:type="auto"/>
            <w:tcBorders>
              <w:top w:val="nil"/>
              <w:left w:val="nil"/>
              <w:bottom w:val="single" w:sz="4" w:space="0" w:color="auto"/>
              <w:right w:val="single" w:sz="4" w:space="0" w:color="auto"/>
            </w:tcBorders>
            <w:shd w:val="clear" w:color="auto" w:fill="auto"/>
            <w:hideMark/>
          </w:tcPr>
          <w:p w14:paraId="54ADD7DF" w14:textId="1D6098CF" w:rsidR="00F227DE" w:rsidRPr="00747763"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Pr="00747763">
              <w:rPr>
                <w:rFonts w:ascii="Arial" w:eastAsia="Times New Roman" w:hAnsi="Arial" w:cs="Arial"/>
                <w:color w:val="000000"/>
                <w:sz w:val="24"/>
                <w:szCs w:val="24"/>
                <w:lang w:eastAsia="es-MX"/>
              </w:rPr>
              <w:t xml:space="preserve">libros, </w:t>
            </w:r>
            <w:r>
              <w:rPr>
                <w:rFonts w:ascii="Arial" w:eastAsia="Times New Roman" w:hAnsi="Arial" w:cs="Arial"/>
                <w:color w:val="000000"/>
                <w:sz w:val="24"/>
                <w:szCs w:val="24"/>
                <w:lang w:eastAsia="es-MX"/>
              </w:rPr>
              <w:t>electrónica</w:t>
            </w:r>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 (</w:t>
            </w:r>
            <w:r w:rsidRPr="00747763">
              <w:rPr>
                <w:rFonts w:ascii="Arial" w:eastAsia="Times New Roman" w:hAnsi="Arial" w:cs="Arial"/>
                <w:color w:val="000000"/>
                <w:sz w:val="24"/>
                <w:szCs w:val="24"/>
                <w:lang w:eastAsia="es-MX"/>
              </w:rPr>
              <w:t>nuevo, fiel</w:t>
            </w:r>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w:t>
            </w:r>
          </w:p>
          <w:p w14:paraId="2C3F5849" w14:textId="77777777" w:rsidR="00F227DE" w:rsidRPr="00A60250"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Pr="00747763">
              <w:rPr>
                <w:rFonts w:ascii="Arial" w:eastAsia="Times New Roman" w:hAnsi="Arial" w:cs="Arial"/>
                <w:color w:val="000000"/>
                <w:sz w:val="24"/>
                <w:szCs w:val="24"/>
                <w:lang w:eastAsia="es-MX"/>
              </w:rPr>
              <w:t>2</w:t>
            </w:r>
          </w:p>
        </w:tc>
      </w:tr>
      <w:tr w:rsidR="00F227DE" w:rsidRPr="00747763" w14:paraId="7A6D4D67"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2138FA15" w14:textId="2CD299A4" w:rsidR="00F227DE" w:rsidRPr="00A60250"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lastRenderedPageBreak/>
              <w:t xml:space="preserve">Distancia total: </w:t>
            </w:r>
            <w:r w:rsidRPr="00F227DE">
              <w:rPr>
                <w:rFonts w:ascii="Arial" w:eastAsia="Times New Roman" w:hAnsi="Arial" w:cs="Arial"/>
                <w:color w:val="000000"/>
                <w:sz w:val="24"/>
                <w:szCs w:val="24"/>
                <w:lang w:eastAsia="es-MX"/>
              </w:rPr>
              <w:t>10002.00151</w:t>
            </w:r>
          </w:p>
        </w:tc>
        <w:tc>
          <w:tcPr>
            <w:tcW w:w="0" w:type="auto"/>
            <w:gridSpan w:val="2"/>
            <w:tcBorders>
              <w:top w:val="single" w:sz="4" w:space="0" w:color="auto"/>
              <w:left w:val="nil"/>
              <w:bottom w:val="single" w:sz="4" w:space="0" w:color="auto"/>
              <w:right w:val="single" w:sz="4" w:space="0" w:color="auto"/>
            </w:tcBorders>
            <w:shd w:val="clear" w:color="auto" w:fill="auto"/>
            <w:vAlign w:val="bottom"/>
            <w:hideMark/>
          </w:tcPr>
          <w:p w14:paraId="21DEC661" w14:textId="43BAC83D" w:rsidR="00F227DE" w:rsidRPr="00A60250"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Pr="00F227DE">
              <w:rPr>
                <w:rFonts w:ascii="Arial" w:eastAsia="Times New Roman" w:hAnsi="Arial" w:cs="Arial"/>
                <w:color w:val="000000"/>
                <w:sz w:val="24"/>
                <w:szCs w:val="24"/>
                <w:lang w:eastAsia="es-MX"/>
              </w:rPr>
              <w:t>3500</w:t>
            </w:r>
            <w:r>
              <w:rPr>
                <w:rFonts w:ascii="Arial" w:eastAsia="Times New Roman" w:hAnsi="Arial" w:cs="Arial"/>
                <w:color w:val="000000"/>
                <w:sz w:val="24"/>
                <w:szCs w:val="24"/>
                <w:lang w:eastAsia="es-MX"/>
              </w:rPr>
              <w:t>2</w:t>
            </w:r>
            <w:r w:rsidRPr="00F227DE">
              <w:rPr>
                <w:rFonts w:ascii="Arial" w:eastAsia="Times New Roman" w:hAnsi="Arial" w:cs="Arial"/>
                <w:color w:val="000000"/>
                <w:sz w:val="24"/>
                <w:szCs w:val="24"/>
                <w:lang w:eastAsia="es-MX"/>
              </w:rPr>
              <w:t>.00671</w:t>
            </w:r>
          </w:p>
        </w:tc>
      </w:tr>
    </w:tbl>
    <w:p w14:paraId="4E3F6446" w14:textId="77777777" w:rsidR="00F227DE" w:rsidRPr="00747763" w:rsidRDefault="00F227DE" w:rsidP="00F227DE">
      <w:pPr>
        <w:spacing w:line="360" w:lineRule="auto"/>
        <w:jc w:val="both"/>
        <w:rPr>
          <w:rFonts w:ascii="Arial" w:hAnsi="Arial" w:cs="Arial"/>
          <w:sz w:val="24"/>
          <w:szCs w:val="24"/>
        </w:rPr>
      </w:pPr>
    </w:p>
    <w:p w14:paraId="70F6B502" w14:textId="77777777" w:rsidR="00F227DE" w:rsidRPr="00747763" w:rsidRDefault="00F227DE" w:rsidP="00F227DE">
      <w:pPr>
        <w:pStyle w:val="Prrafodelista"/>
        <w:numPr>
          <w:ilvl w:val="0"/>
          <w:numId w:val="105"/>
        </w:numPr>
        <w:spacing w:line="360" w:lineRule="auto"/>
        <w:rPr>
          <w:rFonts w:ascii="Arial" w:hAnsi="Arial" w:cs="Arial"/>
          <w:sz w:val="24"/>
          <w:szCs w:val="24"/>
        </w:rPr>
      </w:pPr>
      <w:r w:rsidRPr="00747763">
        <w:rPr>
          <w:rFonts w:ascii="Arial" w:hAnsi="Arial" w:cs="Arial"/>
          <w:sz w:val="24"/>
          <w:szCs w:val="24"/>
        </w:rPr>
        <w:t xml:space="preserve">Al objeto 4 se le asigna el valor de </w:t>
      </w:r>
      <w:r w:rsidRPr="00747763">
        <w:rPr>
          <w:rFonts w:ascii="Arial" w:hAnsi="Arial" w:cs="Arial"/>
          <w:b/>
          <w:bCs/>
          <w:sz w:val="24"/>
          <w:szCs w:val="24"/>
        </w:rPr>
        <w:t>K1</w:t>
      </w:r>
    </w:p>
    <w:p w14:paraId="438AF6ED" w14:textId="77777777" w:rsidR="00F227DE" w:rsidRPr="00747763" w:rsidRDefault="00F227DE" w:rsidP="00F227DE">
      <w:pPr>
        <w:pStyle w:val="Prrafodelista"/>
        <w:numPr>
          <w:ilvl w:val="0"/>
          <w:numId w:val="106"/>
        </w:numPr>
        <w:spacing w:line="360" w:lineRule="auto"/>
        <w:jc w:val="both"/>
        <w:rPr>
          <w:rFonts w:ascii="Arial" w:hAnsi="Arial" w:cs="Arial"/>
          <w:sz w:val="24"/>
          <w:szCs w:val="24"/>
        </w:rPr>
      </w:pPr>
      <w:r w:rsidRPr="00747763">
        <w:rPr>
          <w:rFonts w:ascii="Arial" w:hAnsi="Arial" w:cs="Arial"/>
          <w:sz w:val="24"/>
          <w:szCs w:val="24"/>
        </w:rPr>
        <w:t>Se recalcula la distancia entre los objetos y los nuevos prototipos, si el objeto presenta una menor distancia el objeto se mueve del prototipo asignado originalmente al prototipo que presente la menor distancia</w:t>
      </w:r>
    </w:p>
    <w:p w14:paraId="452FBCD6" w14:textId="22959F1F" w:rsidR="00F227DE" w:rsidRPr="00B55C96" w:rsidRDefault="00F227DE" w:rsidP="00F227DE">
      <w:pPr>
        <w:pStyle w:val="Descripcin"/>
        <w:jc w:val="center"/>
        <w:rPr>
          <w:rFonts w:ascii="Arial" w:hAnsi="Arial" w:cs="Arial"/>
          <w:color w:val="auto"/>
          <w:sz w:val="24"/>
          <w:szCs w:val="24"/>
        </w:rPr>
      </w:pPr>
      <w:bookmarkStart w:id="107" w:name="_Toc178529392"/>
      <w:r w:rsidRPr="00B55C96">
        <w:rPr>
          <w:rFonts w:ascii="Arial" w:hAnsi="Arial" w:cs="Arial"/>
          <w:color w:val="auto"/>
          <w:sz w:val="24"/>
          <w:szCs w:val="24"/>
        </w:rPr>
        <w:t xml:space="preserve">Tabla </w:t>
      </w:r>
      <w:r w:rsidRPr="00B55C96">
        <w:rPr>
          <w:rFonts w:ascii="Arial" w:hAnsi="Arial" w:cs="Arial"/>
          <w:color w:val="auto"/>
          <w:sz w:val="24"/>
          <w:szCs w:val="24"/>
        </w:rPr>
        <w:fldChar w:fldCharType="begin"/>
      </w:r>
      <w:r w:rsidRPr="00B55C96">
        <w:rPr>
          <w:rFonts w:ascii="Arial" w:hAnsi="Arial" w:cs="Arial"/>
          <w:color w:val="auto"/>
          <w:sz w:val="24"/>
          <w:szCs w:val="24"/>
        </w:rPr>
        <w:instrText xml:space="preserve"> SEQ Tabla \* ARABIC </w:instrText>
      </w:r>
      <w:r w:rsidRPr="00B55C96">
        <w:rPr>
          <w:rFonts w:ascii="Arial" w:hAnsi="Arial" w:cs="Arial"/>
          <w:color w:val="auto"/>
          <w:sz w:val="24"/>
          <w:szCs w:val="24"/>
        </w:rPr>
        <w:fldChar w:fldCharType="separate"/>
      </w:r>
      <w:r w:rsidR="00295246">
        <w:rPr>
          <w:rFonts w:ascii="Arial" w:hAnsi="Arial" w:cs="Arial"/>
          <w:noProof/>
          <w:color w:val="auto"/>
          <w:sz w:val="24"/>
          <w:szCs w:val="24"/>
        </w:rPr>
        <w:t>23</w:t>
      </w:r>
      <w:r w:rsidRPr="00B55C96">
        <w:rPr>
          <w:rFonts w:ascii="Arial" w:hAnsi="Arial" w:cs="Arial"/>
          <w:color w:val="auto"/>
          <w:sz w:val="24"/>
          <w:szCs w:val="24"/>
        </w:rPr>
        <w:fldChar w:fldCharType="end"/>
      </w:r>
      <w:r w:rsidRPr="00B55C96">
        <w:rPr>
          <w:rFonts w:ascii="Arial" w:hAnsi="Arial" w:cs="Arial"/>
          <w:color w:val="auto"/>
          <w:sz w:val="24"/>
          <w:szCs w:val="24"/>
        </w:rPr>
        <w:t xml:space="preserve"> Iteración </w:t>
      </w:r>
      <w:r>
        <w:rPr>
          <w:rFonts w:ascii="Arial" w:hAnsi="Arial" w:cs="Arial"/>
          <w:color w:val="auto"/>
          <w:sz w:val="24"/>
          <w:szCs w:val="24"/>
        </w:rPr>
        <w:t>3</w:t>
      </w:r>
      <w:r w:rsidRPr="00B55C96">
        <w:rPr>
          <w:rFonts w:ascii="Arial" w:hAnsi="Arial" w:cs="Arial"/>
          <w:color w:val="auto"/>
          <w:sz w:val="24"/>
          <w:szCs w:val="24"/>
        </w:rPr>
        <w:t xml:space="preserve"> distancia objeto 5</w:t>
      </w:r>
      <w:bookmarkEnd w:id="107"/>
    </w:p>
    <w:tbl>
      <w:tblPr>
        <w:tblW w:w="0" w:type="auto"/>
        <w:jc w:val="center"/>
        <w:tblCellMar>
          <w:left w:w="70" w:type="dxa"/>
          <w:right w:w="70" w:type="dxa"/>
        </w:tblCellMar>
        <w:tblLook w:val="04A0" w:firstRow="1" w:lastRow="0" w:firstColumn="1" w:lastColumn="0" w:noHBand="0" w:noVBand="1"/>
      </w:tblPr>
      <w:tblGrid>
        <w:gridCol w:w="2618"/>
        <w:gridCol w:w="2019"/>
        <w:gridCol w:w="2510"/>
        <w:gridCol w:w="2039"/>
      </w:tblGrid>
      <w:tr w:rsidR="00F227DE" w:rsidRPr="00747763" w14:paraId="495329B8"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36C364E" w14:textId="77777777" w:rsidR="00F227DE" w:rsidRPr="00A60250" w:rsidRDefault="00F227DE" w:rsidP="000C4C93">
            <w:pPr>
              <w:spacing w:after="0" w:line="24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747763">
              <w:rPr>
                <w:rFonts w:ascii="Arial" w:eastAsia="Times New Roman" w:hAnsi="Arial" w:cs="Arial"/>
                <w:b/>
                <w:bCs/>
                <w:color w:val="000000"/>
                <w:sz w:val="24"/>
                <w:szCs w:val="24"/>
                <w:lang w:eastAsia="es-MX"/>
              </w:rPr>
              <w:t>5</w:t>
            </w:r>
            <w:r w:rsidRPr="00A60250">
              <w:rPr>
                <w:rFonts w:ascii="Arial" w:eastAsia="Times New Roman" w:hAnsi="Arial" w:cs="Arial"/>
                <w:color w:val="000000"/>
                <w:sz w:val="24"/>
                <w:szCs w:val="24"/>
                <w:lang w:eastAsia="es-MX"/>
              </w:rPr>
              <w:t xml:space="preserve"> con el prototipo </w:t>
            </w:r>
            <w:r w:rsidRPr="00A60250">
              <w:rPr>
                <w:rFonts w:ascii="Arial" w:eastAsia="Times New Roman" w:hAnsi="Arial" w:cs="Arial"/>
                <w:b/>
                <w:bCs/>
                <w:color w:val="000000"/>
                <w:sz w:val="24"/>
                <w:szCs w:val="24"/>
                <w:lang w:eastAsia="es-MX"/>
              </w:rPr>
              <w:t>K1</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796C42FF" w14:textId="77777777" w:rsidR="00F227DE" w:rsidRPr="00A60250" w:rsidRDefault="00F227DE" w:rsidP="000C4C93">
            <w:pPr>
              <w:spacing w:after="0" w:line="24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747763">
              <w:rPr>
                <w:rFonts w:ascii="Arial" w:eastAsia="Times New Roman" w:hAnsi="Arial" w:cs="Arial"/>
                <w:b/>
                <w:bCs/>
                <w:color w:val="000000"/>
                <w:sz w:val="24"/>
                <w:szCs w:val="24"/>
                <w:lang w:eastAsia="es-MX"/>
              </w:rPr>
              <w:t>5</w:t>
            </w:r>
            <w:r w:rsidRPr="00A60250">
              <w:rPr>
                <w:rFonts w:ascii="Arial" w:eastAsia="Times New Roman" w:hAnsi="Arial" w:cs="Arial"/>
                <w:color w:val="000000"/>
                <w:sz w:val="24"/>
                <w:szCs w:val="24"/>
                <w:lang w:eastAsia="es-MX"/>
              </w:rPr>
              <w:t xml:space="preserve"> con el prototipo</w:t>
            </w:r>
            <w:r w:rsidRPr="00A60250">
              <w:rPr>
                <w:rFonts w:ascii="Arial" w:eastAsia="Times New Roman" w:hAnsi="Arial" w:cs="Arial"/>
                <w:b/>
                <w:bCs/>
                <w:color w:val="000000"/>
                <w:sz w:val="24"/>
                <w:szCs w:val="24"/>
                <w:lang w:eastAsia="es-MX"/>
              </w:rPr>
              <w:t xml:space="preserve"> K2</w:t>
            </w:r>
          </w:p>
        </w:tc>
      </w:tr>
      <w:tr w:rsidR="00F227DE" w:rsidRPr="00747763" w14:paraId="09845C5A" w14:textId="77777777" w:rsidTr="000C4C93">
        <w:trPr>
          <w:trHeight w:val="1500"/>
          <w:jc w:val="center"/>
        </w:trPr>
        <w:tc>
          <w:tcPr>
            <w:tcW w:w="0" w:type="auto"/>
            <w:tcBorders>
              <w:top w:val="nil"/>
              <w:left w:val="single" w:sz="4" w:space="0" w:color="auto"/>
              <w:bottom w:val="single" w:sz="4" w:space="0" w:color="auto"/>
              <w:right w:val="single" w:sz="4" w:space="0" w:color="auto"/>
            </w:tcBorders>
            <w:shd w:val="clear" w:color="auto" w:fill="auto"/>
            <w:hideMark/>
          </w:tcPr>
          <w:p w14:paraId="16746611" w14:textId="08BF3C91" w:rsidR="00F227DE" w:rsidRPr="00A60250"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numéricos: =((</w:t>
            </w:r>
            <w:r w:rsidRPr="00747763">
              <w:rPr>
                <w:rFonts w:ascii="Arial" w:eastAsia="Times New Roman" w:hAnsi="Arial" w:cs="Arial"/>
                <w:color w:val="000000"/>
                <w:sz w:val="24"/>
                <w:szCs w:val="24"/>
                <w:lang w:eastAsia="es-MX"/>
              </w:rPr>
              <w:t>23</w:t>
            </w:r>
            <w:r w:rsidRPr="00A60250">
              <w:rPr>
                <w:rFonts w:ascii="Arial" w:eastAsia="Times New Roman" w:hAnsi="Arial" w:cs="Arial"/>
                <w:color w:val="000000"/>
                <w:sz w:val="24"/>
                <w:szCs w:val="24"/>
                <w:lang w:eastAsia="es-MX"/>
              </w:rPr>
              <w:t>-</w:t>
            </w:r>
            <w:r>
              <w:rPr>
                <w:rFonts w:ascii="Arial" w:eastAsia="Times New Roman" w:hAnsi="Arial" w:cs="Arial"/>
                <w:color w:val="000000"/>
                <w:sz w:val="24"/>
                <w:szCs w:val="24"/>
                <w:lang w:eastAsia="es-MX"/>
              </w:rPr>
              <w:t>39.5</w:t>
            </w:r>
            <w:r w:rsidRPr="00A60250">
              <w:rPr>
                <w:rFonts w:ascii="Arial" w:eastAsia="Times New Roman" w:hAnsi="Arial" w:cs="Arial"/>
                <w:color w:val="000000"/>
                <w:sz w:val="24"/>
                <w:szCs w:val="24"/>
                <w:lang w:eastAsia="es-MX"/>
              </w:rPr>
              <w:t>)^2-(</w:t>
            </w:r>
            <w:r w:rsidRPr="00747763">
              <w:rPr>
                <w:rFonts w:ascii="Arial" w:eastAsia="Times New Roman" w:hAnsi="Arial" w:cs="Arial"/>
                <w:color w:val="000000"/>
                <w:sz w:val="24"/>
                <w:szCs w:val="24"/>
                <w:lang w:eastAsia="es-MX"/>
              </w:rPr>
              <w:t>35000</w:t>
            </w:r>
            <w:r w:rsidRPr="00A60250">
              <w:rPr>
                <w:rFonts w:ascii="Arial" w:eastAsia="Times New Roman" w:hAnsi="Arial" w:cs="Arial"/>
                <w:color w:val="000000"/>
                <w:sz w:val="24"/>
                <w:szCs w:val="24"/>
                <w:lang w:eastAsia="es-MX"/>
              </w:rPr>
              <w:t>-</w:t>
            </w:r>
            <w:r>
              <w:rPr>
                <w:rFonts w:ascii="Arial" w:eastAsia="Times New Roman" w:hAnsi="Arial" w:cs="Arial"/>
                <w:color w:val="000000"/>
                <w:sz w:val="24"/>
                <w:szCs w:val="24"/>
                <w:lang w:eastAsia="es-MX"/>
              </w:rPr>
              <w:t>600</w:t>
            </w:r>
            <w:r w:rsidRPr="00747763">
              <w:rPr>
                <w:rFonts w:ascii="Arial" w:eastAsia="Times New Roman" w:hAnsi="Arial" w:cs="Arial"/>
                <w:color w:val="000000"/>
                <w:sz w:val="24"/>
                <w:szCs w:val="24"/>
                <w:lang w:eastAsia="es-MX"/>
              </w:rPr>
              <w:t>00</w:t>
            </w:r>
            <w:r w:rsidRPr="00A60250">
              <w:rPr>
                <w:rFonts w:ascii="Arial" w:eastAsia="Times New Roman" w:hAnsi="Arial" w:cs="Arial"/>
                <w:color w:val="000000"/>
                <w:sz w:val="24"/>
                <w:szCs w:val="24"/>
                <w:lang w:eastAsia="es-MX"/>
              </w:rPr>
              <w:t>)^2)^(1/2)=</w:t>
            </w:r>
            <w:r w:rsidRPr="00747763">
              <w:rPr>
                <w:rFonts w:ascii="Arial" w:eastAsia="Times New Roman" w:hAnsi="Arial" w:cs="Arial"/>
                <w:color w:val="000000"/>
                <w:sz w:val="24"/>
                <w:szCs w:val="24"/>
                <w:lang w:eastAsia="es-MX"/>
              </w:rPr>
              <w:t xml:space="preserve"> </w:t>
            </w:r>
            <w:r w:rsidRPr="00F227DE">
              <w:rPr>
                <w:rFonts w:ascii="Arial" w:eastAsia="Times New Roman" w:hAnsi="Arial" w:cs="Arial"/>
                <w:color w:val="000000"/>
                <w:sz w:val="24"/>
                <w:szCs w:val="24"/>
                <w:lang w:eastAsia="es-MX"/>
              </w:rPr>
              <w:t>2500</w:t>
            </w:r>
            <w:r>
              <w:rPr>
                <w:rFonts w:ascii="Arial" w:eastAsia="Times New Roman" w:hAnsi="Arial" w:cs="Arial"/>
                <w:color w:val="000000"/>
                <w:sz w:val="24"/>
                <w:szCs w:val="24"/>
                <w:lang w:eastAsia="es-MX"/>
              </w:rPr>
              <w:t>0</w:t>
            </w:r>
            <w:r w:rsidRPr="00F227DE">
              <w:rPr>
                <w:rFonts w:ascii="Arial" w:eastAsia="Times New Roman" w:hAnsi="Arial" w:cs="Arial"/>
                <w:color w:val="000000"/>
                <w:sz w:val="24"/>
                <w:szCs w:val="24"/>
                <w:lang w:eastAsia="es-MX"/>
              </w:rPr>
              <w:t>.00544</w:t>
            </w:r>
          </w:p>
        </w:tc>
        <w:tc>
          <w:tcPr>
            <w:tcW w:w="0" w:type="auto"/>
            <w:tcBorders>
              <w:top w:val="nil"/>
              <w:left w:val="nil"/>
              <w:bottom w:val="single" w:sz="4" w:space="0" w:color="auto"/>
              <w:right w:val="single" w:sz="4" w:space="0" w:color="auto"/>
            </w:tcBorders>
            <w:shd w:val="clear" w:color="auto" w:fill="auto"/>
            <w:hideMark/>
          </w:tcPr>
          <w:p w14:paraId="0A7C5513" w14:textId="2F037BEE" w:rsidR="00F227DE" w:rsidRPr="00747763"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Pr="00747763">
              <w:rPr>
                <w:rFonts w:ascii="Arial" w:eastAsia="Times New Roman" w:hAnsi="Arial" w:cs="Arial"/>
                <w:color w:val="000000"/>
                <w:sz w:val="24"/>
                <w:szCs w:val="24"/>
                <w:lang w:eastAsia="es-MX"/>
              </w:rPr>
              <w:t>electrónica, ropa</w:t>
            </w:r>
            <w:r w:rsidRPr="00A60250">
              <w:rPr>
                <w:rFonts w:ascii="Arial" w:eastAsia="Times New Roman" w:hAnsi="Arial" w:cs="Arial"/>
                <w:color w:val="000000"/>
                <w:sz w:val="24"/>
                <w:szCs w:val="24"/>
                <w:lang w:eastAsia="es-MX"/>
              </w:rPr>
              <w:t xml:space="preserve">)= </w:t>
            </w:r>
            <w:r w:rsidRPr="0074776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w:t>
            </w:r>
            <w:r w:rsidRPr="00747763">
              <w:rPr>
                <w:rFonts w:ascii="Arial" w:eastAsia="Times New Roman" w:hAnsi="Arial" w:cs="Arial"/>
                <w:color w:val="000000"/>
                <w:sz w:val="24"/>
                <w:szCs w:val="24"/>
                <w:lang w:eastAsia="es-MX"/>
              </w:rPr>
              <w:t xml:space="preserve">fiel, </w:t>
            </w:r>
            <w:r>
              <w:rPr>
                <w:rFonts w:ascii="Arial" w:eastAsia="Times New Roman" w:hAnsi="Arial" w:cs="Arial"/>
                <w:color w:val="000000"/>
                <w:sz w:val="24"/>
                <w:szCs w:val="24"/>
                <w:lang w:eastAsia="es-MX"/>
              </w:rPr>
              <w:t>regular</w:t>
            </w:r>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 xml:space="preserve"> 1</w:t>
            </w:r>
          </w:p>
          <w:p w14:paraId="5ED86489" w14:textId="77777777" w:rsidR="00F227DE" w:rsidRPr="00A60250"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Pr="00747763">
              <w:rPr>
                <w:rFonts w:ascii="Arial" w:eastAsia="Times New Roman" w:hAnsi="Arial" w:cs="Arial"/>
                <w:color w:val="000000"/>
                <w:sz w:val="24"/>
                <w:szCs w:val="24"/>
                <w:lang w:eastAsia="es-MX"/>
              </w:rPr>
              <w:t>2</w:t>
            </w:r>
          </w:p>
        </w:tc>
        <w:tc>
          <w:tcPr>
            <w:tcW w:w="0" w:type="auto"/>
            <w:tcBorders>
              <w:top w:val="nil"/>
              <w:left w:val="nil"/>
              <w:bottom w:val="single" w:sz="4" w:space="0" w:color="auto"/>
              <w:right w:val="single" w:sz="4" w:space="0" w:color="auto"/>
            </w:tcBorders>
            <w:shd w:val="clear" w:color="auto" w:fill="auto"/>
            <w:hideMark/>
          </w:tcPr>
          <w:p w14:paraId="2E95C32C" w14:textId="7C9040F2" w:rsidR="00F227DE" w:rsidRPr="00A60250"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numéricos: =((</w:t>
            </w:r>
            <w:r w:rsidRPr="00747763">
              <w:rPr>
                <w:rFonts w:ascii="Arial" w:eastAsia="Times New Roman" w:hAnsi="Arial" w:cs="Arial"/>
                <w:color w:val="000000"/>
                <w:sz w:val="24"/>
                <w:szCs w:val="24"/>
                <w:lang w:eastAsia="es-MX"/>
              </w:rPr>
              <w:t>23</w:t>
            </w:r>
            <w:r w:rsidRPr="00A60250">
              <w:rPr>
                <w:rFonts w:ascii="Arial" w:eastAsia="Times New Roman" w:hAnsi="Arial" w:cs="Arial"/>
                <w:color w:val="000000"/>
                <w:sz w:val="24"/>
                <w:szCs w:val="24"/>
                <w:lang w:eastAsia="es-MX"/>
              </w:rPr>
              <w:t>-</w:t>
            </w:r>
            <w:r>
              <w:rPr>
                <w:rFonts w:ascii="Arial" w:eastAsia="Times New Roman" w:hAnsi="Arial" w:cs="Arial"/>
                <w:color w:val="000000"/>
                <w:sz w:val="24"/>
                <w:szCs w:val="24"/>
                <w:lang w:eastAsia="es-MX"/>
              </w:rPr>
              <w:t>23.3</w:t>
            </w:r>
            <w:r w:rsidRPr="00A60250">
              <w:rPr>
                <w:rFonts w:ascii="Arial" w:eastAsia="Times New Roman" w:hAnsi="Arial" w:cs="Arial"/>
                <w:color w:val="000000"/>
                <w:sz w:val="24"/>
                <w:szCs w:val="24"/>
                <w:lang w:eastAsia="es-MX"/>
              </w:rPr>
              <w:t>)^2-(</w:t>
            </w:r>
            <w:r w:rsidRPr="00747763">
              <w:rPr>
                <w:rFonts w:ascii="Arial" w:eastAsia="Times New Roman" w:hAnsi="Arial" w:cs="Arial"/>
                <w:color w:val="000000"/>
                <w:sz w:val="24"/>
                <w:szCs w:val="24"/>
                <w:lang w:eastAsia="es-MX"/>
              </w:rPr>
              <w:t>3500</w:t>
            </w:r>
            <w:r w:rsidRPr="00A60250">
              <w:rPr>
                <w:rFonts w:ascii="Arial" w:eastAsia="Times New Roman" w:hAnsi="Arial" w:cs="Arial"/>
                <w:color w:val="000000"/>
                <w:sz w:val="24"/>
                <w:szCs w:val="24"/>
                <w:lang w:eastAsia="es-MX"/>
              </w:rPr>
              <w:t>0-3</w:t>
            </w:r>
            <w:r w:rsidRPr="00747763">
              <w:rPr>
                <w:rFonts w:ascii="Arial" w:eastAsia="Times New Roman" w:hAnsi="Arial" w:cs="Arial"/>
                <w:color w:val="000000"/>
                <w:sz w:val="24"/>
                <w:szCs w:val="24"/>
                <w:lang w:eastAsia="es-MX"/>
              </w:rPr>
              <w:t>25</w:t>
            </w:r>
            <w:r w:rsidRPr="00A60250">
              <w:rPr>
                <w:rFonts w:ascii="Arial" w:eastAsia="Times New Roman" w:hAnsi="Arial" w:cs="Arial"/>
                <w:color w:val="000000"/>
                <w:sz w:val="24"/>
                <w:szCs w:val="24"/>
                <w:lang w:eastAsia="es-MX"/>
              </w:rPr>
              <w:t>00)^2)^(1/2)=</w:t>
            </w:r>
            <w:r>
              <w:t xml:space="preserve"> </w:t>
            </w:r>
            <w:r w:rsidRPr="00F227DE">
              <w:rPr>
                <w:rFonts w:ascii="Arial" w:eastAsia="Times New Roman" w:hAnsi="Arial" w:cs="Arial"/>
                <w:color w:val="000000"/>
                <w:sz w:val="24"/>
                <w:szCs w:val="24"/>
                <w:lang w:eastAsia="es-MX"/>
              </w:rPr>
              <w:t>0.33</w:t>
            </w:r>
          </w:p>
        </w:tc>
        <w:tc>
          <w:tcPr>
            <w:tcW w:w="0" w:type="auto"/>
            <w:tcBorders>
              <w:top w:val="nil"/>
              <w:left w:val="nil"/>
              <w:bottom w:val="single" w:sz="4" w:space="0" w:color="auto"/>
              <w:right w:val="single" w:sz="4" w:space="0" w:color="auto"/>
            </w:tcBorders>
            <w:shd w:val="clear" w:color="auto" w:fill="auto"/>
            <w:hideMark/>
          </w:tcPr>
          <w:p w14:paraId="426D3BF0" w14:textId="6E5A356F" w:rsidR="00F227DE" w:rsidRPr="00747763"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Pr="00747763">
              <w:rPr>
                <w:rFonts w:ascii="Arial" w:eastAsia="Times New Roman" w:hAnsi="Arial" w:cs="Arial"/>
                <w:color w:val="000000"/>
                <w:sz w:val="24"/>
                <w:szCs w:val="24"/>
                <w:lang w:eastAsia="es-MX"/>
              </w:rPr>
              <w:t>electr</w:t>
            </w:r>
            <w:r>
              <w:rPr>
                <w:rFonts w:ascii="Arial" w:eastAsia="Times New Roman" w:hAnsi="Arial" w:cs="Arial"/>
                <w:color w:val="000000"/>
                <w:sz w:val="24"/>
                <w:szCs w:val="24"/>
                <w:lang w:eastAsia="es-MX"/>
              </w:rPr>
              <w:t>ó</w:t>
            </w:r>
            <w:r w:rsidRPr="00747763">
              <w:rPr>
                <w:rFonts w:ascii="Arial" w:eastAsia="Times New Roman" w:hAnsi="Arial" w:cs="Arial"/>
                <w:color w:val="000000"/>
                <w:sz w:val="24"/>
                <w:szCs w:val="24"/>
                <w:lang w:eastAsia="es-MX"/>
              </w:rPr>
              <w:t xml:space="preserve">nica, </w:t>
            </w:r>
            <w:r w:rsidR="00150345">
              <w:rPr>
                <w:rFonts w:ascii="Arial" w:eastAsia="Times New Roman" w:hAnsi="Arial" w:cs="Arial"/>
                <w:color w:val="000000"/>
                <w:sz w:val="24"/>
                <w:szCs w:val="24"/>
                <w:lang w:eastAsia="es-MX"/>
              </w:rPr>
              <w:t>electrónica</w:t>
            </w:r>
            <w:r w:rsidR="00150345" w:rsidRPr="00A60250">
              <w:rPr>
                <w:rFonts w:ascii="Arial" w:eastAsia="Times New Roman" w:hAnsi="Arial" w:cs="Arial"/>
                <w:color w:val="000000"/>
                <w:sz w:val="24"/>
                <w:szCs w:val="24"/>
                <w:lang w:eastAsia="es-MX"/>
              </w:rPr>
              <w:t>) =</w:t>
            </w:r>
            <w:r>
              <w:rPr>
                <w:rFonts w:ascii="Arial" w:eastAsia="Times New Roman" w:hAnsi="Arial" w:cs="Arial"/>
                <w:color w:val="000000"/>
                <w:sz w:val="24"/>
                <w:szCs w:val="24"/>
                <w:lang w:eastAsia="es-MX"/>
              </w:rPr>
              <w:t>0</w:t>
            </w:r>
            <w:r w:rsidRPr="00A60250">
              <w:rPr>
                <w:rFonts w:ascii="Arial" w:eastAsia="Times New Roman" w:hAnsi="Arial" w:cs="Arial"/>
                <w:color w:val="000000"/>
                <w:sz w:val="24"/>
                <w:szCs w:val="24"/>
                <w:lang w:eastAsia="es-MX"/>
              </w:rPr>
              <w:t xml:space="preserve"> + (</w:t>
            </w:r>
            <w:r w:rsidRPr="00747763">
              <w:rPr>
                <w:rFonts w:ascii="Arial" w:eastAsia="Times New Roman" w:hAnsi="Arial" w:cs="Arial"/>
                <w:color w:val="000000"/>
                <w:sz w:val="24"/>
                <w:szCs w:val="24"/>
                <w:lang w:eastAsia="es-MX"/>
              </w:rPr>
              <w:t>fiel, fiel</w:t>
            </w:r>
            <w:r w:rsidRPr="00A60250">
              <w:rPr>
                <w:rFonts w:ascii="Arial" w:eastAsia="Times New Roman" w:hAnsi="Arial" w:cs="Arial"/>
                <w:color w:val="000000"/>
                <w:sz w:val="24"/>
                <w:szCs w:val="24"/>
                <w:lang w:eastAsia="es-MX"/>
              </w:rPr>
              <w:t>)=</w:t>
            </w:r>
            <w:r>
              <w:rPr>
                <w:rFonts w:ascii="Arial" w:eastAsia="Times New Roman" w:hAnsi="Arial" w:cs="Arial"/>
                <w:color w:val="000000"/>
                <w:sz w:val="24"/>
                <w:szCs w:val="24"/>
                <w:lang w:eastAsia="es-MX"/>
              </w:rPr>
              <w:t>0</w:t>
            </w:r>
          </w:p>
          <w:p w14:paraId="73A12E91" w14:textId="03AEC311" w:rsidR="00F227DE" w:rsidRPr="00A60250"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Pr>
                <w:rFonts w:ascii="Arial" w:eastAsia="Times New Roman" w:hAnsi="Arial" w:cs="Arial"/>
                <w:color w:val="000000"/>
                <w:sz w:val="24"/>
                <w:szCs w:val="24"/>
                <w:lang w:eastAsia="es-MX"/>
              </w:rPr>
              <w:t>0</w:t>
            </w:r>
          </w:p>
        </w:tc>
      </w:tr>
      <w:tr w:rsidR="00F227DE" w:rsidRPr="00747763" w14:paraId="79FECA53"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35D79CEC" w14:textId="3FA60382" w:rsidR="00F227DE" w:rsidRPr="00A60250"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Pr="00F227DE">
              <w:rPr>
                <w:rFonts w:ascii="Arial" w:eastAsia="Times New Roman" w:hAnsi="Arial" w:cs="Arial"/>
                <w:color w:val="000000"/>
                <w:sz w:val="24"/>
                <w:szCs w:val="24"/>
                <w:lang w:eastAsia="es-MX"/>
              </w:rPr>
              <w:t>25002.00544</w:t>
            </w:r>
          </w:p>
        </w:tc>
        <w:tc>
          <w:tcPr>
            <w:tcW w:w="0" w:type="auto"/>
            <w:gridSpan w:val="2"/>
            <w:tcBorders>
              <w:top w:val="single" w:sz="4" w:space="0" w:color="auto"/>
              <w:left w:val="nil"/>
              <w:bottom w:val="single" w:sz="4" w:space="0" w:color="auto"/>
              <w:right w:val="single" w:sz="4" w:space="0" w:color="auto"/>
            </w:tcBorders>
            <w:shd w:val="clear" w:color="auto" w:fill="auto"/>
            <w:vAlign w:val="bottom"/>
            <w:hideMark/>
          </w:tcPr>
          <w:p w14:paraId="2BABD45D" w14:textId="1CDAA3B2" w:rsidR="00F227DE" w:rsidRPr="00A60250"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Pr="00F227DE">
              <w:rPr>
                <w:rFonts w:ascii="Arial" w:eastAsia="Times New Roman" w:hAnsi="Arial" w:cs="Arial"/>
                <w:color w:val="000000"/>
                <w:sz w:val="24"/>
                <w:szCs w:val="24"/>
                <w:lang w:eastAsia="es-MX"/>
              </w:rPr>
              <w:t>0.33</w:t>
            </w:r>
          </w:p>
        </w:tc>
      </w:tr>
    </w:tbl>
    <w:p w14:paraId="3EA4CA7D" w14:textId="77777777" w:rsidR="00F227DE" w:rsidRPr="00747763" w:rsidRDefault="00F227DE" w:rsidP="00F227DE">
      <w:pPr>
        <w:spacing w:line="360" w:lineRule="auto"/>
        <w:jc w:val="both"/>
        <w:rPr>
          <w:rFonts w:ascii="Arial" w:hAnsi="Arial" w:cs="Arial"/>
          <w:sz w:val="24"/>
          <w:szCs w:val="24"/>
        </w:rPr>
      </w:pPr>
    </w:p>
    <w:p w14:paraId="52F8EC75" w14:textId="77777777" w:rsidR="00F227DE" w:rsidRPr="00747763" w:rsidRDefault="00F227DE" w:rsidP="00F227DE">
      <w:pPr>
        <w:pStyle w:val="Prrafodelista"/>
        <w:numPr>
          <w:ilvl w:val="0"/>
          <w:numId w:val="106"/>
        </w:numPr>
        <w:spacing w:line="360" w:lineRule="auto"/>
        <w:rPr>
          <w:rFonts w:ascii="Arial" w:hAnsi="Arial" w:cs="Arial"/>
          <w:sz w:val="24"/>
          <w:szCs w:val="24"/>
        </w:rPr>
      </w:pPr>
      <w:r w:rsidRPr="00747763">
        <w:rPr>
          <w:rFonts w:ascii="Arial" w:hAnsi="Arial" w:cs="Arial"/>
          <w:sz w:val="24"/>
          <w:szCs w:val="24"/>
        </w:rPr>
        <w:t xml:space="preserve">Al objeto 5 se le asigna el valor de </w:t>
      </w:r>
      <w:r w:rsidRPr="00747763">
        <w:rPr>
          <w:rFonts w:ascii="Arial" w:hAnsi="Arial" w:cs="Arial"/>
          <w:b/>
          <w:bCs/>
          <w:sz w:val="24"/>
          <w:szCs w:val="24"/>
        </w:rPr>
        <w:t>K2</w:t>
      </w:r>
    </w:p>
    <w:p w14:paraId="176638BB" w14:textId="13368314" w:rsidR="00F227DE" w:rsidRPr="00150345" w:rsidRDefault="00F227DE" w:rsidP="00F227DE">
      <w:pPr>
        <w:pStyle w:val="Prrafodelista"/>
        <w:numPr>
          <w:ilvl w:val="0"/>
          <w:numId w:val="106"/>
        </w:numPr>
        <w:spacing w:line="360" w:lineRule="auto"/>
        <w:rPr>
          <w:rFonts w:ascii="Arial" w:hAnsi="Arial" w:cs="Arial"/>
          <w:sz w:val="24"/>
          <w:szCs w:val="24"/>
        </w:rPr>
      </w:pPr>
      <w:r w:rsidRPr="00747763">
        <w:rPr>
          <w:rFonts w:ascii="Arial" w:hAnsi="Arial" w:cs="Arial"/>
          <w:sz w:val="24"/>
          <w:szCs w:val="24"/>
        </w:rPr>
        <w:t xml:space="preserve">Todos los objetos han sido asignados en un prototipo como se aprecia en la tabla </w:t>
      </w:r>
      <w:r>
        <w:rPr>
          <w:rFonts w:ascii="Arial" w:hAnsi="Arial" w:cs="Arial"/>
          <w:sz w:val="24"/>
          <w:szCs w:val="24"/>
        </w:rPr>
        <w:t>16</w:t>
      </w:r>
    </w:p>
    <w:p w14:paraId="479B1741" w14:textId="0FF392D0" w:rsidR="00F227DE" w:rsidRPr="00B55C96" w:rsidRDefault="00F227DE" w:rsidP="00F227DE">
      <w:pPr>
        <w:pStyle w:val="Descripcin"/>
        <w:jc w:val="center"/>
        <w:rPr>
          <w:rFonts w:ascii="Arial" w:hAnsi="Arial" w:cs="Arial"/>
          <w:color w:val="auto"/>
          <w:sz w:val="24"/>
          <w:szCs w:val="24"/>
        </w:rPr>
      </w:pPr>
      <w:bookmarkStart w:id="108" w:name="_Toc178529393"/>
      <w:r w:rsidRPr="00B55C96">
        <w:rPr>
          <w:rFonts w:ascii="Arial" w:hAnsi="Arial" w:cs="Arial"/>
          <w:color w:val="auto"/>
          <w:sz w:val="24"/>
          <w:szCs w:val="24"/>
        </w:rPr>
        <w:t xml:space="preserve">Tabla </w:t>
      </w:r>
      <w:r w:rsidRPr="00B55C96">
        <w:rPr>
          <w:rFonts w:ascii="Arial" w:hAnsi="Arial" w:cs="Arial"/>
          <w:color w:val="auto"/>
          <w:sz w:val="24"/>
          <w:szCs w:val="24"/>
        </w:rPr>
        <w:fldChar w:fldCharType="begin"/>
      </w:r>
      <w:r w:rsidRPr="00B55C96">
        <w:rPr>
          <w:rFonts w:ascii="Arial" w:hAnsi="Arial" w:cs="Arial"/>
          <w:color w:val="auto"/>
          <w:sz w:val="24"/>
          <w:szCs w:val="24"/>
        </w:rPr>
        <w:instrText xml:space="preserve"> SEQ Tabla \* ARABIC </w:instrText>
      </w:r>
      <w:r w:rsidRPr="00B55C96">
        <w:rPr>
          <w:rFonts w:ascii="Arial" w:hAnsi="Arial" w:cs="Arial"/>
          <w:color w:val="auto"/>
          <w:sz w:val="24"/>
          <w:szCs w:val="24"/>
        </w:rPr>
        <w:fldChar w:fldCharType="separate"/>
      </w:r>
      <w:r w:rsidR="00295246">
        <w:rPr>
          <w:rFonts w:ascii="Arial" w:hAnsi="Arial" w:cs="Arial"/>
          <w:noProof/>
          <w:color w:val="auto"/>
          <w:sz w:val="24"/>
          <w:szCs w:val="24"/>
        </w:rPr>
        <w:t>24</w:t>
      </w:r>
      <w:r w:rsidRPr="00B55C96">
        <w:rPr>
          <w:rFonts w:ascii="Arial" w:hAnsi="Arial" w:cs="Arial"/>
          <w:color w:val="auto"/>
          <w:sz w:val="24"/>
          <w:szCs w:val="24"/>
        </w:rPr>
        <w:fldChar w:fldCharType="end"/>
      </w:r>
      <w:r w:rsidRPr="00B55C96">
        <w:rPr>
          <w:rFonts w:ascii="Arial" w:hAnsi="Arial" w:cs="Arial"/>
          <w:color w:val="auto"/>
          <w:sz w:val="24"/>
          <w:szCs w:val="24"/>
        </w:rPr>
        <w:t xml:space="preserve"> Asignación de objetos </w:t>
      </w:r>
      <w:r w:rsidR="00150345">
        <w:rPr>
          <w:rFonts w:ascii="Arial" w:hAnsi="Arial" w:cs="Arial"/>
          <w:color w:val="auto"/>
          <w:sz w:val="24"/>
          <w:szCs w:val="24"/>
        </w:rPr>
        <w:t>tercera</w:t>
      </w:r>
      <w:r w:rsidRPr="00B55C96">
        <w:rPr>
          <w:rFonts w:ascii="Arial" w:hAnsi="Arial" w:cs="Arial"/>
          <w:color w:val="auto"/>
          <w:sz w:val="24"/>
          <w:szCs w:val="24"/>
        </w:rPr>
        <w:t xml:space="preserve"> iteración</w:t>
      </w:r>
      <w:bookmarkEnd w:id="108"/>
    </w:p>
    <w:tbl>
      <w:tblPr>
        <w:tblW w:w="0" w:type="auto"/>
        <w:tblInd w:w="80" w:type="dxa"/>
        <w:tblCellMar>
          <w:left w:w="70" w:type="dxa"/>
          <w:right w:w="70" w:type="dxa"/>
        </w:tblCellMar>
        <w:tblLook w:val="04A0" w:firstRow="1" w:lastRow="0" w:firstColumn="1" w:lastColumn="0" w:noHBand="0" w:noVBand="1"/>
      </w:tblPr>
      <w:tblGrid>
        <w:gridCol w:w="888"/>
        <w:gridCol w:w="701"/>
        <w:gridCol w:w="1965"/>
        <w:gridCol w:w="2837"/>
        <w:gridCol w:w="1689"/>
        <w:gridCol w:w="1101"/>
      </w:tblGrid>
      <w:tr w:rsidR="00F227DE" w:rsidRPr="00747763" w14:paraId="784EB205" w14:textId="77777777" w:rsidTr="000C4C93">
        <w:trPr>
          <w:trHeight w:val="1215"/>
        </w:trPr>
        <w:tc>
          <w:tcPr>
            <w:tcW w:w="0" w:type="auto"/>
            <w:tcBorders>
              <w:top w:val="single" w:sz="8" w:space="0" w:color="auto"/>
              <w:left w:val="single" w:sz="8" w:space="0" w:color="auto"/>
              <w:bottom w:val="single" w:sz="8" w:space="0" w:color="auto"/>
              <w:right w:val="single" w:sz="8" w:space="0" w:color="auto"/>
            </w:tcBorders>
            <w:shd w:val="clear" w:color="000000" w:fill="83CCEB"/>
            <w:vAlign w:val="center"/>
            <w:hideMark/>
          </w:tcPr>
          <w:p w14:paraId="23D7F0BB"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Cliente</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2E3B00CA"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Edad</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289A0A78"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Ingresos Anuales ($)</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38906334"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Categoría de Producto Favorito</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163A91EB"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Estado del cliente</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5FFC978C"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Prototipo</w:t>
            </w:r>
          </w:p>
        </w:tc>
      </w:tr>
      <w:tr w:rsidR="00F227DE" w:rsidRPr="007D6BFA" w14:paraId="6B09DEFB" w14:textId="77777777" w:rsidTr="000C4C93">
        <w:trPr>
          <w:trHeight w:val="6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7E1053B0"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1</w:t>
            </w:r>
          </w:p>
        </w:tc>
        <w:tc>
          <w:tcPr>
            <w:tcW w:w="0" w:type="auto"/>
            <w:tcBorders>
              <w:top w:val="nil"/>
              <w:left w:val="nil"/>
              <w:bottom w:val="single" w:sz="8" w:space="0" w:color="auto"/>
              <w:right w:val="single" w:sz="8" w:space="0" w:color="auto"/>
            </w:tcBorders>
            <w:shd w:val="clear" w:color="auto" w:fill="auto"/>
            <w:vAlign w:val="center"/>
            <w:hideMark/>
          </w:tcPr>
          <w:p w14:paraId="53677A1A"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25</w:t>
            </w:r>
          </w:p>
        </w:tc>
        <w:tc>
          <w:tcPr>
            <w:tcW w:w="0" w:type="auto"/>
            <w:tcBorders>
              <w:top w:val="nil"/>
              <w:left w:val="nil"/>
              <w:bottom w:val="single" w:sz="8" w:space="0" w:color="auto"/>
              <w:right w:val="single" w:sz="8" w:space="0" w:color="auto"/>
            </w:tcBorders>
            <w:shd w:val="clear" w:color="auto" w:fill="auto"/>
            <w:vAlign w:val="center"/>
            <w:hideMark/>
          </w:tcPr>
          <w:p w14:paraId="43C41854"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40,000</w:t>
            </w:r>
          </w:p>
        </w:tc>
        <w:tc>
          <w:tcPr>
            <w:tcW w:w="0" w:type="auto"/>
            <w:tcBorders>
              <w:top w:val="nil"/>
              <w:left w:val="nil"/>
              <w:bottom w:val="single" w:sz="8" w:space="0" w:color="auto"/>
              <w:right w:val="single" w:sz="8" w:space="0" w:color="auto"/>
            </w:tcBorders>
            <w:shd w:val="clear" w:color="auto" w:fill="auto"/>
            <w:vAlign w:val="center"/>
            <w:hideMark/>
          </w:tcPr>
          <w:p w14:paraId="54E62309"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Electrónica</w:t>
            </w:r>
          </w:p>
        </w:tc>
        <w:tc>
          <w:tcPr>
            <w:tcW w:w="0" w:type="auto"/>
            <w:tcBorders>
              <w:top w:val="nil"/>
              <w:left w:val="nil"/>
              <w:bottom w:val="single" w:sz="8" w:space="0" w:color="auto"/>
              <w:right w:val="single" w:sz="8" w:space="0" w:color="auto"/>
            </w:tcBorders>
            <w:shd w:val="clear" w:color="auto" w:fill="auto"/>
            <w:vAlign w:val="center"/>
            <w:hideMark/>
          </w:tcPr>
          <w:p w14:paraId="1BDAE5EA"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nuevo</w:t>
            </w:r>
          </w:p>
        </w:tc>
        <w:tc>
          <w:tcPr>
            <w:tcW w:w="0" w:type="auto"/>
            <w:tcBorders>
              <w:top w:val="nil"/>
              <w:left w:val="nil"/>
              <w:bottom w:val="single" w:sz="8" w:space="0" w:color="auto"/>
              <w:right w:val="single" w:sz="8" w:space="0" w:color="auto"/>
            </w:tcBorders>
            <w:shd w:val="clear" w:color="auto" w:fill="auto"/>
            <w:vAlign w:val="center"/>
            <w:hideMark/>
          </w:tcPr>
          <w:p w14:paraId="37B30D16"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w:t>
            </w:r>
            <w:r>
              <w:rPr>
                <w:rFonts w:ascii="Arial" w:eastAsia="Times New Roman" w:hAnsi="Arial" w:cs="Arial"/>
                <w:color w:val="000000"/>
                <w:sz w:val="24"/>
                <w:szCs w:val="24"/>
                <w:lang w:eastAsia="es-MX"/>
              </w:rPr>
              <w:t>2</w:t>
            </w:r>
          </w:p>
        </w:tc>
      </w:tr>
      <w:tr w:rsidR="00F227DE" w:rsidRPr="007D6BFA" w14:paraId="550FB14C" w14:textId="77777777" w:rsidTr="000C4C93">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74BC22CA"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w:t>
            </w:r>
          </w:p>
        </w:tc>
        <w:tc>
          <w:tcPr>
            <w:tcW w:w="0" w:type="auto"/>
            <w:tcBorders>
              <w:top w:val="nil"/>
              <w:left w:val="nil"/>
              <w:bottom w:val="single" w:sz="8" w:space="0" w:color="auto"/>
              <w:right w:val="single" w:sz="8" w:space="0" w:color="auto"/>
            </w:tcBorders>
            <w:shd w:val="clear" w:color="auto" w:fill="auto"/>
            <w:vAlign w:val="center"/>
            <w:hideMark/>
          </w:tcPr>
          <w:p w14:paraId="708F96E4"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34</w:t>
            </w:r>
          </w:p>
        </w:tc>
        <w:tc>
          <w:tcPr>
            <w:tcW w:w="0" w:type="auto"/>
            <w:tcBorders>
              <w:top w:val="nil"/>
              <w:left w:val="nil"/>
              <w:bottom w:val="single" w:sz="8" w:space="0" w:color="auto"/>
              <w:right w:val="single" w:sz="8" w:space="0" w:color="auto"/>
            </w:tcBorders>
            <w:shd w:val="clear" w:color="auto" w:fill="auto"/>
            <w:vAlign w:val="center"/>
            <w:hideMark/>
          </w:tcPr>
          <w:p w14:paraId="4F9C9E3D"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50,000</w:t>
            </w:r>
          </w:p>
        </w:tc>
        <w:tc>
          <w:tcPr>
            <w:tcW w:w="0" w:type="auto"/>
            <w:tcBorders>
              <w:top w:val="nil"/>
              <w:left w:val="nil"/>
              <w:bottom w:val="single" w:sz="8" w:space="0" w:color="auto"/>
              <w:right w:val="single" w:sz="8" w:space="0" w:color="auto"/>
            </w:tcBorders>
            <w:shd w:val="clear" w:color="auto" w:fill="auto"/>
            <w:vAlign w:val="center"/>
            <w:hideMark/>
          </w:tcPr>
          <w:p w14:paraId="466F7C47"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Ropa</w:t>
            </w:r>
          </w:p>
        </w:tc>
        <w:tc>
          <w:tcPr>
            <w:tcW w:w="0" w:type="auto"/>
            <w:tcBorders>
              <w:top w:val="nil"/>
              <w:left w:val="nil"/>
              <w:bottom w:val="single" w:sz="8" w:space="0" w:color="auto"/>
              <w:right w:val="single" w:sz="8" w:space="0" w:color="auto"/>
            </w:tcBorders>
            <w:shd w:val="clear" w:color="000000" w:fill="FFFFFF"/>
            <w:vAlign w:val="center"/>
            <w:hideMark/>
          </w:tcPr>
          <w:p w14:paraId="3DFF7BC5"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regular</w:t>
            </w:r>
          </w:p>
        </w:tc>
        <w:tc>
          <w:tcPr>
            <w:tcW w:w="0" w:type="auto"/>
            <w:tcBorders>
              <w:top w:val="nil"/>
              <w:left w:val="nil"/>
              <w:bottom w:val="single" w:sz="8" w:space="0" w:color="auto"/>
              <w:right w:val="single" w:sz="8" w:space="0" w:color="auto"/>
            </w:tcBorders>
            <w:shd w:val="clear" w:color="auto" w:fill="auto"/>
            <w:vAlign w:val="center"/>
            <w:hideMark/>
          </w:tcPr>
          <w:p w14:paraId="0D3C1574"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K1</w:t>
            </w:r>
          </w:p>
        </w:tc>
      </w:tr>
      <w:tr w:rsidR="00F227DE" w:rsidRPr="007D6BFA" w14:paraId="7C88507D" w14:textId="77777777" w:rsidTr="000C4C93">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56118640"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w:t>
            </w:r>
          </w:p>
        </w:tc>
        <w:tc>
          <w:tcPr>
            <w:tcW w:w="0" w:type="auto"/>
            <w:tcBorders>
              <w:top w:val="nil"/>
              <w:left w:val="nil"/>
              <w:bottom w:val="single" w:sz="8" w:space="0" w:color="auto"/>
              <w:right w:val="single" w:sz="8" w:space="0" w:color="auto"/>
            </w:tcBorders>
            <w:shd w:val="clear" w:color="auto" w:fill="auto"/>
            <w:vAlign w:val="center"/>
            <w:hideMark/>
          </w:tcPr>
          <w:p w14:paraId="795836B0"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22</w:t>
            </w:r>
          </w:p>
        </w:tc>
        <w:tc>
          <w:tcPr>
            <w:tcW w:w="0" w:type="auto"/>
            <w:tcBorders>
              <w:top w:val="nil"/>
              <w:left w:val="nil"/>
              <w:bottom w:val="single" w:sz="8" w:space="0" w:color="auto"/>
              <w:right w:val="single" w:sz="8" w:space="0" w:color="auto"/>
            </w:tcBorders>
            <w:shd w:val="clear" w:color="auto" w:fill="auto"/>
            <w:vAlign w:val="center"/>
            <w:hideMark/>
          </w:tcPr>
          <w:p w14:paraId="4836FE4A"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30,000</w:t>
            </w:r>
          </w:p>
        </w:tc>
        <w:tc>
          <w:tcPr>
            <w:tcW w:w="0" w:type="auto"/>
            <w:tcBorders>
              <w:top w:val="nil"/>
              <w:left w:val="nil"/>
              <w:bottom w:val="single" w:sz="8" w:space="0" w:color="auto"/>
              <w:right w:val="single" w:sz="8" w:space="0" w:color="auto"/>
            </w:tcBorders>
            <w:shd w:val="clear" w:color="auto" w:fill="auto"/>
            <w:vAlign w:val="center"/>
            <w:hideMark/>
          </w:tcPr>
          <w:p w14:paraId="00C63C92"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Comida</w:t>
            </w:r>
          </w:p>
        </w:tc>
        <w:tc>
          <w:tcPr>
            <w:tcW w:w="0" w:type="auto"/>
            <w:tcBorders>
              <w:top w:val="nil"/>
              <w:left w:val="nil"/>
              <w:bottom w:val="single" w:sz="8" w:space="0" w:color="auto"/>
              <w:right w:val="single" w:sz="8" w:space="0" w:color="auto"/>
            </w:tcBorders>
            <w:shd w:val="clear" w:color="000000" w:fill="FFFFFF"/>
            <w:vAlign w:val="center"/>
            <w:hideMark/>
          </w:tcPr>
          <w:p w14:paraId="500E5ECA"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fiel</w:t>
            </w:r>
          </w:p>
        </w:tc>
        <w:tc>
          <w:tcPr>
            <w:tcW w:w="0" w:type="auto"/>
            <w:tcBorders>
              <w:top w:val="nil"/>
              <w:left w:val="nil"/>
              <w:bottom w:val="single" w:sz="8" w:space="0" w:color="auto"/>
              <w:right w:val="single" w:sz="8" w:space="0" w:color="auto"/>
            </w:tcBorders>
            <w:shd w:val="clear" w:color="auto" w:fill="auto"/>
            <w:vAlign w:val="center"/>
            <w:hideMark/>
          </w:tcPr>
          <w:p w14:paraId="52575C9A"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K2</w:t>
            </w:r>
          </w:p>
        </w:tc>
      </w:tr>
      <w:tr w:rsidR="00F227DE" w:rsidRPr="007D6BFA" w14:paraId="6F89553D" w14:textId="77777777" w:rsidTr="000C4C93">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1484D5BB"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w:t>
            </w:r>
          </w:p>
        </w:tc>
        <w:tc>
          <w:tcPr>
            <w:tcW w:w="0" w:type="auto"/>
            <w:tcBorders>
              <w:top w:val="nil"/>
              <w:left w:val="nil"/>
              <w:bottom w:val="single" w:sz="8" w:space="0" w:color="auto"/>
              <w:right w:val="single" w:sz="8" w:space="0" w:color="auto"/>
            </w:tcBorders>
            <w:shd w:val="clear" w:color="auto" w:fill="auto"/>
            <w:vAlign w:val="center"/>
            <w:hideMark/>
          </w:tcPr>
          <w:p w14:paraId="47082666"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45</w:t>
            </w:r>
          </w:p>
        </w:tc>
        <w:tc>
          <w:tcPr>
            <w:tcW w:w="0" w:type="auto"/>
            <w:tcBorders>
              <w:top w:val="nil"/>
              <w:left w:val="nil"/>
              <w:bottom w:val="single" w:sz="8" w:space="0" w:color="auto"/>
              <w:right w:val="single" w:sz="8" w:space="0" w:color="auto"/>
            </w:tcBorders>
            <w:shd w:val="clear" w:color="auto" w:fill="auto"/>
            <w:vAlign w:val="center"/>
            <w:hideMark/>
          </w:tcPr>
          <w:p w14:paraId="1EB5EB20"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70,000</w:t>
            </w:r>
          </w:p>
        </w:tc>
        <w:tc>
          <w:tcPr>
            <w:tcW w:w="0" w:type="auto"/>
            <w:tcBorders>
              <w:top w:val="nil"/>
              <w:left w:val="nil"/>
              <w:bottom w:val="single" w:sz="8" w:space="0" w:color="auto"/>
              <w:right w:val="single" w:sz="8" w:space="0" w:color="auto"/>
            </w:tcBorders>
            <w:shd w:val="clear" w:color="auto" w:fill="auto"/>
            <w:vAlign w:val="center"/>
            <w:hideMark/>
          </w:tcPr>
          <w:p w14:paraId="4409FCD2"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Libros</w:t>
            </w:r>
          </w:p>
        </w:tc>
        <w:tc>
          <w:tcPr>
            <w:tcW w:w="0" w:type="auto"/>
            <w:tcBorders>
              <w:top w:val="nil"/>
              <w:left w:val="nil"/>
              <w:bottom w:val="single" w:sz="8" w:space="0" w:color="auto"/>
              <w:right w:val="single" w:sz="8" w:space="0" w:color="auto"/>
            </w:tcBorders>
            <w:shd w:val="clear" w:color="000000" w:fill="FFFFFF"/>
            <w:vAlign w:val="center"/>
            <w:hideMark/>
          </w:tcPr>
          <w:p w14:paraId="4E34E818"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nuevo</w:t>
            </w:r>
          </w:p>
        </w:tc>
        <w:tc>
          <w:tcPr>
            <w:tcW w:w="0" w:type="auto"/>
            <w:tcBorders>
              <w:top w:val="nil"/>
              <w:left w:val="nil"/>
              <w:bottom w:val="single" w:sz="8" w:space="0" w:color="auto"/>
              <w:right w:val="single" w:sz="8" w:space="0" w:color="auto"/>
            </w:tcBorders>
            <w:shd w:val="clear" w:color="auto" w:fill="auto"/>
            <w:vAlign w:val="center"/>
            <w:hideMark/>
          </w:tcPr>
          <w:p w14:paraId="5EB8B875"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K1</w:t>
            </w:r>
          </w:p>
        </w:tc>
      </w:tr>
      <w:tr w:rsidR="00F227DE" w:rsidRPr="007D6BFA" w14:paraId="1D190F2D" w14:textId="77777777" w:rsidTr="000C4C93">
        <w:trPr>
          <w:trHeight w:val="6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02980537"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5</w:t>
            </w:r>
          </w:p>
        </w:tc>
        <w:tc>
          <w:tcPr>
            <w:tcW w:w="0" w:type="auto"/>
            <w:tcBorders>
              <w:top w:val="nil"/>
              <w:left w:val="nil"/>
              <w:bottom w:val="single" w:sz="8" w:space="0" w:color="auto"/>
              <w:right w:val="single" w:sz="8" w:space="0" w:color="auto"/>
            </w:tcBorders>
            <w:shd w:val="clear" w:color="auto" w:fill="auto"/>
            <w:vAlign w:val="center"/>
            <w:hideMark/>
          </w:tcPr>
          <w:p w14:paraId="1D0CD2CB"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23</w:t>
            </w:r>
          </w:p>
        </w:tc>
        <w:tc>
          <w:tcPr>
            <w:tcW w:w="0" w:type="auto"/>
            <w:tcBorders>
              <w:top w:val="nil"/>
              <w:left w:val="nil"/>
              <w:bottom w:val="single" w:sz="8" w:space="0" w:color="auto"/>
              <w:right w:val="single" w:sz="8" w:space="0" w:color="auto"/>
            </w:tcBorders>
            <w:shd w:val="clear" w:color="auto" w:fill="auto"/>
            <w:vAlign w:val="center"/>
            <w:hideMark/>
          </w:tcPr>
          <w:p w14:paraId="0FFF77FD"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35,000</w:t>
            </w:r>
          </w:p>
        </w:tc>
        <w:tc>
          <w:tcPr>
            <w:tcW w:w="0" w:type="auto"/>
            <w:tcBorders>
              <w:top w:val="nil"/>
              <w:left w:val="nil"/>
              <w:bottom w:val="single" w:sz="8" w:space="0" w:color="auto"/>
              <w:right w:val="single" w:sz="8" w:space="0" w:color="auto"/>
            </w:tcBorders>
            <w:shd w:val="clear" w:color="auto" w:fill="auto"/>
            <w:vAlign w:val="center"/>
            <w:hideMark/>
          </w:tcPr>
          <w:p w14:paraId="56AADEE7"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Electrónica</w:t>
            </w:r>
          </w:p>
        </w:tc>
        <w:tc>
          <w:tcPr>
            <w:tcW w:w="0" w:type="auto"/>
            <w:tcBorders>
              <w:top w:val="nil"/>
              <w:left w:val="nil"/>
              <w:bottom w:val="single" w:sz="8" w:space="0" w:color="auto"/>
              <w:right w:val="single" w:sz="8" w:space="0" w:color="auto"/>
            </w:tcBorders>
            <w:shd w:val="clear" w:color="000000" w:fill="FFFFFF"/>
            <w:vAlign w:val="center"/>
            <w:hideMark/>
          </w:tcPr>
          <w:p w14:paraId="74363462"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fiel</w:t>
            </w:r>
          </w:p>
        </w:tc>
        <w:tc>
          <w:tcPr>
            <w:tcW w:w="0" w:type="auto"/>
            <w:tcBorders>
              <w:top w:val="nil"/>
              <w:left w:val="nil"/>
              <w:bottom w:val="single" w:sz="8" w:space="0" w:color="auto"/>
              <w:right w:val="single" w:sz="8" w:space="0" w:color="auto"/>
            </w:tcBorders>
            <w:shd w:val="clear" w:color="auto" w:fill="auto"/>
            <w:vAlign w:val="center"/>
            <w:hideMark/>
          </w:tcPr>
          <w:p w14:paraId="5E848617"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K2</w:t>
            </w:r>
          </w:p>
        </w:tc>
      </w:tr>
    </w:tbl>
    <w:p w14:paraId="1C1E35FA" w14:textId="77777777" w:rsidR="00F227DE" w:rsidRPr="00747763" w:rsidRDefault="00F227DE" w:rsidP="00BD0639">
      <w:pPr>
        <w:spacing w:line="360" w:lineRule="auto"/>
        <w:jc w:val="both"/>
        <w:rPr>
          <w:rFonts w:ascii="Arial" w:hAnsi="Arial" w:cs="Arial"/>
          <w:sz w:val="24"/>
          <w:szCs w:val="24"/>
        </w:rPr>
      </w:pPr>
    </w:p>
    <w:p w14:paraId="42CB418F" w14:textId="3A390465" w:rsidR="007D6BFA" w:rsidRPr="00747763" w:rsidRDefault="00F66339" w:rsidP="007D6BFA">
      <w:pPr>
        <w:spacing w:line="360" w:lineRule="auto"/>
        <w:jc w:val="both"/>
        <w:rPr>
          <w:rFonts w:ascii="Arial" w:hAnsi="Arial" w:cs="Arial"/>
          <w:sz w:val="24"/>
          <w:szCs w:val="24"/>
        </w:rPr>
      </w:pPr>
      <w:r w:rsidRPr="00747763">
        <w:rPr>
          <w:rFonts w:ascii="Arial" w:hAnsi="Arial" w:cs="Arial"/>
          <w:sz w:val="24"/>
          <w:szCs w:val="24"/>
        </w:rPr>
        <w:t>El algoritmo realiza el mismo procedimiento hasta que converja, en este caso converge debido a que ya no hubo movimientos, es decir, que movimiento=0.</w:t>
      </w:r>
    </w:p>
    <w:p w14:paraId="56B21A8B" w14:textId="77777777" w:rsidR="00545830" w:rsidRPr="002C1A1C" w:rsidRDefault="00545830" w:rsidP="003C64ED">
      <w:pPr>
        <w:spacing w:line="360" w:lineRule="auto"/>
        <w:jc w:val="both"/>
        <w:rPr>
          <w:rFonts w:ascii="Arial" w:hAnsi="Arial" w:cs="Arial"/>
          <w:sz w:val="24"/>
          <w:szCs w:val="24"/>
        </w:rPr>
      </w:pPr>
    </w:p>
    <w:p w14:paraId="602FF016" w14:textId="224E9C78" w:rsidR="00013853" w:rsidRDefault="00013853" w:rsidP="00013853">
      <w:pPr>
        <w:pStyle w:val="Ttulo2"/>
      </w:pPr>
      <w:bookmarkStart w:id="109" w:name="_Toc178547300"/>
      <w:r w:rsidRPr="00013853">
        <w:t xml:space="preserve">Investigaciones y </w:t>
      </w:r>
      <w:r w:rsidR="000840BA">
        <w:t>p</w:t>
      </w:r>
      <w:r w:rsidRPr="00013853">
        <w:t xml:space="preserve">royectos </w:t>
      </w:r>
      <w:r w:rsidR="000840BA">
        <w:t>u</w:t>
      </w:r>
      <w:r w:rsidRPr="00013853">
        <w:t xml:space="preserve">sados con el </w:t>
      </w:r>
      <w:r w:rsidR="000840BA">
        <w:t>a</w:t>
      </w:r>
      <w:r w:rsidRPr="00013853">
        <w:t>lgoritmo K-</w:t>
      </w:r>
      <w:proofErr w:type="spellStart"/>
      <w:r w:rsidRPr="00013853">
        <w:t>Prototypes</w:t>
      </w:r>
      <w:bookmarkEnd w:id="109"/>
      <w:proofErr w:type="spellEnd"/>
    </w:p>
    <w:p w14:paraId="247FBD2D" w14:textId="77777777" w:rsidR="00013853" w:rsidRPr="00013853" w:rsidRDefault="00013853" w:rsidP="00013853"/>
    <w:p w14:paraId="52F93468" w14:textId="7011AE99" w:rsidR="00013853" w:rsidRPr="00013853" w:rsidRDefault="00013853" w:rsidP="00013853">
      <w:pPr>
        <w:pStyle w:val="Ttulo3"/>
      </w:pPr>
      <w:bookmarkStart w:id="110" w:name="_Toc178547301"/>
      <w:r w:rsidRPr="00013853">
        <w:t>Mejora de K-</w:t>
      </w:r>
      <w:proofErr w:type="spellStart"/>
      <w:r w:rsidRPr="00013853">
        <w:t>Prototypes</w:t>
      </w:r>
      <w:proofErr w:type="spellEnd"/>
      <w:r w:rsidRPr="00013853">
        <w:t xml:space="preserve"> mediante </w:t>
      </w:r>
      <w:r w:rsidR="000840BA">
        <w:t>o</w:t>
      </w:r>
      <w:r w:rsidRPr="00013853">
        <w:t xml:space="preserve">ptimización </w:t>
      </w:r>
      <w:r w:rsidR="000840BA">
        <w:t>e</w:t>
      </w:r>
      <w:r w:rsidRPr="00013853">
        <w:t>volutiva</w:t>
      </w:r>
      <w:bookmarkEnd w:id="110"/>
    </w:p>
    <w:p w14:paraId="3D5C62E8" w14:textId="77777777" w:rsidR="00013853" w:rsidRPr="00013853" w:rsidRDefault="00013853" w:rsidP="00013853">
      <w:pPr>
        <w:spacing w:line="360" w:lineRule="auto"/>
        <w:rPr>
          <w:rFonts w:ascii="Arial" w:hAnsi="Arial" w:cs="Arial"/>
          <w:sz w:val="24"/>
          <w:szCs w:val="24"/>
        </w:rPr>
      </w:pPr>
    </w:p>
    <w:p w14:paraId="2B2BFF12" w14:textId="099C7D6C" w:rsidR="00013853" w:rsidRDefault="00013853" w:rsidP="00013853">
      <w:pPr>
        <w:spacing w:line="360" w:lineRule="auto"/>
        <w:rPr>
          <w:rFonts w:ascii="Arial" w:hAnsi="Arial" w:cs="Arial"/>
          <w:sz w:val="24"/>
          <w:szCs w:val="24"/>
        </w:rPr>
      </w:pPr>
      <w:r w:rsidRPr="00013853">
        <w:rPr>
          <w:rFonts w:ascii="Arial" w:hAnsi="Arial" w:cs="Arial"/>
          <w:sz w:val="24"/>
          <w:szCs w:val="24"/>
        </w:rPr>
        <w:t>Investigadores han propuesto mejoras al algoritmo K-</w:t>
      </w:r>
      <w:proofErr w:type="spellStart"/>
      <w:r w:rsidRPr="00013853">
        <w:rPr>
          <w:rFonts w:ascii="Arial" w:hAnsi="Arial" w:cs="Arial"/>
          <w:sz w:val="24"/>
          <w:szCs w:val="24"/>
        </w:rPr>
        <w:t>Prototypes</w:t>
      </w:r>
      <w:proofErr w:type="spellEnd"/>
      <w:r w:rsidRPr="00013853">
        <w:rPr>
          <w:rFonts w:ascii="Arial" w:hAnsi="Arial" w:cs="Arial"/>
          <w:sz w:val="24"/>
          <w:szCs w:val="24"/>
        </w:rPr>
        <w:t xml:space="preserve"> usando técnicas de optimización evolutiva como los algoritmos genéticos. Estos métodos buscan optimizar la selección de prototipos iniciales y el parámetro </w:t>
      </w:r>
      <w:r w:rsidRPr="00013853">
        <w:rPr>
          <w:rFonts w:ascii="Cambria Math" w:hAnsi="Cambria Math" w:cs="Cambria Math"/>
          <w:sz w:val="24"/>
          <w:szCs w:val="24"/>
        </w:rPr>
        <w:t>𝛾</w:t>
      </w:r>
      <w:r>
        <w:rPr>
          <w:rFonts w:ascii="Arial" w:hAnsi="Arial" w:cs="Arial"/>
          <w:sz w:val="24"/>
          <w:szCs w:val="24"/>
        </w:rPr>
        <w:t xml:space="preserve"> </w:t>
      </w:r>
      <w:r w:rsidRPr="00013853">
        <w:rPr>
          <w:rFonts w:ascii="Arial" w:hAnsi="Arial" w:cs="Arial"/>
          <w:sz w:val="24"/>
          <w:szCs w:val="24"/>
        </w:rPr>
        <w:t xml:space="preserve">γ, mejorando la precisión y estabilidad del </w:t>
      </w:r>
      <w:proofErr w:type="spellStart"/>
      <w:r w:rsidRPr="00013853">
        <w:rPr>
          <w:rFonts w:ascii="Arial" w:hAnsi="Arial" w:cs="Arial"/>
          <w:sz w:val="24"/>
          <w:szCs w:val="24"/>
        </w:rPr>
        <w:t>clustering</w:t>
      </w:r>
      <w:proofErr w:type="spellEnd"/>
      <w:r w:rsidRPr="00013853">
        <w:rPr>
          <w:rFonts w:ascii="Arial" w:hAnsi="Arial" w:cs="Arial"/>
          <w:sz w:val="24"/>
          <w:szCs w:val="24"/>
        </w:rPr>
        <w:t>.</w:t>
      </w:r>
    </w:p>
    <w:p w14:paraId="2B6030EA" w14:textId="77777777" w:rsidR="009D09B8" w:rsidRPr="00013853" w:rsidRDefault="009D09B8" w:rsidP="00013853">
      <w:pPr>
        <w:spacing w:line="360" w:lineRule="auto"/>
        <w:rPr>
          <w:rFonts w:ascii="Arial" w:hAnsi="Arial" w:cs="Arial"/>
          <w:sz w:val="24"/>
          <w:szCs w:val="24"/>
        </w:rPr>
      </w:pPr>
    </w:p>
    <w:p w14:paraId="5FCD741E" w14:textId="2A8C9E75" w:rsidR="00013853" w:rsidRDefault="00013853" w:rsidP="00013853">
      <w:pPr>
        <w:pStyle w:val="Ttulo3"/>
      </w:pPr>
      <w:bookmarkStart w:id="111" w:name="_Toc178547302"/>
      <w:r w:rsidRPr="00013853">
        <w:t xml:space="preserve">Aplicaciones en </w:t>
      </w:r>
      <w:r w:rsidR="000840BA">
        <w:t>b</w:t>
      </w:r>
      <w:r w:rsidRPr="00013853">
        <w:t>ioinformática</w:t>
      </w:r>
      <w:bookmarkEnd w:id="111"/>
    </w:p>
    <w:p w14:paraId="36145A42" w14:textId="77777777" w:rsidR="00013853" w:rsidRPr="00013853" w:rsidRDefault="00013853" w:rsidP="00013853"/>
    <w:p w14:paraId="774EE6C2" w14:textId="538441F8" w:rsidR="00013853" w:rsidRPr="00013853" w:rsidRDefault="00013853" w:rsidP="00013853">
      <w:pPr>
        <w:spacing w:line="360" w:lineRule="auto"/>
        <w:rPr>
          <w:rFonts w:ascii="Arial" w:hAnsi="Arial" w:cs="Arial"/>
          <w:sz w:val="24"/>
          <w:szCs w:val="24"/>
        </w:rPr>
      </w:pPr>
      <w:r w:rsidRPr="00013853">
        <w:rPr>
          <w:rFonts w:ascii="Arial" w:hAnsi="Arial" w:cs="Arial"/>
          <w:sz w:val="24"/>
          <w:szCs w:val="24"/>
        </w:rPr>
        <w:t>En el campo de la bioinformática, el K-</w:t>
      </w:r>
      <w:proofErr w:type="spellStart"/>
      <w:r w:rsidRPr="00013853">
        <w:rPr>
          <w:rFonts w:ascii="Arial" w:hAnsi="Arial" w:cs="Arial"/>
          <w:sz w:val="24"/>
          <w:szCs w:val="24"/>
        </w:rPr>
        <w:t>Prototypes</w:t>
      </w:r>
      <w:proofErr w:type="spellEnd"/>
      <w:r w:rsidRPr="00013853">
        <w:rPr>
          <w:rFonts w:ascii="Arial" w:hAnsi="Arial" w:cs="Arial"/>
          <w:sz w:val="24"/>
          <w:szCs w:val="24"/>
        </w:rPr>
        <w:t xml:space="preserve"> se ha utilizado para agrupar datos genéticos y clínicos, donde los atributos incluyen información tanto numérica (como la expresión génica) como categórica (como el tipo de enfermedad).</w:t>
      </w:r>
    </w:p>
    <w:p w14:paraId="2770BDFD" w14:textId="77777777" w:rsidR="00A81C1A" w:rsidRDefault="00A81C1A" w:rsidP="00A81C1A">
      <w:pPr>
        <w:spacing w:line="360" w:lineRule="auto"/>
      </w:pPr>
    </w:p>
    <w:p w14:paraId="49C5C16B" w14:textId="501D5A27" w:rsidR="00A81C1A" w:rsidRPr="00A81C1A" w:rsidRDefault="00A81C1A" w:rsidP="00A81C1A">
      <w:pPr>
        <w:pStyle w:val="Ttulo3"/>
        <w:spacing w:line="360" w:lineRule="auto"/>
        <w:rPr>
          <w:rFonts w:eastAsia="Times New Roman"/>
          <w:lang w:eastAsia="es-MX"/>
        </w:rPr>
      </w:pPr>
      <w:bookmarkStart w:id="112" w:name="_Toc178547303"/>
      <w:r w:rsidRPr="00A81C1A">
        <w:rPr>
          <w:rFonts w:eastAsia="Times New Roman"/>
          <w:lang w:eastAsia="es-MX"/>
        </w:rPr>
        <w:t>Optimización del Transporte Público en Singapur</w:t>
      </w:r>
      <w:bookmarkEnd w:id="112"/>
    </w:p>
    <w:p w14:paraId="03C408C2" w14:textId="77777777" w:rsidR="00A81C1A" w:rsidRDefault="00A81C1A" w:rsidP="00A81C1A">
      <w:pPr>
        <w:spacing w:line="360" w:lineRule="auto"/>
        <w:jc w:val="both"/>
        <w:rPr>
          <w:rFonts w:ascii="Arial" w:hAnsi="Arial" w:cs="Arial"/>
          <w:sz w:val="24"/>
          <w:szCs w:val="24"/>
          <w:lang w:eastAsia="es-MX"/>
        </w:rPr>
      </w:pPr>
    </w:p>
    <w:p w14:paraId="429A0E2C" w14:textId="28A2AC98" w:rsidR="00A81C1A" w:rsidRPr="00A81C1A" w:rsidRDefault="00A81C1A" w:rsidP="00A81C1A">
      <w:pPr>
        <w:spacing w:line="360" w:lineRule="auto"/>
        <w:jc w:val="both"/>
        <w:rPr>
          <w:rFonts w:ascii="Arial" w:hAnsi="Arial" w:cs="Arial"/>
          <w:sz w:val="24"/>
          <w:szCs w:val="24"/>
          <w:lang w:eastAsia="es-MX"/>
        </w:rPr>
      </w:pPr>
      <w:r w:rsidRPr="00A81C1A">
        <w:rPr>
          <w:rFonts w:ascii="Arial" w:hAnsi="Arial" w:cs="Arial"/>
          <w:sz w:val="24"/>
          <w:szCs w:val="24"/>
          <w:lang w:eastAsia="es-MX"/>
        </w:rPr>
        <w:t>Contexto: En un estudio realizado por la Universidad Nacional de Singapur, K-</w:t>
      </w:r>
      <w:proofErr w:type="spellStart"/>
      <w:r w:rsidRPr="00A81C1A">
        <w:rPr>
          <w:rFonts w:ascii="Arial" w:hAnsi="Arial" w:cs="Arial"/>
          <w:sz w:val="24"/>
          <w:szCs w:val="24"/>
          <w:lang w:eastAsia="es-MX"/>
        </w:rPr>
        <w:t>Prototypes</w:t>
      </w:r>
      <w:proofErr w:type="spellEnd"/>
      <w:r w:rsidRPr="00A81C1A">
        <w:rPr>
          <w:rFonts w:ascii="Arial" w:hAnsi="Arial" w:cs="Arial"/>
          <w:sz w:val="24"/>
          <w:szCs w:val="24"/>
          <w:lang w:eastAsia="es-MX"/>
        </w:rPr>
        <w:t xml:space="preserve"> se utilizó para analizar datos de transporte público, incluyendo tiempos de viaje (numéricos) y tipos de usuarios (categóricos).</w:t>
      </w:r>
    </w:p>
    <w:p w14:paraId="2B1E81D5" w14:textId="77777777" w:rsidR="00A81C1A" w:rsidRPr="00A81C1A" w:rsidRDefault="00A81C1A" w:rsidP="00A81C1A">
      <w:pPr>
        <w:spacing w:line="360" w:lineRule="auto"/>
        <w:jc w:val="both"/>
        <w:rPr>
          <w:rFonts w:ascii="Arial" w:hAnsi="Arial" w:cs="Arial"/>
          <w:sz w:val="24"/>
          <w:szCs w:val="24"/>
          <w:lang w:eastAsia="es-MX"/>
        </w:rPr>
      </w:pPr>
      <w:r w:rsidRPr="00A81C1A">
        <w:rPr>
          <w:rFonts w:ascii="Arial" w:hAnsi="Arial" w:cs="Arial"/>
          <w:sz w:val="24"/>
          <w:szCs w:val="24"/>
          <w:lang w:eastAsia="es-MX"/>
        </w:rPr>
        <w:t>Resultados: La investigación ayudó a mejorar la planificación de rutas y la distribución de recursos en el transporte público.</w:t>
      </w:r>
    </w:p>
    <w:p w14:paraId="3A7FE14A" w14:textId="123681C7" w:rsidR="00A81C1A" w:rsidRPr="00A81C1A" w:rsidRDefault="00A81C1A" w:rsidP="00A81C1A">
      <w:pPr>
        <w:pStyle w:val="Ttulo3"/>
        <w:spacing w:line="360" w:lineRule="auto"/>
        <w:rPr>
          <w:color w:val="auto"/>
          <w:sz w:val="24"/>
          <w:lang w:eastAsia="es-MX"/>
        </w:rPr>
      </w:pPr>
      <w:bookmarkStart w:id="113" w:name="_Toc178547304"/>
      <w:r w:rsidRPr="00A81C1A">
        <w:rPr>
          <w:color w:val="auto"/>
          <w:sz w:val="24"/>
          <w:lang w:eastAsia="es-MX"/>
        </w:rPr>
        <w:t>Segmentación de Clientes en Comercio Electrónico en China</w:t>
      </w:r>
      <w:bookmarkEnd w:id="113"/>
    </w:p>
    <w:p w14:paraId="16F94A07" w14:textId="77777777" w:rsidR="00A81C1A" w:rsidRPr="00A81C1A" w:rsidRDefault="00A81C1A" w:rsidP="00A81C1A">
      <w:pPr>
        <w:spacing w:line="360" w:lineRule="auto"/>
        <w:jc w:val="both"/>
        <w:rPr>
          <w:rFonts w:ascii="Arial" w:hAnsi="Arial" w:cs="Arial"/>
          <w:sz w:val="24"/>
          <w:szCs w:val="24"/>
          <w:lang w:eastAsia="es-MX"/>
        </w:rPr>
      </w:pPr>
    </w:p>
    <w:p w14:paraId="56F2AA80" w14:textId="72C1FC4F" w:rsidR="00A81C1A" w:rsidRPr="00A81C1A" w:rsidRDefault="00A81C1A" w:rsidP="00A81C1A">
      <w:pPr>
        <w:spacing w:line="360" w:lineRule="auto"/>
        <w:jc w:val="both"/>
        <w:rPr>
          <w:rFonts w:ascii="Arial" w:hAnsi="Arial" w:cs="Arial"/>
          <w:sz w:val="24"/>
          <w:szCs w:val="24"/>
          <w:lang w:eastAsia="es-MX"/>
        </w:rPr>
      </w:pPr>
      <w:r w:rsidRPr="00A81C1A">
        <w:rPr>
          <w:rFonts w:ascii="Arial" w:hAnsi="Arial" w:cs="Arial"/>
          <w:sz w:val="24"/>
          <w:szCs w:val="24"/>
          <w:lang w:eastAsia="es-MX"/>
        </w:rPr>
        <w:lastRenderedPageBreak/>
        <w:t>Contexto: Una gran empresa de comercio electrónico en China utilizó K-</w:t>
      </w:r>
      <w:proofErr w:type="spellStart"/>
      <w:r w:rsidRPr="00A81C1A">
        <w:rPr>
          <w:rFonts w:ascii="Arial" w:hAnsi="Arial" w:cs="Arial"/>
          <w:sz w:val="24"/>
          <w:szCs w:val="24"/>
          <w:lang w:eastAsia="es-MX"/>
        </w:rPr>
        <w:t>Prototypes</w:t>
      </w:r>
      <w:proofErr w:type="spellEnd"/>
      <w:r w:rsidRPr="00A81C1A">
        <w:rPr>
          <w:rFonts w:ascii="Arial" w:hAnsi="Arial" w:cs="Arial"/>
          <w:sz w:val="24"/>
          <w:szCs w:val="24"/>
          <w:lang w:eastAsia="es-MX"/>
        </w:rPr>
        <w:t xml:space="preserve"> para segmentar a sus clientes basándose en el historial de compras y preferencias de productos.</w:t>
      </w:r>
    </w:p>
    <w:p w14:paraId="3683C971" w14:textId="77777777" w:rsidR="00A81C1A" w:rsidRPr="00A81C1A" w:rsidRDefault="00A81C1A" w:rsidP="00A81C1A">
      <w:pPr>
        <w:spacing w:line="360" w:lineRule="auto"/>
        <w:jc w:val="both"/>
        <w:rPr>
          <w:rFonts w:ascii="Arial" w:hAnsi="Arial" w:cs="Arial"/>
          <w:sz w:val="24"/>
          <w:szCs w:val="24"/>
          <w:lang w:eastAsia="es-MX"/>
        </w:rPr>
      </w:pPr>
      <w:r w:rsidRPr="00A81C1A">
        <w:rPr>
          <w:rFonts w:ascii="Arial" w:hAnsi="Arial" w:cs="Arial"/>
          <w:sz w:val="24"/>
          <w:szCs w:val="24"/>
          <w:lang w:eastAsia="es-MX"/>
        </w:rPr>
        <w:t>Resultados: La segmentación permitió personalizar las ofertas y mejorar la experiencia del cliente, resultando en un aumento significativo en la satisfacción y las tasas de conversión de ventas.</w:t>
      </w:r>
    </w:p>
    <w:p w14:paraId="6E4CAF7E" w14:textId="43EA6521" w:rsidR="00A81C1A" w:rsidRPr="00A81C1A" w:rsidRDefault="00A81C1A" w:rsidP="00A81C1A">
      <w:pPr>
        <w:pStyle w:val="Ttulo3"/>
        <w:spacing w:line="360" w:lineRule="auto"/>
        <w:rPr>
          <w:color w:val="auto"/>
          <w:sz w:val="24"/>
          <w:lang w:eastAsia="es-MX"/>
        </w:rPr>
      </w:pPr>
      <w:bookmarkStart w:id="114" w:name="_Toc178547305"/>
      <w:r w:rsidRPr="00A81C1A">
        <w:rPr>
          <w:color w:val="auto"/>
          <w:sz w:val="24"/>
          <w:lang w:eastAsia="es-MX"/>
        </w:rPr>
        <w:t>Análisis de Datos Clínicos en Estados Unidos</w:t>
      </w:r>
      <w:bookmarkEnd w:id="114"/>
    </w:p>
    <w:p w14:paraId="3BC0F6F9" w14:textId="77777777" w:rsidR="00A81C1A" w:rsidRPr="00A81C1A" w:rsidRDefault="00A81C1A" w:rsidP="00A81C1A">
      <w:pPr>
        <w:spacing w:line="360" w:lineRule="auto"/>
        <w:jc w:val="both"/>
        <w:rPr>
          <w:rFonts w:ascii="Arial" w:hAnsi="Arial" w:cs="Arial"/>
          <w:sz w:val="24"/>
          <w:szCs w:val="24"/>
          <w:lang w:eastAsia="es-MX"/>
        </w:rPr>
      </w:pPr>
    </w:p>
    <w:p w14:paraId="0EF564F2" w14:textId="366E2CFF" w:rsidR="00A81C1A" w:rsidRPr="00A81C1A" w:rsidRDefault="00A81C1A" w:rsidP="00A81C1A">
      <w:pPr>
        <w:spacing w:line="360" w:lineRule="auto"/>
        <w:jc w:val="both"/>
        <w:rPr>
          <w:rFonts w:ascii="Arial" w:hAnsi="Arial" w:cs="Arial"/>
          <w:sz w:val="24"/>
          <w:szCs w:val="24"/>
          <w:lang w:eastAsia="es-MX"/>
        </w:rPr>
      </w:pPr>
      <w:r w:rsidRPr="00A81C1A">
        <w:rPr>
          <w:rFonts w:ascii="Arial" w:hAnsi="Arial" w:cs="Arial"/>
          <w:sz w:val="24"/>
          <w:szCs w:val="24"/>
          <w:lang w:eastAsia="es-MX"/>
        </w:rPr>
        <w:t>Contexto: Un hospital en Estados Unidos aplicó K-</w:t>
      </w:r>
      <w:proofErr w:type="spellStart"/>
      <w:r w:rsidRPr="00A81C1A">
        <w:rPr>
          <w:rFonts w:ascii="Arial" w:hAnsi="Arial" w:cs="Arial"/>
          <w:sz w:val="24"/>
          <w:szCs w:val="24"/>
          <w:lang w:eastAsia="es-MX"/>
        </w:rPr>
        <w:t>Prototypes</w:t>
      </w:r>
      <w:proofErr w:type="spellEnd"/>
      <w:r w:rsidRPr="00A81C1A">
        <w:rPr>
          <w:rFonts w:ascii="Arial" w:hAnsi="Arial" w:cs="Arial"/>
          <w:sz w:val="24"/>
          <w:szCs w:val="24"/>
          <w:lang w:eastAsia="es-MX"/>
        </w:rPr>
        <w:t xml:space="preserve"> para analizar datos clínicos de pacientes, incluyendo datos numéricos (edad, resultados de pruebas) y categóricos (diagnósticos, tratamientos).</w:t>
      </w:r>
    </w:p>
    <w:p w14:paraId="772E483D" w14:textId="77777777" w:rsidR="00A81C1A" w:rsidRDefault="00A81C1A" w:rsidP="00A81C1A">
      <w:pPr>
        <w:spacing w:line="360" w:lineRule="auto"/>
        <w:jc w:val="both"/>
        <w:rPr>
          <w:rFonts w:ascii="Arial" w:hAnsi="Arial" w:cs="Arial"/>
          <w:sz w:val="24"/>
          <w:szCs w:val="24"/>
          <w:lang w:eastAsia="es-MX"/>
        </w:rPr>
      </w:pPr>
      <w:r w:rsidRPr="00A81C1A">
        <w:rPr>
          <w:rFonts w:ascii="Arial" w:hAnsi="Arial" w:cs="Arial"/>
          <w:sz w:val="24"/>
          <w:szCs w:val="24"/>
          <w:lang w:eastAsia="es-MX"/>
        </w:rPr>
        <w:t xml:space="preserve">Resultados: Los </w:t>
      </w:r>
      <w:proofErr w:type="spellStart"/>
      <w:r w:rsidRPr="00A81C1A">
        <w:rPr>
          <w:rFonts w:ascii="Arial" w:hAnsi="Arial" w:cs="Arial"/>
          <w:sz w:val="24"/>
          <w:szCs w:val="24"/>
          <w:lang w:eastAsia="es-MX"/>
        </w:rPr>
        <w:t>clusters</w:t>
      </w:r>
      <w:proofErr w:type="spellEnd"/>
      <w:r w:rsidRPr="00A81C1A">
        <w:rPr>
          <w:rFonts w:ascii="Arial" w:hAnsi="Arial" w:cs="Arial"/>
          <w:sz w:val="24"/>
          <w:szCs w:val="24"/>
          <w:lang w:eastAsia="es-MX"/>
        </w:rPr>
        <w:t xml:space="preserve"> formados ayudaron a identificar patrones en los datos clínicos, lo cual mejoró la personalización de tratamientos y estrategias de atención.</w:t>
      </w:r>
    </w:p>
    <w:p w14:paraId="662CFCC3" w14:textId="77777777" w:rsidR="00E57656" w:rsidRPr="00A81C1A" w:rsidRDefault="00E57656" w:rsidP="00A81C1A">
      <w:pPr>
        <w:spacing w:line="360" w:lineRule="auto"/>
        <w:jc w:val="both"/>
        <w:rPr>
          <w:rFonts w:ascii="Arial" w:hAnsi="Arial" w:cs="Arial"/>
          <w:sz w:val="24"/>
          <w:szCs w:val="24"/>
          <w:lang w:eastAsia="es-MX"/>
        </w:rPr>
      </w:pPr>
    </w:p>
    <w:p w14:paraId="36C1675C" w14:textId="0E62B86E" w:rsidR="00A81C1A" w:rsidRPr="00A81C1A" w:rsidRDefault="00E57656" w:rsidP="00E57656">
      <w:pPr>
        <w:pStyle w:val="Ttulo2"/>
      </w:pPr>
      <w:bookmarkStart w:id="115" w:name="_Toc178547306"/>
      <w:r>
        <w:t>Herramientas</w:t>
      </w:r>
      <w:r w:rsidR="006B6E7E">
        <w:t xml:space="preserve"> utilizadas</w:t>
      </w:r>
      <w:bookmarkEnd w:id="115"/>
    </w:p>
    <w:p w14:paraId="22BCCC43" w14:textId="77777777" w:rsidR="00E57656" w:rsidRDefault="00E57656" w:rsidP="00E57656"/>
    <w:p w14:paraId="343FFFF4" w14:textId="77777777" w:rsidR="00E57656" w:rsidRDefault="00E57656" w:rsidP="00E57656"/>
    <w:p w14:paraId="7CBA3E60" w14:textId="3FF4FAA2" w:rsidR="00831FE6" w:rsidRPr="00E57656" w:rsidRDefault="00831FE6" w:rsidP="00E57656">
      <w:pPr>
        <w:rPr>
          <w:rFonts w:ascii="Arial" w:hAnsi="Arial" w:cs="Arial"/>
          <w:b/>
          <w:bCs/>
          <w:sz w:val="24"/>
          <w:szCs w:val="24"/>
        </w:rPr>
      </w:pPr>
      <w:r w:rsidRPr="00E57656">
        <w:rPr>
          <w:rFonts w:ascii="Arial" w:hAnsi="Arial" w:cs="Arial"/>
          <w:b/>
          <w:bCs/>
          <w:sz w:val="24"/>
          <w:szCs w:val="24"/>
        </w:rPr>
        <w:t xml:space="preserve">Visual Studio </w:t>
      </w:r>
      <w:proofErr w:type="spellStart"/>
      <w:r w:rsidRPr="00E57656">
        <w:rPr>
          <w:rFonts w:ascii="Arial" w:hAnsi="Arial" w:cs="Arial"/>
          <w:b/>
          <w:bCs/>
          <w:sz w:val="24"/>
          <w:szCs w:val="24"/>
        </w:rPr>
        <w:t>Code</w:t>
      </w:r>
      <w:proofErr w:type="spellEnd"/>
      <w:r w:rsidRPr="00E57656">
        <w:rPr>
          <w:rFonts w:ascii="Arial" w:hAnsi="Arial" w:cs="Arial"/>
          <w:b/>
          <w:bCs/>
          <w:sz w:val="24"/>
          <w:szCs w:val="24"/>
        </w:rPr>
        <w:t xml:space="preserve"> (VS </w:t>
      </w:r>
      <w:proofErr w:type="spellStart"/>
      <w:r w:rsidRPr="00E57656">
        <w:rPr>
          <w:rFonts w:ascii="Arial" w:hAnsi="Arial" w:cs="Arial"/>
          <w:b/>
          <w:bCs/>
          <w:sz w:val="24"/>
          <w:szCs w:val="24"/>
        </w:rPr>
        <w:t>Code</w:t>
      </w:r>
      <w:proofErr w:type="spellEnd"/>
      <w:r w:rsidRPr="00E57656">
        <w:rPr>
          <w:rFonts w:ascii="Arial" w:hAnsi="Arial" w:cs="Arial"/>
          <w:b/>
          <w:bCs/>
          <w:sz w:val="24"/>
          <w:szCs w:val="24"/>
        </w:rPr>
        <w:t>)</w:t>
      </w:r>
    </w:p>
    <w:p w14:paraId="2ED104E6" w14:textId="6EEE8F5A" w:rsidR="00DA128E" w:rsidRPr="00DA128E" w:rsidRDefault="00DA128E" w:rsidP="00DA128E">
      <w:pPr>
        <w:pStyle w:val="Sinespaciado"/>
        <w:spacing w:line="360" w:lineRule="auto"/>
        <w:jc w:val="both"/>
        <w:rPr>
          <w:rFonts w:ascii="Arial" w:hAnsi="Arial" w:cs="Arial"/>
          <w:sz w:val="24"/>
          <w:szCs w:val="24"/>
        </w:rPr>
      </w:pPr>
    </w:p>
    <w:p w14:paraId="23B5C64B" w14:textId="77777777" w:rsidR="00DA128E" w:rsidRPr="00DA128E" w:rsidRDefault="00DA128E" w:rsidP="00DA128E">
      <w:pPr>
        <w:pStyle w:val="Sinespaciado"/>
        <w:spacing w:line="360" w:lineRule="auto"/>
        <w:jc w:val="both"/>
        <w:rPr>
          <w:rFonts w:ascii="Arial" w:hAnsi="Arial" w:cs="Arial"/>
          <w:sz w:val="24"/>
          <w:szCs w:val="24"/>
        </w:rPr>
      </w:pPr>
      <w:r w:rsidRPr="00DA128E">
        <w:rPr>
          <w:rFonts w:ascii="Arial" w:hAnsi="Arial" w:cs="Arial"/>
          <w:sz w:val="24"/>
          <w:szCs w:val="24"/>
        </w:rPr>
        <w:t xml:space="preserve">Visual Studio </w:t>
      </w:r>
      <w:proofErr w:type="spellStart"/>
      <w:r w:rsidRPr="00DA128E">
        <w:rPr>
          <w:rFonts w:ascii="Arial" w:hAnsi="Arial" w:cs="Arial"/>
          <w:sz w:val="24"/>
          <w:szCs w:val="24"/>
        </w:rPr>
        <w:t>Code</w:t>
      </w:r>
      <w:proofErr w:type="spellEnd"/>
      <w:r w:rsidRPr="00DA128E">
        <w:rPr>
          <w:rFonts w:ascii="Arial" w:hAnsi="Arial" w:cs="Arial"/>
          <w:sz w:val="24"/>
          <w:szCs w:val="24"/>
        </w:rPr>
        <w:t xml:space="preserve"> es un editor de código desarrollado por Microsoft que, a pesar de su ligereza, ofrece una gran potencia. Incluye soporte para la depuración, control de versiones Git, resaltado de sintaxis, </w:t>
      </w:r>
      <w:proofErr w:type="spellStart"/>
      <w:r w:rsidRPr="00DA128E">
        <w:rPr>
          <w:rFonts w:ascii="Arial" w:hAnsi="Arial" w:cs="Arial"/>
          <w:sz w:val="24"/>
          <w:szCs w:val="24"/>
        </w:rPr>
        <w:t>IntelliSense</w:t>
      </w:r>
      <w:proofErr w:type="spellEnd"/>
      <w:r w:rsidRPr="00DA128E">
        <w:rPr>
          <w:rFonts w:ascii="Arial" w:hAnsi="Arial" w:cs="Arial"/>
          <w:sz w:val="24"/>
          <w:szCs w:val="24"/>
        </w:rPr>
        <w:t xml:space="preserve"> (autocompletado inteligente), </w:t>
      </w:r>
      <w:proofErr w:type="spellStart"/>
      <w:r w:rsidRPr="00DA128E">
        <w:rPr>
          <w:rFonts w:ascii="Arial" w:hAnsi="Arial" w:cs="Arial"/>
          <w:sz w:val="24"/>
          <w:szCs w:val="24"/>
        </w:rPr>
        <w:t>snippets</w:t>
      </w:r>
      <w:proofErr w:type="spellEnd"/>
      <w:r w:rsidRPr="00DA128E">
        <w:rPr>
          <w:rFonts w:ascii="Arial" w:hAnsi="Arial" w:cs="Arial"/>
          <w:sz w:val="24"/>
          <w:szCs w:val="24"/>
        </w:rPr>
        <w:t xml:space="preserve">, y refactorización de código. Su diseño extensible permite añadir funcionalidades a través de extensiones, haciéndolo altamente adaptable a diferentes lenguajes y necesidades de desarrollo. Una de sus características más útiles es la terminal integrada, que facilita la ejecución de comandos durante el desarrollo de software. Visual Studio </w:t>
      </w:r>
      <w:proofErr w:type="spellStart"/>
      <w:r w:rsidRPr="00DA128E">
        <w:rPr>
          <w:rFonts w:ascii="Arial" w:hAnsi="Arial" w:cs="Arial"/>
          <w:sz w:val="24"/>
          <w:szCs w:val="24"/>
        </w:rPr>
        <w:t>Code</w:t>
      </w:r>
      <w:proofErr w:type="spellEnd"/>
      <w:r w:rsidRPr="00DA128E">
        <w:rPr>
          <w:rFonts w:ascii="Arial" w:hAnsi="Arial" w:cs="Arial"/>
          <w:sz w:val="24"/>
          <w:szCs w:val="24"/>
        </w:rPr>
        <w:t xml:space="preserve"> no está restringido en cuanto al tipo de aplicaciones que se pueden desarrollar con él, ya que se adapta de manera flexible a las necesidades de cada proyecto. Estas características lo convierten en una opción </w:t>
      </w:r>
      <w:r w:rsidRPr="00DA128E">
        <w:rPr>
          <w:rFonts w:ascii="Arial" w:hAnsi="Arial" w:cs="Arial"/>
          <w:sz w:val="24"/>
          <w:szCs w:val="24"/>
        </w:rPr>
        <w:lastRenderedPageBreak/>
        <w:t>preferida para entornos que requieren la integración de lenguajes y herramientas para el análisis de datos multivariantes.</w:t>
      </w:r>
    </w:p>
    <w:p w14:paraId="5A64E0AA" w14:textId="6FDF8EA2" w:rsidR="006F2A33" w:rsidRPr="006F2A33" w:rsidRDefault="006F2A33" w:rsidP="006F2A33">
      <w:pPr>
        <w:pStyle w:val="Sinespaciado"/>
        <w:spacing w:line="360" w:lineRule="auto"/>
        <w:jc w:val="both"/>
        <w:rPr>
          <w:rFonts w:ascii="Arial" w:hAnsi="Arial" w:cs="Arial"/>
          <w:sz w:val="24"/>
          <w:szCs w:val="24"/>
        </w:rPr>
      </w:pPr>
    </w:p>
    <w:p w14:paraId="292C9458" w14:textId="77777777" w:rsidR="006F2A33" w:rsidRPr="00E57656" w:rsidRDefault="006F2A33" w:rsidP="00E57656">
      <w:pPr>
        <w:rPr>
          <w:rFonts w:ascii="Arial" w:hAnsi="Arial" w:cs="Arial"/>
          <w:b/>
          <w:bCs/>
          <w:sz w:val="24"/>
          <w:szCs w:val="24"/>
        </w:rPr>
      </w:pPr>
      <w:r w:rsidRPr="00E57656">
        <w:rPr>
          <w:rFonts w:ascii="Arial" w:hAnsi="Arial" w:cs="Arial"/>
          <w:b/>
          <w:bCs/>
          <w:sz w:val="24"/>
          <w:szCs w:val="24"/>
        </w:rPr>
        <w:t>Python</w:t>
      </w:r>
    </w:p>
    <w:p w14:paraId="0CEC431B" w14:textId="77777777" w:rsidR="004D2AD0" w:rsidRDefault="004D2AD0" w:rsidP="004D2AD0">
      <w:pPr>
        <w:spacing w:line="360" w:lineRule="auto"/>
        <w:jc w:val="both"/>
        <w:rPr>
          <w:rFonts w:ascii="Arial" w:hAnsi="Arial" w:cs="Arial"/>
          <w:sz w:val="24"/>
          <w:szCs w:val="24"/>
        </w:rPr>
      </w:pPr>
    </w:p>
    <w:p w14:paraId="64B72568" w14:textId="6C9E388C" w:rsidR="004D2AD0" w:rsidRPr="004D2AD0" w:rsidRDefault="004D2AD0" w:rsidP="004D2AD0">
      <w:pPr>
        <w:spacing w:line="360" w:lineRule="auto"/>
        <w:jc w:val="both"/>
        <w:rPr>
          <w:rFonts w:ascii="Arial" w:hAnsi="Arial" w:cs="Arial"/>
          <w:sz w:val="24"/>
          <w:szCs w:val="24"/>
        </w:rPr>
      </w:pPr>
      <w:r w:rsidRPr="004D2AD0">
        <w:rPr>
          <w:rFonts w:ascii="Arial" w:hAnsi="Arial" w:cs="Arial"/>
          <w:sz w:val="24"/>
          <w:szCs w:val="24"/>
        </w:rPr>
        <w:t>Python es un lenguaje de programación interpretado, de alto nivel y con un propósito general, que destaca por su diseño enfocado en la claridad y legibilidad del código, utilizando una sintaxis sencilla y significativa. Su popularidad se debe en gran parte a su facilidad de aprendizaje y a la vasta comunidad de desarrolladores que ofrece numerosos recursos y bibliotecas para diversas áreas, como el análisis de datos, el desarrollo web, la inteligencia artificial, entre otros.</w:t>
      </w:r>
    </w:p>
    <w:p w14:paraId="6122F5AD" w14:textId="77777777" w:rsidR="004D2AD0" w:rsidRDefault="004D2AD0" w:rsidP="004D2AD0">
      <w:pPr>
        <w:spacing w:line="360" w:lineRule="auto"/>
        <w:jc w:val="both"/>
        <w:rPr>
          <w:rFonts w:ascii="Arial" w:hAnsi="Arial" w:cs="Arial"/>
          <w:sz w:val="24"/>
          <w:szCs w:val="24"/>
        </w:rPr>
      </w:pPr>
      <w:r w:rsidRPr="004D2AD0">
        <w:rPr>
          <w:rFonts w:ascii="Arial" w:hAnsi="Arial" w:cs="Arial"/>
          <w:sz w:val="24"/>
          <w:szCs w:val="24"/>
        </w:rPr>
        <w:t xml:space="preserve">Python fue creado por Guido Van Rossum, un programador originario de los Países Bajos. El desarrollo de Python comenzó en 1989 en el </w:t>
      </w:r>
      <w:proofErr w:type="spellStart"/>
      <w:r w:rsidRPr="004D2AD0">
        <w:rPr>
          <w:rFonts w:ascii="Arial" w:hAnsi="Arial" w:cs="Arial"/>
          <w:sz w:val="24"/>
          <w:szCs w:val="24"/>
        </w:rPr>
        <w:t>Centrum</w:t>
      </w:r>
      <w:proofErr w:type="spellEnd"/>
      <w:r w:rsidRPr="004D2AD0">
        <w:rPr>
          <w:rFonts w:ascii="Arial" w:hAnsi="Arial" w:cs="Arial"/>
          <w:sz w:val="24"/>
          <w:szCs w:val="24"/>
        </w:rPr>
        <w:t xml:space="preserve"> </w:t>
      </w:r>
      <w:proofErr w:type="spellStart"/>
      <w:r w:rsidRPr="004D2AD0">
        <w:rPr>
          <w:rFonts w:ascii="Arial" w:hAnsi="Arial" w:cs="Arial"/>
          <w:sz w:val="24"/>
          <w:szCs w:val="24"/>
        </w:rPr>
        <w:t>Wiskunde</w:t>
      </w:r>
      <w:proofErr w:type="spellEnd"/>
      <w:r w:rsidRPr="004D2AD0">
        <w:rPr>
          <w:rFonts w:ascii="Arial" w:hAnsi="Arial" w:cs="Arial"/>
          <w:sz w:val="24"/>
          <w:szCs w:val="24"/>
        </w:rPr>
        <w:t xml:space="preserve"> &amp; </w:t>
      </w:r>
      <w:proofErr w:type="spellStart"/>
      <w:r w:rsidRPr="004D2AD0">
        <w:rPr>
          <w:rFonts w:ascii="Arial" w:hAnsi="Arial" w:cs="Arial"/>
          <w:sz w:val="24"/>
          <w:szCs w:val="24"/>
        </w:rPr>
        <w:t>Informatica</w:t>
      </w:r>
      <w:proofErr w:type="spellEnd"/>
      <w:r w:rsidRPr="004D2AD0">
        <w:rPr>
          <w:rFonts w:ascii="Arial" w:hAnsi="Arial" w:cs="Arial"/>
          <w:sz w:val="24"/>
          <w:szCs w:val="24"/>
        </w:rPr>
        <w:t xml:space="preserve"> (CWI) como un proyecto personal que Van Rossum emprendió durante las vacaciones navideñas. El nombre "Python" proviene del programa de televisión "Monty </w:t>
      </w:r>
      <w:proofErr w:type="spellStart"/>
      <w:r w:rsidRPr="004D2AD0">
        <w:rPr>
          <w:rFonts w:ascii="Arial" w:hAnsi="Arial" w:cs="Arial"/>
          <w:sz w:val="24"/>
          <w:szCs w:val="24"/>
        </w:rPr>
        <w:t>Python's</w:t>
      </w:r>
      <w:proofErr w:type="spellEnd"/>
      <w:r w:rsidRPr="004D2AD0">
        <w:rPr>
          <w:rFonts w:ascii="Arial" w:hAnsi="Arial" w:cs="Arial"/>
          <w:sz w:val="24"/>
          <w:szCs w:val="24"/>
        </w:rPr>
        <w:t xml:space="preserve"> </w:t>
      </w:r>
      <w:proofErr w:type="spellStart"/>
      <w:r w:rsidRPr="004D2AD0">
        <w:rPr>
          <w:rFonts w:ascii="Arial" w:hAnsi="Arial" w:cs="Arial"/>
          <w:sz w:val="24"/>
          <w:szCs w:val="24"/>
        </w:rPr>
        <w:t>Flying</w:t>
      </w:r>
      <w:proofErr w:type="spellEnd"/>
      <w:r w:rsidRPr="004D2AD0">
        <w:rPr>
          <w:rFonts w:ascii="Arial" w:hAnsi="Arial" w:cs="Arial"/>
          <w:sz w:val="24"/>
          <w:szCs w:val="24"/>
        </w:rPr>
        <w:t xml:space="preserve"> </w:t>
      </w:r>
      <w:proofErr w:type="spellStart"/>
      <w:r w:rsidRPr="004D2AD0">
        <w:rPr>
          <w:rFonts w:ascii="Arial" w:hAnsi="Arial" w:cs="Arial"/>
          <w:sz w:val="24"/>
          <w:szCs w:val="24"/>
        </w:rPr>
        <w:t>Circus</w:t>
      </w:r>
      <w:proofErr w:type="spellEnd"/>
      <w:r w:rsidRPr="004D2AD0">
        <w:rPr>
          <w:rFonts w:ascii="Arial" w:hAnsi="Arial" w:cs="Arial"/>
          <w:sz w:val="24"/>
          <w:szCs w:val="24"/>
        </w:rPr>
        <w:t>", un show de la BBC del que Van Rossum era un gran admirador.</w:t>
      </w:r>
    </w:p>
    <w:p w14:paraId="7419CDC5" w14:textId="77777777" w:rsidR="00E57656" w:rsidRPr="004D2AD0" w:rsidRDefault="00E57656" w:rsidP="004D2AD0">
      <w:pPr>
        <w:spacing w:line="360" w:lineRule="auto"/>
        <w:jc w:val="both"/>
        <w:rPr>
          <w:rFonts w:ascii="Arial" w:hAnsi="Arial" w:cs="Arial"/>
          <w:sz w:val="24"/>
          <w:szCs w:val="24"/>
        </w:rPr>
      </w:pPr>
    </w:p>
    <w:p w14:paraId="1537D819" w14:textId="77777777" w:rsidR="004D2AD0" w:rsidRPr="00E57656" w:rsidRDefault="004D2AD0" w:rsidP="004D2AD0">
      <w:pPr>
        <w:rPr>
          <w:rFonts w:ascii="Arial" w:hAnsi="Arial" w:cs="Arial"/>
          <w:b/>
          <w:bCs/>
          <w:sz w:val="24"/>
          <w:szCs w:val="24"/>
        </w:rPr>
      </w:pPr>
      <w:r w:rsidRPr="00E57656">
        <w:rPr>
          <w:rFonts w:ascii="Arial" w:hAnsi="Arial" w:cs="Arial"/>
          <w:b/>
          <w:bCs/>
          <w:sz w:val="24"/>
          <w:szCs w:val="24"/>
        </w:rPr>
        <w:t>Evolución de Python</w:t>
      </w:r>
    </w:p>
    <w:p w14:paraId="6F3AF13A" w14:textId="77777777" w:rsidR="00E57656" w:rsidRPr="004D2AD0" w:rsidRDefault="00E57656" w:rsidP="004D2AD0">
      <w:pPr>
        <w:rPr>
          <w:rFonts w:ascii="Arial" w:hAnsi="Arial" w:cs="Arial"/>
          <w:sz w:val="24"/>
          <w:szCs w:val="24"/>
        </w:rPr>
      </w:pPr>
    </w:p>
    <w:p w14:paraId="0D050AED" w14:textId="50CC481D" w:rsidR="003E77E3" w:rsidRDefault="004D2AD0" w:rsidP="003E77E3">
      <w:pPr>
        <w:spacing w:line="360" w:lineRule="auto"/>
        <w:jc w:val="both"/>
        <w:rPr>
          <w:rFonts w:ascii="Arial" w:hAnsi="Arial" w:cs="Arial"/>
          <w:sz w:val="24"/>
          <w:szCs w:val="24"/>
        </w:rPr>
      </w:pPr>
      <w:r w:rsidRPr="004D2AD0">
        <w:rPr>
          <w:rFonts w:ascii="Arial" w:hAnsi="Arial" w:cs="Arial"/>
          <w:sz w:val="24"/>
          <w:szCs w:val="24"/>
        </w:rPr>
        <w:t>La primera versión de Python, la 0.9.0, fue lanzada por Guido Van Rossum en 1991 e incluía funcionalidades importantes como varios tipos de datos y mecanismos para la gestión de errores. En 1994, Python 1.0 se presentó con mejoras significativas en la manipulación de listas, facilitando operaciones como la asignación, el filtrado y la reducción. El 16 de octubre de 2000, Python 2.0 salió al público, introduciendo características útiles como el soporte para Unicode y una forma más compacta de iterar sobre listas. Python 3.0, lanzado el 3 de diciembre de 2008, trajo consigo mejoras como una nueva función de impresión y un soporte mejorado para la división de números y la gestión de errores.</w:t>
      </w:r>
    </w:p>
    <w:p w14:paraId="4CE6D201" w14:textId="55BF5F40" w:rsidR="006F2A33" w:rsidRPr="00E57656" w:rsidRDefault="008E64FB" w:rsidP="00E57656">
      <w:pPr>
        <w:rPr>
          <w:rFonts w:ascii="Arial" w:hAnsi="Arial" w:cs="Arial"/>
          <w:b/>
          <w:bCs/>
          <w:sz w:val="24"/>
          <w:szCs w:val="24"/>
        </w:rPr>
      </w:pPr>
      <w:r w:rsidRPr="00E57656">
        <w:rPr>
          <w:rFonts w:ascii="Arial" w:hAnsi="Arial" w:cs="Arial"/>
          <w:b/>
          <w:bCs/>
          <w:sz w:val="24"/>
          <w:szCs w:val="24"/>
        </w:rPr>
        <w:lastRenderedPageBreak/>
        <w:t xml:space="preserve">Librerías de Python </w:t>
      </w:r>
    </w:p>
    <w:p w14:paraId="6EDB81E8" w14:textId="77777777" w:rsidR="008E64FB" w:rsidRDefault="008E64FB" w:rsidP="008E64FB"/>
    <w:p w14:paraId="28AC44D7" w14:textId="3D1CB963" w:rsidR="008E64FB" w:rsidRDefault="008E64FB" w:rsidP="008E64FB">
      <w:pPr>
        <w:jc w:val="both"/>
        <w:rPr>
          <w:rFonts w:ascii="Arial" w:hAnsi="Arial" w:cs="Arial"/>
          <w:sz w:val="24"/>
          <w:szCs w:val="24"/>
        </w:rPr>
      </w:pPr>
      <w:r w:rsidRPr="008E64FB">
        <w:rPr>
          <w:rFonts w:ascii="Arial" w:hAnsi="Arial" w:cs="Arial"/>
          <w:sz w:val="24"/>
          <w:szCs w:val="24"/>
        </w:rPr>
        <w:t xml:space="preserve">Para </w:t>
      </w:r>
      <w:r>
        <w:rPr>
          <w:rFonts w:ascii="Arial" w:hAnsi="Arial" w:cs="Arial"/>
          <w:sz w:val="24"/>
          <w:szCs w:val="24"/>
        </w:rPr>
        <w:t>el sistema se</w:t>
      </w:r>
      <w:r w:rsidRPr="008E64FB">
        <w:rPr>
          <w:rFonts w:ascii="Arial" w:hAnsi="Arial" w:cs="Arial"/>
          <w:sz w:val="24"/>
          <w:szCs w:val="24"/>
        </w:rPr>
        <w:t xml:space="preserve"> necesitará varias bibliotecas de Python que</w:t>
      </w:r>
      <w:r>
        <w:rPr>
          <w:rFonts w:ascii="Arial" w:hAnsi="Arial" w:cs="Arial"/>
          <w:sz w:val="24"/>
          <w:szCs w:val="24"/>
        </w:rPr>
        <w:t xml:space="preserve"> </w:t>
      </w:r>
      <w:r w:rsidRPr="008E64FB">
        <w:rPr>
          <w:rFonts w:ascii="Arial" w:hAnsi="Arial" w:cs="Arial"/>
          <w:sz w:val="24"/>
          <w:szCs w:val="24"/>
        </w:rPr>
        <w:t xml:space="preserve">ayudarán en diferentes aspectos del desarrollo. </w:t>
      </w:r>
    </w:p>
    <w:p w14:paraId="587D930A" w14:textId="1828CA24" w:rsidR="004D2AD0" w:rsidRPr="00E57656" w:rsidRDefault="00E57656" w:rsidP="00E57656">
      <w:pPr>
        <w:ind w:firstLine="708"/>
        <w:rPr>
          <w:rFonts w:ascii="Arial" w:hAnsi="Arial" w:cs="Arial"/>
          <w:b/>
          <w:bCs/>
          <w:sz w:val="24"/>
          <w:szCs w:val="24"/>
        </w:rPr>
      </w:pPr>
      <w:proofErr w:type="spellStart"/>
      <w:r>
        <w:rPr>
          <w:rFonts w:ascii="Arial" w:hAnsi="Arial" w:cs="Arial"/>
          <w:b/>
          <w:bCs/>
          <w:sz w:val="24"/>
          <w:szCs w:val="24"/>
        </w:rPr>
        <w:t>M</w:t>
      </w:r>
      <w:r w:rsidR="004D2AD0" w:rsidRPr="00E57656">
        <w:rPr>
          <w:rFonts w:ascii="Arial" w:hAnsi="Arial" w:cs="Arial"/>
          <w:b/>
          <w:bCs/>
          <w:sz w:val="24"/>
          <w:szCs w:val="24"/>
        </w:rPr>
        <w:t>ath</w:t>
      </w:r>
      <w:proofErr w:type="spellEnd"/>
      <w:r w:rsidR="004D2AD0" w:rsidRPr="00E57656">
        <w:rPr>
          <w:rFonts w:ascii="Arial" w:hAnsi="Arial" w:cs="Arial"/>
          <w:b/>
          <w:bCs/>
          <w:sz w:val="24"/>
          <w:szCs w:val="24"/>
        </w:rPr>
        <w:t xml:space="preserve"> </w:t>
      </w:r>
    </w:p>
    <w:p w14:paraId="691D138F" w14:textId="77777777" w:rsidR="004D2AD0" w:rsidRDefault="004D2AD0" w:rsidP="008E64FB">
      <w:pPr>
        <w:jc w:val="both"/>
        <w:rPr>
          <w:rFonts w:ascii="Arial" w:hAnsi="Arial" w:cs="Arial"/>
          <w:sz w:val="24"/>
          <w:szCs w:val="24"/>
        </w:rPr>
      </w:pPr>
    </w:p>
    <w:p w14:paraId="7FC98D4E" w14:textId="0304C598" w:rsidR="008E64FB" w:rsidRDefault="004D2AD0" w:rsidP="008E64FB">
      <w:pPr>
        <w:jc w:val="both"/>
        <w:rPr>
          <w:rFonts w:ascii="Arial" w:hAnsi="Arial" w:cs="Arial"/>
          <w:sz w:val="24"/>
          <w:szCs w:val="24"/>
        </w:rPr>
      </w:pPr>
      <w:r>
        <w:rPr>
          <w:rFonts w:ascii="Arial" w:hAnsi="Arial" w:cs="Arial"/>
          <w:sz w:val="24"/>
          <w:szCs w:val="24"/>
        </w:rPr>
        <w:t>E</w:t>
      </w:r>
      <w:r w:rsidRPr="004D2AD0">
        <w:rPr>
          <w:rFonts w:ascii="Arial" w:hAnsi="Arial" w:cs="Arial"/>
          <w:sz w:val="24"/>
          <w:szCs w:val="24"/>
        </w:rPr>
        <w:t>s una biblioteca estándar de Python que proporciona funciones matemáticas básicas. Esta librería incluye una variedad de funciones para realizar cálculos matemáticos comunes, como operaciones trigonométricas, exponenciales, logarítmicas, y más. También contiene constantes matemáticas como π (</w:t>
      </w:r>
      <w:proofErr w:type="spellStart"/>
      <w:r w:rsidRPr="004D2AD0">
        <w:rPr>
          <w:rFonts w:ascii="Arial" w:hAnsi="Arial" w:cs="Arial"/>
          <w:sz w:val="24"/>
          <w:szCs w:val="24"/>
        </w:rPr>
        <w:t>math.pi</w:t>
      </w:r>
      <w:proofErr w:type="spellEnd"/>
      <w:r w:rsidRPr="004D2AD0">
        <w:rPr>
          <w:rFonts w:ascii="Arial" w:hAnsi="Arial" w:cs="Arial"/>
          <w:sz w:val="24"/>
          <w:szCs w:val="24"/>
        </w:rPr>
        <w:t>) y e (</w:t>
      </w:r>
      <w:proofErr w:type="spellStart"/>
      <w:r w:rsidRPr="004D2AD0">
        <w:rPr>
          <w:rFonts w:ascii="Arial" w:hAnsi="Arial" w:cs="Arial"/>
          <w:sz w:val="24"/>
          <w:szCs w:val="24"/>
        </w:rPr>
        <w:t>math.e</w:t>
      </w:r>
      <w:proofErr w:type="spellEnd"/>
      <w:r w:rsidRPr="004D2AD0">
        <w:rPr>
          <w:rFonts w:ascii="Arial" w:hAnsi="Arial" w:cs="Arial"/>
          <w:sz w:val="24"/>
          <w:szCs w:val="24"/>
        </w:rPr>
        <w:t>).</w:t>
      </w:r>
    </w:p>
    <w:p w14:paraId="788936AF" w14:textId="4308A87A" w:rsidR="004D2AD0" w:rsidRPr="00E57656" w:rsidRDefault="00E57656" w:rsidP="00E57656">
      <w:pPr>
        <w:ind w:firstLine="708"/>
        <w:rPr>
          <w:rFonts w:ascii="Arial" w:hAnsi="Arial" w:cs="Arial"/>
          <w:b/>
          <w:bCs/>
          <w:sz w:val="24"/>
          <w:szCs w:val="24"/>
        </w:rPr>
      </w:pPr>
      <w:proofErr w:type="spellStart"/>
      <w:r w:rsidRPr="00E57656">
        <w:rPr>
          <w:rFonts w:ascii="Arial" w:hAnsi="Arial" w:cs="Arial"/>
          <w:b/>
          <w:bCs/>
          <w:sz w:val="24"/>
          <w:szCs w:val="24"/>
        </w:rPr>
        <w:t>R</w:t>
      </w:r>
      <w:r w:rsidR="004D2AD0" w:rsidRPr="00E57656">
        <w:rPr>
          <w:rFonts w:ascii="Arial" w:hAnsi="Arial" w:cs="Arial"/>
          <w:b/>
          <w:bCs/>
          <w:sz w:val="24"/>
          <w:szCs w:val="24"/>
        </w:rPr>
        <w:t>andom</w:t>
      </w:r>
      <w:proofErr w:type="spellEnd"/>
      <w:r w:rsidR="004D2AD0" w:rsidRPr="00E57656">
        <w:rPr>
          <w:rFonts w:ascii="Arial" w:hAnsi="Arial" w:cs="Arial"/>
          <w:b/>
          <w:bCs/>
          <w:sz w:val="24"/>
          <w:szCs w:val="24"/>
        </w:rPr>
        <w:t xml:space="preserve"> </w:t>
      </w:r>
    </w:p>
    <w:p w14:paraId="1E987F03" w14:textId="77777777" w:rsidR="004D2AD0" w:rsidRPr="004D2AD0" w:rsidRDefault="004D2AD0" w:rsidP="004D2AD0"/>
    <w:p w14:paraId="1668CB33" w14:textId="0D545D3A" w:rsidR="004D2AD0" w:rsidRDefault="004D2AD0" w:rsidP="008E64FB">
      <w:pPr>
        <w:jc w:val="both"/>
        <w:rPr>
          <w:rFonts w:ascii="Arial" w:hAnsi="Arial" w:cs="Arial"/>
          <w:sz w:val="24"/>
          <w:szCs w:val="24"/>
        </w:rPr>
      </w:pPr>
      <w:r>
        <w:rPr>
          <w:rFonts w:ascii="Arial" w:hAnsi="Arial" w:cs="Arial"/>
          <w:sz w:val="24"/>
          <w:szCs w:val="24"/>
        </w:rPr>
        <w:t>B</w:t>
      </w:r>
      <w:r w:rsidRPr="004D2AD0">
        <w:rPr>
          <w:rFonts w:ascii="Arial" w:hAnsi="Arial" w:cs="Arial"/>
          <w:sz w:val="24"/>
          <w:szCs w:val="24"/>
        </w:rPr>
        <w:t>iblioteca estándar de Python. Se utiliza para generar números aleatorios y realizar operaciones relacionadas con la aleatoriedad, como seleccionar elementos al azar de una lista, barajar secuencias, y más.</w:t>
      </w:r>
    </w:p>
    <w:p w14:paraId="67C532CA" w14:textId="77777777" w:rsidR="00E57656" w:rsidRDefault="00E57656" w:rsidP="008E64FB">
      <w:pPr>
        <w:jc w:val="both"/>
        <w:rPr>
          <w:rFonts w:ascii="Arial" w:hAnsi="Arial" w:cs="Arial"/>
          <w:sz w:val="24"/>
          <w:szCs w:val="24"/>
        </w:rPr>
      </w:pPr>
    </w:p>
    <w:p w14:paraId="72540913" w14:textId="77777777" w:rsidR="00136263" w:rsidRDefault="00136263" w:rsidP="008E64FB">
      <w:pPr>
        <w:jc w:val="both"/>
        <w:rPr>
          <w:rFonts w:ascii="Arial" w:hAnsi="Arial" w:cs="Arial"/>
          <w:sz w:val="24"/>
          <w:szCs w:val="24"/>
        </w:rPr>
      </w:pPr>
    </w:p>
    <w:p w14:paraId="4D69DD6C" w14:textId="77777777" w:rsidR="00136263" w:rsidRDefault="00136263" w:rsidP="008E64FB">
      <w:pPr>
        <w:jc w:val="both"/>
        <w:rPr>
          <w:rFonts w:ascii="Arial" w:hAnsi="Arial" w:cs="Arial"/>
          <w:sz w:val="24"/>
          <w:szCs w:val="24"/>
        </w:rPr>
      </w:pPr>
    </w:p>
    <w:p w14:paraId="5DEE76C9" w14:textId="77777777" w:rsidR="00136263" w:rsidRDefault="00136263" w:rsidP="008E64FB">
      <w:pPr>
        <w:jc w:val="both"/>
        <w:rPr>
          <w:rFonts w:ascii="Arial" w:hAnsi="Arial" w:cs="Arial"/>
          <w:sz w:val="24"/>
          <w:szCs w:val="24"/>
        </w:rPr>
      </w:pPr>
    </w:p>
    <w:p w14:paraId="0B09FCBB" w14:textId="77777777" w:rsidR="00136263" w:rsidRDefault="00136263" w:rsidP="008E64FB">
      <w:pPr>
        <w:jc w:val="both"/>
        <w:rPr>
          <w:rFonts w:ascii="Arial" w:hAnsi="Arial" w:cs="Arial"/>
          <w:sz w:val="24"/>
          <w:szCs w:val="24"/>
        </w:rPr>
      </w:pPr>
    </w:p>
    <w:p w14:paraId="2E7CAF50" w14:textId="77777777" w:rsidR="00136263" w:rsidRDefault="00136263" w:rsidP="008E64FB">
      <w:pPr>
        <w:jc w:val="both"/>
        <w:rPr>
          <w:rFonts w:ascii="Arial" w:hAnsi="Arial" w:cs="Arial"/>
          <w:sz w:val="24"/>
          <w:szCs w:val="24"/>
        </w:rPr>
      </w:pPr>
    </w:p>
    <w:p w14:paraId="33E88787" w14:textId="77777777" w:rsidR="00136263" w:rsidRDefault="00136263" w:rsidP="008E64FB">
      <w:pPr>
        <w:jc w:val="both"/>
        <w:rPr>
          <w:rFonts w:ascii="Arial" w:hAnsi="Arial" w:cs="Arial"/>
          <w:sz w:val="24"/>
          <w:szCs w:val="24"/>
        </w:rPr>
      </w:pPr>
    </w:p>
    <w:p w14:paraId="3F6B0118" w14:textId="77777777" w:rsidR="006B6E7E" w:rsidRDefault="006B6E7E" w:rsidP="008E64FB">
      <w:pPr>
        <w:jc w:val="both"/>
        <w:rPr>
          <w:rFonts w:ascii="Arial" w:hAnsi="Arial" w:cs="Arial"/>
          <w:sz w:val="24"/>
          <w:szCs w:val="24"/>
        </w:rPr>
      </w:pPr>
    </w:p>
    <w:p w14:paraId="67981759" w14:textId="77777777" w:rsidR="006B6E7E" w:rsidRDefault="006B6E7E" w:rsidP="008E64FB">
      <w:pPr>
        <w:jc w:val="both"/>
        <w:rPr>
          <w:rFonts w:ascii="Arial" w:hAnsi="Arial" w:cs="Arial"/>
          <w:sz w:val="24"/>
          <w:szCs w:val="24"/>
        </w:rPr>
      </w:pPr>
    </w:p>
    <w:p w14:paraId="21F607CF" w14:textId="77777777" w:rsidR="006B6E7E" w:rsidRDefault="006B6E7E" w:rsidP="008E64FB">
      <w:pPr>
        <w:jc w:val="both"/>
        <w:rPr>
          <w:rFonts w:ascii="Arial" w:hAnsi="Arial" w:cs="Arial"/>
          <w:sz w:val="24"/>
          <w:szCs w:val="24"/>
        </w:rPr>
      </w:pPr>
    </w:p>
    <w:p w14:paraId="01B9E6F7" w14:textId="77777777" w:rsidR="006B6E7E" w:rsidRDefault="006B6E7E" w:rsidP="008E64FB">
      <w:pPr>
        <w:jc w:val="both"/>
        <w:rPr>
          <w:rFonts w:ascii="Arial" w:hAnsi="Arial" w:cs="Arial"/>
          <w:sz w:val="24"/>
          <w:szCs w:val="24"/>
        </w:rPr>
      </w:pPr>
    </w:p>
    <w:p w14:paraId="2609F4F3" w14:textId="77777777" w:rsidR="00136263" w:rsidRDefault="00136263" w:rsidP="008E64FB">
      <w:pPr>
        <w:jc w:val="both"/>
        <w:rPr>
          <w:rFonts w:ascii="Arial" w:hAnsi="Arial" w:cs="Arial"/>
          <w:sz w:val="24"/>
          <w:szCs w:val="24"/>
        </w:rPr>
      </w:pPr>
    </w:p>
    <w:p w14:paraId="1791C8C4" w14:textId="77777777" w:rsidR="00136263" w:rsidRDefault="00136263" w:rsidP="008E64FB">
      <w:pPr>
        <w:jc w:val="both"/>
        <w:rPr>
          <w:rFonts w:ascii="Arial" w:hAnsi="Arial" w:cs="Arial"/>
          <w:sz w:val="24"/>
          <w:szCs w:val="24"/>
        </w:rPr>
      </w:pPr>
    </w:p>
    <w:p w14:paraId="25CBE59F" w14:textId="77777777" w:rsidR="00136263" w:rsidRPr="008E64FB" w:rsidRDefault="00136263" w:rsidP="008E64FB">
      <w:pPr>
        <w:jc w:val="both"/>
        <w:rPr>
          <w:rFonts w:ascii="Arial" w:hAnsi="Arial" w:cs="Arial"/>
          <w:sz w:val="24"/>
          <w:szCs w:val="24"/>
        </w:rPr>
      </w:pPr>
    </w:p>
    <w:p w14:paraId="338492A0" w14:textId="77777777" w:rsidR="00F87C0D" w:rsidRPr="00463F5B" w:rsidRDefault="00F87C0D" w:rsidP="006F2A33">
      <w:pPr>
        <w:pStyle w:val="Ttulo1"/>
        <w:spacing w:line="360" w:lineRule="auto"/>
      </w:pPr>
      <w:bookmarkStart w:id="116" w:name="_Toc162863692"/>
      <w:bookmarkStart w:id="117" w:name="_Toc178547307"/>
      <w:r w:rsidRPr="00463F5B">
        <w:lastRenderedPageBreak/>
        <w:t>Procedimiento y descripción de las actividades realizadas.</w:t>
      </w:r>
      <w:bookmarkEnd w:id="116"/>
      <w:bookmarkEnd w:id="117"/>
    </w:p>
    <w:p w14:paraId="7FF9D8DE" w14:textId="77777777" w:rsidR="00F87C0D" w:rsidRPr="00F87C0D" w:rsidRDefault="00F87C0D" w:rsidP="006F2A33">
      <w:pPr>
        <w:pStyle w:val="Default"/>
        <w:spacing w:line="360" w:lineRule="auto"/>
        <w:jc w:val="both"/>
      </w:pPr>
    </w:p>
    <w:p w14:paraId="0364078E" w14:textId="4BCB209E" w:rsidR="00E57656" w:rsidRDefault="00E57656" w:rsidP="00E57656">
      <w:pPr>
        <w:pStyle w:val="Ttulo2"/>
      </w:pPr>
      <w:bookmarkStart w:id="118" w:name="_Toc178547308"/>
      <w:r>
        <w:t>Requisitos funcionales</w:t>
      </w:r>
      <w:bookmarkEnd w:id="118"/>
    </w:p>
    <w:p w14:paraId="06331225" w14:textId="77777777" w:rsidR="00E57656" w:rsidRDefault="00E57656" w:rsidP="00E57656">
      <w:pPr>
        <w:pStyle w:val="Default"/>
        <w:spacing w:line="360" w:lineRule="auto"/>
        <w:jc w:val="both"/>
      </w:pPr>
    </w:p>
    <w:p w14:paraId="51B1BE98" w14:textId="77777777" w:rsidR="00E57656" w:rsidRDefault="00E57656" w:rsidP="00E57656">
      <w:pPr>
        <w:pStyle w:val="Default"/>
        <w:spacing w:line="360" w:lineRule="auto"/>
        <w:jc w:val="both"/>
      </w:pPr>
      <w:r>
        <w:t>Los Requisitos Funcionales describen lo que el sistema debe hacer, es decir, las funciones y características específicas que debe tener para cumplir con las necesidades del usuario.</w:t>
      </w:r>
    </w:p>
    <w:p w14:paraId="5F2CD473" w14:textId="49A80A32" w:rsidR="00500101" w:rsidRDefault="00295246" w:rsidP="00295246">
      <w:pPr>
        <w:pStyle w:val="Descripcin"/>
        <w:jc w:val="center"/>
      </w:pPr>
      <w:bookmarkStart w:id="119" w:name="_Toc178529394"/>
      <w:r>
        <w:t xml:space="preserve">Tabla </w:t>
      </w:r>
      <w:r>
        <w:fldChar w:fldCharType="begin"/>
      </w:r>
      <w:r>
        <w:instrText xml:space="preserve"> SEQ Tabla \* ARABIC </w:instrText>
      </w:r>
      <w:r>
        <w:fldChar w:fldCharType="separate"/>
      </w:r>
      <w:r>
        <w:rPr>
          <w:noProof/>
        </w:rPr>
        <w:t>25</w:t>
      </w:r>
      <w:r>
        <w:fldChar w:fldCharType="end"/>
      </w:r>
      <w:r>
        <w:t xml:space="preserve"> Requisitos funcionales</w:t>
      </w:r>
      <w:bookmarkEnd w:id="119"/>
    </w:p>
    <w:tbl>
      <w:tblPr>
        <w:tblStyle w:val="Tablaconcuadrcula4-nfasis4"/>
        <w:tblW w:w="0" w:type="auto"/>
        <w:tblLook w:val="04A0" w:firstRow="1" w:lastRow="0" w:firstColumn="1" w:lastColumn="0" w:noHBand="0" w:noVBand="1"/>
      </w:tblPr>
      <w:tblGrid>
        <w:gridCol w:w="2315"/>
        <w:gridCol w:w="2315"/>
        <w:gridCol w:w="2315"/>
        <w:gridCol w:w="2316"/>
      </w:tblGrid>
      <w:tr w:rsidR="00500101" w14:paraId="756BEE6E" w14:textId="77777777" w:rsidTr="002952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5" w:type="dxa"/>
          </w:tcPr>
          <w:p w14:paraId="1B67D206" w14:textId="505831F5" w:rsidR="00500101" w:rsidRDefault="00500101" w:rsidP="00E57656">
            <w:pPr>
              <w:pStyle w:val="Default"/>
              <w:spacing w:line="360" w:lineRule="auto"/>
              <w:jc w:val="both"/>
            </w:pPr>
            <w:r>
              <w:t>No.</w:t>
            </w:r>
          </w:p>
        </w:tc>
        <w:tc>
          <w:tcPr>
            <w:tcW w:w="2315" w:type="dxa"/>
          </w:tcPr>
          <w:p w14:paraId="78F0E3F4" w14:textId="581A7EE9" w:rsidR="00500101" w:rsidRDefault="00500101" w:rsidP="00E57656">
            <w:pPr>
              <w:pStyle w:val="Default"/>
              <w:spacing w:line="360" w:lineRule="auto"/>
              <w:jc w:val="both"/>
              <w:cnfStyle w:val="100000000000" w:firstRow="1" w:lastRow="0" w:firstColumn="0" w:lastColumn="0" w:oddVBand="0" w:evenVBand="0" w:oddHBand="0" w:evenHBand="0" w:firstRowFirstColumn="0" w:firstRowLastColumn="0" w:lastRowFirstColumn="0" w:lastRowLastColumn="0"/>
            </w:pPr>
            <w:r>
              <w:t>Requerimiento</w:t>
            </w:r>
          </w:p>
        </w:tc>
        <w:tc>
          <w:tcPr>
            <w:tcW w:w="2315" w:type="dxa"/>
          </w:tcPr>
          <w:p w14:paraId="4C65F52F" w14:textId="14F0A1E8" w:rsidR="00500101" w:rsidRDefault="00500101" w:rsidP="00E57656">
            <w:pPr>
              <w:pStyle w:val="Default"/>
              <w:spacing w:line="360" w:lineRule="auto"/>
              <w:jc w:val="both"/>
              <w:cnfStyle w:val="100000000000" w:firstRow="1" w:lastRow="0" w:firstColumn="0" w:lastColumn="0" w:oddVBand="0" w:evenVBand="0" w:oddHBand="0" w:evenHBand="0" w:firstRowFirstColumn="0" w:firstRowLastColumn="0" w:lastRowFirstColumn="0" w:lastRowLastColumn="0"/>
            </w:pPr>
            <w:r>
              <w:t>Descripción</w:t>
            </w:r>
          </w:p>
        </w:tc>
        <w:tc>
          <w:tcPr>
            <w:tcW w:w="2316" w:type="dxa"/>
          </w:tcPr>
          <w:p w14:paraId="7E7BFB7D" w14:textId="4F535BF7" w:rsidR="00500101" w:rsidRDefault="00500101" w:rsidP="00E57656">
            <w:pPr>
              <w:pStyle w:val="Default"/>
              <w:spacing w:line="360" w:lineRule="auto"/>
              <w:jc w:val="both"/>
              <w:cnfStyle w:val="100000000000" w:firstRow="1" w:lastRow="0" w:firstColumn="0" w:lastColumn="0" w:oddVBand="0" w:evenVBand="0" w:oddHBand="0" w:evenHBand="0" w:firstRowFirstColumn="0" w:firstRowLastColumn="0" w:lastRowFirstColumn="0" w:lastRowLastColumn="0"/>
            </w:pPr>
            <w:r>
              <w:t>Prioridad</w:t>
            </w:r>
          </w:p>
        </w:tc>
      </w:tr>
      <w:tr w:rsidR="00D5527C" w14:paraId="79ABD632" w14:textId="77777777" w:rsidTr="002952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5" w:type="dxa"/>
          </w:tcPr>
          <w:p w14:paraId="7EE7E731" w14:textId="37D436B6" w:rsidR="00D5527C" w:rsidRDefault="00D5527C" w:rsidP="00E57656">
            <w:pPr>
              <w:pStyle w:val="Default"/>
              <w:spacing w:line="360" w:lineRule="auto"/>
              <w:jc w:val="both"/>
            </w:pPr>
            <w:r>
              <w:t>RF1</w:t>
            </w:r>
          </w:p>
        </w:tc>
        <w:tc>
          <w:tcPr>
            <w:tcW w:w="2315" w:type="dxa"/>
          </w:tcPr>
          <w:p w14:paraId="5045328D" w14:textId="535295A2" w:rsidR="00D5527C" w:rsidRDefault="00D5527C" w:rsidP="00D5527C">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t>Capacidad para cargar</w:t>
            </w:r>
            <w:r>
              <w:t xml:space="preserve"> </w:t>
            </w:r>
            <w:r>
              <w:t>cualquier</w:t>
            </w:r>
            <w:r>
              <w:t xml:space="preserve"> archivo con estructura </w:t>
            </w:r>
            <w:proofErr w:type="spellStart"/>
            <w:r>
              <w:t>csv</w:t>
            </w:r>
            <w:proofErr w:type="spellEnd"/>
          </w:p>
          <w:p w14:paraId="219D42EE" w14:textId="77777777" w:rsidR="00D5527C" w:rsidRDefault="00D5527C" w:rsidP="00E57656">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p>
        </w:tc>
        <w:tc>
          <w:tcPr>
            <w:tcW w:w="2315" w:type="dxa"/>
          </w:tcPr>
          <w:p w14:paraId="291D6F51" w14:textId="453BDFE4" w:rsidR="00D5527C" w:rsidRDefault="00D5527C" w:rsidP="00E57656">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t xml:space="preserve">El sistema permitirá cargar archivos con extensión </w:t>
            </w:r>
            <w:proofErr w:type="spellStart"/>
            <w:r>
              <w:t>csv</w:t>
            </w:r>
            <w:proofErr w:type="spellEnd"/>
            <w:r>
              <w:t xml:space="preserve">, </w:t>
            </w:r>
            <w:proofErr w:type="spellStart"/>
            <w:r>
              <w:t>txt</w:t>
            </w:r>
            <w:proofErr w:type="spellEnd"/>
            <w:r>
              <w:t xml:space="preserve">, </w:t>
            </w:r>
            <w:proofErr w:type="spellStart"/>
            <w:r>
              <w:t>xml</w:t>
            </w:r>
            <w:proofErr w:type="spellEnd"/>
            <w:r>
              <w:t xml:space="preserve">, </w:t>
            </w:r>
            <w:proofErr w:type="spellStart"/>
            <w:r>
              <w:t>etc</w:t>
            </w:r>
            <w:proofErr w:type="spellEnd"/>
            <w:r>
              <w:t xml:space="preserve"> siempre y cuando el archivo este delimitado por comas.</w:t>
            </w:r>
          </w:p>
        </w:tc>
        <w:tc>
          <w:tcPr>
            <w:tcW w:w="2316" w:type="dxa"/>
          </w:tcPr>
          <w:p w14:paraId="69443B82" w14:textId="64658196" w:rsidR="00D5527C" w:rsidRDefault="00D5527C" w:rsidP="00E57656">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t>ALTA</w:t>
            </w:r>
          </w:p>
        </w:tc>
      </w:tr>
      <w:tr w:rsidR="00500101" w14:paraId="2332C786" w14:textId="77777777" w:rsidTr="00295246">
        <w:tc>
          <w:tcPr>
            <w:cnfStyle w:val="001000000000" w:firstRow="0" w:lastRow="0" w:firstColumn="1" w:lastColumn="0" w:oddVBand="0" w:evenVBand="0" w:oddHBand="0" w:evenHBand="0" w:firstRowFirstColumn="0" w:firstRowLastColumn="0" w:lastRowFirstColumn="0" w:lastRowLastColumn="0"/>
            <w:tcW w:w="2315" w:type="dxa"/>
          </w:tcPr>
          <w:p w14:paraId="48A6F443" w14:textId="396DCB15" w:rsidR="00500101" w:rsidRDefault="00500101" w:rsidP="00E57656">
            <w:pPr>
              <w:pStyle w:val="Default"/>
              <w:spacing w:line="360" w:lineRule="auto"/>
              <w:jc w:val="both"/>
            </w:pPr>
            <w:r>
              <w:t>RF</w:t>
            </w:r>
            <w:r w:rsidR="00D5527C">
              <w:t>2</w:t>
            </w:r>
          </w:p>
        </w:tc>
        <w:tc>
          <w:tcPr>
            <w:tcW w:w="2315" w:type="dxa"/>
          </w:tcPr>
          <w:p w14:paraId="47F58362" w14:textId="666745AC" w:rsidR="00500101" w:rsidRDefault="00500101" w:rsidP="00E57656">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500101">
              <w:t>Importar y procesar datos mixtos (numéricos y categóricos)</w:t>
            </w:r>
          </w:p>
        </w:tc>
        <w:tc>
          <w:tcPr>
            <w:tcW w:w="2315" w:type="dxa"/>
          </w:tcPr>
          <w:p w14:paraId="30BE26A9" w14:textId="2DC871DF" w:rsidR="00500101" w:rsidRDefault="00500101" w:rsidP="00E57656">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500101">
              <w:t>El sistema</w:t>
            </w:r>
            <w:r>
              <w:t xml:space="preserve"> nos</w:t>
            </w:r>
            <w:r w:rsidRPr="00500101">
              <w:t xml:space="preserve"> </w:t>
            </w:r>
            <w:r>
              <w:t>permitirá</w:t>
            </w:r>
            <w:r w:rsidRPr="00500101">
              <w:t xml:space="preserve"> la carga de </w:t>
            </w:r>
            <w:r>
              <w:t>datos</w:t>
            </w:r>
            <w:r w:rsidRPr="00500101">
              <w:t xml:space="preserve"> que contenga atributos numéricos como categóricos.</w:t>
            </w:r>
            <w:r>
              <w:t xml:space="preserve"> Además de que nos permitirá </w:t>
            </w:r>
            <w:r w:rsidRPr="00500101">
              <w:t>identificar y separar los atributos numéricos de los categóricos</w:t>
            </w:r>
          </w:p>
        </w:tc>
        <w:tc>
          <w:tcPr>
            <w:tcW w:w="2316" w:type="dxa"/>
          </w:tcPr>
          <w:p w14:paraId="09DDF5FE" w14:textId="2712DA66" w:rsidR="00500101" w:rsidRDefault="003F6C46" w:rsidP="00E57656">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t>ALTA</w:t>
            </w:r>
          </w:p>
        </w:tc>
      </w:tr>
      <w:tr w:rsidR="00500101" w14:paraId="09B079F3" w14:textId="77777777" w:rsidTr="002952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5" w:type="dxa"/>
          </w:tcPr>
          <w:p w14:paraId="6E1D26A2" w14:textId="680A53B9" w:rsidR="00500101" w:rsidRDefault="003F6C46" w:rsidP="00E57656">
            <w:pPr>
              <w:pStyle w:val="Default"/>
              <w:spacing w:line="360" w:lineRule="auto"/>
              <w:jc w:val="both"/>
            </w:pPr>
            <w:r>
              <w:t>RF</w:t>
            </w:r>
            <w:r w:rsidR="00D5527C">
              <w:t>3</w:t>
            </w:r>
          </w:p>
        </w:tc>
        <w:tc>
          <w:tcPr>
            <w:tcW w:w="2315" w:type="dxa"/>
          </w:tcPr>
          <w:p w14:paraId="6022BF44" w14:textId="6F9E3651" w:rsidR="003F6C46" w:rsidRDefault="003F6C46" w:rsidP="003F6C46">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t>Elegir</w:t>
            </w:r>
            <w:r w:rsidRPr="00C21FB5">
              <w:t xml:space="preserve"> cuántos </w:t>
            </w:r>
            <w:r>
              <w:t>k</w:t>
            </w:r>
            <w:r w:rsidRPr="00C21FB5">
              <w:t xml:space="preserve"> se pueden generar</w:t>
            </w:r>
          </w:p>
          <w:p w14:paraId="6F601593" w14:textId="77777777" w:rsidR="00500101" w:rsidRDefault="00500101" w:rsidP="00E57656">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p>
        </w:tc>
        <w:tc>
          <w:tcPr>
            <w:tcW w:w="2315" w:type="dxa"/>
          </w:tcPr>
          <w:p w14:paraId="5428AB00" w14:textId="6EC02CE5" w:rsidR="00500101" w:rsidRDefault="003F6C46" w:rsidP="00E57656">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3F6C46">
              <w:lastRenderedPageBreak/>
              <w:t xml:space="preserve">El sistema debe permitir al usuario </w:t>
            </w:r>
            <w:r w:rsidRPr="003F6C46">
              <w:lastRenderedPageBreak/>
              <w:t xml:space="preserve">especificar el número de </w:t>
            </w:r>
            <w:proofErr w:type="spellStart"/>
            <w:r w:rsidRPr="003F6C46">
              <w:t>clusters</w:t>
            </w:r>
            <w:proofErr w:type="spellEnd"/>
            <w:r w:rsidRPr="003F6C46">
              <w:t xml:space="preserve"> (K) para la ejecución del algoritmo.</w:t>
            </w:r>
            <w:r>
              <w:t xml:space="preserve"> </w:t>
            </w:r>
          </w:p>
        </w:tc>
        <w:tc>
          <w:tcPr>
            <w:tcW w:w="2316" w:type="dxa"/>
          </w:tcPr>
          <w:p w14:paraId="37350FEB" w14:textId="1F1A675F" w:rsidR="00500101" w:rsidRDefault="00D5527C" w:rsidP="00E57656">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lastRenderedPageBreak/>
              <w:t>MEDIA</w:t>
            </w:r>
          </w:p>
        </w:tc>
      </w:tr>
      <w:tr w:rsidR="00500101" w14:paraId="4ADB14AF" w14:textId="77777777" w:rsidTr="00295246">
        <w:tc>
          <w:tcPr>
            <w:cnfStyle w:val="001000000000" w:firstRow="0" w:lastRow="0" w:firstColumn="1" w:lastColumn="0" w:oddVBand="0" w:evenVBand="0" w:oddHBand="0" w:evenHBand="0" w:firstRowFirstColumn="0" w:firstRowLastColumn="0" w:lastRowFirstColumn="0" w:lastRowLastColumn="0"/>
            <w:tcW w:w="2315" w:type="dxa"/>
          </w:tcPr>
          <w:p w14:paraId="52430F02" w14:textId="4078110D" w:rsidR="00500101" w:rsidRDefault="003F6C46" w:rsidP="00E57656">
            <w:pPr>
              <w:pStyle w:val="Default"/>
              <w:spacing w:line="360" w:lineRule="auto"/>
              <w:jc w:val="both"/>
            </w:pPr>
            <w:r>
              <w:t>RF</w:t>
            </w:r>
            <w:r w:rsidR="00D5527C">
              <w:t>4</w:t>
            </w:r>
          </w:p>
        </w:tc>
        <w:tc>
          <w:tcPr>
            <w:tcW w:w="2315" w:type="dxa"/>
          </w:tcPr>
          <w:p w14:paraId="71A38E40" w14:textId="3C01DA11" w:rsidR="00500101" w:rsidRDefault="003F6C46" w:rsidP="00E57656">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3F6C46">
              <w:t>Inicialización aleatoria de prototipos</w:t>
            </w:r>
          </w:p>
        </w:tc>
        <w:tc>
          <w:tcPr>
            <w:tcW w:w="2315" w:type="dxa"/>
          </w:tcPr>
          <w:p w14:paraId="2A9514E1" w14:textId="14E6E0D1" w:rsidR="00500101" w:rsidRDefault="003F6C46" w:rsidP="00E57656">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3F6C46">
              <w:t xml:space="preserve">El sistema </w:t>
            </w:r>
            <w:r>
              <w:t>seleccionará</w:t>
            </w:r>
            <w:r w:rsidRPr="003F6C46">
              <w:t xml:space="preserve"> aleatoriamente los K prototipos iniciales para empezar el proceso</w:t>
            </w:r>
            <w:r>
              <w:t>.</w:t>
            </w:r>
          </w:p>
        </w:tc>
        <w:tc>
          <w:tcPr>
            <w:tcW w:w="2316" w:type="dxa"/>
          </w:tcPr>
          <w:p w14:paraId="344EB74F" w14:textId="6713D429" w:rsidR="00500101" w:rsidRDefault="00D5527C" w:rsidP="00E57656">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t>MEDIA</w:t>
            </w:r>
          </w:p>
        </w:tc>
      </w:tr>
      <w:tr w:rsidR="00500101" w14:paraId="7E32E572" w14:textId="77777777" w:rsidTr="002952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5" w:type="dxa"/>
          </w:tcPr>
          <w:p w14:paraId="51B56640" w14:textId="01E12517" w:rsidR="00500101" w:rsidRDefault="003F6C46" w:rsidP="00E57656">
            <w:pPr>
              <w:pStyle w:val="Default"/>
              <w:spacing w:line="360" w:lineRule="auto"/>
              <w:jc w:val="both"/>
            </w:pPr>
            <w:r>
              <w:t>RF</w:t>
            </w:r>
            <w:r w:rsidR="00D5527C">
              <w:t>5</w:t>
            </w:r>
          </w:p>
        </w:tc>
        <w:tc>
          <w:tcPr>
            <w:tcW w:w="2315" w:type="dxa"/>
          </w:tcPr>
          <w:p w14:paraId="37207593" w14:textId="2046F6E6" w:rsidR="00500101" w:rsidRDefault="003F6C46" w:rsidP="00E57656">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t>Cálculo</w:t>
            </w:r>
            <w:r>
              <w:t xml:space="preserve"> de distancias mixtas y numéricas</w:t>
            </w:r>
          </w:p>
        </w:tc>
        <w:tc>
          <w:tcPr>
            <w:tcW w:w="2315" w:type="dxa"/>
          </w:tcPr>
          <w:p w14:paraId="734B5773" w14:textId="38C8E538" w:rsidR="00500101" w:rsidRDefault="003F6C46" w:rsidP="00E57656">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3F6C46">
              <w:t>El sistema debe implementar la fórmula de distancia mixta que combina la distancia euclidiana para los atributos numéricos y la distancia de coincidencia para los atributos categóricos.</w:t>
            </w:r>
          </w:p>
        </w:tc>
        <w:tc>
          <w:tcPr>
            <w:tcW w:w="2316" w:type="dxa"/>
          </w:tcPr>
          <w:p w14:paraId="2C66C8D2" w14:textId="252DE077" w:rsidR="00500101" w:rsidRDefault="00D5527C" w:rsidP="00E57656">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t>ALTA</w:t>
            </w:r>
          </w:p>
        </w:tc>
      </w:tr>
      <w:tr w:rsidR="00500101" w14:paraId="7FBEEBDD" w14:textId="77777777" w:rsidTr="00295246">
        <w:tc>
          <w:tcPr>
            <w:cnfStyle w:val="001000000000" w:firstRow="0" w:lastRow="0" w:firstColumn="1" w:lastColumn="0" w:oddVBand="0" w:evenVBand="0" w:oddHBand="0" w:evenHBand="0" w:firstRowFirstColumn="0" w:firstRowLastColumn="0" w:lastRowFirstColumn="0" w:lastRowLastColumn="0"/>
            <w:tcW w:w="2315" w:type="dxa"/>
          </w:tcPr>
          <w:p w14:paraId="0199395C" w14:textId="230F5603" w:rsidR="00500101" w:rsidRDefault="003F6C46" w:rsidP="00E57656">
            <w:pPr>
              <w:pStyle w:val="Default"/>
              <w:spacing w:line="360" w:lineRule="auto"/>
              <w:jc w:val="both"/>
            </w:pPr>
            <w:r>
              <w:t>RF</w:t>
            </w:r>
            <w:r w:rsidR="00D5527C">
              <w:t>6</w:t>
            </w:r>
          </w:p>
        </w:tc>
        <w:tc>
          <w:tcPr>
            <w:tcW w:w="2315" w:type="dxa"/>
          </w:tcPr>
          <w:p w14:paraId="6E3A241C" w14:textId="6275FB83" w:rsidR="00500101" w:rsidRDefault="003F6C46" w:rsidP="00E57656">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3F6C46">
              <w:t>Asignación de objetos a prototipos</w:t>
            </w:r>
          </w:p>
        </w:tc>
        <w:tc>
          <w:tcPr>
            <w:tcW w:w="2315" w:type="dxa"/>
          </w:tcPr>
          <w:p w14:paraId="47882E06" w14:textId="28D46AE4" w:rsidR="00500101" w:rsidRDefault="003F6C46" w:rsidP="00E57656">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3F6C46">
              <w:t xml:space="preserve">El sistema debe calcular la distancia entre cada objeto y los prototipos y asignar el objeto al </w:t>
            </w:r>
            <w:proofErr w:type="spellStart"/>
            <w:r w:rsidRPr="003F6C46">
              <w:t>cluster</w:t>
            </w:r>
            <w:proofErr w:type="spellEnd"/>
            <w:r w:rsidRPr="003F6C46">
              <w:t xml:space="preserve"> del prototipo más cercano.</w:t>
            </w:r>
          </w:p>
        </w:tc>
        <w:tc>
          <w:tcPr>
            <w:tcW w:w="2316" w:type="dxa"/>
          </w:tcPr>
          <w:p w14:paraId="4E5A781E" w14:textId="3FC7DFC3" w:rsidR="00500101" w:rsidRDefault="00D5527C" w:rsidP="00E57656">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t>ALTA</w:t>
            </w:r>
          </w:p>
        </w:tc>
      </w:tr>
      <w:tr w:rsidR="003F6C46" w14:paraId="3DBE5D2B" w14:textId="77777777" w:rsidTr="002952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5" w:type="dxa"/>
          </w:tcPr>
          <w:p w14:paraId="53FDEB1E" w14:textId="686045F7" w:rsidR="003F6C46" w:rsidRDefault="003F6C46" w:rsidP="00E57656">
            <w:pPr>
              <w:pStyle w:val="Default"/>
              <w:spacing w:line="360" w:lineRule="auto"/>
              <w:jc w:val="both"/>
            </w:pPr>
            <w:r>
              <w:lastRenderedPageBreak/>
              <w:t>RF</w:t>
            </w:r>
            <w:r w:rsidR="00D5527C">
              <w:t>7</w:t>
            </w:r>
          </w:p>
        </w:tc>
        <w:tc>
          <w:tcPr>
            <w:tcW w:w="2315" w:type="dxa"/>
          </w:tcPr>
          <w:p w14:paraId="4F31C4A0" w14:textId="326EDD88" w:rsidR="003F6C46" w:rsidRPr="003F6C46" w:rsidRDefault="003F6C46" w:rsidP="00E57656">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3F6C46">
              <w:t>Actualizar prototipos</w:t>
            </w:r>
          </w:p>
        </w:tc>
        <w:tc>
          <w:tcPr>
            <w:tcW w:w="2315" w:type="dxa"/>
          </w:tcPr>
          <w:p w14:paraId="43510917" w14:textId="335BB4CE" w:rsidR="003F6C46" w:rsidRPr="003F6C46" w:rsidRDefault="003F6C46" w:rsidP="00E57656">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3F6C46">
              <w:t xml:space="preserve">El sistema debe recalcular los prototipos de cada </w:t>
            </w:r>
            <w:proofErr w:type="spellStart"/>
            <w:r w:rsidRPr="003F6C46">
              <w:t>cluster</w:t>
            </w:r>
            <w:proofErr w:type="spellEnd"/>
            <w:r w:rsidRPr="003F6C46">
              <w:t xml:space="preserve"> en cada iteración, actualizando los valores numéricos con promedios y los valores categóricos con la moda.</w:t>
            </w:r>
          </w:p>
        </w:tc>
        <w:tc>
          <w:tcPr>
            <w:tcW w:w="2316" w:type="dxa"/>
          </w:tcPr>
          <w:p w14:paraId="16D67E77" w14:textId="03AC71AF" w:rsidR="003F6C46" w:rsidRDefault="00D5527C" w:rsidP="00E57656">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t>MEDIA</w:t>
            </w:r>
          </w:p>
        </w:tc>
      </w:tr>
      <w:tr w:rsidR="003F6C46" w14:paraId="12D524A4" w14:textId="77777777" w:rsidTr="00295246">
        <w:tc>
          <w:tcPr>
            <w:cnfStyle w:val="001000000000" w:firstRow="0" w:lastRow="0" w:firstColumn="1" w:lastColumn="0" w:oddVBand="0" w:evenVBand="0" w:oddHBand="0" w:evenHBand="0" w:firstRowFirstColumn="0" w:firstRowLastColumn="0" w:lastRowFirstColumn="0" w:lastRowLastColumn="0"/>
            <w:tcW w:w="2315" w:type="dxa"/>
          </w:tcPr>
          <w:p w14:paraId="56D20995" w14:textId="650263CB" w:rsidR="003F6C46" w:rsidRDefault="003F6C46" w:rsidP="00E57656">
            <w:pPr>
              <w:pStyle w:val="Default"/>
              <w:spacing w:line="360" w:lineRule="auto"/>
              <w:jc w:val="both"/>
            </w:pPr>
            <w:r>
              <w:t>RF</w:t>
            </w:r>
            <w:r w:rsidR="00D5527C">
              <w:t>8</w:t>
            </w:r>
          </w:p>
        </w:tc>
        <w:tc>
          <w:tcPr>
            <w:tcW w:w="2315" w:type="dxa"/>
          </w:tcPr>
          <w:p w14:paraId="52C68879" w14:textId="51D04033" w:rsidR="003F6C46" w:rsidRPr="003F6C46" w:rsidRDefault="003F6C46" w:rsidP="00E57656">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t xml:space="preserve">Iterar hasta que haya convergencia </w:t>
            </w:r>
          </w:p>
        </w:tc>
        <w:tc>
          <w:tcPr>
            <w:tcW w:w="2315" w:type="dxa"/>
          </w:tcPr>
          <w:p w14:paraId="256E60A7" w14:textId="31272996" w:rsidR="003F6C46" w:rsidRPr="003F6C46" w:rsidRDefault="003F6C46" w:rsidP="00E57656">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3F6C46">
              <w:t xml:space="preserve">El sistema debe repetir el proceso de asignación y actualización de prototipos hasta que las asignaciones de </w:t>
            </w:r>
            <w:proofErr w:type="spellStart"/>
            <w:r w:rsidRPr="003F6C46">
              <w:t>cluster</w:t>
            </w:r>
            <w:proofErr w:type="spellEnd"/>
            <w:r w:rsidRPr="003F6C46">
              <w:t xml:space="preserve"> no cambien o hasta que se alcance un número máximo de iteraciones.</w:t>
            </w:r>
          </w:p>
        </w:tc>
        <w:tc>
          <w:tcPr>
            <w:tcW w:w="2316" w:type="dxa"/>
          </w:tcPr>
          <w:p w14:paraId="167EA037" w14:textId="5D59AFEF" w:rsidR="003F6C46" w:rsidRDefault="00D5527C" w:rsidP="00E57656">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t>ALTA</w:t>
            </w:r>
          </w:p>
        </w:tc>
      </w:tr>
      <w:tr w:rsidR="003F6C46" w14:paraId="550CF153" w14:textId="77777777" w:rsidTr="002952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5" w:type="dxa"/>
          </w:tcPr>
          <w:p w14:paraId="39F3AC25" w14:textId="5A45DC28" w:rsidR="003F6C46" w:rsidRDefault="003F6C46" w:rsidP="00E57656">
            <w:pPr>
              <w:pStyle w:val="Default"/>
              <w:spacing w:line="360" w:lineRule="auto"/>
              <w:jc w:val="both"/>
            </w:pPr>
            <w:r>
              <w:t>RF</w:t>
            </w:r>
            <w:r w:rsidR="00D5527C">
              <w:t>9</w:t>
            </w:r>
          </w:p>
        </w:tc>
        <w:tc>
          <w:tcPr>
            <w:tcW w:w="2315" w:type="dxa"/>
          </w:tcPr>
          <w:p w14:paraId="541FC961" w14:textId="18D44519" w:rsidR="003F6C46" w:rsidRDefault="003F6C46" w:rsidP="00E57656">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3F6C46">
              <w:t>Visualización de resultados</w:t>
            </w:r>
          </w:p>
        </w:tc>
        <w:tc>
          <w:tcPr>
            <w:tcW w:w="2315" w:type="dxa"/>
          </w:tcPr>
          <w:p w14:paraId="298B8C2B" w14:textId="09B2DCDE" w:rsidR="00E8602F" w:rsidRDefault="00D5527C" w:rsidP="00E8602F">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t xml:space="preserve">Se permitirá la visualización de los resultados proporcionando un informe </w:t>
            </w:r>
            <w:r w:rsidRPr="00D5527C">
              <w:t xml:space="preserve">con los </w:t>
            </w:r>
            <w:proofErr w:type="spellStart"/>
            <w:r w:rsidRPr="00D5527C">
              <w:t>clusters</w:t>
            </w:r>
            <w:proofErr w:type="spellEnd"/>
            <w:r w:rsidRPr="00D5527C">
              <w:t xml:space="preserve"> resultantes, los prototipos finales y </w:t>
            </w:r>
            <w:r w:rsidRPr="00D5527C">
              <w:lastRenderedPageBreak/>
              <w:t xml:space="preserve">la asignación de objetos a cada </w:t>
            </w:r>
            <w:proofErr w:type="spellStart"/>
            <w:r w:rsidRPr="00D5527C">
              <w:t>cluster</w:t>
            </w:r>
            <w:proofErr w:type="spellEnd"/>
            <w:r w:rsidR="00E8602F">
              <w:t>, el d</w:t>
            </w:r>
            <w:r w:rsidR="00E8602F" w:rsidRPr="00C21FB5">
              <w:t xml:space="preserve">espliegue de los resultados </w:t>
            </w:r>
            <w:r w:rsidR="00E8602F">
              <w:t xml:space="preserve">será </w:t>
            </w:r>
            <w:r w:rsidR="00E8602F" w:rsidRPr="00C21FB5">
              <w:t>en tablas</w:t>
            </w:r>
            <w:r w:rsidR="00E8602F">
              <w:t>.</w:t>
            </w:r>
          </w:p>
          <w:p w14:paraId="627D6215" w14:textId="698D0F1B" w:rsidR="003F6C46" w:rsidRPr="003F6C46" w:rsidRDefault="003F6C46" w:rsidP="00E57656">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p>
        </w:tc>
        <w:tc>
          <w:tcPr>
            <w:tcW w:w="2316" w:type="dxa"/>
          </w:tcPr>
          <w:p w14:paraId="7F28A348" w14:textId="762062D9" w:rsidR="003F6C46" w:rsidRDefault="00D5527C" w:rsidP="00E57656">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lastRenderedPageBreak/>
              <w:t>BAJA</w:t>
            </w:r>
          </w:p>
        </w:tc>
      </w:tr>
      <w:tr w:rsidR="00D5527C" w14:paraId="1E428C45" w14:textId="77777777" w:rsidTr="00295246">
        <w:tc>
          <w:tcPr>
            <w:cnfStyle w:val="001000000000" w:firstRow="0" w:lastRow="0" w:firstColumn="1" w:lastColumn="0" w:oddVBand="0" w:evenVBand="0" w:oddHBand="0" w:evenHBand="0" w:firstRowFirstColumn="0" w:firstRowLastColumn="0" w:lastRowFirstColumn="0" w:lastRowLastColumn="0"/>
            <w:tcW w:w="2315" w:type="dxa"/>
          </w:tcPr>
          <w:p w14:paraId="08DD36A8" w14:textId="3D9E1DDD" w:rsidR="00D5527C" w:rsidRDefault="00D5527C" w:rsidP="00E57656">
            <w:pPr>
              <w:pStyle w:val="Default"/>
              <w:spacing w:line="360" w:lineRule="auto"/>
              <w:jc w:val="both"/>
            </w:pPr>
            <w:r>
              <w:t>RF10</w:t>
            </w:r>
          </w:p>
        </w:tc>
        <w:tc>
          <w:tcPr>
            <w:tcW w:w="2315" w:type="dxa"/>
          </w:tcPr>
          <w:p w14:paraId="2986876D" w14:textId="010ADE46" w:rsidR="00D5527C" w:rsidRPr="003F6C46" w:rsidRDefault="00D5527C" w:rsidP="00E57656">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t>Guardar los resultados en carpetas</w:t>
            </w:r>
          </w:p>
        </w:tc>
        <w:tc>
          <w:tcPr>
            <w:tcW w:w="2315" w:type="dxa"/>
          </w:tcPr>
          <w:p w14:paraId="29062383" w14:textId="58CF0EE2" w:rsidR="00D5527C" w:rsidRPr="003F6C46" w:rsidRDefault="00D5527C" w:rsidP="00E57656">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t xml:space="preserve">Los </w:t>
            </w:r>
            <w:proofErr w:type="spellStart"/>
            <w:r>
              <w:t>clusters</w:t>
            </w:r>
            <w:proofErr w:type="spellEnd"/>
            <w:r>
              <w:t xml:space="preserve"> resultantes se </w:t>
            </w:r>
            <w:r w:rsidR="00E8602F">
              <w:t>guardarán</w:t>
            </w:r>
            <w:r>
              <w:t xml:space="preserve"> en una carpeta, dentro de dicha </w:t>
            </w:r>
            <w:r w:rsidR="00E8602F">
              <w:t xml:space="preserve">se </w:t>
            </w:r>
            <w:r w:rsidR="00295246">
              <w:t>formarán</w:t>
            </w:r>
            <w:r w:rsidR="00E8602F">
              <w:t xml:space="preserve"> </w:t>
            </w:r>
            <w:r>
              <w:t>carpeta</w:t>
            </w:r>
            <w:r w:rsidR="00E8602F">
              <w:t>s</w:t>
            </w:r>
            <w:r>
              <w:t xml:space="preserve"> </w:t>
            </w:r>
            <w:r w:rsidR="00E8602F">
              <w:t xml:space="preserve">que contendrán </w:t>
            </w:r>
            <w:r w:rsidR="00E8602F" w:rsidRPr="00D5527C">
              <w:t xml:space="preserve">los </w:t>
            </w:r>
            <w:r w:rsidR="00E8602F">
              <w:t xml:space="preserve">prototipos finales. </w:t>
            </w:r>
          </w:p>
        </w:tc>
        <w:tc>
          <w:tcPr>
            <w:tcW w:w="2316" w:type="dxa"/>
          </w:tcPr>
          <w:p w14:paraId="6B8D13EE" w14:textId="59BB956F" w:rsidR="00D5527C" w:rsidRDefault="00E8602F" w:rsidP="00E57656">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t>MEDIA</w:t>
            </w:r>
          </w:p>
        </w:tc>
      </w:tr>
    </w:tbl>
    <w:p w14:paraId="3561D2D1" w14:textId="77777777" w:rsidR="00E57656" w:rsidRDefault="00E57656" w:rsidP="00E57656">
      <w:pPr>
        <w:pStyle w:val="Default"/>
        <w:spacing w:line="360" w:lineRule="auto"/>
        <w:jc w:val="both"/>
      </w:pPr>
    </w:p>
    <w:p w14:paraId="5E5BA029" w14:textId="77777777" w:rsidR="00500101" w:rsidRDefault="00500101" w:rsidP="00500101">
      <w:pPr>
        <w:pStyle w:val="Default"/>
        <w:spacing w:line="360" w:lineRule="auto"/>
        <w:jc w:val="both"/>
      </w:pPr>
    </w:p>
    <w:p w14:paraId="61A95163" w14:textId="3B76FF26" w:rsidR="00E57656" w:rsidRDefault="00E57656" w:rsidP="00E57656">
      <w:pPr>
        <w:pStyle w:val="Ttulo2"/>
      </w:pPr>
      <w:bookmarkStart w:id="120" w:name="_Toc178547309"/>
      <w:r>
        <w:t>Requisitos no funcionales</w:t>
      </w:r>
      <w:bookmarkEnd w:id="120"/>
    </w:p>
    <w:p w14:paraId="2E5C37B9" w14:textId="77777777" w:rsidR="00E57656" w:rsidRDefault="00E57656" w:rsidP="00E57656">
      <w:pPr>
        <w:pStyle w:val="Default"/>
        <w:spacing w:line="360" w:lineRule="auto"/>
        <w:jc w:val="both"/>
      </w:pPr>
    </w:p>
    <w:p w14:paraId="579AFB72" w14:textId="65E2D4FB" w:rsidR="00E57656" w:rsidRDefault="00E57656" w:rsidP="00E57656">
      <w:pPr>
        <w:pStyle w:val="Default"/>
        <w:spacing w:line="360" w:lineRule="auto"/>
        <w:jc w:val="both"/>
      </w:pPr>
      <w:r w:rsidRPr="00E57656">
        <w:t>Los Requisitos No Funcionales describen cómo el sistema debe comportarse y sus cualidades, en lugar de describir funciones específicas. Estos requisitos se centran en la calidad del sistema</w:t>
      </w:r>
      <w:r>
        <w:t>.</w:t>
      </w:r>
    </w:p>
    <w:p w14:paraId="1FF147EA" w14:textId="6E53BEC3" w:rsidR="00295246" w:rsidRDefault="00295246" w:rsidP="00295246">
      <w:pPr>
        <w:pStyle w:val="Descripcin"/>
        <w:jc w:val="center"/>
      </w:pPr>
      <w:bookmarkStart w:id="121" w:name="_Toc178529395"/>
      <w:r>
        <w:t xml:space="preserve">Tabla </w:t>
      </w:r>
      <w:r>
        <w:fldChar w:fldCharType="begin"/>
      </w:r>
      <w:r>
        <w:instrText xml:space="preserve"> SEQ Tabla \* ARABIC </w:instrText>
      </w:r>
      <w:r>
        <w:fldChar w:fldCharType="separate"/>
      </w:r>
      <w:r>
        <w:rPr>
          <w:noProof/>
        </w:rPr>
        <w:t>26</w:t>
      </w:r>
      <w:r>
        <w:fldChar w:fldCharType="end"/>
      </w:r>
      <w:r>
        <w:t xml:space="preserve"> Requisitos no funcionales</w:t>
      </w:r>
      <w:bookmarkEnd w:id="121"/>
    </w:p>
    <w:tbl>
      <w:tblPr>
        <w:tblStyle w:val="Tablaconcuadrcula4-nfasis4"/>
        <w:tblW w:w="0" w:type="auto"/>
        <w:tblLook w:val="04A0" w:firstRow="1" w:lastRow="0" w:firstColumn="1" w:lastColumn="0" w:noHBand="0" w:noVBand="1"/>
      </w:tblPr>
      <w:tblGrid>
        <w:gridCol w:w="2315"/>
        <w:gridCol w:w="2315"/>
        <w:gridCol w:w="2315"/>
        <w:gridCol w:w="2316"/>
      </w:tblGrid>
      <w:tr w:rsidR="00E8602F" w14:paraId="6AD68168" w14:textId="77777777" w:rsidTr="002952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5" w:type="dxa"/>
          </w:tcPr>
          <w:p w14:paraId="3F1DEF6C" w14:textId="77777777" w:rsidR="00E8602F" w:rsidRDefault="00E8602F" w:rsidP="00E8602F">
            <w:pPr>
              <w:pStyle w:val="Default"/>
              <w:spacing w:line="360" w:lineRule="auto"/>
              <w:jc w:val="both"/>
            </w:pPr>
            <w:r>
              <w:t>No.</w:t>
            </w:r>
          </w:p>
        </w:tc>
        <w:tc>
          <w:tcPr>
            <w:tcW w:w="2315" w:type="dxa"/>
          </w:tcPr>
          <w:p w14:paraId="7A76CAE9" w14:textId="44DD4A61" w:rsidR="00E8602F" w:rsidRDefault="00E8602F" w:rsidP="00E8602F">
            <w:pPr>
              <w:pStyle w:val="Default"/>
              <w:spacing w:line="360" w:lineRule="auto"/>
              <w:jc w:val="both"/>
              <w:cnfStyle w:val="100000000000" w:firstRow="1" w:lastRow="0" w:firstColumn="0" w:lastColumn="0" w:oddVBand="0" w:evenVBand="0" w:oddHBand="0" w:evenHBand="0" w:firstRowFirstColumn="0" w:firstRowLastColumn="0" w:lastRowFirstColumn="0" w:lastRowLastColumn="0"/>
            </w:pPr>
            <w:r>
              <w:t>Requerimiento</w:t>
            </w:r>
          </w:p>
        </w:tc>
        <w:tc>
          <w:tcPr>
            <w:tcW w:w="2315" w:type="dxa"/>
          </w:tcPr>
          <w:p w14:paraId="3A535431" w14:textId="787B37BD" w:rsidR="00E8602F" w:rsidRDefault="00E8602F" w:rsidP="00E8602F">
            <w:pPr>
              <w:pStyle w:val="Default"/>
              <w:spacing w:line="360" w:lineRule="auto"/>
              <w:jc w:val="both"/>
              <w:cnfStyle w:val="100000000000" w:firstRow="1" w:lastRow="0" w:firstColumn="0" w:lastColumn="0" w:oddVBand="0" w:evenVBand="0" w:oddHBand="0" w:evenHBand="0" w:firstRowFirstColumn="0" w:firstRowLastColumn="0" w:lastRowFirstColumn="0" w:lastRowLastColumn="0"/>
            </w:pPr>
            <w:r>
              <w:t>Descripción</w:t>
            </w:r>
          </w:p>
        </w:tc>
        <w:tc>
          <w:tcPr>
            <w:tcW w:w="2316" w:type="dxa"/>
          </w:tcPr>
          <w:p w14:paraId="29D1A5E8" w14:textId="2A1638F6" w:rsidR="00E8602F" w:rsidRDefault="00E8602F" w:rsidP="00E8602F">
            <w:pPr>
              <w:pStyle w:val="Default"/>
              <w:spacing w:line="360" w:lineRule="auto"/>
              <w:jc w:val="both"/>
              <w:cnfStyle w:val="100000000000" w:firstRow="1" w:lastRow="0" w:firstColumn="0" w:lastColumn="0" w:oddVBand="0" w:evenVBand="0" w:oddHBand="0" w:evenHBand="0" w:firstRowFirstColumn="0" w:firstRowLastColumn="0" w:lastRowFirstColumn="0" w:lastRowLastColumn="0"/>
            </w:pPr>
            <w:r>
              <w:t>Prioridad</w:t>
            </w:r>
          </w:p>
        </w:tc>
      </w:tr>
      <w:tr w:rsidR="00E8602F" w14:paraId="08F6AD61" w14:textId="77777777" w:rsidTr="002952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5" w:type="dxa"/>
          </w:tcPr>
          <w:p w14:paraId="422F619A" w14:textId="6AB2A3EC" w:rsidR="00E8602F" w:rsidRDefault="00E8602F" w:rsidP="00E8602F">
            <w:pPr>
              <w:pStyle w:val="Default"/>
              <w:spacing w:line="360" w:lineRule="auto"/>
              <w:jc w:val="both"/>
            </w:pPr>
            <w:r>
              <w:t>R</w:t>
            </w:r>
            <w:r>
              <w:t>N</w:t>
            </w:r>
            <w:r>
              <w:t>F1</w:t>
            </w:r>
          </w:p>
        </w:tc>
        <w:tc>
          <w:tcPr>
            <w:tcW w:w="2315" w:type="dxa"/>
          </w:tcPr>
          <w:p w14:paraId="1B30C9F9" w14:textId="386E5935" w:rsidR="00E8602F" w:rsidRDefault="00E8602F" w:rsidP="00E8602F">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t>G</w:t>
            </w:r>
            <w:r>
              <w:t xml:space="preserve">eneración automática de tablas en </w:t>
            </w:r>
            <w:proofErr w:type="spellStart"/>
            <w:r>
              <w:t>sqlite</w:t>
            </w:r>
            <w:proofErr w:type="spellEnd"/>
          </w:p>
        </w:tc>
        <w:tc>
          <w:tcPr>
            <w:tcW w:w="2315" w:type="dxa"/>
          </w:tcPr>
          <w:p w14:paraId="39C1155F" w14:textId="2AB3597A" w:rsidR="00E8602F" w:rsidRDefault="00E8602F" w:rsidP="00E8602F">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t xml:space="preserve">Se genera una tabla en automático en una base de datos </w:t>
            </w:r>
            <w:proofErr w:type="spellStart"/>
            <w:r>
              <w:t>sqlite</w:t>
            </w:r>
            <w:proofErr w:type="spellEnd"/>
            <w:r>
              <w:t xml:space="preserve"> </w:t>
            </w:r>
            <w:r>
              <w:t xml:space="preserve">partiendo de un archivo con estructura </w:t>
            </w:r>
            <w:proofErr w:type="spellStart"/>
            <w:r>
              <w:t>csv</w:t>
            </w:r>
            <w:proofErr w:type="spellEnd"/>
          </w:p>
        </w:tc>
        <w:tc>
          <w:tcPr>
            <w:tcW w:w="2316" w:type="dxa"/>
          </w:tcPr>
          <w:p w14:paraId="3F5DB507" w14:textId="61260FD6" w:rsidR="00E8602F" w:rsidRDefault="00295246" w:rsidP="00E8602F">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t>BAJA</w:t>
            </w:r>
          </w:p>
        </w:tc>
      </w:tr>
      <w:tr w:rsidR="00E8602F" w14:paraId="01783524" w14:textId="77777777" w:rsidTr="00295246">
        <w:tc>
          <w:tcPr>
            <w:cnfStyle w:val="001000000000" w:firstRow="0" w:lastRow="0" w:firstColumn="1" w:lastColumn="0" w:oddVBand="0" w:evenVBand="0" w:oddHBand="0" w:evenHBand="0" w:firstRowFirstColumn="0" w:firstRowLastColumn="0" w:lastRowFirstColumn="0" w:lastRowLastColumn="0"/>
            <w:tcW w:w="2315" w:type="dxa"/>
          </w:tcPr>
          <w:p w14:paraId="7A6621ED" w14:textId="62478FD7" w:rsidR="00E8602F" w:rsidRDefault="00E8602F" w:rsidP="00E8602F">
            <w:pPr>
              <w:pStyle w:val="Default"/>
              <w:spacing w:line="360" w:lineRule="auto"/>
              <w:jc w:val="both"/>
            </w:pPr>
            <w:r>
              <w:lastRenderedPageBreak/>
              <w:t>R</w:t>
            </w:r>
            <w:r>
              <w:t>N</w:t>
            </w:r>
            <w:r>
              <w:t>F2</w:t>
            </w:r>
          </w:p>
        </w:tc>
        <w:tc>
          <w:tcPr>
            <w:tcW w:w="2315" w:type="dxa"/>
          </w:tcPr>
          <w:p w14:paraId="1021A81B" w14:textId="4AA26EAC" w:rsidR="00E8602F" w:rsidRDefault="00E8602F" w:rsidP="00E8602F">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t>A</w:t>
            </w:r>
            <w:r>
              <w:t xml:space="preserve">dición de campo id si el archivo no cuenta con el </w:t>
            </w:r>
          </w:p>
          <w:p w14:paraId="3B306A13" w14:textId="04EEF106" w:rsidR="00E8602F" w:rsidRDefault="00E8602F" w:rsidP="00E8602F">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p>
        </w:tc>
        <w:tc>
          <w:tcPr>
            <w:tcW w:w="2315" w:type="dxa"/>
          </w:tcPr>
          <w:p w14:paraId="4B6220CF" w14:textId="35558ACD" w:rsidR="00E8602F" w:rsidRDefault="00E8602F" w:rsidP="00E8602F">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t>Si el archivo no cuenta con ID el sistema en automático lo genera.</w:t>
            </w:r>
          </w:p>
        </w:tc>
        <w:tc>
          <w:tcPr>
            <w:tcW w:w="2316" w:type="dxa"/>
          </w:tcPr>
          <w:p w14:paraId="0E919119" w14:textId="5DC3A784" w:rsidR="00E8602F" w:rsidRDefault="00295246" w:rsidP="00E8602F">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t>ALTA</w:t>
            </w:r>
          </w:p>
        </w:tc>
      </w:tr>
      <w:tr w:rsidR="00E8602F" w14:paraId="3A0A0920" w14:textId="77777777" w:rsidTr="002952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5" w:type="dxa"/>
          </w:tcPr>
          <w:p w14:paraId="7B9B5D5F" w14:textId="6E6615A7" w:rsidR="00E8602F" w:rsidRDefault="00E8602F" w:rsidP="00E8602F">
            <w:pPr>
              <w:pStyle w:val="Default"/>
              <w:spacing w:line="360" w:lineRule="auto"/>
              <w:jc w:val="both"/>
            </w:pPr>
            <w:r>
              <w:t>R</w:t>
            </w:r>
            <w:r>
              <w:t>N</w:t>
            </w:r>
            <w:r>
              <w:t>F3</w:t>
            </w:r>
          </w:p>
        </w:tc>
        <w:tc>
          <w:tcPr>
            <w:tcW w:w="2315" w:type="dxa"/>
          </w:tcPr>
          <w:p w14:paraId="22E4D768" w14:textId="54AF9FDC" w:rsidR="00E8602F" w:rsidRDefault="00E8602F" w:rsidP="00E8602F">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t xml:space="preserve">Eliminar campo ID </w:t>
            </w:r>
          </w:p>
        </w:tc>
        <w:tc>
          <w:tcPr>
            <w:tcW w:w="2315" w:type="dxa"/>
          </w:tcPr>
          <w:p w14:paraId="402871AB" w14:textId="46E7A0AE" w:rsidR="00E8602F" w:rsidRDefault="00E8602F" w:rsidP="00E8602F">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t>Los datos del campo ID no serán tomados en cuenta para el cálculo de los prototipos.</w:t>
            </w:r>
          </w:p>
        </w:tc>
        <w:tc>
          <w:tcPr>
            <w:tcW w:w="2316" w:type="dxa"/>
          </w:tcPr>
          <w:p w14:paraId="6A9D927F" w14:textId="583B7B40" w:rsidR="00E8602F" w:rsidRDefault="00295246" w:rsidP="00E8602F">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t>ALTA</w:t>
            </w:r>
          </w:p>
        </w:tc>
      </w:tr>
      <w:tr w:rsidR="00E8602F" w14:paraId="4326AE0E" w14:textId="77777777" w:rsidTr="00295246">
        <w:tc>
          <w:tcPr>
            <w:cnfStyle w:val="001000000000" w:firstRow="0" w:lastRow="0" w:firstColumn="1" w:lastColumn="0" w:oddVBand="0" w:evenVBand="0" w:oddHBand="0" w:evenHBand="0" w:firstRowFirstColumn="0" w:firstRowLastColumn="0" w:lastRowFirstColumn="0" w:lastRowLastColumn="0"/>
            <w:tcW w:w="2315" w:type="dxa"/>
          </w:tcPr>
          <w:p w14:paraId="2E0CD530" w14:textId="5D598CBF" w:rsidR="00E8602F" w:rsidRDefault="00E8602F" w:rsidP="00E8602F">
            <w:pPr>
              <w:pStyle w:val="Default"/>
              <w:spacing w:line="360" w:lineRule="auto"/>
              <w:jc w:val="both"/>
            </w:pPr>
            <w:r>
              <w:t>R</w:t>
            </w:r>
            <w:r>
              <w:t>N</w:t>
            </w:r>
            <w:r>
              <w:t>F4</w:t>
            </w:r>
          </w:p>
        </w:tc>
        <w:tc>
          <w:tcPr>
            <w:tcW w:w="2315" w:type="dxa"/>
          </w:tcPr>
          <w:p w14:paraId="3A73CCD5" w14:textId="5C703EC8" w:rsidR="006A76FA" w:rsidRDefault="006A76FA" w:rsidP="006A76FA">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t>D</w:t>
            </w:r>
            <w:r w:rsidRPr="00C21FB5">
              <w:t xml:space="preserve">espliegue de las colecciones k dependiendo </w:t>
            </w:r>
            <w:r>
              <w:t>d</w:t>
            </w:r>
            <w:r w:rsidRPr="00C21FB5">
              <w:t>el botón que se de</w:t>
            </w:r>
            <w:r>
              <w:t>see</w:t>
            </w:r>
            <w:r>
              <w:t xml:space="preserve"> visualizar</w:t>
            </w:r>
          </w:p>
          <w:p w14:paraId="3D5B4DA2" w14:textId="5DA1230F" w:rsidR="00E8602F" w:rsidRDefault="00E8602F" w:rsidP="00E8602F">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p>
        </w:tc>
        <w:tc>
          <w:tcPr>
            <w:tcW w:w="2315" w:type="dxa"/>
          </w:tcPr>
          <w:p w14:paraId="72BE065B" w14:textId="40263560" w:rsidR="00E8602F" w:rsidRDefault="006A76FA" w:rsidP="00E8602F">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t xml:space="preserve">Generación de </w:t>
            </w:r>
            <w:proofErr w:type="spellStart"/>
            <w:r>
              <w:t>front-end</w:t>
            </w:r>
            <w:proofErr w:type="spellEnd"/>
            <w:r>
              <w:t xml:space="preserve"> dinámico de acuerdo del </w:t>
            </w:r>
            <w:proofErr w:type="spellStart"/>
            <w:r>
              <w:t>numero</w:t>
            </w:r>
            <w:proofErr w:type="spellEnd"/>
            <w:r>
              <w:t xml:space="preserve"> de K centros elegidos por el usuario</w:t>
            </w:r>
          </w:p>
        </w:tc>
        <w:tc>
          <w:tcPr>
            <w:tcW w:w="2316" w:type="dxa"/>
          </w:tcPr>
          <w:p w14:paraId="7F06CE56" w14:textId="42BCF446" w:rsidR="00E8602F" w:rsidRDefault="00295246" w:rsidP="00E8602F">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t>MEDIA</w:t>
            </w:r>
          </w:p>
        </w:tc>
      </w:tr>
      <w:tr w:rsidR="00E8602F" w14:paraId="7FCA7921" w14:textId="77777777" w:rsidTr="002952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5" w:type="dxa"/>
          </w:tcPr>
          <w:p w14:paraId="3DF02FD2" w14:textId="4F795693" w:rsidR="00E8602F" w:rsidRDefault="00E8602F" w:rsidP="00E8602F">
            <w:pPr>
              <w:pStyle w:val="Default"/>
              <w:spacing w:line="360" w:lineRule="auto"/>
              <w:jc w:val="both"/>
            </w:pPr>
            <w:r>
              <w:t>R</w:t>
            </w:r>
            <w:r>
              <w:t>N</w:t>
            </w:r>
            <w:r>
              <w:t>F5</w:t>
            </w:r>
          </w:p>
        </w:tc>
        <w:tc>
          <w:tcPr>
            <w:tcW w:w="2315" w:type="dxa"/>
          </w:tcPr>
          <w:p w14:paraId="426751DF" w14:textId="053E66B8" w:rsidR="00E8602F" w:rsidRDefault="00D875C3" w:rsidP="00E8602F">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t>E</w:t>
            </w:r>
            <w:r w:rsidRPr="00C21FB5">
              <w:t>liminación de los registros k iniciales</w:t>
            </w:r>
          </w:p>
        </w:tc>
        <w:tc>
          <w:tcPr>
            <w:tcW w:w="2315" w:type="dxa"/>
          </w:tcPr>
          <w:p w14:paraId="10BCB5E6" w14:textId="44726293" w:rsidR="00E8602F" w:rsidRDefault="00D875C3" w:rsidP="00E8602F">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t xml:space="preserve">El algoritmo no se compara con el mismo. </w:t>
            </w:r>
          </w:p>
        </w:tc>
        <w:tc>
          <w:tcPr>
            <w:tcW w:w="2316" w:type="dxa"/>
          </w:tcPr>
          <w:p w14:paraId="329B02E2" w14:textId="30E88241" w:rsidR="00E8602F" w:rsidRDefault="00295246" w:rsidP="00E8602F">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t>ALTA</w:t>
            </w:r>
          </w:p>
        </w:tc>
      </w:tr>
      <w:tr w:rsidR="00E8602F" w14:paraId="2734249E" w14:textId="77777777" w:rsidTr="00295246">
        <w:tc>
          <w:tcPr>
            <w:cnfStyle w:val="001000000000" w:firstRow="0" w:lastRow="0" w:firstColumn="1" w:lastColumn="0" w:oddVBand="0" w:evenVBand="0" w:oddHBand="0" w:evenHBand="0" w:firstRowFirstColumn="0" w:firstRowLastColumn="0" w:lastRowFirstColumn="0" w:lastRowLastColumn="0"/>
            <w:tcW w:w="2315" w:type="dxa"/>
          </w:tcPr>
          <w:p w14:paraId="1595EFCF" w14:textId="7CFB2169" w:rsidR="00E8602F" w:rsidRDefault="00E8602F" w:rsidP="00E8602F">
            <w:pPr>
              <w:pStyle w:val="Default"/>
              <w:spacing w:line="360" w:lineRule="auto"/>
              <w:jc w:val="both"/>
            </w:pPr>
            <w:r>
              <w:t>R</w:t>
            </w:r>
            <w:r>
              <w:t>N</w:t>
            </w:r>
            <w:r>
              <w:t>F6</w:t>
            </w:r>
          </w:p>
        </w:tc>
        <w:tc>
          <w:tcPr>
            <w:tcW w:w="2315" w:type="dxa"/>
          </w:tcPr>
          <w:p w14:paraId="341DA5C0" w14:textId="65F49A91" w:rsidR="00E8602F" w:rsidRDefault="00D875C3" w:rsidP="00D875C3">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D875C3">
              <w:t>Portabilidad</w:t>
            </w:r>
          </w:p>
        </w:tc>
        <w:tc>
          <w:tcPr>
            <w:tcW w:w="2315" w:type="dxa"/>
          </w:tcPr>
          <w:p w14:paraId="706C9083" w14:textId="453F8697" w:rsidR="00E8602F" w:rsidRDefault="00D875C3" w:rsidP="00E8602F">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t xml:space="preserve">Es </w:t>
            </w:r>
            <w:r w:rsidRPr="00D875C3">
              <w:t>fácilmente portable para que pueda ejecutarse en diferentes entornos</w:t>
            </w:r>
          </w:p>
        </w:tc>
        <w:tc>
          <w:tcPr>
            <w:tcW w:w="2316" w:type="dxa"/>
          </w:tcPr>
          <w:p w14:paraId="0FF0E2A9" w14:textId="1665C095" w:rsidR="00E8602F" w:rsidRDefault="00295246" w:rsidP="00E8602F">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t>MEDIA</w:t>
            </w:r>
          </w:p>
        </w:tc>
      </w:tr>
      <w:tr w:rsidR="00E8602F" w14:paraId="0B4D38C8" w14:textId="77777777" w:rsidTr="002952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5" w:type="dxa"/>
          </w:tcPr>
          <w:p w14:paraId="166D9638" w14:textId="493DBB72" w:rsidR="00E8602F" w:rsidRDefault="00E8602F" w:rsidP="00E8602F">
            <w:pPr>
              <w:pStyle w:val="Default"/>
              <w:spacing w:line="360" w:lineRule="auto"/>
              <w:jc w:val="both"/>
            </w:pPr>
            <w:r>
              <w:t>R</w:t>
            </w:r>
            <w:r>
              <w:t>N</w:t>
            </w:r>
            <w:r>
              <w:t>F7</w:t>
            </w:r>
          </w:p>
        </w:tc>
        <w:tc>
          <w:tcPr>
            <w:tcW w:w="2315" w:type="dxa"/>
          </w:tcPr>
          <w:p w14:paraId="0528AD80" w14:textId="25BA25BD" w:rsidR="00E8602F" w:rsidRPr="003F6C46" w:rsidRDefault="00D875C3" w:rsidP="00E8602F">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t>Interfaz intuitiva</w:t>
            </w:r>
          </w:p>
        </w:tc>
        <w:tc>
          <w:tcPr>
            <w:tcW w:w="2315" w:type="dxa"/>
          </w:tcPr>
          <w:p w14:paraId="237CE991" w14:textId="25F1F536" w:rsidR="00D875C3" w:rsidRDefault="00D875C3" w:rsidP="00D875C3">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t>L</w:t>
            </w:r>
            <w:r>
              <w:t>as interfaces de usuario deberán de ser</w:t>
            </w:r>
          </w:p>
          <w:p w14:paraId="0494C219" w14:textId="0A1927E9" w:rsidR="00E8602F" w:rsidRPr="003F6C46" w:rsidRDefault="00D875C3" w:rsidP="00D875C3">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t>entendibles, amigables e intuitivas.</w:t>
            </w:r>
          </w:p>
        </w:tc>
        <w:tc>
          <w:tcPr>
            <w:tcW w:w="2316" w:type="dxa"/>
          </w:tcPr>
          <w:p w14:paraId="59E6EE34" w14:textId="1C040AB3" w:rsidR="00E8602F" w:rsidRDefault="00295246" w:rsidP="00E8602F">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t>BAJA</w:t>
            </w:r>
          </w:p>
        </w:tc>
      </w:tr>
      <w:tr w:rsidR="00E8602F" w14:paraId="01AAB57C" w14:textId="77777777" w:rsidTr="00295246">
        <w:tc>
          <w:tcPr>
            <w:cnfStyle w:val="001000000000" w:firstRow="0" w:lastRow="0" w:firstColumn="1" w:lastColumn="0" w:oddVBand="0" w:evenVBand="0" w:oddHBand="0" w:evenHBand="0" w:firstRowFirstColumn="0" w:firstRowLastColumn="0" w:lastRowFirstColumn="0" w:lastRowLastColumn="0"/>
            <w:tcW w:w="2315" w:type="dxa"/>
          </w:tcPr>
          <w:p w14:paraId="2C87F5BF" w14:textId="604CD975" w:rsidR="00E8602F" w:rsidRDefault="00E8602F" w:rsidP="00E8602F">
            <w:pPr>
              <w:pStyle w:val="Default"/>
              <w:spacing w:line="360" w:lineRule="auto"/>
              <w:jc w:val="both"/>
            </w:pPr>
            <w:r>
              <w:t>R</w:t>
            </w:r>
            <w:r>
              <w:t>N</w:t>
            </w:r>
            <w:r>
              <w:t>F8</w:t>
            </w:r>
          </w:p>
        </w:tc>
        <w:tc>
          <w:tcPr>
            <w:tcW w:w="2315" w:type="dxa"/>
          </w:tcPr>
          <w:p w14:paraId="76EB76DA" w14:textId="249E5105" w:rsidR="00E8602F" w:rsidRPr="003F6C46" w:rsidRDefault="00D875C3" w:rsidP="00E8602F">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t>R</w:t>
            </w:r>
            <w:r>
              <w:t>econstrucción</w:t>
            </w:r>
            <w:r>
              <w:t xml:space="preserve"> de </w:t>
            </w:r>
            <w:r>
              <w:lastRenderedPageBreak/>
              <w:t xml:space="preserve">nombres y </w:t>
            </w:r>
            <w:proofErr w:type="spellStart"/>
            <w:r>
              <w:t>headers</w:t>
            </w:r>
            <w:proofErr w:type="spellEnd"/>
          </w:p>
        </w:tc>
        <w:tc>
          <w:tcPr>
            <w:tcW w:w="2315" w:type="dxa"/>
          </w:tcPr>
          <w:p w14:paraId="663E317D" w14:textId="12B3E8F5" w:rsidR="00D875C3" w:rsidRDefault="00D875C3" w:rsidP="00D875C3">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lastRenderedPageBreak/>
              <w:t>R</w:t>
            </w:r>
            <w:r>
              <w:t xml:space="preserve">efactorización de </w:t>
            </w:r>
            <w:r>
              <w:lastRenderedPageBreak/>
              <w:t xml:space="preserve">nombres y </w:t>
            </w:r>
            <w:proofErr w:type="spellStart"/>
            <w:r>
              <w:t>headers</w:t>
            </w:r>
            <w:proofErr w:type="spellEnd"/>
            <w:r>
              <w:t xml:space="preserve"> para la inserción en las tablas </w:t>
            </w:r>
            <w:proofErr w:type="spellStart"/>
            <w:r>
              <w:t>sql</w:t>
            </w:r>
            <w:proofErr w:type="spellEnd"/>
            <w:r>
              <w:t xml:space="preserve"> tomando en cuenta que todos los caracteres </w:t>
            </w:r>
            <w:r w:rsidRPr="00C21FB5">
              <w:t>especiales se van a cambiar por guiones bajos</w:t>
            </w:r>
            <w:r>
              <w:t>.</w:t>
            </w:r>
          </w:p>
          <w:p w14:paraId="423B7A90" w14:textId="42847216" w:rsidR="00E8602F" w:rsidRPr="003F6C46" w:rsidRDefault="00E8602F" w:rsidP="00E8602F">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p>
        </w:tc>
        <w:tc>
          <w:tcPr>
            <w:tcW w:w="2316" w:type="dxa"/>
          </w:tcPr>
          <w:p w14:paraId="7ED9B968" w14:textId="2877D983" w:rsidR="00E8602F" w:rsidRDefault="00295246" w:rsidP="00E8602F">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lastRenderedPageBreak/>
              <w:t>ALTA</w:t>
            </w:r>
          </w:p>
        </w:tc>
      </w:tr>
    </w:tbl>
    <w:p w14:paraId="02B45321" w14:textId="77777777" w:rsidR="00E57656" w:rsidRDefault="00E57656" w:rsidP="00E57656">
      <w:pPr>
        <w:pStyle w:val="Default"/>
        <w:spacing w:line="360" w:lineRule="auto"/>
        <w:jc w:val="both"/>
      </w:pPr>
    </w:p>
    <w:p w14:paraId="3E31D0DF" w14:textId="22D28E93" w:rsidR="008070A6" w:rsidRDefault="005A1F2C" w:rsidP="00E57656">
      <w:pPr>
        <w:pStyle w:val="Ttulo2"/>
        <w:rPr>
          <w:rFonts w:eastAsia="Calibri"/>
        </w:rPr>
      </w:pPr>
      <w:bookmarkStart w:id="122" w:name="_Toc178547310"/>
      <w:r>
        <w:rPr>
          <w:rFonts w:eastAsia="Calibri"/>
        </w:rPr>
        <w:t>Análisis de la base de datos</w:t>
      </w:r>
      <w:bookmarkEnd w:id="122"/>
    </w:p>
    <w:p w14:paraId="0EB56E7F" w14:textId="77777777" w:rsidR="005A1F2C" w:rsidRDefault="005A1F2C" w:rsidP="005A1F2C"/>
    <w:p w14:paraId="39D7A74C" w14:textId="28B3C6EF" w:rsidR="00EB35EC" w:rsidRDefault="00552B83" w:rsidP="00136263">
      <w:pPr>
        <w:pStyle w:val="Ttulo2"/>
      </w:pPr>
      <w:bookmarkStart w:id="123" w:name="_Toc178547311"/>
      <w:r>
        <w:t>Diseño y prototipado</w:t>
      </w:r>
      <w:bookmarkEnd w:id="123"/>
    </w:p>
    <w:p w14:paraId="19203494" w14:textId="77777777" w:rsidR="00552B83" w:rsidRDefault="00552B83" w:rsidP="005A1F2C"/>
    <w:p w14:paraId="63D9D292" w14:textId="77777777" w:rsidR="00552B83" w:rsidRDefault="00552B83" w:rsidP="00552B83">
      <w:pPr>
        <w:pStyle w:val="Ttulo3"/>
      </w:pPr>
      <w:bookmarkStart w:id="124" w:name="_Toc178547312"/>
      <w:r>
        <w:t>Diagrama de casos de uso</w:t>
      </w:r>
      <w:bookmarkEnd w:id="124"/>
    </w:p>
    <w:p w14:paraId="283ECADC" w14:textId="77777777" w:rsidR="00B41012" w:rsidRDefault="00B41012" w:rsidP="00B41012">
      <w:pPr>
        <w:rPr>
          <w:rFonts w:ascii="Arial" w:hAnsi="Arial" w:cs="Arial"/>
          <w:sz w:val="24"/>
          <w:szCs w:val="24"/>
        </w:rPr>
      </w:pPr>
    </w:p>
    <w:p w14:paraId="369790A3" w14:textId="0B070B07" w:rsidR="00B41012" w:rsidRPr="00B41012" w:rsidRDefault="00B41012" w:rsidP="00B41012">
      <w:pPr>
        <w:rPr>
          <w:rFonts w:ascii="Arial" w:hAnsi="Arial" w:cs="Arial"/>
          <w:sz w:val="24"/>
          <w:szCs w:val="24"/>
        </w:rPr>
      </w:pPr>
      <w:r>
        <w:rPr>
          <w:rFonts w:ascii="Arial" w:hAnsi="Arial" w:cs="Arial"/>
          <w:sz w:val="24"/>
          <w:szCs w:val="24"/>
        </w:rPr>
        <w:t>L</w:t>
      </w:r>
      <w:r w:rsidRPr="00B41012">
        <w:rPr>
          <w:rFonts w:ascii="Arial" w:hAnsi="Arial" w:cs="Arial"/>
          <w:sz w:val="24"/>
          <w:szCs w:val="24"/>
        </w:rPr>
        <w:t>os diagramas de casos de uso son una herramienta utilizada para representar los</w:t>
      </w:r>
    </w:p>
    <w:p w14:paraId="6F949F38" w14:textId="77777777" w:rsidR="00B41012" w:rsidRPr="00B41012" w:rsidRDefault="00B41012" w:rsidP="00B41012">
      <w:pPr>
        <w:rPr>
          <w:rFonts w:ascii="Arial" w:hAnsi="Arial" w:cs="Arial"/>
          <w:sz w:val="24"/>
          <w:szCs w:val="24"/>
        </w:rPr>
      </w:pPr>
      <w:r w:rsidRPr="00B41012">
        <w:rPr>
          <w:rFonts w:ascii="Arial" w:hAnsi="Arial" w:cs="Arial"/>
          <w:sz w:val="24"/>
          <w:szCs w:val="24"/>
        </w:rPr>
        <w:t>requisitos y funcionalidades de un sistema, centrándose en las interacciones entre</w:t>
      </w:r>
    </w:p>
    <w:p w14:paraId="33AD17AA" w14:textId="13F6F1B6" w:rsidR="00B41012" w:rsidRPr="00B41012" w:rsidRDefault="00B41012" w:rsidP="00B41012">
      <w:pPr>
        <w:rPr>
          <w:rFonts w:ascii="Arial" w:hAnsi="Arial" w:cs="Arial"/>
          <w:sz w:val="24"/>
          <w:szCs w:val="24"/>
        </w:rPr>
      </w:pPr>
      <w:r w:rsidRPr="00B41012">
        <w:rPr>
          <w:rFonts w:ascii="Arial" w:hAnsi="Arial" w:cs="Arial"/>
          <w:sz w:val="24"/>
          <w:szCs w:val="24"/>
        </w:rPr>
        <w:t xml:space="preserve">los usuarios y el sistema. En la Figura </w:t>
      </w:r>
      <w:r>
        <w:rPr>
          <w:rFonts w:ascii="Arial" w:hAnsi="Arial" w:cs="Arial"/>
          <w:sz w:val="24"/>
          <w:szCs w:val="24"/>
        </w:rPr>
        <w:t>5</w:t>
      </w:r>
      <w:r w:rsidRPr="00B41012">
        <w:rPr>
          <w:rFonts w:ascii="Arial" w:hAnsi="Arial" w:cs="Arial"/>
          <w:sz w:val="24"/>
          <w:szCs w:val="24"/>
        </w:rPr>
        <w:t xml:space="preserve"> se presentan los diagramas de casos de</w:t>
      </w:r>
    </w:p>
    <w:p w14:paraId="48FBF8FF" w14:textId="03A37F07" w:rsidR="00552B83" w:rsidRPr="00B41012" w:rsidRDefault="00B41012" w:rsidP="00B41012">
      <w:pPr>
        <w:rPr>
          <w:rFonts w:ascii="Arial" w:hAnsi="Arial" w:cs="Arial"/>
          <w:sz w:val="24"/>
          <w:szCs w:val="24"/>
        </w:rPr>
      </w:pPr>
      <w:r w:rsidRPr="00B41012">
        <w:rPr>
          <w:rFonts w:ascii="Arial" w:hAnsi="Arial" w:cs="Arial"/>
          <w:sz w:val="24"/>
          <w:szCs w:val="24"/>
        </w:rPr>
        <w:t>uso desarrollado</w:t>
      </w:r>
      <w:r w:rsidRPr="00B41012">
        <w:rPr>
          <w:rFonts w:ascii="Arial" w:hAnsi="Arial" w:cs="Arial"/>
          <w:sz w:val="24"/>
          <w:szCs w:val="24"/>
        </w:rPr>
        <w:t xml:space="preserve"> para el sistema</w:t>
      </w:r>
    </w:p>
    <w:p w14:paraId="74A39A0D" w14:textId="2AA741D4" w:rsidR="00B41012" w:rsidRDefault="00B41012" w:rsidP="00B41012">
      <w:pPr>
        <w:jc w:val="center"/>
      </w:pPr>
      <w:r w:rsidRPr="00B41012">
        <w:lastRenderedPageBreak/>
        <w:drawing>
          <wp:inline distT="0" distB="0" distL="0" distR="0" wp14:anchorId="6D953E53" wp14:editId="33A9E14A">
            <wp:extent cx="5391902" cy="4305901"/>
            <wp:effectExtent l="0" t="0" r="0" b="0"/>
            <wp:docPr id="81089944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99449" name="Imagen 1" descr="Diagrama&#10;&#10;Descripción generada automáticamente"/>
                    <pic:cNvPicPr/>
                  </pic:nvPicPr>
                  <pic:blipFill>
                    <a:blip r:embed="rId23"/>
                    <a:stretch>
                      <a:fillRect/>
                    </a:stretch>
                  </pic:blipFill>
                  <pic:spPr>
                    <a:xfrm>
                      <a:off x="0" y="0"/>
                      <a:ext cx="5391902" cy="4305901"/>
                    </a:xfrm>
                    <a:prstGeom prst="rect">
                      <a:avLst/>
                    </a:prstGeom>
                  </pic:spPr>
                </pic:pic>
              </a:graphicData>
            </a:graphic>
          </wp:inline>
        </w:drawing>
      </w:r>
    </w:p>
    <w:p w14:paraId="4904813C" w14:textId="77C544F7" w:rsidR="00B41012" w:rsidRPr="00552B83" w:rsidRDefault="00B41012" w:rsidP="00B41012">
      <w:pPr>
        <w:pStyle w:val="Descripcin"/>
        <w:jc w:val="center"/>
      </w:pPr>
      <w:r>
        <w:t xml:space="preserve">Figura  </w:t>
      </w:r>
      <w:r>
        <w:fldChar w:fldCharType="begin"/>
      </w:r>
      <w:r>
        <w:instrText xml:space="preserve"> SEQ Figura_ \* ARABIC </w:instrText>
      </w:r>
      <w:r>
        <w:fldChar w:fldCharType="separate"/>
      </w:r>
      <w:r>
        <w:rPr>
          <w:noProof/>
        </w:rPr>
        <w:t>5</w:t>
      </w:r>
      <w:r>
        <w:fldChar w:fldCharType="end"/>
      </w:r>
      <w:r>
        <w:t xml:space="preserve"> Diagrama de casos de uso</w:t>
      </w:r>
    </w:p>
    <w:p w14:paraId="18EFC7DD" w14:textId="77777777" w:rsidR="00552B83" w:rsidRDefault="00552B83" w:rsidP="00552B83">
      <w:pPr>
        <w:pStyle w:val="Ttulo3"/>
      </w:pPr>
      <w:bookmarkStart w:id="125" w:name="_Toc178547313"/>
      <w:r>
        <w:t>Diagrama de secuencias</w:t>
      </w:r>
      <w:bookmarkEnd w:id="125"/>
      <w:r>
        <w:t xml:space="preserve"> </w:t>
      </w:r>
    </w:p>
    <w:p w14:paraId="4AADA949" w14:textId="77777777" w:rsidR="00552B83" w:rsidRDefault="00552B83" w:rsidP="00552B83"/>
    <w:p w14:paraId="0CACD984" w14:textId="79524E5D" w:rsidR="002E22EB" w:rsidRDefault="002E22EB" w:rsidP="002E22EB">
      <w:pPr>
        <w:jc w:val="both"/>
        <w:rPr>
          <w:rFonts w:ascii="Arial" w:eastAsia="Times New Roman" w:hAnsi="Arial" w:cs="Arial"/>
          <w:color w:val="000000"/>
          <w:sz w:val="24"/>
          <w:szCs w:val="24"/>
          <w:lang w:eastAsia="es-MX"/>
        </w:rPr>
      </w:pPr>
      <w:r w:rsidRPr="002E22EB">
        <w:rPr>
          <w:rFonts w:ascii="Arial" w:eastAsia="Times New Roman" w:hAnsi="Arial" w:cs="Arial"/>
          <w:color w:val="000000"/>
          <w:sz w:val="24"/>
          <w:szCs w:val="24"/>
          <w:lang w:eastAsia="es-MX"/>
        </w:rPr>
        <w:t>El diagrama de secuencias es una herramienta visual que permite entender la</w:t>
      </w:r>
      <w:r>
        <w:rPr>
          <w:rFonts w:ascii="Arial" w:eastAsia="Times New Roman" w:hAnsi="Arial" w:cs="Arial"/>
          <w:color w:val="000000"/>
          <w:sz w:val="24"/>
          <w:szCs w:val="24"/>
          <w:lang w:eastAsia="es-MX"/>
        </w:rPr>
        <w:t xml:space="preserve"> </w:t>
      </w:r>
      <w:r w:rsidRPr="002E22EB">
        <w:rPr>
          <w:rFonts w:ascii="Arial" w:eastAsia="Times New Roman" w:hAnsi="Arial" w:cs="Arial"/>
          <w:color w:val="000000"/>
          <w:sz w:val="24"/>
          <w:szCs w:val="24"/>
          <w:lang w:eastAsia="es-MX"/>
        </w:rPr>
        <w:t>interacción secuencial entre los distintos componentes de un sistema. En la Figura</w:t>
      </w:r>
      <w:r>
        <w:rPr>
          <w:rFonts w:ascii="Arial" w:eastAsia="Times New Roman" w:hAnsi="Arial" w:cs="Arial"/>
          <w:color w:val="000000"/>
          <w:sz w:val="24"/>
          <w:szCs w:val="24"/>
          <w:lang w:eastAsia="es-MX"/>
        </w:rPr>
        <w:t xml:space="preserve"> </w:t>
      </w:r>
      <w:r w:rsidRPr="002E22EB">
        <w:rPr>
          <w:rFonts w:ascii="Arial" w:eastAsia="Times New Roman" w:hAnsi="Arial" w:cs="Arial"/>
          <w:color w:val="000000"/>
          <w:sz w:val="24"/>
          <w:szCs w:val="24"/>
          <w:lang w:eastAsia="es-MX"/>
        </w:rPr>
        <w:t xml:space="preserve">34 se presentan </w:t>
      </w:r>
      <w:r>
        <w:rPr>
          <w:rFonts w:ascii="Arial" w:eastAsia="Times New Roman" w:hAnsi="Arial" w:cs="Arial"/>
          <w:color w:val="000000"/>
          <w:sz w:val="24"/>
          <w:szCs w:val="24"/>
          <w:lang w:eastAsia="es-MX"/>
        </w:rPr>
        <w:t>el</w:t>
      </w:r>
      <w:r w:rsidRPr="002E22EB">
        <w:rPr>
          <w:rFonts w:ascii="Arial" w:eastAsia="Times New Roman" w:hAnsi="Arial" w:cs="Arial"/>
          <w:color w:val="000000"/>
          <w:sz w:val="24"/>
          <w:szCs w:val="24"/>
          <w:lang w:eastAsia="es-MX"/>
        </w:rPr>
        <w:t xml:space="preserve"> diagrama de secuencias desarrollado</w:t>
      </w:r>
      <w:r>
        <w:rPr>
          <w:rFonts w:ascii="Arial" w:eastAsia="Times New Roman" w:hAnsi="Arial" w:cs="Arial"/>
          <w:color w:val="000000"/>
          <w:sz w:val="24"/>
          <w:szCs w:val="24"/>
          <w:lang w:eastAsia="es-MX"/>
        </w:rPr>
        <w:t>.</w:t>
      </w:r>
    </w:p>
    <w:p w14:paraId="784A4275" w14:textId="5079751B" w:rsidR="002E22EB" w:rsidRDefault="002E22EB" w:rsidP="002E22EB">
      <w:pPr>
        <w:jc w:val="both"/>
        <w:rPr>
          <w:rFonts w:ascii="Arial" w:eastAsia="Times New Roman" w:hAnsi="Arial" w:cs="Arial"/>
          <w:color w:val="000000"/>
          <w:sz w:val="24"/>
          <w:szCs w:val="24"/>
          <w:lang w:eastAsia="es-MX"/>
        </w:rPr>
      </w:pPr>
      <w:r>
        <w:rPr>
          <w:noProof/>
        </w:rPr>
        <w:lastRenderedPageBreak/>
        <w:drawing>
          <wp:inline distT="0" distB="0" distL="0" distR="0" wp14:anchorId="775EE0FA" wp14:editId="6BCB132F">
            <wp:extent cx="5791835" cy="4308475"/>
            <wp:effectExtent l="0" t="0" r="0" b="0"/>
            <wp:docPr id="984633353" name="Imagen 4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33353" name="Imagen 44" descr="Diagrama&#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1835" cy="4308475"/>
                    </a:xfrm>
                    <a:prstGeom prst="rect">
                      <a:avLst/>
                    </a:prstGeom>
                    <a:noFill/>
                    <a:ln>
                      <a:noFill/>
                    </a:ln>
                  </pic:spPr>
                </pic:pic>
              </a:graphicData>
            </a:graphic>
          </wp:inline>
        </w:drawing>
      </w:r>
    </w:p>
    <w:p w14:paraId="4D37AB43" w14:textId="49E4CAFC" w:rsidR="00B41012" w:rsidRPr="002E22EB" w:rsidRDefault="00B41012" w:rsidP="00B41012">
      <w:pPr>
        <w:pStyle w:val="Descripcin"/>
        <w:jc w:val="center"/>
        <w:rPr>
          <w:rFonts w:ascii="Arial" w:eastAsia="Times New Roman" w:hAnsi="Arial" w:cs="Arial"/>
          <w:color w:val="000000"/>
          <w:sz w:val="24"/>
          <w:szCs w:val="24"/>
          <w:lang w:eastAsia="es-MX"/>
        </w:rPr>
      </w:pPr>
      <w:r>
        <w:t xml:space="preserve">Figura  </w:t>
      </w:r>
      <w:r>
        <w:fldChar w:fldCharType="begin"/>
      </w:r>
      <w:r>
        <w:instrText xml:space="preserve"> SEQ Figura_ \* ARABIC </w:instrText>
      </w:r>
      <w:r>
        <w:fldChar w:fldCharType="separate"/>
      </w:r>
      <w:r>
        <w:rPr>
          <w:noProof/>
        </w:rPr>
        <w:t>6</w:t>
      </w:r>
      <w:r>
        <w:fldChar w:fldCharType="end"/>
      </w:r>
      <w:r>
        <w:t xml:space="preserve"> Diagrama de secuencias</w:t>
      </w:r>
    </w:p>
    <w:p w14:paraId="7CAB07F8" w14:textId="069D1BC1" w:rsidR="00416ABF" w:rsidRPr="00416ABF" w:rsidRDefault="00552B83" w:rsidP="00416ABF">
      <w:pPr>
        <w:pStyle w:val="Ttulo3"/>
      </w:pPr>
      <w:bookmarkStart w:id="126" w:name="_Toc178547314"/>
      <w:r>
        <w:t>Diagrama de clases</w:t>
      </w:r>
      <w:bookmarkEnd w:id="126"/>
    </w:p>
    <w:p w14:paraId="6E268CAD" w14:textId="77777777" w:rsidR="00552B83" w:rsidRDefault="00552B83" w:rsidP="00552B83"/>
    <w:p w14:paraId="7CE2C8F8" w14:textId="77777777" w:rsidR="00B41012" w:rsidRPr="00552B83" w:rsidRDefault="00B41012" w:rsidP="00552B83"/>
    <w:p w14:paraId="1660824B" w14:textId="6916ACB9" w:rsidR="00EB35EC" w:rsidRDefault="00136263" w:rsidP="00136263">
      <w:pPr>
        <w:pStyle w:val="Ttulo2"/>
      </w:pPr>
      <w:bookmarkStart w:id="127" w:name="_Toc178547315"/>
      <w:r>
        <w:t>Desarrollo del sistema</w:t>
      </w:r>
      <w:bookmarkEnd w:id="127"/>
    </w:p>
    <w:p w14:paraId="414C7596" w14:textId="77777777" w:rsidR="00136263" w:rsidRDefault="00136263" w:rsidP="00136263"/>
    <w:p w14:paraId="59261184" w14:textId="70691E68" w:rsidR="005A01C9" w:rsidRPr="00155C56" w:rsidRDefault="005A01C9" w:rsidP="005A01C9">
      <w:pPr>
        <w:jc w:val="both"/>
        <w:rPr>
          <w:rFonts w:ascii="Arial" w:eastAsia="Times New Roman" w:hAnsi="Arial" w:cs="Arial"/>
          <w:color w:val="000000"/>
          <w:sz w:val="24"/>
          <w:szCs w:val="24"/>
          <w:lang w:eastAsia="es-MX"/>
        </w:rPr>
      </w:pPr>
      <w:r w:rsidRPr="00155C56">
        <w:rPr>
          <w:rFonts w:ascii="Arial" w:eastAsia="Times New Roman" w:hAnsi="Arial" w:cs="Arial"/>
          <w:color w:val="000000"/>
          <w:sz w:val="24"/>
          <w:szCs w:val="24"/>
          <w:lang w:eastAsia="es-MX"/>
        </w:rPr>
        <w:t>El proyecto est</w:t>
      </w:r>
      <w:r w:rsidR="00295246">
        <w:rPr>
          <w:rFonts w:ascii="Arial" w:eastAsia="Times New Roman" w:hAnsi="Arial" w:cs="Arial"/>
          <w:color w:val="000000"/>
          <w:sz w:val="24"/>
          <w:szCs w:val="24"/>
          <w:lang w:eastAsia="es-MX"/>
        </w:rPr>
        <w:t>á</w:t>
      </w:r>
      <w:r w:rsidRPr="00155C56">
        <w:rPr>
          <w:rFonts w:ascii="Arial" w:eastAsia="Times New Roman" w:hAnsi="Arial" w:cs="Arial"/>
          <w:color w:val="000000"/>
          <w:sz w:val="24"/>
          <w:szCs w:val="24"/>
          <w:lang w:eastAsia="es-MX"/>
        </w:rPr>
        <w:t xml:space="preserve"> compuesto por las siguientes carpetas y </w:t>
      </w:r>
      <w:proofErr w:type="spellStart"/>
      <w:r w:rsidRPr="00155C56">
        <w:rPr>
          <w:rFonts w:ascii="Arial" w:eastAsia="Times New Roman" w:hAnsi="Arial" w:cs="Arial"/>
          <w:color w:val="000000"/>
          <w:sz w:val="24"/>
          <w:szCs w:val="24"/>
          <w:lang w:eastAsia="es-MX"/>
        </w:rPr>
        <w:t>scrips</w:t>
      </w:r>
      <w:proofErr w:type="spellEnd"/>
      <w:r w:rsidRPr="00155C56">
        <w:rPr>
          <w:rFonts w:ascii="Arial" w:eastAsia="Times New Roman" w:hAnsi="Arial" w:cs="Arial"/>
          <w:color w:val="000000"/>
          <w:sz w:val="24"/>
          <w:szCs w:val="24"/>
          <w:lang w:eastAsia="es-MX"/>
        </w:rPr>
        <w:t xml:space="preserve"> de Python </w:t>
      </w:r>
    </w:p>
    <w:p w14:paraId="35EFE526" w14:textId="45D00A40" w:rsidR="00136263" w:rsidRDefault="005A01C9" w:rsidP="005A01C9">
      <w:pPr>
        <w:jc w:val="center"/>
      </w:pPr>
      <w:r>
        <w:lastRenderedPageBreak/>
        <w:br/>
      </w:r>
      <w:r w:rsidRPr="005A01C9">
        <w:drawing>
          <wp:inline distT="0" distB="0" distL="0" distR="0" wp14:anchorId="3771A6F7" wp14:editId="2CB7B323">
            <wp:extent cx="3639058" cy="4505954"/>
            <wp:effectExtent l="0" t="0" r="0" b="9525"/>
            <wp:docPr id="3589845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8457" name="Imagen 1" descr="Interfaz de usuario gráfica, Texto, Aplicación, Chat o mensaje de texto&#10;&#10;Descripción generada automáticamente"/>
                    <pic:cNvPicPr/>
                  </pic:nvPicPr>
                  <pic:blipFill>
                    <a:blip r:embed="rId25"/>
                    <a:stretch>
                      <a:fillRect/>
                    </a:stretch>
                  </pic:blipFill>
                  <pic:spPr>
                    <a:xfrm>
                      <a:off x="0" y="0"/>
                      <a:ext cx="3639058" cy="4505954"/>
                    </a:xfrm>
                    <a:prstGeom prst="rect">
                      <a:avLst/>
                    </a:prstGeom>
                  </pic:spPr>
                </pic:pic>
              </a:graphicData>
            </a:graphic>
          </wp:inline>
        </w:drawing>
      </w:r>
    </w:p>
    <w:p w14:paraId="1633D53B" w14:textId="29894529" w:rsidR="005A01C9" w:rsidRDefault="00D42088" w:rsidP="00D42088">
      <w:pPr>
        <w:pStyle w:val="Descripcin"/>
        <w:jc w:val="center"/>
      </w:pPr>
      <w:bookmarkStart w:id="128" w:name="_Toc178537860"/>
      <w:r>
        <w:t xml:space="preserve">Figura  </w:t>
      </w:r>
      <w:r>
        <w:fldChar w:fldCharType="begin"/>
      </w:r>
      <w:r>
        <w:instrText xml:space="preserve"> SEQ Figura_ \* ARABIC </w:instrText>
      </w:r>
      <w:r>
        <w:fldChar w:fldCharType="separate"/>
      </w:r>
      <w:r w:rsidR="00B41012">
        <w:rPr>
          <w:noProof/>
        </w:rPr>
        <w:t>7</w:t>
      </w:r>
      <w:r>
        <w:fldChar w:fldCharType="end"/>
      </w:r>
      <w:r>
        <w:t xml:space="preserve"> Estructura de archivos del proyecto</w:t>
      </w:r>
      <w:bookmarkEnd w:id="128"/>
    </w:p>
    <w:p w14:paraId="056E1F36" w14:textId="0276AB5D" w:rsidR="00B40542" w:rsidRDefault="005A01C9" w:rsidP="00B40542">
      <w:pPr>
        <w:jc w:val="both"/>
        <w:rPr>
          <w:rFonts w:ascii="Arial" w:eastAsia="Times New Roman" w:hAnsi="Arial" w:cs="Arial"/>
          <w:color w:val="000000"/>
          <w:sz w:val="24"/>
          <w:szCs w:val="24"/>
          <w:lang w:eastAsia="es-MX"/>
        </w:rPr>
      </w:pPr>
      <w:r w:rsidRPr="00155C56">
        <w:rPr>
          <w:rFonts w:ascii="Arial" w:eastAsia="Times New Roman" w:hAnsi="Arial" w:cs="Arial"/>
          <w:color w:val="000000"/>
          <w:sz w:val="24"/>
          <w:szCs w:val="24"/>
          <w:lang w:eastAsia="es-MX"/>
        </w:rPr>
        <w:t>La carpeta DOCUMENTOS contiene todos los archivos que se quieran exportar a la base de datos SQLite y se quieran usar en el algoritmo K-</w:t>
      </w:r>
      <w:proofErr w:type="spellStart"/>
      <w:r w:rsidRPr="00155C56">
        <w:rPr>
          <w:rFonts w:ascii="Arial" w:eastAsia="Times New Roman" w:hAnsi="Arial" w:cs="Arial"/>
          <w:color w:val="000000"/>
          <w:sz w:val="24"/>
          <w:szCs w:val="24"/>
          <w:lang w:eastAsia="es-MX"/>
        </w:rPr>
        <w:t>Prototype</w:t>
      </w:r>
      <w:proofErr w:type="spellEnd"/>
      <w:r w:rsidRPr="00155C56">
        <w:rPr>
          <w:rFonts w:ascii="Arial" w:eastAsia="Times New Roman" w:hAnsi="Arial" w:cs="Arial"/>
          <w:color w:val="000000"/>
          <w:sz w:val="24"/>
          <w:szCs w:val="24"/>
          <w:lang w:eastAsia="es-MX"/>
        </w:rPr>
        <w:t xml:space="preserve"> (puede ser de cualquier </w:t>
      </w:r>
      <w:r w:rsidR="00416ABF" w:rsidRPr="00155C56">
        <w:rPr>
          <w:rFonts w:ascii="Arial" w:eastAsia="Times New Roman" w:hAnsi="Arial" w:cs="Arial"/>
          <w:color w:val="000000"/>
          <w:sz w:val="24"/>
          <w:szCs w:val="24"/>
          <w:lang w:eastAsia="es-MX"/>
        </w:rPr>
        <w:t>extensión,</w:t>
      </w:r>
      <w:r w:rsidRPr="00155C56">
        <w:rPr>
          <w:rFonts w:ascii="Arial" w:eastAsia="Times New Roman" w:hAnsi="Arial" w:cs="Arial"/>
          <w:color w:val="000000"/>
          <w:sz w:val="24"/>
          <w:szCs w:val="24"/>
          <w:lang w:eastAsia="es-MX"/>
        </w:rPr>
        <w:t xml:space="preserve"> pero debe tener estructura CSV), dentro de esta carpeta esta otra carpeta llamada COLLECTIONS, en la cual se van a guardar las carpetas y documentos de cada iteración del programa</w:t>
      </w:r>
    </w:p>
    <w:p w14:paraId="2D069FE0" w14:textId="6CAFFE48" w:rsidR="005A01C9" w:rsidRDefault="005A01C9" w:rsidP="00B40542">
      <w:pPr>
        <w:jc w:val="center"/>
        <w:rPr>
          <w:rFonts w:ascii="Arial" w:eastAsia="Times New Roman" w:hAnsi="Arial" w:cs="Arial"/>
          <w:color w:val="000000"/>
          <w:sz w:val="24"/>
          <w:szCs w:val="24"/>
          <w:lang w:eastAsia="es-MX"/>
        </w:rPr>
      </w:pPr>
      <w:r w:rsidRPr="00155C56">
        <w:rPr>
          <w:rFonts w:ascii="Arial" w:eastAsia="Times New Roman" w:hAnsi="Arial" w:cs="Arial"/>
          <w:color w:val="000000"/>
          <w:sz w:val="24"/>
          <w:szCs w:val="24"/>
          <w:lang w:eastAsia="es-MX"/>
        </w:rPr>
        <w:br/>
      </w:r>
      <w:r w:rsidRPr="00155C56">
        <w:rPr>
          <w:rFonts w:ascii="Arial" w:eastAsia="Times New Roman" w:hAnsi="Arial" w:cs="Arial"/>
          <w:color w:val="000000"/>
          <w:sz w:val="24"/>
          <w:szCs w:val="24"/>
          <w:lang w:eastAsia="es-MX"/>
        </w:rPr>
        <w:drawing>
          <wp:inline distT="0" distB="0" distL="0" distR="0" wp14:anchorId="77D41D71" wp14:editId="0E373C5D">
            <wp:extent cx="1746885" cy="749935"/>
            <wp:effectExtent l="0" t="0" r="0" b="0"/>
            <wp:docPr id="34431836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18368" name="Imagen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46885" cy="749935"/>
                    </a:xfrm>
                    <a:prstGeom prst="rect">
                      <a:avLst/>
                    </a:prstGeom>
                    <a:noFill/>
                    <a:ln>
                      <a:noFill/>
                    </a:ln>
                  </pic:spPr>
                </pic:pic>
              </a:graphicData>
            </a:graphic>
          </wp:inline>
        </w:drawing>
      </w:r>
    </w:p>
    <w:p w14:paraId="1F5FBF87" w14:textId="6B83CD1C" w:rsidR="00D42088" w:rsidRPr="00155C56" w:rsidRDefault="00D42088" w:rsidP="00D42088">
      <w:pPr>
        <w:pStyle w:val="Descripcin"/>
        <w:jc w:val="center"/>
        <w:rPr>
          <w:rFonts w:ascii="Arial" w:eastAsia="Times New Roman" w:hAnsi="Arial" w:cs="Arial"/>
          <w:color w:val="000000"/>
          <w:sz w:val="24"/>
          <w:szCs w:val="24"/>
          <w:lang w:eastAsia="es-MX"/>
        </w:rPr>
      </w:pPr>
      <w:bookmarkStart w:id="129" w:name="_Toc178537861"/>
      <w:r>
        <w:t xml:space="preserve">Figura  </w:t>
      </w:r>
      <w:r>
        <w:fldChar w:fldCharType="begin"/>
      </w:r>
      <w:r>
        <w:instrText xml:space="preserve"> SEQ Figura_ \* ARABIC </w:instrText>
      </w:r>
      <w:r>
        <w:fldChar w:fldCharType="separate"/>
      </w:r>
      <w:r w:rsidR="00B41012">
        <w:rPr>
          <w:noProof/>
        </w:rPr>
        <w:t>8</w:t>
      </w:r>
      <w:r>
        <w:fldChar w:fldCharType="end"/>
      </w:r>
      <w:r>
        <w:t xml:space="preserve"> Carpeta </w:t>
      </w:r>
      <w:proofErr w:type="spellStart"/>
      <w:r>
        <w:t>documents</w:t>
      </w:r>
      <w:proofErr w:type="spellEnd"/>
      <w:r>
        <w:t xml:space="preserve"> y </w:t>
      </w:r>
      <w:proofErr w:type="spellStart"/>
      <w:r>
        <w:t>collections</w:t>
      </w:r>
      <w:bookmarkEnd w:id="129"/>
      <w:proofErr w:type="spellEnd"/>
    </w:p>
    <w:p w14:paraId="50E0CA39" w14:textId="77777777" w:rsidR="00155C56" w:rsidRPr="00155C56" w:rsidRDefault="005A01C9" w:rsidP="00155C56">
      <w:pPr>
        <w:jc w:val="both"/>
        <w:rPr>
          <w:rFonts w:ascii="Arial" w:eastAsia="Times New Roman" w:hAnsi="Arial" w:cs="Arial"/>
          <w:color w:val="000000"/>
          <w:sz w:val="24"/>
          <w:szCs w:val="24"/>
          <w:lang w:eastAsia="es-MX"/>
        </w:rPr>
      </w:pPr>
      <w:r w:rsidRPr="00155C56">
        <w:rPr>
          <w:rFonts w:ascii="Arial" w:eastAsia="Times New Roman" w:hAnsi="Arial" w:cs="Arial"/>
          <w:color w:val="000000"/>
          <w:sz w:val="24"/>
          <w:szCs w:val="24"/>
          <w:lang w:eastAsia="es-MX"/>
        </w:rPr>
        <w:t>Dentro de esta carpeta hay varias subcarpetas las cuales se generan automáticamente en cada ejecución del programa</w:t>
      </w:r>
      <w:r w:rsidR="00155C56" w:rsidRPr="00155C56">
        <w:rPr>
          <w:rFonts w:ascii="Arial" w:eastAsia="Times New Roman" w:hAnsi="Arial" w:cs="Arial"/>
          <w:color w:val="000000"/>
          <w:sz w:val="24"/>
          <w:szCs w:val="24"/>
          <w:lang w:eastAsia="es-MX"/>
        </w:rPr>
        <w:t xml:space="preserve">, estas carpetas están nombradas con una sintaxis especifica la cual es la siguiente: </w:t>
      </w:r>
    </w:p>
    <w:p w14:paraId="32E7DCCD" w14:textId="7A94602E" w:rsidR="00155C56" w:rsidRPr="00CF659C" w:rsidRDefault="00155C56" w:rsidP="00CF659C">
      <w:pPr>
        <w:jc w:val="center"/>
        <w:rPr>
          <w:rFonts w:ascii="Arial" w:eastAsia="Times New Roman" w:hAnsi="Arial" w:cs="Arial"/>
          <w:b/>
          <w:bCs/>
          <w:color w:val="000000"/>
          <w:sz w:val="24"/>
          <w:szCs w:val="24"/>
          <w:lang w:eastAsia="es-MX"/>
        </w:rPr>
      </w:pPr>
      <w:r w:rsidRPr="00416ABF">
        <w:rPr>
          <w:rFonts w:ascii="Arial" w:eastAsia="Times New Roman" w:hAnsi="Arial" w:cs="Arial"/>
          <w:b/>
          <w:bCs/>
          <w:color w:val="000000"/>
          <w:sz w:val="24"/>
          <w:szCs w:val="24"/>
          <w:highlight w:val="lightGray"/>
          <w:lang w:eastAsia="es-MX"/>
        </w:rPr>
        <w:lastRenderedPageBreak/>
        <w:t>DATOS_NO.BDD_NO.PROTOTIPOS_FECHA_HORA</w:t>
      </w:r>
      <w:r w:rsidRPr="00295246">
        <w:rPr>
          <w:rFonts w:ascii="Arial" w:eastAsia="Times New Roman" w:hAnsi="Arial" w:cs="Arial"/>
          <w:b/>
          <w:bCs/>
          <w:color w:val="000000"/>
          <w:sz w:val="24"/>
          <w:szCs w:val="24"/>
          <w:lang w:eastAsia="es-MX"/>
        </w:rPr>
        <w:br/>
      </w:r>
    </w:p>
    <w:p w14:paraId="0C6900EC" w14:textId="77777777" w:rsidR="00155C56" w:rsidRPr="00155C56" w:rsidRDefault="00155C56" w:rsidP="00155C56">
      <w:pPr>
        <w:jc w:val="both"/>
        <w:rPr>
          <w:rFonts w:ascii="Arial" w:eastAsia="Times New Roman" w:hAnsi="Arial" w:cs="Arial"/>
          <w:color w:val="000000"/>
          <w:sz w:val="24"/>
          <w:szCs w:val="24"/>
          <w:lang w:eastAsia="es-MX"/>
        </w:rPr>
      </w:pPr>
      <w:r w:rsidRPr="00155C56">
        <w:rPr>
          <w:rFonts w:ascii="Arial" w:eastAsia="Times New Roman" w:hAnsi="Arial" w:cs="Arial"/>
          <w:color w:val="000000"/>
          <w:sz w:val="24"/>
          <w:szCs w:val="24"/>
          <w:lang w:eastAsia="es-MX"/>
        </w:rPr>
        <w:t>De esta forma se garantiza que siempre habrá una carpeta distinta</w:t>
      </w:r>
    </w:p>
    <w:p w14:paraId="64A11A69" w14:textId="3AE8B185" w:rsidR="00C91780" w:rsidRDefault="00155C56" w:rsidP="00C91780">
      <w:pPr>
        <w:jc w:val="center"/>
        <w:rPr>
          <w:rFonts w:ascii="Arial" w:eastAsia="Times New Roman" w:hAnsi="Arial" w:cs="Arial"/>
          <w:color w:val="000000"/>
          <w:sz w:val="24"/>
          <w:szCs w:val="24"/>
          <w:lang w:eastAsia="es-MX"/>
        </w:rPr>
      </w:pPr>
      <w:r w:rsidRPr="00155C56">
        <w:rPr>
          <w:rFonts w:ascii="Arial" w:eastAsia="Times New Roman" w:hAnsi="Arial" w:cs="Arial"/>
          <w:color w:val="000000"/>
          <w:sz w:val="24"/>
          <w:szCs w:val="24"/>
          <w:lang w:eastAsia="es-MX"/>
        </w:rPr>
        <w:br/>
      </w:r>
      <w:r w:rsidRPr="00155C56">
        <w:rPr>
          <w:rFonts w:ascii="Arial" w:eastAsia="Times New Roman" w:hAnsi="Arial" w:cs="Arial"/>
          <w:color w:val="000000"/>
          <w:sz w:val="24"/>
          <w:szCs w:val="24"/>
          <w:lang w:eastAsia="es-MX"/>
        </w:rPr>
        <w:drawing>
          <wp:inline distT="0" distB="0" distL="0" distR="0" wp14:anchorId="716B15D8" wp14:editId="53251ED6">
            <wp:extent cx="3257550" cy="1205016"/>
            <wp:effectExtent l="0" t="0" r="0" b="0"/>
            <wp:docPr id="244642753" name="Imagen 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42753" name="Imagen 4" descr="Texto&#10;&#10;Descripción generada automáticamente con confianza medi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61728" cy="1206562"/>
                    </a:xfrm>
                    <a:prstGeom prst="rect">
                      <a:avLst/>
                    </a:prstGeom>
                    <a:noFill/>
                    <a:ln>
                      <a:noFill/>
                    </a:ln>
                  </pic:spPr>
                </pic:pic>
              </a:graphicData>
            </a:graphic>
          </wp:inline>
        </w:drawing>
      </w:r>
    </w:p>
    <w:p w14:paraId="3683EA8A" w14:textId="60C95AA4" w:rsidR="00155C56" w:rsidRPr="00155C56" w:rsidRDefault="00C91780" w:rsidP="00C91780">
      <w:pPr>
        <w:pStyle w:val="Descripcin"/>
        <w:jc w:val="center"/>
        <w:rPr>
          <w:rFonts w:ascii="Arial" w:eastAsia="Times New Roman" w:hAnsi="Arial" w:cs="Arial"/>
          <w:color w:val="000000"/>
          <w:sz w:val="24"/>
          <w:szCs w:val="24"/>
          <w:lang w:eastAsia="es-MX"/>
        </w:rPr>
      </w:pPr>
      <w:bookmarkStart w:id="130" w:name="_Toc178537862"/>
      <w:r>
        <w:t xml:space="preserve">Figura  </w:t>
      </w:r>
      <w:r>
        <w:fldChar w:fldCharType="begin"/>
      </w:r>
      <w:r>
        <w:instrText xml:space="preserve"> SEQ Figura_ \* ARABIC </w:instrText>
      </w:r>
      <w:r>
        <w:fldChar w:fldCharType="separate"/>
      </w:r>
      <w:r w:rsidR="00B41012">
        <w:rPr>
          <w:noProof/>
        </w:rPr>
        <w:t>9</w:t>
      </w:r>
      <w:r>
        <w:fldChar w:fldCharType="end"/>
      </w:r>
      <w:r>
        <w:t xml:space="preserve"> </w:t>
      </w:r>
      <w:r w:rsidRPr="00D72C4F">
        <w:t>Visualización de carpetas con iteraciones finales</w:t>
      </w:r>
      <w:bookmarkEnd w:id="130"/>
      <w:r w:rsidR="00155C56" w:rsidRPr="00155C56">
        <w:rPr>
          <w:rFonts w:ascii="Arial" w:eastAsia="Times New Roman" w:hAnsi="Arial" w:cs="Arial"/>
          <w:color w:val="000000"/>
          <w:sz w:val="24"/>
          <w:szCs w:val="24"/>
          <w:lang w:eastAsia="es-MX"/>
        </w:rPr>
        <w:br/>
      </w:r>
    </w:p>
    <w:p w14:paraId="6E41C268" w14:textId="77777777" w:rsidR="00155C56" w:rsidRPr="00155C56" w:rsidRDefault="00155C56" w:rsidP="00155C56">
      <w:pPr>
        <w:jc w:val="both"/>
        <w:rPr>
          <w:rFonts w:ascii="Arial" w:eastAsia="Times New Roman" w:hAnsi="Arial" w:cs="Arial"/>
          <w:color w:val="000000"/>
          <w:sz w:val="24"/>
          <w:szCs w:val="24"/>
          <w:lang w:eastAsia="es-MX"/>
        </w:rPr>
      </w:pPr>
      <w:r w:rsidRPr="00155C56">
        <w:rPr>
          <w:rFonts w:ascii="Arial" w:eastAsia="Times New Roman" w:hAnsi="Arial" w:cs="Arial"/>
          <w:color w:val="000000"/>
          <w:sz w:val="24"/>
          <w:szCs w:val="24"/>
          <w:lang w:eastAsia="es-MX"/>
        </w:rPr>
        <w:t xml:space="preserve">Dentro de estas carpetas se encuentran archivos tipo TXT, los cuales contiene los resultados finales de los números de prototipos respectivamente </w:t>
      </w:r>
    </w:p>
    <w:p w14:paraId="646D74AA" w14:textId="7ADAD9D0" w:rsidR="00155C56" w:rsidRDefault="00155C56" w:rsidP="00D42088">
      <w:pPr>
        <w:jc w:val="center"/>
        <w:rPr>
          <w:rFonts w:ascii="Arial" w:eastAsia="Times New Roman" w:hAnsi="Arial" w:cs="Arial"/>
          <w:color w:val="000000"/>
          <w:sz w:val="24"/>
          <w:szCs w:val="24"/>
          <w:lang w:eastAsia="es-MX"/>
        </w:rPr>
      </w:pPr>
      <w:r w:rsidRPr="00155C56">
        <w:rPr>
          <w:rFonts w:ascii="Arial" w:eastAsia="Times New Roman" w:hAnsi="Arial" w:cs="Arial"/>
          <w:color w:val="000000"/>
          <w:sz w:val="24"/>
          <w:szCs w:val="24"/>
          <w:lang w:eastAsia="es-MX"/>
        </w:rPr>
        <w:drawing>
          <wp:inline distT="0" distB="0" distL="0" distR="0" wp14:anchorId="4C507FAC" wp14:editId="325B71C3">
            <wp:extent cx="2905125" cy="1243775"/>
            <wp:effectExtent l="0" t="0" r="0" b="0"/>
            <wp:docPr id="109608001"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8001" name="Imagen 5" descr="Texto&#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08931" cy="1245405"/>
                    </a:xfrm>
                    <a:prstGeom prst="rect">
                      <a:avLst/>
                    </a:prstGeom>
                    <a:noFill/>
                    <a:ln>
                      <a:noFill/>
                    </a:ln>
                  </pic:spPr>
                </pic:pic>
              </a:graphicData>
            </a:graphic>
          </wp:inline>
        </w:drawing>
      </w:r>
    </w:p>
    <w:p w14:paraId="5B0D2179" w14:textId="1562001F" w:rsidR="00D42088" w:rsidRPr="00155C56" w:rsidRDefault="00D42088" w:rsidP="00D42088">
      <w:pPr>
        <w:pStyle w:val="Descripcin"/>
        <w:jc w:val="center"/>
        <w:rPr>
          <w:rFonts w:ascii="Arial" w:eastAsia="Times New Roman" w:hAnsi="Arial" w:cs="Arial"/>
          <w:color w:val="000000"/>
          <w:sz w:val="24"/>
          <w:szCs w:val="24"/>
          <w:lang w:eastAsia="es-MX"/>
        </w:rPr>
      </w:pPr>
      <w:bookmarkStart w:id="131" w:name="_Toc178537863"/>
      <w:r>
        <w:t xml:space="preserve">Figura  </w:t>
      </w:r>
      <w:r>
        <w:fldChar w:fldCharType="begin"/>
      </w:r>
      <w:r>
        <w:instrText xml:space="preserve"> SEQ Figura_ \* ARABIC </w:instrText>
      </w:r>
      <w:r>
        <w:fldChar w:fldCharType="separate"/>
      </w:r>
      <w:r w:rsidR="00B41012">
        <w:rPr>
          <w:noProof/>
        </w:rPr>
        <w:t>10</w:t>
      </w:r>
      <w:r>
        <w:fldChar w:fldCharType="end"/>
      </w:r>
      <w:r>
        <w:t xml:space="preserve"> Archivos </w:t>
      </w:r>
      <w:proofErr w:type="spellStart"/>
      <w:r>
        <w:t>txt</w:t>
      </w:r>
      <w:proofErr w:type="spellEnd"/>
      <w:r>
        <w:t xml:space="preserve"> con resultados finales</w:t>
      </w:r>
      <w:bookmarkEnd w:id="131"/>
    </w:p>
    <w:p w14:paraId="332B9A12" w14:textId="77777777" w:rsidR="00155C56" w:rsidRPr="00155C56" w:rsidRDefault="00155C56" w:rsidP="00155C56">
      <w:pPr>
        <w:jc w:val="both"/>
        <w:rPr>
          <w:rFonts w:ascii="Arial" w:eastAsia="Times New Roman" w:hAnsi="Arial" w:cs="Arial"/>
          <w:color w:val="000000"/>
          <w:sz w:val="24"/>
          <w:szCs w:val="24"/>
          <w:lang w:eastAsia="es-MX"/>
        </w:rPr>
      </w:pPr>
    </w:p>
    <w:p w14:paraId="4CAACD62" w14:textId="77777777" w:rsidR="00155C56" w:rsidRPr="00155C56" w:rsidRDefault="00155C56" w:rsidP="00155C56">
      <w:pPr>
        <w:jc w:val="both"/>
        <w:rPr>
          <w:rFonts w:ascii="Arial" w:eastAsia="Times New Roman" w:hAnsi="Arial" w:cs="Arial"/>
          <w:color w:val="000000"/>
          <w:sz w:val="24"/>
          <w:szCs w:val="24"/>
          <w:lang w:eastAsia="es-MX"/>
        </w:rPr>
      </w:pPr>
      <w:r w:rsidRPr="00155C56">
        <w:rPr>
          <w:rFonts w:ascii="Arial" w:eastAsia="Times New Roman" w:hAnsi="Arial" w:cs="Arial"/>
          <w:color w:val="000000"/>
          <w:sz w:val="24"/>
          <w:szCs w:val="24"/>
          <w:lang w:eastAsia="es-MX"/>
        </w:rPr>
        <w:t xml:space="preserve">Cada archivo </w:t>
      </w:r>
      <w:proofErr w:type="spellStart"/>
      <w:r w:rsidRPr="00155C56">
        <w:rPr>
          <w:rFonts w:ascii="Arial" w:eastAsia="Times New Roman" w:hAnsi="Arial" w:cs="Arial"/>
          <w:color w:val="000000"/>
          <w:sz w:val="24"/>
          <w:szCs w:val="24"/>
          <w:lang w:eastAsia="es-MX"/>
        </w:rPr>
        <w:t>esta</w:t>
      </w:r>
      <w:proofErr w:type="spellEnd"/>
      <w:r w:rsidRPr="00155C56">
        <w:rPr>
          <w:rFonts w:ascii="Arial" w:eastAsia="Times New Roman" w:hAnsi="Arial" w:cs="Arial"/>
          <w:color w:val="000000"/>
          <w:sz w:val="24"/>
          <w:szCs w:val="24"/>
          <w:lang w:eastAsia="es-MX"/>
        </w:rPr>
        <w:t xml:space="preserve"> formado de la siguiente forma:</w:t>
      </w:r>
    </w:p>
    <w:p w14:paraId="3C395524" w14:textId="77777777" w:rsidR="00155C56" w:rsidRDefault="00155C56" w:rsidP="00CF659C">
      <w:pPr>
        <w:jc w:val="center"/>
        <w:rPr>
          <w:rFonts w:ascii="Arial" w:eastAsia="Times New Roman" w:hAnsi="Arial" w:cs="Arial"/>
          <w:color w:val="000000"/>
          <w:sz w:val="24"/>
          <w:szCs w:val="24"/>
          <w:lang w:eastAsia="es-MX"/>
        </w:rPr>
      </w:pPr>
      <w:r w:rsidRPr="00155C56">
        <w:rPr>
          <w:rFonts w:ascii="Arial" w:eastAsia="Times New Roman" w:hAnsi="Arial" w:cs="Arial"/>
          <w:color w:val="000000"/>
          <w:sz w:val="24"/>
          <w:szCs w:val="24"/>
          <w:lang w:eastAsia="es-MX"/>
        </w:rPr>
        <w:drawing>
          <wp:inline distT="0" distB="0" distL="0" distR="0" wp14:anchorId="34C313EB" wp14:editId="51578823">
            <wp:extent cx="5143500" cy="2448534"/>
            <wp:effectExtent l="0" t="0" r="0" b="0"/>
            <wp:docPr id="880048820"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48820" name="Imagen 6" descr="Texto&#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46973" cy="2450187"/>
                    </a:xfrm>
                    <a:prstGeom prst="rect">
                      <a:avLst/>
                    </a:prstGeom>
                    <a:noFill/>
                    <a:ln>
                      <a:noFill/>
                    </a:ln>
                  </pic:spPr>
                </pic:pic>
              </a:graphicData>
            </a:graphic>
          </wp:inline>
        </w:drawing>
      </w:r>
    </w:p>
    <w:p w14:paraId="6599E589" w14:textId="78585922" w:rsidR="00D42088" w:rsidRPr="00155C56" w:rsidRDefault="00D42088" w:rsidP="00D42088">
      <w:pPr>
        <w:pStyle w:val="Descripcin"/>
        <w:jc w:val="center"/>
        <w:rPr>
          <w:rFonts w:ascii="Arial" w:eastAsia="Times New Roman" w:hAnsi="Arial" w:cs="Arial"/>
          <w:color w:val="000000"/>
          <w:sz w:val="24"/>
          <w:szCs w:val="24"/>
          <w:lang w:eastAsia="es-MX"/>
        </w:rPr>
      </w:pPr>
      <w:bookmarkStart w:id="132" w:name="_Toc178537864"/>
      <w:r>
        <w:t xml:space="preserve">Figura  </w:t>
      </w:r>
      <w:r>
        <w:fldChar w:fldCharType="begin"/>
      </w:r>
      <w:r>
        <w:instrText xml:space="preserve"> SEQ Figura_ \* ARABIC </w:instrText>
      </w:r>
      <w:r>
        <w:fldChar w:fldCharType="separate"/>
      </w:r>
      <w:r w:rsidR="00B41012">
        <w:rPr>
          <w:noProof/>
        </w:rPr>
        <w:t>11</w:t>
      </w:r>
      <w:r>
        <w:fldChar w:fldCharType="end"/>
      </w:r>
      <w:r>
        <w:t xml:space="preserve"> Estructura de carpetas</w:t>
      </w:r>
      <w:bookmarkEnd w:id="132"/>
    </w:p>
    <w:p w14:paraId="388C429E" w14:textId="0FC0F4AF" w:rsidR="00155C56" w:rsidRPr="00155C56" w:rsidRDefault="00155C56" w:rsidP="00155C56">
      <w:pPr>
        <w:jc w:val="both"/>
        <w:rPr>
          <w:rFonts w:ascii="Arial" w:eastAsia="Times New Roman" w:hAnsi="Arial" w:cs="Arial"/>
          <w:color w:val="000000"/>
          <w:sz w:val="24"/>
          <w:szCs w:val="24"/>
          <w:lang w:eastAsia="es-MX"/>
        </w:rPr>
      </w:pPr>
      <w:r w:rsidRPr="00155C56">
        <w:rPr>
          <w:rFonts w:ascii="Arial" w:eastAsia="Times New Roman" w:hAnsi="Arial" w:cs="Arial"/>
          <w:color w:val="000000"/>
          <w:sz w:val="24"/>
          <w:szCs w:val="24"/>
          <w:lang w:eastAsia="es-MX"/>
        </w:rPr>
        <w:lastRenderedPageBreak/>
        <w:t xml:space="preserve">La nomenclatura del archivo se refiere al </w:t>
      </w:r>
      <w:proofErr w:type="spellStart"/>
      <w:r w:rsidRPr="00155C56">
        <w:rPr>
          <w:rFonts w:ascii="Arial" w:eastAsia="Times New Roman" w:hAnsi="Arial" w:cs="Arial"/>
          <w:color w:val="000000"/>
          <w:sz w:val="24"/>
          <w:szCs w:val="24"/>
          <w:lang w:eastAsia="es-MX"/>
        </w:rPr>
        <w:t>numero</w:t>
      </w:r>
      <w:proofErr w:type="spellEnd"/>
      <w:r w:rsidRPr="00155C56">
        <w:rPr>
          <w:rFonts w:ascii="Arial" w:eastAsia="Times New Roman" w:hAnsi="Arial" w:cs="Arial"/>
          <w:color w:val="000000"/>
          <w:sz w:val="24"/>
          <w:szCs w:val="24"/>
          <w:lang w:eastAsia="es-MX"/>
        </w:rPr>
        <w:t xml:space="preserve"> de la base de datos y el número del K dentro del archivo la </w:t>
      </w:r>
      <w:r w:rsidR="00D42088" w:rsidRPr="00155C56">
        <w:rPr>
          <w:rFonts w:ascii="Arial" w:eastAsia="Times New Roman" w:hAnsi="Arial" w:cs="Arial"/>
          <w:color w:val="000000"/>
          <w:sz w:val="24"/>
          <w:szCs w:val="24"/>
          <w:lang w:eastAsia="es-MX"/>
        </w:rPr>
        <w:t>primera sección</w:t>
      </w:r>
      <w:r w:rsidRPr="00155C56">
        <w:rPr>
          <w:rFonts w:ascii="Arial" w:eastAsia="Times New Roman" w:hAnsi="Arial" w:cs="Arial"/>
          <w:color w:val="000000"/>
          <w:sz w:val="24"/>
          <w:szCs w:val="24"/>
          <w:lang w:eastAsia="es-MX"/>
        </w:rPr>
        <w:t xml:space="preserve"> están los prototipos finales de esa iteración y abajo están las colecciones de igual forma están seccionadas por K</w:t>
      </w:r>
    </w:p>
    <w:p w14:paraId="773EBAC9" w14:textId="21204316" w:rsidR="00155C56" w:rsidRPr="00155C56" w:rsidRDefault="00155C56" w:rsidP="00155C56">
      <w:pPr>
        <w:jc w:val="both"/>
        <w:rPr>
          <w:rFonts w:ascii="Arial" w:eastAsia="Times New Roman" w:hAnsi="Arial" w:cs="Arial"/>
          <w:color w:val="000000"/>
          <w:sz w:val="24"/>
          <w:szCs w:val="24"/>
          <w:lang w:eastAsia="es-MX"/>
        </w:rPr>
      </w:pPr>
      <w:r w:rsidRPr="00155C56">
        <w:rPr>
          <w:rFonts w:ascii="Arial" w:eastAsia="Times New Roman" w:hAnsi="Arial" w:cs="Arial"/>
          <w:color w:val="000000"/>
          <w:sz w:val="24"/>
          <w:szCs w:val="24"/>
          <w:lang w:eastAsia="es-MX"/>
        </w:rPr>
        <w:t xml:space="preserve">El siguiente script es app.py el cual es el </w:t>
      </w:r>
      <w:proofErr w:type="spellStart"/>
      <w:r w:rsidRPr="00155C56">
        <w:rPr>
          <w:rFonts w:ascii="Arial" w:eastAsia="Times New Roman" w:hAnsi="Arial" w:cs="Arial"/>
          <w:color w:val="000000"/>
          <w:sz w:val="24"/>
          <w:szCs w:val="24"/>
          <w:lang w:eastAsia="es-MX"/>
        </w:rPr>
        <w:t>route</w:t>
      </w:r>
      <w:proofErr w:type="spellEnd"/>
      <w:r w:rsidRPr="00155C56">
        <w:rPr>
          <w:rFonts w:ascii="Arial" w:eastAsia="Times New Roman" w:hAnsi="Arial" w:cs="Arial"/>
          <w:color w:val="000000"/>
          <w:sz w:val="24"/>
          <w:szCs w:val="24"/>
          <w:lang w:eastAsia="es-MX"/>
        </w:rPr>
        <w:t xml:space="preserve"> de la aplicación, esto se refiere a </w:t>
      </w:r>
      <w:r w:rsidR="00D42088" w:rsidRPr="00155C56">
        <w:rPr>
          <w:rFonts w:ascii="Arial" w:eastAsia="Times New Roman" w:hAnsi="Arial" w:cs="Arial"/>
          <w:color w:val="000000"/>
          <w:sz w:val="24"/>
          <w:szCs w:val="24"/>
          <w:lang w:eastAsia="es-MX"/>
        </w:rPr>
        <w:t>que,</w:t>
      </w:r>
      <w:r w:rsidRPr="00155C56">
        <w:rPr>
          <w:rFonts w:ascii="Arial" w:eastAsia="Times New Roman" w:hAnsi="Arial" w:cs="Arial"/>
          <w:color w:val="000000"/>
          <w:sz w:val="24"/>
          <w:szCs w:val="24"/>
          <w:lang w:eastAsia="es-MX"/>
        </w:rPr>
        <w:t xml:space="preserve"> por este script, levantamos el servidor y los </w:t>
      </w:r>
      <w:proofErr w:type="spellStart"/>
      <w:r w:rsidRPr="00155C56">
        <w:rPr>
          <w:rFonts w:ascii="Arial" w:eastAsia="Times New Roman" w:hAnsi="Arial" w:cs="Arial"/>
          <w:color w:val="000000"/>
          <w:sz w:val="24"/>
          <w:szCs w:val="24"/>
          <w:lang w:eastAsia="es-MX"/>
        </w:rPr>
        <w:t>end</w:t>
      </w:r>
      <w:r w:rsidR="00D42088">
        <w:rPr>
          <w:rFonts w:ascii="Arial" w:eastAsia="Times New Roman" w:hAnsi="Arial" w:cs="Arial"/>
          <w:color w:val="000000"/>
          <w:sz w:val="24"/>
          <w:szCs w:val="24"/>
          <w:lang w:eastAsia="es-MX"/>
        </w:rPr>
        <w:t>-</w:t>
      </w:r>
      <w:r w:rsidRPr="00155C56">
        <w:rPr>
          <w:rFonts w:ascii="Arial" w:eastAsia="Times New Roman" w:hAnsi="Arial" w:cs="Arial"/>
          <w:color w:val="000000"/>
          <w:sz w:val="24"/>
          <w:szCs w:val="24"/>
          <w:lang w:eastAsia="es-MX"/>
        </w:rPr>
        <w:t>points</w:t>
      </w:r>
      <w:proofErr w:type="spellEnd"/>
      <w:r w:rsidRPr="00155C56">
        <w:rPr>
          <w:rFonts w:ascii="Arial" w:eastAsia="Times New Roman" w:hAnsi="Arial" w:cs="Arial"/>
          <w:color w:val="000000"/>
          <w:sz w:val="24"/>
          <w:szCs w:val="24"/>
          <w:lang w:eastAsia="es-MX"/>
        </w:rPr>
        <w:t xml:space="preserve"> de la aplicación por medio de estos vamos a poder ingresar a la </w:t>
      </w:r>
      <w:r w:rsidR="00D42088" w:rsidRPr="00155C56">
        <w:rPr>
          <w:rFonts w:ascii="Arial" w:eastAsia="Times New Roman" w:hAnsi="Arial" w:cs="Arial"/>
          <w:color w:val="000000"/>
          <w:sz w:val="24"/>
          <w:szCs w:val="24"/>
          <w:lang w:eastAsia="es-MX"/>
        </w:rPr>
        <w:t>página</w:t>
      </w:r>
      <w:r w:rsidRPr="00155C56">
        <w:rPr>
          <w:rFonts w:ascii="Arial" w:eastAsia="Times New Roman" w:hAnsi="Arial" w:cs="Arial"/>
          <w:color w:val="000000"/>
          <w:sz w:val="24"/>
          <w:szCs w:val="24"/>
          <w:lang w:eastAsia="es-MX"/>
        </w:rPr>
        <w:t>.</w:t>
      </w:r>
    </w:p>
    <w:p w14:paraId="6B7073D5" w14:textId="4D25E19D" w:rsidR="00155C56" w:rsidRPr="00155C56" w:rsidRDefault="00155C56" w:rsidP="00155C56">
      <w:pPr>
        <w:pStyle w:val="Prrafodelista"/>
        <w:numPr>
          <w:ilvl w:val="0"/>
          <w:numId w:val="110"/>
        </w:numPr>
        <w:jc w:val="both"/>
        <w:rPr>
          <w:rFonts w:ascii="Arial" w:eastAsia="Times New Roman" w:hAnsi="Arial" w:cs="Arial"/>
          <w:color w:val="000000"/>
          <w:sz w:val="24"/>
          <w:szCs w:val="24"/>
          <w:lang w:eastAsia="es-MX"/>
        </w:rPr>
      </w:pPr>
      <w:r w:rsidRPr="00155C56">
        <w:rPr>
          <w:rFonts w:ascii="Arial" w:eastAsia="Times New Roman" w:hAnsi="Arial" w:cs="Arial"/>
          <w:color w:val="000000"/>
          <w:sz w:val="24"/>
          <w:szCs w:val="24"/>
          <w:lang w:eastAsia="es-MX"/>
        </w:rPr>
        <w:t xml:space="preserve">El </w:t>
      </w:r>
      <w:proofErr w:type="spellStart"/>
      <w:r w:rsidRPr="00155C56">
        <w:rPr>
          <w:rFonts w:ascii="Arial" w:eastAsia="Times New Roman" w:hAnsi="Arial" w:cs="Arial"/>
          <w:color w:val="000000"/>
          <w:sz w:val="24"/>
          <w:szCs w:val="24"/>
          <w:lang w:eastAsia="es-MX"/>
        </w:rPr>
        <w:t>init</w:t>
      </w:r>
      <w:proofErr w:type="spellEnd"/>
      <w:r w:rsidRPr="00155C56">
        <w:rPr>
          <w:rFonts w:ascii="Arial" w:eastAsia="Times New Roman" w:hAnsi="Arial" w:cs="Arial"/>
          <w:color w:val="000000"/>
          <w:sz w:val="24"/>
          <w:szCs w:val="24"/>
          <w:lang w:eastAsia="es-MX"/>
        </w:rPr>
        <w:t xml:space="preserve"> es la </w:t>
      </w:r>
      <w:proofErr w:type="spellStart"/>
      <w:r w:rsidRPr="00155C56">
        <w:rPr>
          <w:rFonts w:ascii="Arial" w:eastAsia="Times New Roman" w:hAnsi="Arial" w:cs="Arial"/>
          <w:color w:val="000000"/>
          <w:sz w:val="24"/>
          <w:szCs w:val="24"/>
          <w:lang w:eastAsia="es-MX"/>
        </w:rPr>
        <w:t>pagina</w:t>
      </w:r>
      <w:proofErr w:type="spellEnd"/>
      <w:r w:rsidRPr="00155C56">
        <w:rPr>
          <w:rFonts w:ascii="Arial" w:eastAsia="Times New Roman" w:hAnsi="Arial" w:cs="Arial"/>
          <w:color w:val="000000"/>
          <w:sz w:val="24"/>
          <w:szCs w:val="24"/>
          <w:lang w:eastAsia="es-MX"/>
        </w:rPr>
        <w:t xml:space="preserve"> inicial de desarrollo, el cual nos pide el </w:t>
      </w:r>
      <w:proofErr w:type="spellStart"/>
      <w:r w:rsidRPr="00155C56">
        <w:rPr>
          <w:rFonts w:ascii="Arial" w:eastAsia="Times New Roman" w:hAnsi="Arial" w:cs="Arial"/>
          <w:color w:val="000000"/>
          <w:sz w:val="24"/>
          <w:szCs w:val="24"/>
          <w:lang w:eastAsia="es-MX"/>
        </w:rPr>
        <w:t>numero</w:t>
      </w:r>
      <w:proofErr w:type="spellEnd"/>
      <w:r w:rsidRPr="00155C56">
        <w:rPr>
          <w:rFonts w:ascii="Arial" w:eastAsia="Times New Roman" w:hAnsi="Arial" w:cs="Arial"/>
          <w:color w:val="000000"/>
          <w:sz w:val="24"/>
          <w:szCs w:val="24"/>
          <w:lang w:eastAsia="es-MX"/>
        </w:rPr>
        <w:t xml:space="preserve"> de K y tiene un botón para llamar al método K-</w:t>
      </w:r>
      <w:proofErr w:type="spellStart"/>
      <w:r w:rsidRPr="00155C56">
        <w:rPr>
          <w:rFonts w:ascii="Arial" w:eastAsia="Times New Roman" w:hAnsi="Arial" w:cs="Arial"/>
          <w:color w:val="000000"/>
          <w:sz w:val="24"/>
          <w:szCs w:val="24"/>
          <w:lang w:eastAsia="es-MX"/>
        </w:rPr>
        <w:t>Prototype</w:t>
      </w:r>
      <w:proofErr w:type="spellEnd"/>
    </w:p>
    <w:p w14:paraId="46B3A9B8" w14:textId="75595DA5" w:rsidR="00155C56" w:rsidRPr="00155C56" w:rsidRDefault="00155C56" w:rsidP="00155C56">
      <w:pPr>
        <w:pStyle w:val="Prrafodelista"/>
        <w:numPr>
          <w:ilvl w:val="0"/>
          <w:numId w:val="110"/>
        </w:numPr>
        <w:jc w:val="both"/>
        <w:rPr>
          <w:rFonts w:ascii="Arial" w:eastAsia="Times New Roman" w:hAnsi="Arial" w:cs="Arial"/>
          <w:color w:val="000000"/>
          <w:sz w:val="24"/>
          <w:szCs w:val="24"/>
          <w:lang w:eastAsia="es-MX"/>
        </w:rPr>
      </w:pPr>
      <w:r w:rsidRPr="00155C56">
        <w:rPr>
          <w:rFonts w:ascii="Arial" w:eastAsia="Times New Roman" w:hAnsi="Arial" w:cs="Arial"/>
          <w:color w:val="000000"/>
          <w:sz w:val="24"/>
          <w:szCs w:val="24"/>
          <w:lang w:eastAsia="es-MX"/>
        </w:rPr>
        <w:t>El k</w:t>
      </w:r>
      <w:r w:rsidR="00D42088">
        <w:rPr>
          <w:rFonts w:ascii="Arial" w:eastAsia="Times New Roman" w:hAnsi="Arial" w:cs="Arial"/>
          <w:color w:val="000000"/>
          <w:sz w:val="24"/>
          <w:szCs w:val="24"/>
          <w:lang w:eastAsia="es-MX"/>
        </w:rPr>
        <w:t>-</w:t>
      </w:r>
      <w:proofErr w:type="spellStart"/>
      <w:r w:rsidRPr="00155C56">
        <w:rPr>
          <w:rFonts w:ascii="Arial" w:eastAsia="Times New Roman" w:hAnsi="Arial" w:cs="Arial"/>
          <w:color w:val="000000"/>
          <w:sz w:val="24"/>
          <w:szCs w:val="24"/>
          <w:lang w:eastAsia="es-MX"/>
        </w:rPr>
        <w:t>protot</w:t>
      </w:r>
      <w:r w:rsidR="00D42088">
        <w:rPr>
          <w:rFonts w:ascii="Arial" w:eastAsia="Times New Roman" w:hAnsi="Arial" w:cs="Arial"/>
          <w:color w:val="000000"/>
          <w:sz w:val="24"/>
          <w:szCs w:val="24"/>
          <w:lang w:eastAsia="es-MX"/>
        </w:rPr>
        <w:t>y</w:t>
      </w:r>
      <w:r w:rsidRPr="00155C56">
        <w:rPr>
          <w:rFonts w:ascii="Arial" w:eastAsia="Times New Roman" w:hAnsi="Arial" w:cs="Arial"/>
          <w:color w:val="000000"/>
          <w:sz w:val="24"/>
          <w:szCs w:val="24"/>
          <w:lang w:eastAsia="es-MX"/>
        </w:rPr>
        <w:t>pes</w:t>
      </w:r>
      <w:proofErr w:type="spellEnd"/>
      <w:r w:rsidRPr="00155C56">
        <w:rPr>
          <w:rFonts w:ascii="Arial" w:eastAsia="Times New Roman" w:hAnsi="Arial" w:cs="Arial"/>
          <w:color w:val="000000"/>
          <w:sz w:val="24"/>
          <w:szCs w:val="24"/>
          <w:lang w:eastAsia="es-MX"/>
        </w:rPr>
        <w:t xml:space="preserve"> es la ruta la cual tiene toda la lógica del desarrollo el cual detona el script controllerK_prototipe.py</w:t>
      </w:r>
    </w:p>
    <w:p w14:paraId="31DF8F3F" w14:textId="72800BA3" w:rsidR="00155C56" w:rsidRDefault="00155C56" w:rsidP="00155C56">
      <w:pPr>
        <w:jc w:val="both"/>
      </w:pPr>
      <w:r>
        <w:rPr>
          <w:noProof/>
        </w:rPr>
        <w:drawing>
          <wp:inline distT="0" distB="0" distL="0" distR="0" wp14:anchorId="6918BCB0" wp14:editId="288A2811">
            <wp:extent cx="5791835" cy="5610860"/>
            <wp:effectExtent l="0" t="0" r="0" b="0"/>
            <wp:docPr id="1385136362"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36362" name="Imagen 7" descr="Texto&#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1835" cy="5610860"/>
                    </a:xfrm>
                    <a:prstGeom prst="rect">
                      <a:avLst/>
                    </a:prstGeom>
                    <a:noFill/>
                    <a:ln>
                      <a:noFill/>
                    </a:ln>
                  </pic:spPr>
                </pic:pic>
              </a:graphicData>
            </a:graphic>
          </wp:inline>
        </w:drawing>
      </w:r>
      <w:r>
        <w:t xml:space="preserve"> </w:t>
      </w:r>
    </w:p>
    <w:p w14:paraId="20404451" w14:textId="1B3D27AA" w:rsidR="00D42088" w:rsidRDefault="00D42088" w:rsidP="00D42088">
      <w:pPr>
        <w:pStyle w:val="Descripcin"/>
        <w:jc w:val="center"/>
      </w:pPr>
      <w:bookmarkStart w:id="133" w:name="_Toc178537865"/>
      <w:r>
        <w:t xml:space="preserve">Figura  </w:t>
      </w:r>
      <w:r>
        <w:fldChar w:fldCharType="begin"/>
      </w:r>
      <w:r>
        <w:instrText xml:space="preserve"> SEQ Figura_ \* ARABIC </w:instrText>
      </w:r>
      <w:r>
        <w:fldChar w:fldCharType="separate"/>
      </w:r>
      <w:r w:rsidR="00B41012">
        <w:rPr>
          <w:noProof/>
        </w:rPr>
        <w:t>12</w:t>
      </w:r>
      <w:r>
        <w:fldChar w:fldCharType="end"/>
      </w:r>
      <w:r>
        <w:t xml:space="preserve"> Levantar los datos</w:t>
      </w:r>
      <w:bookmarkEnd w:id="133"/>
    </w:p>
    <w:p w14:paraId="5054A8D4" w14:textId="0BEF09EB" w:rsidR="00155C56" w:rsidRPr="00D42088" w:rsidRDefault="00155C56" w:rsidP="00D42088">
      <w:pPr>
        <w:jc w:val="both"/>
        <w:rPr>
          <w:rFonts w:ascii="Arial" w:hAnsi="Arial" w:cs="Arial"/>
          <w:sz w:val="24"/>
          <w:szCs w:val="24"/>
        </w:rPr>
      </w:pPr>
      <w:r w:rsidRPr="00D42088">
        <w:rPr>
          <w:rFonts w:ascii="Arial" w:hAnsi="Arial" w:cs="Arial"/>
          <w:sz w:val="24"/>
          <w:szCs w:val="24"/>
          <w:lang w:eastAsia="es-MX"/>
        </w:rPr>
        <w:lastRenderedPageBreak/>
        <w:t xml:space="preserve">El script const.py tiene </w:t>
      </w:r>
      <w:r w:rsidR="00D42088">
        <w:rPr>
          <w:rFonts w:ascii="Arial" w:hAnsi="Arial" w:cs="Arial"/>
          <w:sz w:val="24"/>
          <w:szCs w:val="24"/>
          <w:lang w:eastAsia="es-MX"/>
        </w:rPr>
        <w:t>la</w:t>
      </w:r>
      <w:r w:rsidR="00D42088" w:rsidRPr="00D42088">
        <w:rPr>
          <w:rFonts w:ascii="Arial" w:hAnsi="Arial" w:cs="Arial"/>
          <w:sz w:val="24"/>
          <w:szCs w:val="24"/>
          <w:lang w:eastAsia="es-MX"/>
        </w:rPr>
        <w:t xml:space="preserve"> constante </w:t>
      </w:r>
      <w:proofErr w:type="spellStart"/>
      <w:r w:rsidR="00D42088" w:rsidRPr="00D42088">
        <w:rPr>
          <w:rFonts w:ascii="Arial" w:hAnsi="Arial" w:cs="Arial"/>
          <w:sz w:val="24"/>
          <w:szCs w:val="24"/>
          <w:lang w:eastAsia="es-MX"/>
        </w:rPr>
        <w:t>full</w:t>
      </w:r>
      <w:r w:rsidRPr="00D42088">
        <w:rPr>
          <w:rFonts w:ascii="Arial" w:hAnsi="Arial" w:cs="Arial"/>
          <w:sz w:val="24"/>
          <w:szCs w:val="24"/>
        </w:rPr>
        <w:t>_</w:t>
      </w:r>
      <w:r w:rsidRPr="00D42088">
        <w:rPr>
          <w:rFonts w:ascii="Arial" w:hAnsi="Arial" w:cs="Arial"/>
          <w:sz w:val="24"/>
          <w:szCs w:val="24"/>
          <w:lang w:eastAsia="es-MX"/>
        </w:rPr>
        <w:t>table</w:t>
      </w:r>
      <w:r w:rsidRPr="00D42088">
        <w:rPr>
          <w:rFonts w:ascii="Arial" w:hAnsi="Arial" w:cs="Arial"/>
          <w:sz w:val="24"/>
          <w:szCs w:val="24"/>
        </w:rPr>
        <w:t>_</w:t>
      </w:r>
      <w:r w:rsidRPr="00D42088">
        <w:rPr>
          <w:rFonts w:ascii="Arial" w:hAnsi="Arial" w:cs="Arial"/>
          <w:sz w:val="24"/>
          <w:szCs w:val="24"/>
          <w:lang w:eastAsia="es-MX"/>
        </w:rPr>
        <w:t>name</w:t>
      </w:r>
      <w:proofErr w:type="spellEnd"/>
      <w:r w:rsidRPr="00D42088">
        <w:rPr>
          <w:rFonts w:ascii="Arial" w:hAnsi="Arial" w:cs="Arial"/>
          <w:sz w:val="24"/>
          <w:szCs w:val="24"/>
          <w:lang w:eastAsia="es-MX"/>
        </w:rPr>
        <w:t xml:space="preserve"> el cual es el nombre del archivo CSV que vamos a utilizar en esa ejecución, es importante tomar en cuenta que siempre se le debe poner la extension. Cabe recalcar que en este mismo script existe una función llamada </w:t>
      </w:r>
      <w:proofErr w:type="spellStart"/>
      <w:r w:rsidRPr="00D42088">
        <w:rPr>
          <w:rFonts w:ascii="Arial" w:hAnsi="Arial" w:cs="Arial"/>
          <w:sz w:val="24"/>
          <w:szCs w:val="24"/>
          <w:lang w:eastAsia="es-MX"/>
        </w:rPr>
        <w:t>limpiar_nombre</w:t>
      </w:r>
      <w:proofErr w:type="spellEnd"/>
      <w:r w:rsidRPr="00D42088">
        <w:rPr>
          <w:rFonts w:ascii="Arial" w:hAnsi="Arial" w:cs="Arial"/>
          <w:sz w:val="24"/>
          <w:szCs w:val="24"/>
          <w:lang w:eastAsia="es-MX"/>
        </w:rPr>
        <w:t xml:space="preserve"> la cual reemplaza los caracteres especiales del nombre del archivo por guiones bajos para no tener problemas al momento de la ejecución</w:t>
      </w:r>
      <w:r w:rsidRPr="00D42088">
        <w:rPr>
          <w:rFonts w:ascii="Arial" w:hAnsi="Arial" w:cs="Arial"/>
          <w:sz w:val="24"/>
          <w:szCs w:val="24"/>
        </w:rPr>
        <w:t>.</w:t>
      </w:r>
    </w:p>
    <w:p w14:paraId="3A94FA4C" w14:textId="79E48F26" w:rsidR="00155C56" w:rsidRPr="00155C56" w:rsidRDefault="00155C56" w:rsidP="00155C56">
      <w:pPr>
        <w:jc w:val="both"/>
        <w:rPr>
          <w:rFonts w:ascii="Arial" w:eastAsia="Times New Roman" w:hAnsi="Arial" w:cs="Arial"/>
          <w:color w:val="000000"/>
          <w:sz w:val="24"/>
          <w:szCs w:val="24"/>
          <w:lang w:eastAsia="es-MX"/>
        </w:rPr>
      </w:pPr>
      <w:r w:rsidRPr="00155C56">
        <w:rPr>
          <w:rFonts w:ascii="Arial" w:eastAsia="Times New Roman" w:hAnsi="Arial" w:cs="Arial"/>
          <w:color w:val="000000"/>
          <w:sz w:val="24"/>
          <w:szCs w:val="24"/>
          <w:lang w:eastAsia="es-MX"/>
        </w:rPr>
        <w:t xml:space="preserve"> </w:t>
      </w:r>
    </w:p>
    <w:p w14:paraId="085D341F" w14:textId="6E5C03C4" w:rsidR="00155C56" w:rsidRDefault="00155C56" w:rsidP="00155C56">
      <w:pPr>
        <w:jc w:val="both"/>
      </w:pPr>
      <w:r>
        <w:rPr>
          <w:noProof/>
        </w:rPr>
        <w:drawing>
          <wp:inline distT="0" distB="0" distL="0" distR="0" wp14:anchorId="37FA9ABD" wp14:editId="49B86474">
            <wp:extent cx="5791835" cy="5183505"/>
            <wp:effectExtent l="0" t="0" r="0" b="0"/>
            <wp:docPr id="469322410"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22410" name="Imagen 9" descr="Texto&#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1835" cy="5183505"/>
                    </a:xfrm>
                    <a:prstGeom prst="rect">
                      <a:avLst/>
                    </a:prstGeom>
                    <a:noFill/>
                    <a:ln>
                      <a:noFill/>
                    </a:ln>
                  </pic:spPr>
                </pic:pic>
              </a:graphicData>
            </a:graphic>
          </wp:inline>
        </w:drawing>
      </w:r>
    </w:p>
    <w:p w14:paraId="099D5F2F" w14:textId="11322DE2" w:rsidR="00D42088" w:rsidRDefault="00D42088" w:rsidP="00D42088">
      <w:pPr>
        <w:pStyle w:val="Descripcin"/>
        <w:jc w:val="center"/>
      </w:pPr>
      <w:bookmarkStart w:id="134" w:name="_Toc178537866"/>
      <w:r>
        <w:t xml:space="preserve">Figura  </w:t>
      </w:r>
      <w:r>
        <w:fldChar w:fldCharType="begin"/>
      </w:r>
      <w:r>
        <w:instrText xml:space="preserve"> SEQ Figura_ \* ARABIC </w:instrText>
      </w:r>
      <w:r>
        <w:fldChar w:fldCharType="separate"/>
      </w:r>
      <w:r w:rsidR="00B41012">
        <w:rPr>
          <w:noProof/>
        </w:rPr>
        <w:t>13</w:t>
      </w:r>
      <w:r>
        <w:fldChar w:fldCharType="end"/>
      </w:r>
      <w:r>
        <w:t xml:space="preserve"> Importar archivo</w:t>
      </w:r>
      <w:bookmarkEnd w:id="134"/>
    </w:p>
    <w:p w14:paraId="19FE4C2B" w14:textId="08AD9C35" w:rsidR="00FB4A81" w:rsidRDefault="00155C56" w:rsidP="00155C56">
      <w:pPr>
        <w:jc w:val="both"/>
        <w:rPr>
          <w:rFonts w:ascii="Arial" w:hAnsi="Arial" w:cs="Arial"/>
          <w:sz w:val="24"/>
          <w:szCs w:val="24"/>
        </w:rPr>
      </w:pPr>
      <w:r>
        <w:rPr>
          <w:rFonts w:ascii="Arial" w:hAnsi="Arial" w:cs="Arial"/>
          <w:sz w:val="24"/>
          <w:szCs w:val="24"/>
        </w:rPr>
        <w:t xml:space="preserve">El script de </w:t>
      </w:r>
      <w:proofErr w:type="spellStart"/>
      <w:r>
        <w:rPr>
          <w:rFonts w:ascii="Arial" w:hAnsi="Arial" w:cs="Arial"/>
          <w:sz w:val="24"/>
          <w:szCs w:val="24"/>
        </w:rPr>
        <w:t>controllerK_Prototipe</w:t>
      </w:r>
      <w:proofErr w:type="spellEnd"/>
      <w:r>
        <w:rPr>
          <w:rFonts w:ascii="Arial" w:hAnsi="Arial" w:cs="Arial"/>
          <w:sz w:val="24"/>
          <w:szCs w:val="24"/>
        </w:rPr>
        <w:t xml:space="preserve"> es el script maestro del algoritmo k-</w:t>
      </w:r>
      <w:proofErr w:type="spellStart"/>
      <w:r>
        <w:rPr>
          <w:rFonts w:ascii="Arial" w:hAnsi="Arial" w:cs="Arial"/>
          <w:sz w:val="24"/>
          <w:szCs w:val="24"/>
        </w:rPr>
        <w:t>Prototype</w:t>
      </w:r>
      <w:proofErr w:type="spellEnd"/>
      <w:r>
        <w:rPr>
          <w:rFonts w:ascii="Arial" w:hAnsi="Arial" w:cs="Arial"/>
          <w:sz w:val="24"/>
          <w:szCs w:val="24"/>
        </w:rPr>
        <w:t xml:space="preserve"> </w:t>
      </w:r>
      <w:r w:rsidR="00FB4A81">
        <w:rPr>
          <w:rFonts w:ascii="Arial" w:hAnsi="Arial" w:cs="Arial"/>
          <w:sz w:val="24"/>
          <w:szCs w:val="24"/>
        </w:rPr>
        <w:t>En este script se realiza lo siguiente:</w:t>
      </w:r>
    </w:p>
    <w:p w14:paraId="631160E1" w14:textId="60D530C0" w:rsidR="00FB4A81" w:rsidRDefault="00FB4A81" w:rsidP="00FB4A81">
      <w:pPr>
        <w:pStyle w:val="Prrafodelista"/>
        <w:numPr>
          <w:ilvl w:val="0"/>
          <w:numId w:val="111"/>
        </w:numPr>
        <w:jc w:val="both"/>
        <w:rPr>
          <w:rFonts w:ascii="Arial" w:hAnsi="Arial" w:cs="Arial"/>
          <w:sz w:val="24"/>
          <w:szCs w:val="24"/>
        </w:rPr>
      </w:pPr>
      <w:r>
        <w:rPr>
          <w:rFonts w:ascii="Arial" w:hAnsi="Arial" w:cs="Arial"/>
          <w:sz w:val="24"/>
          <w:szCs w:val="24"/>
        </w:rPr>
        <w:t>Clase inicial que llama a todo el sistema</w:t>
      </w:r>
    </w:p>
    <w:p w14:paraId="6601BF3F" w14:textId="752CDA4D" w:rsidR="00FB4A81" w:rsidRDefault="00FB4A81" w:rsidP="00FB4A81">
      <w:pPr>
        <w:pStyle w:val="Prrafodelista"/>
        <w:numPr>
          <w:ilvl w:val="0"/>
          <w:numId w:val="111"/>
        </w:numPr>
        <w:jc w:val="both"/>
        <w:rPr>
          <w:rFonts w:ascii="Arial" w:hAnsi="Arial" w:cs="Arial"/>
          <w:sz w:val="24"/>
          <w:szCs w:val="24"/>
        </w:rPr>
      </w:pPr>
      <w:r>
        <w:rPr>
          <w:rFonts w:ascii="Arial" w:hAnsi="Arial" w:cs="Arial"/>
          <w:sz w:val="24"/>
          <w:szCs w:val="24"/>
        </w:rPr>
        <w:t xml:space="preserve">Se leen los archivos para posteriormente subirse a la bdd SQLite </w:t>
      </w:r>
    </w:p>
    <w:p w14:paraId="58303849" w14:textId="3AF338AE" w:rsidR="00FB4A81" w:rsidRDefault="00FB4A81" w:rsidP="00FB4A81">
      <w:pPr>
        <w:pStyle w:val="Prrafodelista"/>
        <w:numPr>
          <w:ilvl w:val="0"/>
          <w:numId w:val="111"/>
        </w:numPr>
        <w:jc w:val="both"/>
        <w:rPr>
          <w:rFonts w:ascii="Arial" w:hAnsi="Arial" w:cs="Arial"/>
          <w:sz w:val="24"/>
          <w:szCs w:val="24"/>
        </w:rPr>
      </w:pPr>
      <w:r>
        <w:rPr>
          <w:rFonts w:ascii="Arial" w:hAnsi="Arial" w:cs="Arial"/>
          <w:sz w:val="24"/>
          <w:szCs w:val="24"/>
        </w:rPr>
        <w:t>Se definen el número de K-Prototipos</w:t>
      </w:r>
    </w:p>
    <w:p w14:paraId="5C989342" w14:textId="51692246" w:rsidR="00FB4A81" w:rsidRDefault="00FB4A81" w:rsidP="00FB4A81">
      <w:pPr>
        <w:pStyle w:val="Prrafodelista"/>
        <w:numPr>
          <w:ilvl w:val="0"/>
          <w:numId w:val="111"/>
        </w:numPr>
        <w:jc w:val="both"/>
        <w:rPr>
          <w:rFonts w:ascii="Arial" w:hAnsi="Arial" w:cs="Arial"/>
          <w:sz w:val="24"/>
          <w:szCs w:val="24"/>
        </w:rPr>
      </w:pPr>
      <w:r>
        <w:rPr>
          <w:rFonts w:ascii="Arial" w:hAnsi="Arial" w:cs="Arial"/>
          <w:sz w:val="24"/>
          <w:szCs w:val="24"/>
        </w:rPr>
        <w:lastRenderedPageBreak/>
        <w:t xml:space="preserve">Se obtiene los números aleatorios delimitado por el minimo y máximo por los registros de base de datos, de esos números </w:t>
      </w:r>
      <w:proofErr w:type="spellStart"/>
      <w:r>
        <w:rPr>
          <w:rFonts w:ascii="Arial" w:hAnsi="Arial" w:cs="Arial"/>
          <w:sz w:val="24"/>
          <w:szCs w:val="24"/>
        </w:rPr>
        <w:t>random</w:t>
      </w:r>
      <w:proofErr w:type="spellEnd"/>
      <w:r>
        <w:rPr>
          <w:rFonts w:ascii="Arial" w:hAnsi="Arial" w:cs="Arial"/>
          <w:sz w:val="24"/>
          <w:szCs w:val="24"/>
        </w:rPr>
        <w:t xml:space="preserve"> se obtienen los datos</w:t>
      </w:r>
    </w:p>
    <w:p w14:paraId="52F60EA7" w14:textId="44FD64DF" w:rsidR="00FB4A81" w:rsidRDefault="00FB4A81" w:rsidP="00FB4A81">
      <w:pPr>
        <w:pStyle w:val="Prrafodelista"/>
        <w:numPr>
          <w:ilvl w:val="0"/>
          <w:numId w:val="111"/>
        </w:numPr>
        <w:jc w:val="both"/>
        <w:rPr>
          <w:rFonts w:ascii="Arial" w:hAnsi="Arial" w:cs="Arial"/>
          <w:sz w:val="24"/>
          <w:szCs w:val="24"/>
        </w:rPr>
      </w:pPr>
      <w:r>
        <w:rPr>
          <w:rFonts w:ascii="Arial" w:hAnsi="Arial" w:cs="Arial"/>
          <w:sz w:val="24"/>
          <w:szCs w:val="24"/>
        </w:rPr>
        <w:t>Ejecución del algoritmo K-</w:t>
      </w:r>
      <w:proofErr w:type="spellStart"/>
      <w:r>
        <w:rPr>
          <w:rFonts w:ascii="Arial" w:hAnsi="Arial" w:cs="Arial"/>
          <w:sz w:val="24"/>
          <w:szCs w:val="24"/>
        </w:rPr>
        <w:t>Prototype</w:t>
      </w:r>
      <w:proofErr w:type="spellEnd"/>
      <w:r>
        <w:rPr>
          <w:rFonts w:ascii="Arial" w:hAnsi="Arial" w:cs="Arial"/>
          <w:sz w:val="24"/>
          <w:szCs w:val="24"/>
        </w:rPr>
        <w:t xml:space="preserve">, mandando como atributos de las </w:t>
      </w:r>
      <w:proofErr w:type="spellStart"/>
      <w:r>
        <w:rPr>
          <w:rFonts w:ascii="Arial" w:hAnsi="Arial" w:cs="Arial"/>
          <w:sz w:val="24"/>
          <w:szCs w:val="24"/>
        </w:rPr>
        <w:t>K’s</w:t>
      </w:r>
      <w:proofErr w:type="spellEnd"/>
    </w:p>
    <w:p w14:paraId="35261A7C" w14:textId="38B24990" w:rsidR="00FB4A81" w:rsidRPr="00FB4A81" w:rsidRDefault="00FB4A81" w:rsidP="00FB4A81">
      <w:pPr>
        <w:pStyle w:val="Prrafodelista"/>
        <w:numPr>
          <w:ilvl w:val="0"/>
          <w:numId w:val="111"/>
        </w:numPr>
        <w:jc w:val="both"/>
        <w:rPr>
          <w:rFonts w:ascii="Arial" w:hAnsi="Arial" w:cs="Arial"/>
          <w:sz w:val="24"/>
          <w:szCs w:val="24"/>
        </w:rPr>
      </w:pPr>
      <w:r>
        <w:rPr>
          <w:rFonts w:ascii="Arial" w:hAnsi="Arial" w:cs="Arial"/>
          <w:sz w:val="24"/>
          <w:szCs w:val="24"/>
        </w:rPr>
        <w:t>Se guardan los datos de las iteraciones</w:t>
      </w:r>
    </w:p>
    <w:p w14:paraId="20B01F99" w14:textId="7F1B3D33" w:rsidR="00155C56" w:rsidRDefault="00155C56" w:rsidP="00155C56">
      <w:pPr>
        <w:jc w:val="both"/>
        <w:rPr>
          <w:rFonts w:ascii="Arial" w:hAnsi="Arial" w:cs="Arial"/>
          <w:sz w:val="24"/>
          <w:szCs w:val="24"/>
        </w:rPr>
      </w:pPr>
      <w:r>
        <w:rPr>
          <w:noProof/>
        </w:rPr>
        <w:drawing>
          <wp:inline distT="0" distB="0" distL="0" distR="0" wp14:anchorId="5ED72B3B" wp14:editId="05258E3D">
            <wp:extent cx="5791835" cy="6678295"/>
            <wp:effectExtent l="0" t="0" r="0" b="0"/>
            <wp:docPr id="372675128"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75128" name="Imagen 10" descr="Texto&#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1835" cy="6678295"/>
                    </a:xfrm>
                    <a:prstGeom prst="rect">
                      <a:avLst/>
                    </a:prstGeom>
                    <a:noFill/>
                    <a:ln>
                      <a:noFill/>
                    </a:ln>
                  </pic:spPr>
                </pic:pic>
              </a:graphicData>
            </a:graphic>
          </wp:inline>
        </w:drawing>
      </w:r>
    </w:p>
    <w:p w14:paraId="29C3DF24" w14:textId="674FF6F1" w:rsidR="00FB4A81" w:rsidRDefault="00D42088" w:rsidP="00D42088">
      <w:pPr>
        <w:pStyle w:val="Descripcin"/>
        <w:jc w:val="center"/>
        <w:rPr>
          <w:rFonts w:ascii="Arial" w:hAnsi="Arial" w:cs="Arial"/>
          <w:sz w:val="24"/>
          <w:szCs w:val="24"/>
        </w:rPr>
      </w:pPr>
      <w:bookmarkStart w:id="135" w:name="_Toc178537867"/>
      <w:r>
        <w:t xml:space="preserve">Figura  </w:t>
      </w:r>
      <w:r>
        <w:fldChar w:fldCharType="begin"/>
      </w:r>
      <w:r>
        <w:instrText xml:space="preserve"> SEQ Figura_ \* ARABIC </w:instrText>
      </w:r>
      <w:r>
        <w:fldChar w:fldCharType="separate"/>
      </w:r>
      <w:r w:rsidR="00B41012">
        <w:rPr>
          <w:noProof/>
        </w:rPr>
        <w:t>14</w:t>
      </w:r>
      <w:r>
        <w:fldChar w:fldCharType="end"/>
      </w:r>
      <w:r>
        <w:t xml:space="preserve"> Clase inicial maestra</w:t>
      </w:r>
      <w:bookmarkEnd w:id="135"/>
    </w:p>
    <w:p w14:paraId="6A414AC5" w14:textId="77777777" w:rsidR="00FB4A81" w:rsidRDefault="00FB4A81" w:rsidP="00155C56">
      <w:pPr>
        <w:jc w:val="both"/>
        <w:rPr>
          <w:rFonts w:ascii="Arial" w:hAnsi="Arial" w:cs="Arial"/>
          <w:sz w:val="24"/>
          <w:szCs w:val="24"/>
        </w:rPr>
      </w:pPr>
    </w:p>
    <w:p w14:paraId="1D5A239B" w14:textId="749EB5AB" w:rsidR="00FB4A81" w:rsidRDefault="00FB4A81" w:rsidP="00155C56">
      <w:pPr>
        <w:jc w:val="both"/>
        <w:rPr>
          <w:rFonts w:ascii="Arial" w:hAnsi="Arial" w:cs="Arial"/>
          <w:sz w:val="24"/>
          <w:szCs w:val="24"/>
        </w:rPr>
      </w:pPr>
      <w:proofErr w:type="spellStart"/>
      <w:r>
        <w:rPr>
          <w:rFonts w:ascii="Arial" w:hAnsi="Arial" w:cs="Arial"/>
          <w:sz w:val="24"/>
          <w:szCs w:val="24"/>
        </w:rPr>
        <w:lastRenderedPageBreak/>
        <w:t>Database.db</w:t>
      </w:r>
      <w:proofErr w:type="spellEnd"/>
      <w:r>
        <w:rPr>
          <w:rFonts w:ascii="Arial" w:hAnsi="Arial" w:cs="Arial"/>
          <w:sz w:val="24"/>
          <w:szCs w:val="24"/>
        </w:rPr>
        <w:t xml:space="preserve"> es un archivo de tipo binario el cual no se puede abrir con un editor normal es necesario utilizar un visualizador para tipos de archivos .</w:t>
      </w:r>
      <w:proofErr w:type="spellStart"/>
      <w:r>
        <w:rPr>
          <w:rFonts w:ascii="Arial" w:hAnsi="Arial" w:cs="Arial"/>
          <w:sz w:val="24"/>
          <w:szCs w:val="24"/>
        </w:rPr>
        <w:t>db</w:t>
      </w:r>
      <w:proofErr w:type="spellEnd"/>
      <w:r>
        <w:rPr>
          <w:rFonts w:ascii="Arial" w:hAnsi="Arial" w:cs="Arial"/>
          <w:sz w:val="24"/>
          <w:szCs w:val="24"/>
        </w:rPr>
        <w:t xml:space="preserve">, ejemplos: DB Browser, </w:t>
      </w:r>
      <w:proofErr w:type="spellStart"/>
      <w:r>
        <w:rPr>
          <w:rFonts w:ascii="Arial" w:hAnsi="Arial" w:cs="Arial"/>
          <w:sz w:val="24"/>
          <w:szCs w:val="24"/>
        </w:rPr>
        <w:t>DBeaver</w:t>
      </w:r>
      <w:proofErr w:type="spellEnd"/>
      <w:r>
        <w:rPr>
          <w:rFonts w:ascii="Arial" w:hAnsi="Arial" w:cs="Arial"/>
          <w:sz w:val="24"/>
          <w:szCs w:val="24"/>
        </w:rPr>
        <w:t>.</w:t>
      </w:r>
    </w:p>
    <w:p w14:paraId="780DC247" w14:textId="58626052" w:rsidR="00FB4A81" w:rsidRDefault="00FB4A81" w:rsidP="00FB4A81">
      <w:pPr>
        <w:jc w:val="center"/>
        <w:rPr>
          <w:rFonts w:ascii="Arial" w:hAnsi="Arial" w:cs="Arial"/>
          <w:sz w:val="24"/>
          <w:szCs w:val="24"/>
        </w:rPr>
      </w:pPr>
      <w:r w:rsidRPr="00FB4A81">
        <w:rPr>
          <w:rFonts w:ascii="Arial" w:hAnsi="Arial" w:cs="Arial"/>
          <w:sz w:val="24"/>
          <w:szCs w:val="24"/>
        </w:rPr>
        <w:drawing>
          <wp:inline distT="0" distB="0" distL="0" distR="0" wp14:anchorId="51160700" wp14:editId="55176357">
            <wp:extent cx="1743318" cy="238158"/>
            <wp:effectExtent l="0" t="0" r="9525" b="9525"/>
            <wp:docPr id="1783908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08162" name=""/>
                    <pic:cNvPicPr/>
                  </pic:nvPicPr>
                  <pic:blipFill>
                    <a:blip r:embed="rId33"/>
                    <a:stretch>
                      <a:fillRect/>
                    </a:stretch>
                  </pic:blipFill>
                  <pic:spPr>
                    <a:xfrm>
                      <a:off x="0" y="0"/>
                      <a:ext cx="1743318" cy="238158"/>
                    </a:xfrm>
                    <a:prstGeom prst="rect">
                      <a:avLst/>
                    </a:prstGeom>
                  </pic:spPr>
                </pic:pic>
              </a:graphicData>
            </a:graphic>
          </wp:inline>
        </w:drawing>
      </w:r>
    </w:p>
    <w:p w14:paraId="205867D9" w14:textId="40024090" w:rsidR="00D42088" w:rsidRDefault="00D42088" w:rsidP="00D42088">
      <w:pPr>
        <w:pStyle w:val="Descripcin"/>
        <w:jc w:val="center"/>
        <w:rPr>
          <w:rFonts w:ascii="Arial" w:hAnsi="Arial" w:cs="Arial"/>
          <w:sz w:val="24"/>
          <w:szCs w:val="24"/>
        </w:rPr>
      </w:pPr>
      <w:bookmarkStart w:id="136" w:name="_Toc178537868"/>
      <w:r>
        <w:t xml:space="preserve">Figura  </w:t>
      </w:r>
      <w:r>
        <w:fldChar w:fldCharType="begin"/>
      </w:r>
      <w:r>
        <w:instrText xml:space="preserve"> SEQ Figura_ \* ARABIC </w:instrText>
      </w:r>
      <w:r>
        <w:fldChar w:fldCharType="separate"/>
      </w:r>
      <w:r w:rsidR="00B41012">
        <w:rPr>
          <w:noProof/>
        </w:rPr>
        <w:t>15</w:t>
      </w:r>
      <w:r>
        <w:fldChar w:fldCharType="end"/>
      </w:r>
      <w:r>
        <w:t xml:space="preserve"> Base de datos</w:t>
      </w:r>
      <w:bookmarkEnd w:id="136"/>
    </w:p>
    <w:p w14:paraId="012AF2F8" w14:textId="77777777" w:rsidR="00FB4A81" w:rsidRDefault="00FB4A81" w:rsidP="00FB4A81">
      <w:pPr>
        <w:jc w:val="both"/>
        <w:rPr>
          <w:rFonts w:ascii="Arial" w:hAnsi="Arial" w:cs="Arial"/>
          <w:sz w:val="24"/>
          <w:szCs w:val="24"/>
        </w:rPr>
      </w:pPr>
      <w:r>
        <w:rPr>
          <w:rFonts w:ascii="Arial" w:hAnsi="Arial" w:cs="Arial"/>
          <w:sz w:val="24"/>
          <w:szCs w:val="24"/>
        </w:rPr>
        <w:t>DatabaseController.py este script administra toda la base de datos SQLite (</w:t>
      </w:r>
      <w:proofErr w:type="spellStart"/>
      <w:r>
        <w:rPr>
          <w:rFonts w:ascii="Arial" w:hAnsi="Arial" w:cs="Arial"/>
          <w:sz w:val="24"/>
          <w:szCs w:val="24"/>
        </w:rPr>
        <w:t>database.db</w:t>
      </w:r>
      <w:proofErr w:type="spellEnd"/>
      <w:r>
        <w:rPr>
          <w:rFonts w:ascii="Arial" w:hAnsi="Arial" w:cs="Arial"/>
          <w:sz w:val="24"/>
          <w:szCs w:val="24"/>
        </w:rPr>
        <w:t>).</w:t>
      </w:r>
    </w:p>
    <w:p w14:paraId="102B00D2" w14:textId="0D617932" w:rsidR="00FB4A81" w:rsidRPr="00FB4A81" w:rsidRDefault="00FB4A81" w:rsidP="00FB4A81">
      <w:pPr>
        <w:pStyle w:val="Prrafodelista"/>
        <w:numPr>
          <w:ilvl w:val="0"/>
          <w:numId w:val="112"/>
        </w:numPr>
        <w:jc w:val="both"/>
        <w:rPr>
          <w:rFonts w:ascii="Arial" w:hAnsi="Arial" w:cs="Arial"/>
          <w:sz w:val="24"/>
          <w:szCs w:val="24"/>
        </w:rPr>
      </w:pPr>
      <w:r>
        <w:rPr>
          <w:rFonts w:ascii="Arial" w:hAnsi="Arial" w:cs="Arial"/>
          <w:sz w:val="24"/>
          <w:szCs w:val="24"/>
        </w:rPr>
        <w:t xml:space="preserve">Este método es de los </w:t>
      </w:r>
      <w:proofErr w:type="spellStart"/>
      <w:r>
        <w:rPr>
          <w:rFonts w:ascii="Arial" w:hAnsi="Arial" w:cs="Arial"/>
          <w:sz w:val="24"/>
          <w:szCs w:val="24"/>
        </w:rPr>
        <w:t>mas</w:t>
      </w:r>
      <w:proofErr w:type="spellEnd"/>
      <w:r>
        <w:rPr>
          <w:rFonts w:ascii="Arial" w:hAnsi="Arial" w:cs="Arial"/>
          <w:sz w:val="24"/>
          <w:szCs w:val="24"/>
        </w:rPr>
        <w:t xml:space="preserve"> importantes de este script, es el administrador de sesión de la bdd, el cual exportamos a otros métodos y scripts en todo el proyecto, en concreto la conexión y el cursor (hacer acciones en la BDD)</w:t>
      </w:r>
    </w:p>
    <w:p w14:paraId="3C8E2EDF" w14:textId="60A8018F" w:rsidR="00FB4A81" w:rsidRDefault="00FB4A81" w:rsidP="00CF659C">
      <w:pPr>
        <w:jc w:val="center"/>
        <w:rPr>
          <w:rFonts w:ascii="Arial" w:hAnsi="Arial" w:cs="Arial"/>
          <w:sz w:val="24"/>
          <w:szCs w:val="24"/>
        </w:rPr>
      </w:pPr>
      <w:r>
        <w:rPr>
          <w:noProof/>
        </w:rPr>
        <w:drawing>
          <wp:inline distT="0" distB="0" distL="0" distR="0" wp14:anchorId="3F509870" wp14:editId="16E81631">
            <wp:extent cx="4772025" cy="2012193"/>
            <wp:effectExtent l="0" t="0" r="0" b="0"/>
            <wp:docPr id="179233824"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824" name="Imagen 11" descr="Texto&#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81096" cy="2016018"/>
                    </a:xfrm>
                    <a:prstGeom prst="rect">
                      <a:avLst/>
                    </a:prstGeom>
                    <a:noFill/>
                    <a:ln>
                      <a:noFill/>
                    </a:ln>
                  </pic:spPr>
                </pic:pic>
              </a:graphicData>
            </a:graphic>
          </wp:inline>
        </w:drawing>
      </w:r>
    </w:p>
    <w:p w14:paraId="473CB7AE" w14:textId="43B46DCF" w:rsidR="00D42088" w:rsidRDefault="00D42088" w:rsidP="00D42088">
      <w:pPr>
        <w:pStyle w:val="Descripcin"/>
        <w:jc w:val="center"/>
        <w:rPr>
          <w:rFonts w:ascii="Arial" w:hAnsi="Arial" w:cs="Arial"/>
          <w:sz w:val="24"/>
          <w:szCs w:val="24"/>
        </w:rPr>
      </w:pPr>
      <w:bookmarkStart w:id="137" w:name="_Toc178537869"/>
      <w:r>
        <w:t xml:space="preserve">Figura  </w:t>
      </w:r>
      <w:r>
        <w:fldChar w:fldCharType="begin"/>
      </w:r>
      <w:r>
        <w:instrText xml:space="preserve"> SEQ Figura_ \* ARABIC </w:instrText>
      </w:r>
      <w:r>
        <w:fldChar w:fldCharType="separate"/>
      </w:r>
      <w:r w:rsidR="00B41012">
        <w:rPr>
          <w:noProof/>
        </w:rPr>
        <w:t>16</w:t>
      </w:r>
      <w:r>
        <w:fldChar w:fldCharType="end"/>
      </w:r>
      <w:r>
        <w:t xml:space="preserve"> A</w:t>
      </w:r>
      <w:r w:rsidRPr="00075C8C">
        <w:t>dministrador de sesión de la bdd</w:t>
      </w:r>
      <w:bookmarkEnd w:id="137"/>
    </w:p>
    <w:p w14:paraId="6DB65B8D" w14:textId="3E0A7B69" w:rsidR="00155C56" w:rsidRPr="00CF659C" w:rsidRDefault="00FB4A81" w:rsidP="00155C56">
      <w:pPr>
        <w:pStyle w:val="Prrafodelista"/>
        <w:numPr>
          <w:ilvl w:val="0"/>
          <w:numId w:val="112"/>
        </w:numPr>
        <w:jc w:val="both"/>
        <w:rPr>
          <w:rFonts w:ascii="Arial" w:hAnsi="Arial" w:cs="Arial"/>
          <w:sz w:val="24"/>
          <w:szCs w:val="24"/>
        </w:rPr>
      </w:pPr>
      <w:r>
        <w:rPr>
          <w:rFonts w:ascii="Arial" w:hAnsi="Arial" w:cs="Arial"/>
          <w:sz w:val="24"/>
          <w:szCs w:val="24"/>
        </w:rPr>
        <w:t>En este método obtenemos el número máximo de registros de la tabla para posteriormente en este rango de números escoger k números aleatorios</w:t>
      </w:r>
      <w:r w:rsidR="00CD520D">
        <w:rPr>
          <w:rFonts w:ascii="Arial" w:hAnsi="Arial" w:cs="Arial"/>
          <w:sz w:val="24"/>
          <w:szCs w:val="24"/>
        </w:rPr>
        <w:t>, entra a un ciclo para escoger los k prototipos aleatoriamente limitando que no sean iguales los k prototipos</w:t>
      </w:r>
    </w:p>
    <w:p w14:paraId="32219335" w14:textId="03BDDB72" w:rsidR="00155C56" w:rsidRDefault="00FB4A81" w:rsidP="00CF659C">
      <w:pPr>
        <w:jc w:val="center"/>
      </w:pPr>
      <w:r>
        <w:rPr>
          <w:noProof/>
        </w:rPr>
        <w:drawing>
          <wp:inline distT="0" distB="0" distL="0" distR="0" wp14:anchorId="55AFFEC8" wp14:editId="465C1779">
            <wp:extent cx="3024984" cy="2143125"/>
            <wp:effectExtent l="0" t="0" r="0" b="0"/>
            <wp:docPr id="353565975"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65975" name="Imagen 12" descr="Texto&#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31387" cy="2147661"/>
                    </a:xfrm>
                    <a:prstGeom prst="rect">
                      <a:avLst/>
                    </a:prstGeom>
                    <a:noFill/>
                    <a:ln>
                      <a:noFill/>
                    </a:ln>
                  </pic:spPr>
                </pic:pic>
              </a:graphicData>
            </a:graphic>
          </wp:inline>
        </w:drawing>
      </w:r>
    </w:p>
    <w:p w14:paraId="487A4F4B" w14:textId="69B8DB2B" w:rsidR="00CD520D" w:rsidRDefault="00D42088" w:rsidP="00D42088">
      <w:pPr>
        <w:pStyle w:val="Descripcin"/>
        <w:jc w:val="center"/>
      </w:pPr>
      <w:bookmarkStart w:id="138" w:name="_Toc178537870"/>
      <w:r>
        <w:t xml:space="preserve">Figura  </w:t>
      </w:r>
      <w:r>
        <w:fldChar w:fldCharType="begin"/>
      </w:r>
      <w:r>
        <w:instrText xml:space="preserve"> SEQ Figura_ \* ARABIC </w:instrText>
      </w:r>
      <w:r>
        <w:fldChar w:fldCharType="separate"/>
      </w:r>
      <w:r w:rsidR="00B41012">
        <w:rPr>
          <w:noProof/>
        </w:rPr>
        <w:t>17</w:t>
      </w:r>
      <w:r>
        <w:fldChar w:fldCharType="end"/>
      </w:r>
      <w:r>
        <w:t xml:space="preserve"> Registros de la tabla</w:t>
      </w:r>
      <w:bookmarkEnd w:id="138"/>
    </w:p>
    <w:p w14:paraId="2D833B89" w14:textId="227CF44F" w:rsidR="00CD520D" w:rsidRDefault="00CD520D" w:rsidP="00155C56">
      <w:pPr>
        <w:jc w:val="both"/>
        <w:rPr>
          <w:rFonts w:ascii="Arial" w:hAnsi="Arial" w:cs="Arial"/>
          <w:sz w:val="24"/>
          <w:szCs w:val="24"/>
        </w:rPr>
      </w:pPr>
      <w:proofErr w:type="spellStart"/>
      <w:r>
        <w:rPr>
          <w:rFonts w:ascii="Arial" w:hAnsi="Arial" w:cs="Arial"/>
          <w:sz w:val="24"/>
          <w:szCs w:val="24"/>
        </w:rPr>
        <w:lastRenderedPageBreak/>
        <w:t>getDataPrototipes</w:t>
      </w:r>
      <w:proofErr w:type="spellEnd"/>
      <w:r>
        <w:rPr>
          <w:rFonts w:ascii="Arial" w:hAnsi="Arial" w:cs="Arial"/>
          <w:sz w:val="24"/>
          <w:szCs w:val="24"/>
        </w:rPr>
        <w:t xml:space="preserve"> de los números aleatorios que se obtuvieron en el método anterior obtenemos los datos de estos</w:t>
      </w:r>
    </w:p>
    <w:p w14:paraId="08A986ED" w14:textId="77777777" w:rsidR="00CD520D" w:rsidRDefault="00CD520D" w:rsidP="00155C56">
      <w:pPr>
        <w:jc w:val="both"/>
        <w:rPr>
          <w:rFonts w:ascii="Arial" w:hAnsi="Arial" w:cs="Arial"/>
          <w:sz w:val="24"/>
          <w:szCs w:val="24"/>
        </w:rPr>
      </w:pPr>
    </w:p>
    <w:p w14:paraId="14FE1160" w14:textId="037ABCFA" w:rsidR="00CD520D" w:rsidRDefault="00CD520D" w:rsidP="00155C56">
      <w:pPr>
        <w:jc w:val="both"/>
        <w:rPr>
          <w:rFonts w:ascii="Arial" w:hAnsi="Arial" w:cs="Arial"/>
          <w:sz w:val="24"/>
          <w:szCs w:val="24"/>
        </w:rPr>
      </w:pPr>
      <w:r>
        <w:rPr>
          <w:noProof/>
        </w:rPr>
        <w:drawing>
          <wp:inline distT="0" distB="0" distL="0" distR="0" wp14:anchorId="42763D18" wp14:editId="2A29C292">
            <wp:extent cx="5791835" cy="1647825"/>
            <wp:effectExtent l="0" t="0" r="0" b="0"/>
            <wp:docPr id="127203244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32443" name="Imagen 13" descr="Texto&#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1835" cy="1647825"/>
                    </a:xfrm>
                    <a:prstGeom prst="rect">
                      <a:avLst/>
                    </a:prstGeom>
                    <a:noFill/>
                    <a:ln>
                      <a:noFill/>
                    </a:ln>
                  </pic:spPr>
                </pic:pic>
              </a:graphicData>
            </a:graphic>
          </wp:inline>
        </w:drawing>
      </w:r>
    </w:p>
    <w:p w14:paraId="7AF240E6" w14:textId="14785D4A" w:rsidR="00CD520D" w:rsidRDefault="00D42088" w:rsidP="00D42088">
      <w:pPr>
        <w:pStyle w:val="Descripcin"/>
        <w:jc w:val="center"/>
        <w:rPr>
          <w:rFonts w:ascii="Arial" w:hAnsi="Arial" w:cs="Arial"/>
          <w:sz w:val="24"/>
          <w:szCs w:val="24"/>
        </w:rPr>
      </w:pPr>
      <w:bookmarkStart w:id="139" w:name="_Toc178537871"/>
      <w:r>
        <w:t xml:space="preserve">Figura  </w:t>
      </w:r>
      <w:r>
        <w:fldChar w:fldCharType="begin"/>
      </w:r>
      <w:r>
        <w:instrText xml:space="preserve"> SEQ Figura_ \* ARABIC </w:instrText>
      </w:r>
      <w:r>
        <w:fldChar w:fldCharType="separate"/>
      </w:r>
      <w:r w:rsidR="00B41012">
        <w:rPr>
          <w:noProof/>
        </w:rPr>
        <w:t>18</w:t>
      </w:r>
      <w:r>
        <w:fldChar w:fldCharType="end"/>
      </w:r>
      <w:r>
        <w:t xml:space="preserve"> Obtención números aleatorios</w:t>
      </w:r>
      <w:bookmarkEnd w:id="139"/>
    </w:p>
    <w:p w14:paraId="3634A38E" w14:textId="774755A3" w:rsidR="00CD520D" w:rsidRDefault="00CD520D" w:rsidP="00155C56">
      <w:pPr>
        <w:jc w:val="both"/>
        <w:rPr>
          <w:rFonts w:ascii="Arial" w:hAnsi="Arial" w:cs="Arial"/>
          <w:sz w:val="24"/>
          <w:szCs w:val="24"/>
        </w:rPr>
      </w:pPr>
      <w:proofErr w:type="spellStart"/>
      <w:r>
        <w:rPr>
          <w:rFonts w:ascii="Arial" w:hAnsi="Arial" w:cs="Arial"/>
          <w:sz w:val="24"/>
          <w:szCs w:val="24"/>
        </w:rPr>
        <w:t>getAllDatabase</w:t>
      </w:r>
      <w:proofErr w:type="spellEnd"/>
      <w:r>
        <w:rPr>
          <w:rFonts w:ascii="Arial" w:hAnsi="Arial" w:cs="Arial"/>
          <w:sz w:val="24"/>
          <w:szCs w:val="24"/>
        </w:rPr>
        <w:t xml:space="preserve"> obtener toda la tabla para poder aplicar el algoritmo en estos datos, discriminando los K que se eligieron aleatoriamente, para evitar compararse consigo mismos </w:t>
      </w:r>
    </w:p>
    <w:p w14:paraId="32866D3D" w14:textId="77777777" w:rsidR="00CD520D" w:rsidRDefault="00CD520D" w:rsidP="00155C56">
      <w:pPr>
        <w:jc w:val="both"/>
        <w:rPr>
          <w:rFonts w:ascii="Arial" w:hAnsi="Arial" w:cs="Arial"/>
          <w:sz w:val="24"/>
          <w:szCs w:val="24"/>
        </w:rPr>
      </w:pPr>
    </w:p>
    <w:p w14:paraId="6E5BDF5D" w14:textId="251EA643" w:rsidR="00CD520D" w:rsidRDefault="00CD520D" w:rsidP="00155C56">
      <w:pPr>
        <w:jc w:val="both"/>
        <w:rPr>
          <w:rFonts w:ascii="Arial" w:hAnsi="Arial" w:cs="Arial"/>
          <w:sz w:val="24"/>
          <w:szCs w:val="24"/>
        </w:rPr>
      </w:pPr>
      <w:r>
        <w:rPr>
          <w:noProof/>
        </w:rPr>
        <w:drawing>
          <wp:inline distT="0" distB="0" distL="0" distR="0" wp14:anchorId="15A0B693" wp14:editId="7E3687C8">
            <wp:extent cx="5791835" cy="1002030"/>
            <wp:effectExtent l="0" t="0" r="0" b="0"/>
            <wp:docPr id="1506486577"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86577" name="Imagen 14" descr="Texto&#10;&#10;Descripción generada automá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91835" cy="1002030"/>
                    </a:xfrm>
                    <a:prstGeom prst="rect">
                      <a:avLst/>
                    </a:prstGeom>
                    <a:noFill/>
                    <a:ln>
                      <a:noFill/>
                    </a:ln>
                  </pic:spPr>
                </pic:pic>
              </a:graphicData>
            </a:graphic>
          </wp:inline>
        </w:drawing>
      </w:r>
    </w:p>
    <w:p w14:paraId="17360882" w14:textId="1AE31803" w:rsidR="00D42088" w:rsidRDefault="00D42088" w:rsidP="00D42088">
      <w:pPr>
        <w:pStyle w:val="Descripcin"/>
        <w:jc w:val="center"/>
        <w:rPr>
          <w:rFonts w:ascii="Arial" w:hAnsi="Arial" w:cs="Arial"/>
          <w:sz w:val="24"/>
          <w:szCs w:val="24"/>
        </w:rPr>
      </w:pPr>
      <w:bookmarkStart w:id="140" w:name="_Toc178537872"/>
      <w:r>
        <w:t xml:space="preserve">Figura  </w:t>
      </w:r>
      <w:r>
        <w:fldChar w:fldCharType="begin"/>
      </w:r>
      <w:r>
        <w:instrText xml:space="preserve"> SEQ Figura_ \* ARABIC </w:instrText>
      </w:r>
      <w:r>
        <w:fldChar w:fldCharType="separate"/>
      </w:r>
      <w:r w:rsidR="00B41012">
        <w:rPr>
          <w:noProof/>
        </w:rPr>
        <w:t>19</w:t>
      </w:r>
      <w:r>
        <w:fldChar w:fldCharType="end"/>
      </w:r>
      <w:r>
        <w:t xml:space="preserve"> Obtención de la tabla</w:t>
      </w:r>
      <w:bookmarkEnd w:id="140"/>
    </w:p>
    <w:p w14:paraId="40DA19BA" w14:textId="1F226351" w:rsidR="00CD520D" w:rsidRDefault="00CD520D" w:rsidP="00155C56">
      <w:pPr>
        <w:jc w:val="both"/>
        <w:rPr>
          <w:rFonts w:ascii="Arial" w:hAnsi="Arial" w:cs="Arial"/>
          <w:sz w:val="24"/>
          <w:szCs w:val="24"/>
        </w:rPr>
      </w:pPr>
      <w:proofErr w:type="spellStart"/>
      <w:r>
        <w:rPr>
          <w:rFonts w:ascii="Arial" w:hAnsi="Arial" w:cs="Arial"/>
          <w:sz w:val="24"/>
          <w:szCs w:val="24"/>
        </w:rPr>
        <w:t>getHeaderTable</w:t>
      </w:r>
      <w:proofErr w:type="spellEnd"/>
      <w:r>
        <w:rPr>
          <w:rFonts w:ascii="Arial" w:hAnsi="Arial" w:cs="Arial"/>
          <w:sz w:val="24"/>
          <w:szCs w:val="24"/>
        </w:rPr>
        <w:t xml:space="preserve"> </w:t>
      </w:r>
      <w:r w:rsidR="006B1DD0">
        <w:rPr>
          <w:rFonts w:ascii="Arial" w:hAnsi="Arial" w:cs="Arial"/>
          <w:sz w:val="24"/>
          <w:szCs w:val="24"/>
        </w:rPr>
        <w:t xml:space="preserve">se obtienen los </w:t>
      </w:r>
      <w:proofErr w:type="spellStart"/>
      <w:r w:rsidR="006B1DD0">
        <w:rPr>
          <w:rFonts w:ascii="Arial" w:hAnsi="Arial" w:cs="Arial"/>
          <w:sz w:val="24"/>
          <w:szCs w:val="24"/>
        </w:rPr>
        <w:t>headers</w:t>
      </w:r>
      <w:proofErr w:type="spellEnd"/>
      <w:r w:rsidR="006B1DD0">
        <w:rPr>
          <w:rFonts w:ascii="Arial" w:hAnsi="Arial" w:cs="Arial"/>
          <w:sz w:val="24"/>
          <w:szCs w:val="24"/>
        </w:rPr>
        <w:t xml:space="preserve"> de la tabla delimitados por el método </w:t>
      </w:r>
      <w:proofErr w:type="spellStart"/>
      <w:r w:rsidR="006B1DD0">
        <w:rPr>
          <w:rFonts w:ascii="Arial" w:hAnsi="Arial" w:cs="Arial"/>
          <w:sz w:val="24"/>
          <w:szCs w:val="24"/>
        </w:rPr>
        <w:t>getHeaderTableSelect</w:t>
      </w:r>
      <w:proofErr w:type="spellEnd"/>
      <w:r w:rsidR="006B1DD0">
        <w:rPr>
          <w:rFonts w:ascii="Arial" w:hAnsi="Arial" w:cs="Arial"/>
          <w:sz w:val="24"/>
          <w:szCs w:val="24"/>
        </w:rPr>
        <w:t xml:space="preserve"> </w:t>
      </w:r>
    </w:p>
    <w:p w14:paraId="7E70C9A2" w14:textId="181FD6CA" w:rsidR="00CD520D" w:rsidRDefault="00CD520D" w:rsidP="00155C56">
      <w:pPr>
        <w:jc w:val="both"/>
        <w:rPr>
          <w:rFonts w:ascii="Arial" w:hAnsi="Arial" w:cs="Arial"/>
          <w:sz w:val="24"/>
          <w:szCs w:val="24"/>
        </w:rPr>
      </w:pPr>
      <w:r>
        <w:rPr>
          <w:noProof/>
        </w:rPr>
        <w:drawing>
          <wp:inline distT="0" distB="0" distL="0" distR="0" wp14:anchorId="3905F7D0" wp14:editId="233D3567">
            <wp:extent cx="5791835" cy="1188720"/>
            <wp:effectExtent l="0" t="0" r="0" b="0"/>
            <wp:docPr id="1811623776" name="Imagen 1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23776" name="Imagen 15" descr="Texto&#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1835" cy="1188720"/>
                    </a:xfrm>
                    <a:prstGeom prst="rect">
                      <a:avLst/>
                    </a:prstGeom>
                    <a:noFill/>
                    <a:ln>
                      <a:noFill/>
                    </a:ln>
                  </pic:spPr>
                </pic:pic>
              </a:graphicData>
            </a:graphic>
          </wp:inline>
        </w:drawing>
      </w:r>
    </w:p>
    <w:p w14:paraId="2001E3EB" w14:textId="4B813F58" w:rsidR="00D42088" w:rsidRDefault="00D42088" w:rsidP="00D42088">
      <w:pPr>
        <w:pStyle w:val="Descripcin"/>
        <w:jc w:val="center"/>
        <w:rPr>
          <w:rFonts w:ascii="Arial" w:hAnsi="Arial" w:cs="Arial"/>
          <w:sz w:val="24"/>
          <w:szCs w:val="24"/>
        </w:rPr>
      </w:pPr>
      <w:bookmarkStart w:id="141" w:name="_Toc178537873"/>
      <w:r>
        <w:t xml:space="preserve">Figura  </w:t>
      </w:r>
      <w:r>
        <w:fldChar w:fldCharType="begin"/>
      </w:r>
      <w:r>
        <w:instrText xml:space="preserve"> SEQ Figura_ \* ARABIC </w:instrText>
      </w:r>
      <w:r>
        <w:fldChar w:fldCharType="separate"/>
      </w:r>
      <w:r w:rsidR="00B41012">
        <w:rPr>
          <w:noProof/>
        </w:rPr>
        <w:t>20</w:t>
      </w:r>
      <w:r>
        <w:fldChar w:fldCharType="end"/>
      </w:r>
      <w:r>
        <w:t xml:space="preserve"> Obtención de cabezales de cada tabla</w:t>
      </w:r>
      <w:bookmarkEnd w:id="141"/>
    </w:p>
    <w:p w14:paraId="5779ECC9" w14:textId="1D5CE7B2" w:rsidR="006B1DD0" w:rsidRDefault="006B1DD0" w:rsidP="00155C56">
      <w:pPr>
        <w:jc w:val="both"/>
        <w:rPr>
          <w:rFonts w:ascii="Arial" w:hAnsi="Arial" w:cs="Arial"/>
          <w:sz w:val="24"/>
          <w:szCs w:val="24"/>
        </w:rPr>
      </w:pPr>
      <w:proofErr w:type="spellStart"/>
      <w:r>
        <w:rPr>
          <w:rFonts w:ascii="Arial" w:hAnsi="Arial" w:cs="Arial"/>
          <w:sz w:val="24"/>
          <w:szCs w:val="24"/>
        </w:rPr>
        <w:t>getHeaderTableSelect</w:t>
      </w:r>
      <w:proofErr w:type="spellEnd"/>
      <w:r>
        <w:rPr>
          <w:rFonts w:ascii="Arial" w:hAnsi="Arial" w:cs="Arial"/>
          <w:sz w:val="24"/>
          <w:szCs w:val="24"/>
        </w:rPr>
        <w:t xml:space="preserve"> hace una proyección de los campos de la tabla discriminando los campos que nosotros queramos en este caso el ID </w:t>
      </w:r>
    </w:p>
    <w:p w14:paraId="1FF214B5" w14:textId="68E7F305" w:rsidR="006B1DD0" w:rsidRDefault="006B1DD0" w:rsidP="00155C56">
      <w:pPr>
        <w:jc w:val="both"/>
        <w:rPr>
          <w:rFonts w:ascii="Arial" w:hAnsi="Arial" w:cs="Arial"/>
          <w:sz w:val="24"/>
          <w:szCs w:val="24"/>
        </w:rPr>
      </w:pPr>
      <w:r>
        <w:rPr>
          <w:noProof/>
        </w:rPr>
        <w:lastRenderedPageBreak/>
        <w:drawing>
          <wp:inline distT="0" distB="0" distL="0" distR="0" wp14:anchorId="4069E506" wp14:editId="0B23E973">
            <wp:extent cx="5791835" cy="2378710"/>
            <wp:effectExtent l="0" t="0" r="0" b="0"/>
            <wp:docPr id="1233694453"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94453" name="Imagen 16" descr="Texto&#10;&#10;Descripción generada automá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1835" cy="2378710"/>
                    </a:xfrm>
                    <a:prstGeom prst="rect">
                      <a:avLst/>
                    </a:prstGeom>
                    <a:noFill/>
                    <a:ln>
                      <a:noFill/>
                    </a:ln>
                  </pic:spPr>
                </pic:pic>
              </a:graphicData>
            </a:graphic>
          </wp:inline>
        </w:drawing>
      </w:r>
    </w:p>
    <w:p w14:paraId="2B8C4CBA" w14:textId="41B216ED" w:rsidR="00D42088" w:rsidRDefault="00D42088" w:rsidP="00D42088">
      <w:pPr>
        <w:pStyle w:val="Descripcin"/>
        <w:jc w:val="center"/>
        <w:rPr>
          <w:rFonts w:ascii="Arial" w:hAnsi="Arial" w:cs="Arial"/>
          <w:sz w:val="24"/>
          <w:szCs w:val="24"/>
        </w:rPr>
      </w:pPr>
      <w:bookmarkStart w:id="142" w:name="_Toc178537874"/>
      <w:r>
        <w:t xml:space="preserve">Figura  </w:t>
      </w:r>
      <w:r>
        <w:fldChar w:fldCharType="begin"/>
      </w:r>
      <w:r>
        <w:instrText xml:space="preserve"> SEQ Figura_ \* ARABIC </w:instrText>
      </w:r>
      <w:r>
        <w:fldChar w:fldCharType="separate"/>
      </w:r>
      <w:r w:rsidR="00B41012">
        <w:rPr>
          <w:noProof/>
        </w:rPr>
        <w:t>21</w:t>
      </w:r>
      <w:r>
        <w:fldChar w:fldCharType="end"/>
      </w:r>
      <w:r>
        <w:t xml:space="preserve"> Proyección de los campos de la tabla</w:t>
      </w:r>
      <w:bookmarkEnd w:id="142"/>
    </w:p>
    <w:p w14:paraId="5141518A" w14:textId="247AAA06" w:rsidR="006B1DD0" w:rsidRDefault="006B1DD0" w:rsidP="00155C56">
      <w:pPr>
        <w:jc w:val="both"/>
        <w:rPr>
          <w:rFonts w:ascii="Arial" w:hAnsi="Arial" w:cs="Arial"/>
          <w:sz w:val="24"/>
          <w:szCs w:val="24"/>
        </w:rPr>
      </w:pPr>
      <w:r>
        <w:rPr>
          <w:rFonts w:ascii="Arial" w:hAnsi="Arial" w:cs="Arial"/>
          <w:sz w:val="24"/>
          <w:szCs w:val="24"/>
        </w:rPr>
        <w:t xml:space="preserve">Se usa en conjunto con el método </w:t>
      </w:r>
      <w:proofErr w:type="spellStart"/>
      <w:r>
        <w:rPr>
          <w:rFonts w:ascii="Arial" w:hAnsi="Arial" w:cs="Arial"/>
          <w:sz w:val="24"/>
          <w:szCs w:val="24"/>
        </w:rPr>
        <w:t>getAllDataBase</w:t>
      </w:r>
      <w:proofErr w:type="spellEnd"/>
      <w:r>
        <w:rPr>
          <w:rFonts w:ascii="Arial" w:hAnsi="Arial" w:cs="Arial"/>
          <w:sz w:val="24"/>
          <w:szCs w:val="24"/>
        </w:rPr>
        <w:t xml:space="preserve"> el cual nos ayuda a poner </w:t>
      </w:r>
      <w:proofErr w:type="spellStart"/>
      <w:r>
        <w:rPr>
          <w:rFonts w:ascii="Arial" w:hAnsi="Arial" w:cs="Arial"/>
          <w:sz w:val="24"/>
          <w:szCs w:val="24"/>
        </w:rPr>
        <w:t>el los</w:t>
      </w:r>
      <w:proofErr w:type="spellEnd"/>
      <w:r>
        <w:rPr>
          <w:rFonts w:ascii="Arial" w:hAnsi="Arial" w:cs="Arial"/>
          <w:sz w:val="24"/>
          <w:szCs w:val="24"/>
        </w:rPr>
        <w:t xml:space="preserve"> id que se van a </w:t>
      </w:r>
      <w:proofErr w:type="spellStart"/>
      <w:r>
        <w:rPr>
          <w:rFonts w:ascii="Arial" w:hAnsi="Arial" w:cs="Arial"/>
          <w:sz w:val="24"/>
          <w:szCs w:val="24"/>
        </w:rPr>
        <w:t>discrimar</w:t>
      </w:r>
      <w:proofErr w:type="spellEnd"/>
      <w:r>
        <w:rPr>
          <w:rFonts w:ascii="Arial" w:hAnsi="Arial" w:cs="Arial"/>
          <w:sz w:val="24"/>
          <w:szCs w:val="24"/>
        </w:rPr>
        <w:t xml:space="preserve"> </w:t>
      </w:r>
    </w:p>
    <w:p w14:paraId="64E24800" w14:textId="78187947" w:rsidR="006B1DD0" w:rsidRDefault="006B1DD0" w:rsidP="00155C56">
      <w:pPr>
        <w:jc w:val="both"/>
        <w:rPr>
          <w:rFonts w:ascii="Arial" w:hAnsi="Arial" w:cs="Arial"/>
          <w:sz w:val="24"/>
          <w:szCs w:val="24"/>
        </w:rPr>
      </w:pPr>
      <w:r>
        <w:rPr>
          <w:noProof/>
        </w:rPr>
        <w:drawing>
          <wp:inline distT="0" distB="0" distL="0" distR="0" wp14:anchorId="3A99DC7B" wp14:editId="75158600">
            <wp:extent cx="5791835" cy="831850"/>
            <wp:effectExtent l="0" t="0" r="0" b="0"/>
            <wp:docPr id="595607646" name="Imagen 17"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07646" name="Imagen 17" descr="Interfaz de usuario gráfica, Texto, Sitio web&#10;&#10;Descripción generada automá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91835" cy="831850"/>
                    </a:xfrm>
                    <a:prstGeom prst="rect">
                      <a:avLst/>
                    </a:prstGeom>
                    <a:noFill/>
                    <a:ln>
                      <a:noFill/>
                    </a:ln>
                  </pic:spPr>
                </pic:pic>
              </a:graphicData>
            </a:graphic>
          </wp:inline>
        </w:drawing>
      </w:r>
    </w:p>
    <w:p w14:paraId="68B9B092" w14:textId="1FB20402" w:rsidR="00D42088" w:rsidRDefault="00DF0DA5" w:rsidP="00DF0DA5">
      <w:pPr>
        <w:pStyle w:val="Descripcin"/>
        <w:jc w:val="center"/>
        <w:rPr>
          <w:rFonts w:ascii="Arial" w:hAnsi="Arial" w:cs="Arial"/>
          <w:sz w:val="24"/>
          <w:szCs w:val="24"/>
        </w:rPr>
      </w:pPr>
      <w:bookmarkStart w:id="143" w:name="_Toc178537875"/>
      <w:r>
        <w:t xml:space="preserve">Figura  </w:t>
      </w:r>
      <w:r>
        <w:fldChar w:fldCharType="begin"/>
      </w:r>
      <w:r>
        <w:instrText xml:space="preserve"> SEQ Figura_ \* ARABIC </w:instrText>
      </w:r>
      <w:r>
        <w:fldChar w:fldCharType="separate"/>
      </w:r>
      <w:r w:rsidR="00B41012">
        <w:rPr>
          <w:noProof/>
        </w:rPr>
        <w:t>22</w:t>
      </w:r>
      <w:r>
        <w:fldChar w:fldCharType="end"/>
      </w:r>
      <w:r>
        <w:t xml:space="preserve"> Discriminación de prototipos</w:t>
      </w:r>
      <w:bookmarkEnd w:id="143"/>
    </w:p>
    <w:p w14:paraId="0510F55F" w14:textId="61730C2D" w:rsidR="006B1DD0" w:rsidRDefault="006B1DD0" w:rsidP="00155C56">
      <w:pPr>
        <w:jc w:val="both"/>
        <w:rPr>
          <w:rFonts w:ascii="Arial" w:hAnsi="Arial" w:cs="Arial"/>
          <w:sz w:val="24"/>
          <w:szCs w:val="24"/>
        </w:rPr>
      </w:pPr>
      <w:proofErr w:type="spellStart"/>
      <w:r>
        <w:rPr>
          <w:rFonts w:ascii="Arial" w:hAnsi="Arial" w:cs="Arial"/>
          <w:sz w:val="24"/>
          <w:szCs w:val="24"/>
        </w:rPr>
        <w:t>GetIfAlreadyExists</w:t>
      </w:r>
      <w:proofErr w:type="spellEnd"/>
      <w:r>
        <w:rPr>
          <w:rFonts w:ascii="Arial" w:hAnsi="Arial" w:cs="Arial"/>
          <w:sz w:val="24"/>
          <w:szCs w:val="24"/>
        </w:rPr>
        <w:t xml:space="preserve"> este método se usa para identificar si el archivo que se </w:t>
      </w:r>
      <w:proofErr w:type="spellStart"/>
      <w:r>
        <w:rPr>
          <w:rFonts w:ascii="Arial" w:hAnsi="Arial" w:cs="Arial"/>
          <w:sz w:val="24"/>
          <w:szCs w:val="24"/>
        </w:rPr>
        <w:t>esta</w:t>
      </w:r>
      <w:proofErr w:type="spellEnd"/>
      <w:r>
        <w:rPr>
          <w:rFonts w:ascii="Arial" w:hAnsi="Arial" w:cs="Arial"/>
          <w:sz w:val="24"/>
          <w:szCs w:val="24"/>
        </w:rPr>
        <w:t xml:space="preserve"> leyendo ya se ha leído anteriormente esto para controlar la sintaxis de los archivos que se van a guardar </w:t>
      </w:r>
    </w:p>
    <w:p w14:paraId="45147784" w14:textId="16A0368B" w:rsidR="006B1DD0" w:rsidRDefault="006B1DD0" w:rsidP="00155C56">
      <w:pPr>
        <w:jc w:val="both"/>
        <w:rPr>
          <w:rFonts w:ascii="Arial" w:hAnsi="Arial" w:cs="Arial"/>
          <w:sz w:val="24"/>
          <w:szCs w:val="24"/>
        </w:rPr>
      </w:pPr>
      <w:r>
        <w:rPr>
          <w:noProof/>
        </w:rPr>
        <w:drawing>
          <wp:inline distT="0" distB="0" distL="0" distR="0" wp14:anchorId="3FDF7316" wp14:editId="2D08C4B1">
            <wp:extent cx="5791835" cy="2067560"/>
            <wp:effectExtent l="0" t="0" r="0" b="0"/>
            <wp:docPr id="1902439156"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39156" name="Imagen 18" descr="Texto&#10;&#10;Descripción generada automá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91835" cy="2067560"/>
                    </a:xfrm>
                    <a:prstGeom prst="rect">
                      <a:avLst/>
                    </a:prstGeom>
                    <a:noFill/>
                    <a:ln>
                      <a:noFill/>
                    </a:ln>
                  </pic:spPr>
                </pic:pic>
              </a:graphicData>
            </a:graphic>
          </wp:inline>
        </w:drawing>
      </w:r>
    </w:p>
    <w:p w14:paraId="1B873C29" w14:textId="1ECD3F7A" w:rsidR="00DF0DA5" w:rsidRDefault="00DF0DA5" w:rsidP="00DF0DA5">
      <w:pPr>
        <w:pStyle w:val="Descripcin"/>
        <w:jc w:val="center"/>
        <w:rPr>
          <w:rFonts w:ascii="Arial" w:hAnsi="Arial" w:cs="Arial"/>
          <w:sz w:val="24"/>
          <w:szCs w:val="24"/>
        </w:rPr>
      </w:pPr>
      <w:bookmarkStart w:id="144" w:name="_Toc178537876"/>
      <w:r>
        <w:t xml:space="preserve">Figura  </w:t>
      </w:r>
      <w:r>
        <w:fldChar w:fldCharType="begin"/>
      </w:r>
      <w:r>
        <w:instrText xml:space="preserve"> SEQ Figura_ \* ARABIC </w:instrText>
      </w:r>
      <w:r>
        <w:fldChar w:fldCharType="separate"/>
      </w:r>
      <w:r w:rsidR="00B41012">
        <w:rPr>
          <w:noProof/>
        </w:rPr>
        <w:t>23</w:t>
      </w:r>
      <w:r>
        <w:fldChar w:fldCharType="end"/>
      </w:r>
      <w:r>
        <w:t xml:space="preserve"> Lectura de archivos</w:t>
      </w:r>
      <w:bookmarkEnd w:id="144"/>
    </w:p>
    <w:p w14:paraId="46958103" w14:textId="332D45BC" w:rsidR="008535AF" w:rsidRDefault="008535AF" w:rsidP="00155C56">
      <w:pPr>
        <w:jc w:val="both"/>
        <w:rPr>
          <w:rFonts w:ascii="Arial" w:hAnsi="Arial" w:cs="Arial"/>
          <w:sz w:val="24"/>
          <w:szCs w:val="24"/>
        </w:rPr>
      </w:pPr>
      <w:r>
        <w:rPr>
          <w:rFonts w:ascii="Arial" w:hAnsi="Arial" w:cs="Arial"/>
          <w:sz w:val="24"/>
          <w:szCs w:val="24"/>
        </w:rPr>
        <w:t>Si el archivo que se quiere analizar con k-</w:t>
      </w:r>
      <w:proofErr w:type="spellStart"/>
      <w:r>
        <w:rPr>
          <w:rFonts w:ascii="Arial" w:hAnsi="Arial" w:cs="Arial"/>
          <w:sz w:val="24"/>
          <w:szCs w:val="24"/>
        </w:rPr>
        <w:t>prototype</w:t>
      </w:r>
      <w:proofErr w:type="spellEnd"/>
      <w:r>
        <w:rPr>
          <w:rFonts w:ascii="Arial" w:hAnsi="Arial" w:cs="Arial"/>
          <w:sz w:val="24"/>
          <w:szCs w:val="24"/>
        </w:rPr>
        <w:t xml:space="preserve"> no se ha leído anteriormente se agrega a la tabla de la bdd </w:t>
      </w:r>
      <w:proofErr w:type="spellStart"/>
      <w:r>
        <w:rPr>
          <w:rFonts w:ascii="Arial" w:hAnsi="Arial" w:cs="Arial"/>
          <w:sz w:val="24"/>
          <w:szCs w:val="24"/>
        </w:rPr>
        <w:t>tableCount</w:t>
      </w:r>
      <w:proofErr w:type="spellEnd"/>
      <w:r>
        <w:rPr>
          <w:rFonts w:ascii="Arial" w:hAnsi="Arial" w:cs="Arial"/>
          <w:sz w:val="24"/>
          <w:szCs w:val="24"/>
        </w:rPr>
        <w:t>, de esta forma podemos controlar la sintaxis de los archivos que se van a generar</w:t>
      </w:r>
    </w:p>
    <w:p w14:paraId="2CBB37B6" w14:textId="1A350BBE" w:rsidR="008535AF" w:rsidRDefault="008535AF" w:rsidP="00CF659C">
      <w:pPr>
        <w:rPr>
          <w:rFonts w:ascii="Arial" w:hAnsi="Arial" w:cs="Arial"/>
          <w:sz w:val="24"/>
          <w:szCs w:val="24"/>
        </w:rPr>
      </w:pPr>
      <w:r>
        <w:rPr>
          <w:noProof/>
        </w:rPr>
        <w:lastRenderedPageBreak/>
        <w:drawing>
          <wp:inline distT="0" distB="0" distL="0" distR="0" wp14:anchorId="62BBF0BA" wp14:editId="5EEAF3C0">
            <wp:extent cx="5791835" cy="2120265"/>
            <wp:effectExtent l="0" t="0" r="0" b="0"/>
            <wp:docPr id="1483547414"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47414" name="Imagen 19" descr="Texto&#10;&#10;Descripción generada automá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91835" cy="2120265"/>
                    </a:xfrm>
                    <a:prstGeom prst="rect">
                      <a:avLst/>
                    </a:prstGeom>
                    <a:noFill/>
                    <a:ln>
                      <a:noFill/>
                    </a:ln>
                  </pic:spPr>
                </pic:pic>
              </a:graphicData>
            </a:graphic>
          </wp:inline>
        </w:drawing>
      </w:r>
    </w:p>
    <w:p w14:paraId="71570E08" w14:textId="6E6127D5" w:rsidR="008535AF" w:rsidRDefault="00DF0DA5" w:rsidP="00DF0DA5">
      <w:pPr>
        <w:pStyle w:val="Descripcin"/>
        <w:jc w:val="center"/>
        <w:rPr>
          <w:rFonts w:ascii="Arial" w:hAnsi="Arial" w:cs="Arial"/>
          <w:sz w:val="24"/>
          <w:szCs w:val="24"/>
        </w:rPr>
      </w:pPr>
      <w:bookmarkStart w:id="145" w:name="_Toc178537877"/>
      <w:r>
        <w:t xml:space="preserve">Figura  </w:t>
      </w:r>
      <w:r>
        <w:fldChar w:fldCharType="begin"/>
      </w:r>
      <w:r>
        <w:instrText xml:space="preserve"> SEQ Figura_ \* ARABIC </w:instrText>
      </w:r>
      <w:r>
        <w:fldChar w:fldCharType="separate"/>
      </w:r>
      <w:r w:rsidR="00B41012">
        <w:rPr>
          <w:noProof/>
        </w:rPr>
        <w:t>24</w:t>
      </w:r>
      <w:r>
        <w:fldChar w:fldCharType="end"/>
      </w:r>
      <w:r>
        <w:t xml:space="preserve"> Inserción de archivo</w:t>
      </w:r>
      <w:bookmarkEnd w:id="145"/>
    </w:p>
    <w:p w14:paraId="3D59617E" w14:textId="2565A56E" w:rsidR="008535AF" w:rsidRDefault="008535AF" w:rsidP="008535AF">
      <w:pPr>
        <w:rPr>
          <w:rFonts w:ascii="Arial" w:hAnsi="Arial" w:cs="Arial"/>
          <w:sz w:val="24"/>
          <w:szCs w:val="24"/>
        </w:rPr>
      </w:pPr>
      <w:r>
        <w:rPr>
          <w:rFonts w:ascii="Arial" w:hAnsi="Arial" w:cs="Arial"/>
          <w:sz w:val="24"/>
          <w:szCs w:val="24"/>
        </w:rPr>
        <w:t>Nos regresa el numero o id de la tabla que se está consultando, esto sirve para controlar l</w:t>
      </w:r>
      <w:r>
        <w:rPr>
          <w:rFonts w:ascii="Arial" w:hAnsi="Arial" w:cs="Arial"/>
          <w:sz w:val="24"/>
          <w:szCs w:val="24"/>
        </w:rPr>
        <w:t>a sintaxis de los archivos que se van a generar</w:t>
      </w:r>
      <w:r>
        <w:rPr>
          <w:rFonts w:ascii="Arial" w:hAnsi="Arial" w:cs="Arial"/>
          <w:sz w:val="24"/>
          <w:szCs w:val="24"/>
        </w:rPr>
        <w:t>.</w:t>
      </w:r>
    </w:p>
    <w:p w14:paraId="4EBE1E6D" w14:textId="2AEED82E" w:rsidR="008535AF" w:rsidRDefault="008535AF" w:rsidP="008535AF">
      <w:pPr>
        <w:rPr>
          <w:rFonts w:ascii="Arial" w:hAnsi="Arial" w:cs="Arial"/>
          <w:sz w:val="24"/>
          <w:szCs w:val="24"/>
        </w:rPr>
      </w:pPr>
      <w:r>
        <w:rPr>
          <w:noProof/>
        </w:rPr>
        <w:drawing>
          <wp:inline distT="0" distB="0" distL="0" distR="0" wp14:anchorId="209CB07C" wp14:editId="13F2D3F4">
            <wp:extent cx="5791835" cy="3274695"/>
            <wp:effectExtent l="0" t="0" r="0" b="0"/>
            <wp:docPr id="654172318" name="Imagen 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2318" name="Imagen 22" descr="Texto&#10;&#10;Descripción generada automá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91835" cy="3274695"/>
                    </a:xfrm>
                    <a:prstGeom prst="rect">
                      <a:avLst/>
                    </a:prstGeom>
                    <a:noFill/>
                    <a:ln>
                      <a:noFill/>
                    </a:ln>
                  </pic:spPr>
                </pic:pic>
              </a:graphicData>
            </a:graphic>
          </wp:inline>
        </w:drawing>
      </w:r>
    </w:p>
    <w:p w14:paraId="240AD0A4" w14:textId="00CD3D85" w:rsidR="00625992" w:rsidRDefault="00DF0DA5" w:rsidP="00DF0DA5">
      <w:pPr>
        <w:pStyle w:val="Descripcin"/>
        <w:jc w:val="center"/>
        <w:rPr>
          <w:rFonts w:ascii="Arial" w:hAnsi="Arial" w:cs="Arial"/>
          <w:b/>
          <w:bCs/>
          <w:sz w:val="24"/>
          <w:szCs w:val="24"/>
        </w:rPr>
      </w:pPr>
      <w:bookmarkStart w:id="146" w:name="_Toc178537878"/>
      <w:r>
        <w:t xml:space="preserve">Figura  </w:t>
      </w:r>
      <w:r>
        <w:fldChar w:fldCharType="begin"/>
      </w:r>
      <w:r>
        <w:instrText xml:space="preserve"> SEQ Figura_ \* ARABIC </w:instrText>
      </w:r>
      <w:r>
        <w:fldChar w:fldCharType="separate"/>
      </w:r>
      <w:r w:rsidR="00B41012">
        <w:rPr>
          <w:noProof/>
        </w:rPr>
        <w:t>25</w:t>
      </w:r>
      <w:r>
        <w:fldChar w:fldCharType="end"/>
      </w:r>
      <w:r>
        <w:t xml:space="preserve"> Consulta de la tabla que se usa</w:t>
      </w:r>
      <w:bookmarkEnd w:id="146"/>
    </w:p>
    <w:p w14:paraId="276F7BBB" w14:textId="14AF4C32" w:rsidR="008535AF" w:rsidRPr="00631FA7" w:rsidRDefault="00631FA7" w:rsidP="008535AF">
      <w:pPr>
        <w:rPr>
          <w:rFonts w:ascii="Arial" w:hAnsi="Arial" w:cs="Arial"/>
          <w:b/>
          <w:bCs/>
          <w:sz w:val="24"/>
          <w:szCs w:val="24"/>
        </w:rPr>
      </w:pPr>
      <w:r w:rsidRPr="00631FA7">
        <w:rPr>
          <w:rFonts w:ascii="Arial" w:hAnsi="Arial" w:cs="Arial"/>
          <w:b/>
          <w:bCs/>
          <w:sz w:val="24"/>
          <w:szCs w:val="24"/>
        </w:rPr>
        <w:t>EL SIGUIENTE SCRIPT ES K_PROTOTYPE.PY</w:t>
      </w:r>
    </w:p>
    <w:p w14:paraId="2536E1C5" w14:textId="18667CD5" w:rsidR="00631FA7" w:rsidRDefault="00631FA7" w:rsidP="00625992">
      <w:pPr>
        <w:jc w:val="both"/>
        <w:rPr>
          <w:rFonts w:ascii="Arial" w:hAnsi="Arial" w:cs="Arial"/>
          <w:sz w:val="24"/>
          <w:szCs w:val="24"/>
        </w:rPr>
      </w:pPr>
      <w:r>
        <w:rPr>
          <w:rFonts w:ascii="Arial" w:hAnsi="Arial" w:cs="Arial"/>
          <w:sz w:val="24"/>
          <w:szCs w:val="24"/>
        </w:rPr>
        <w:t>Este script es el contiene toda la lógica del k-</w:t>
      </w:r>
      <w:proofErr w:type="spellStart"/>
      <w:r>
        <w:rPr>
          <w:rFonts w:ascii="Arial" w:hAnsi="Arial" w:cs="Arial"/>
          <w:sz w:val="24"/>
          <w:szCs w:val="24"/>
        </w:rPr>
        <w:t>prototype</w:t>
      </w:r>
      <w:proofErr w:type="spellEnd"/>
      <w:r>
        <w:rPr>
          <w:rFonts w:ascii="Arial" w:hAnsi="Arial" w:cs="Arial"/>
          <w:sz w:val="24"/>
          <w:szCs w:val="24"/>
        </w:rPr>
        <w:t xml:space="preserve">, tiene varias funciones, la primera es </w:t>
      </w:r>
      <w:proofErr w:type="spellStart"/>
      <w:r>
        <w:rPr>
          <w:rFonts w:ascii="Arial" w:hAnsi="Arial" w:cs="Arial"/>
          <w:sz w:val="24"/>
          <w:szCs w:val="24"/>
        </w:rPr>
        <w:t>controller_Kprototipe</w:t>
      </w:r>
      <w:proofErr w:type="spellEnd"/>
    </w:p>
    <w:p w14:paraId="1A319F91" w14:textId="55DE54E3" w:rsidR="00631FA7" w:rsidRDefault="00631FA7" w:rsidP="00DF0DA5">
      <w:pPr>
        <w:jc w:val="both"/>
        <w:rPr>
          <w:rFonts w:ascii="Arial" w:hAnsi="Arial" w:cs="Arial"/>
          <w:sz w:val="24"/>
          <w:szCs w:val="24"/>
        </w:rPr>
      </w:pPr>
      <w:r>
        <w:rPr>
          <w:rFonts w:ascii="Arial" w:hAnsi="Arial" w:cs="Arial"/>
          <w:sz w:val="24"/>
          <w:szCs w:val="24"/>
        </w:rPr>
        <w:t xml:space="preserve">Esta función es el orquestador </w:t>
      </w:r>
      <w:proofErr w:type="spellStart"/>
      <w:r>
        <w:rPr>
          <w:rFonts w:ascii="Arial" w:hAnsi="Arial" w:cs="Arial"/>
          <w:sz w:val="24"/>
          <w:szCs w:val="24"/>
        </w:rPr>
        <w:t>de el</w:t>
      </w:r>
      <w:proofErr w:type="spellEnd"/>
      <w:r>
        <w:rPr>
          <w:rFonts w:ascii="Arial" w:hAnsi="Arial" w:cs="Arial"/>
          <w:sz w:val="24"/>
          <w:szCs w:val="24"/>
        </w:rPr>
        <w:t xml:space="preserve"> k-</w:t>
      </w:r>
      <w:proofErr w:type="spellStart"/>
      <w:r>
        <w:rPr>
          <w:rFonts w:ascii="Arial" w:hAnsi="Arial" w:cs="Arial"/>
          <w:sz w:val="24"/>
          <w:szCs w:val="24"/>
        </w:rPr>
        <w:t>prototype</w:t>
      </w:r>
      <w:proofErr w:type="spellEnd"/>
      <w:r>
        <w:rPr>
          <w:rFonts w:ascii="Arial" w:hAnsi="Arial" w:cs="Arial"/>
          <w:sz w:val="24"/>
          <w:szCs w:val="24"/>
        </w:rPr>
        <w:t xml:space="preserve"> por lo tanto es el que decide si se hace una nueva iteración o no</w:t>
      </w:r>
    </w:p>
    <w:p w14:paraId="66921EBA" w14:textId="390D134D" w:rsidR="00631FA7" w:rsidRDefault="00631FA7" w:rsidP="00625992">
      <w:pPr>
        <w:jc w:val="both"/>
        <w:rPr>
          <w:rFonts w:ascii="Arial" w:hAnsi="Arial" w:cs="Arial"/>
          <w:sz w:val="24"/>
          <w:szCs w:val="24"/>
        </w:rPr>
      </w:pPr>
      <w:r w:rsidRPr="00631FA7">
        <w:rPr>
          <w:rFonts w:ascii="Arial" w:hAnsi="Arial" w:cs="Arial"/>
          <w:sz w:val="24"/>
          <w:szCs w:val="24"/>
        </w:rPr>
        <w:t xml:space="preserve">Este script es el que controla todo el flujo del </w:t>
      </w:r>
      <w:r>
        <w:rPr>
          <w:rFonts w:ascii="Arial" w:hAnsi="Arial" w:cs="Arial"/>
          <w:sz w:val="24"/>
          <w:szCs w:val="24"/>
        </w:rPr>
        <w:t>k</w:t>
      </w:r>
      <w:r w:rsidRPr="00631FA7">
        <w:rPr>
          <w:rFonts w:ascii="Arial" w:hAnsi="Arial" w:cs="Arial"/>
          <w:sz w:val="24"/>
          <w:szCs w:val="24"/>
        </w:rPr>
        <w:t xml:space="preserve"> </w:t>
      </w:r>
      <w:proofErr w:type="spellStart"/>
      <w:r w:rsidRPr="00631FA7">
        <w:rPr>
          <w:rFonts w:ascii="Arial" w:hAnsi="Arial" w:cs="Arial"/>
          <w:sz w:val="24"/>
          <w:szCs w:val="24"/>
        </w:rPr>
        <w:t>prototype</w:t>
      </w:r>
      <w:proofErr w:type="spellEnd"/>
      <w:r w:rsidRPr="00631FA7">
        <w:rPr>
          <w:rFonts w:ascii="Arial" w:hAnsi="Arial" w:cs="Arial"/>
          <w:sz w:val="24"/>
          <w:szCs w:val="24"/>
        </w:rPr>
        <w:t xml:space="preserve"> primero siempre hay una iteración que se ejecuta siempre sin importar nada después la segunda iteración se </w:t>
      </w:r>
      <w:r w:rsidRPr="00631FA7">
        <w:rPr>
          <w:rFonts w:ascii="Arial" w:hAnsi="Arial" w:cs="Arial"/>
          <w:sz w:val="24"/>
          <w:szCs w:val="24"/>
        </w:rPr>
        <w:lastRenderedPageBreak/>
        <w:t>compara con la primera iteración para ver si se tiene que seguir iterando o no sí las iteraciones son mayores a 5000 entonces separa el proceso</w:t>
      </w:r>
      <w:r>
        <w:rPr>
          <w:rFonts w:ascii="Arial" w:hAnsi="Arial" w:cs="Arial"/>
          <w:sz w:val="24"/>
          <w:szCs w:val="24"/>
        </w:rPr>
        <w:t xml:space="preserve">. </w:t>
      </w:r>
      <w:r w:rsidR="00625992">
        <w:rPr>
          <w:rFonts w:ascii="Arial" w:hAnsi="Arial" w:cs="Arial"/>
          <w:sz w:val="24"/>
          <w:szCs w:val="24"/>
        </w:rPr>
        <w:t xml:space="preserve">La variable </w:t>
      </w:r>
      <w:proofErr w:type="spellStart"/>
      <w:r w:rsidR="00625992">
        <w:rPr>
          <w:rFonts w:ascii="Arial" w:hAnsi="Arial" w:cs="Arial"/>
          <w:sz w:val="24"/>
          <w:szCs w:val="24"/>
        </w:rPr>
        <w:t>Total_result</w:t>
      </w:r>
      <w:proofErr w:type="spellEnd"/>
      <w:r w:rsidR="00625992">
        <w:rPr>
          <w:rFonts w:ascii="Arial" w:hAnsi="Arial" w:cs="Arial"/>
          <w:sz w:val="24"/>
          <w:szCs w:val="24"/>
        </w:rPr>
        <w:t xml:space="preserve"> guarda el resultado final de todas las iteraciones en un diccionario de Python donde este diccionario tiene las características ‘</w:t>
      </w:r>
      <w:proofErr w:type="spellStart"/>
      <w:r w:rsidR="00625992">
        <w:rPr>
          <w:rFonts w:ascii="Arial" w:hAnsi="Arial" w:cs="Arial"/>
          <w:sz w:val="24"/>
          <w:szCs w:val="24"/>
        </w:rPr>
        <w:t>prototypes</w:t>
      </w:r>
      <w:proofErr w:type="spellEnd"/>
      <w:r w:rsidR="00625992">
        <w:rPr>
          <w:rFonts w:ascii="Arial" w:hAnsi="Arial" w:cs="Arial"/>
          <w:sz w:val="24"/>
          <w:szCs w:val="24"/>
        </w:rPr>
        <w:t>’ y ‘</w:t>
      </w:r>
      <w:proofErr w:type="spellStart"/>
      <w:r w:rsidR="00625992">
        <w:rPr>
          <w:rFonts w:ascii="Arial" w:hAnsi="Arial" w:cs="Arial"/>
          <w:sz w:val="24"/>
          <w:szCs w:val="24"/>
        </w:rPr>
        <w:t>collections</w:t>
      </w:r>
      <w:proofErr w:type="spellEnd"/>
      <w:r w:rsidR="00625992">
        <w:rPr>
          <w:rFonts w:ascii="Arial" w:hAnsi="Arial" w:cs="Arial"/>
          <w:sz w:val="24"/>
          <w:szCs w:val="24"/>
        </w:rPr>
        <w:t xml:space="preserve">’ y se genera un nuevo diccionario por cada iteración y se agrega al arreglo </w:t>
      </w:r>
      <w:proofErr w:type="spellStart"/>
      <w:r w:rsidR="00625992">
        <w:rPr>
          <w:rFonts w:ascii="Arial" w:hAnsi="Arial" w:cs="Arial"/>
          <w:sz w:val="24"/>
          <w:szCs w:val="24"/>
        </w:rPr>
        <w:t>total_result</w:t>
      </w:r>
      <w:proofErr w:type="spellEnd"/>
      <w:r w:rsidR="00625992">
        <w:rPr>
          <w:rFonts w:ascii="Arial" w:hAnsi="Arial" w:cs="Arial"/>
          <w:sz w:val="24"/>
          <w:szCs w:val="24"/>
        </w:rPr>
        <w:t xml:space="preserve"> </w:t>
      </w:r>
    </w:p>
    <w:p w14:paraId="742A3391" w14:textId="372D095E" w:rsidR="00631FA7" w:rsidRDefault="00631FA7" w:rsidP="008535AF">
      <w:pPr>
        <w:rPr>
          <w:rFonts w:ascii="Arial" w:hAnsi="Arial" w:cs="Arial"/>
          <w:sz w:val="24"/>
          <w:szCs w:val="24"/>
        </w:rPr>
      </w:pPr>
      <w:r>
        <w:rPr>
          <w:noProof/>
        </w:rPr>
        <w:drawing>
          <wp:inline distT="0" distB="0" distL="0" distR="0" wp14:anchorId="789ABBB6" wp14:editId="7C3666D8">
            <wp:extent cx="5791835" cy="5598795"/>
            <wp:effectExtent l="0" t="0" r="0" b="0"/>
            <wp:docPr id="2031506008" name="Imagen 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06008" name="Imagen 23" descr="Texto&#10;&#10;Descripción generada automá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1835" cy="5598795"/>
                    </a:xfrm>
                    <a:prstGeom prst="rect">
                      <a:avLst/>
                    </a:prstGeom>
                    <a:noFill/>
                    <a:ln>
                      <a:noFill/>
                    </a:ln>
                  </pic:spPr>
                </pic:pic>
              </a:graphicData>
            </a:graphic>
          </wp:inline>
        </w:drawing>
      </w:r>
    </w:p>
    <w:p w14:paraId="2D92A5E5" w14:textId="350867AE" w:rsidR="00DF0DA5" w:rsidRDefault="00DF0DA5" w:rsidP="00DF0DA5">
      <w:pPr>
        <w:pStyle w:val="Descripcin"/>
        <w:jc w:val="center"/>
        <w:rPr>
          <w:rFonts w:ascii="Arial" w:hAnsi="Arial" w:cs="Arial"/>
          <w:sz w:val="24"/>
          <w:szCs w:val="24"/>
        </w:rPr>
      </w:pPr>
      <w:bookmarkStart w:id="147" w:name="_Toc178537879"/>
      <w:r>
        <w:t xml:space="preserve">Figura  </w:t>
      </w:r>
      <w:r>
        <w:fldChar w:fldCharType="begin"/>
      </w:r>
      <w:r>
        <w:instrText xml:space="preserve"> SEQ Figura_ \* ARABIC </w:instrText>
      </w:r>
      <w:r>
        <w:fldChar w:fldCharType="separate"/>
      </w:r>
      <w:r w:rsidR="00B41012">
        <w:rPr>
          <w:noProof/>
        </w:rPr>
        <w:t>26</w:t>
      </w:r>
      <w:r>
        <w:fldChar w:fldCharType="end"/>
      </w:r>
      <w:r>
        <w:t xml:space="preserve"> Iteraciones del K-</w:t>
      </w:r>
      <w:proofErr w:type="spellStart"/>
      <w:r>
        <w:t>Prototype</w:t>
      </w:r>
      <w:bookmarkEnd w:id="147"/>
      <w:proofErr w:type="spellEnd"/>
    </w:p>
    <w:p w14:paraId="20A815C7" w14:textId="0D063CB4" w:rsidR="00631FA7" w:rsidRDefault="00625992" w:rsidP="008535AF">
      <w:pPr>
        <w:rPr>
          <w:rFonts w:ascii="Arial" w:hAnsi="Arial" w:cs="Arial"/>
          <w:sz w:val="24"/>
          <w:szCs w:val="24"/>
        </w:rPr>
      </w:pPr>
      <w:r>
        <w:rPr>
          <w:rFonts w:ascii="Arial" w:hAnsi="Arial" w:cs="Arial"/>
          <w:sz w:val="24"/>
          <w:szCs w:val="24"/>
        </w:rPr>
        <w:t xml:space="preserve">El siguiente método es el algoritmo como tal, donde hacemos todas las operaciones referentes al algoritmo </w:t>
      </w:r>
    </w:p>
    <w:p w14:paraId="7675B59E" w14:textId="5870CC87" w:rsidR="00625992" w:rsidRPr="00C91780" w:rsidRDefault="00625992" w:rsidP="00C91780">
      <w:r>
        <w:rPr>
          <w:noProof/>
        </w:rPr>
        <w:lastRenderedPageBreak/>
        <w:drawing>
          <wp:inline distT="0" distB="0" distL="0" distR="0" wp14:anchorId="0795CDA9" wp14:editId="4882F248">
            <wp:extent cx="6119676" cy="4227615"/>
            <wp:effectExtent l="0" t="0" r="0" b="0"/>
            <wp:docPr id="707375823"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75823" name="Imagen 24" descr="Texto&#10;&#10;Descripción generada automá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1827" cy="4229101"/>
                    </a:xfrm>
                    <a:prstGeom prst="rect">
                      <a:avLst/>
                    </a:prstGeom>
                    <a:noFill/>
                    <a:ln>
                      <a:noFill/>
                    </a:ln>
                  </pic:spPr>
                </pic:pic>
              </a:graphicData>
            </a:graphic>
          </wp:inline>
        </w:drawing>
      </w:r>
    </w:p>
    <w:p w14:paraId="17DDE973" w14:textId="5EE25D6B" w:rsidR="00625992" w:rsidRDefault="00DF0DA5" w:rsidP="00DF0DA5">
      <w:pPr>
        <w:pStyle w:val="Descripcin"/>
        <w:jc w:val="center"/>
        <w:rPr>
          <w:rFonts w:ascii="Arial" w:hAnsi="Arial" w:cs="Arial"/>
          <w:sz w:val="24"/>
          <w:szCs w:val="24"/>
        </w:rPr>
      </w:pPr>
      <w:bookmarkStart w:id="148" w:name="_Toc178537880"/>
      <w:r>
        <w:t xml:space="preserve">Figura  </w:t>
      </w:r>
      <w:r>
        <w:fldChar w:fldCharType="begin"/>
      </w:r>
      <w:r>
        <w:instrText xml:space="preserve"> SEQ Figura_ \* ARABIC </w:instrText>
      </w:r>
      <w:r>
        <w:fldChar w:fldCharType="separate"/>
      </w:r>
      <w:r w:rsidR="00B41012">
        <w:rPr>
          <w:noProof/>
        </w:rPr>
        <w:t>27</w:t>
      </w:r>
      <w:r>
        <w:fldChar w:fldCharType="end"/>
      </w:r>
      <w:r>
        <w:t xml:space="preserve"> Operaciones del algoritmo K-</w:t>
      </w:r>
      <w:proofErr w:type="spellStart"/>
      <w:r>
        <w:t>Prototype</w:t>
      </w:r>
      <w:bookmarkEnd w:id="148"/>
      <w:proofErr w:type="spellEnd"/>
    </w:p>
    <w:p w14:paraId="23708ADF" w14:textId="51F27671" w:rsidR="00625992" w:rsidRDefault="00625992" w:rsidP="008535AF">
      <w:pPr>
        <w:rPr>
          <w:rFonts w:ascii="Arial" w:hAnsi="Arial" w:cs="Arial"/>
          <w:sz w:val="24"/>
          <w:szCs w:val="24"/>
        </w:rPr>
      </w:pPr>
      <w:r>
        <w:rPr>
          <w:rFonts w:ascii="Arial" w:hAnsi="Arial" w:cs="Arial"/>
          <w:sz w:val="24"/>
          <w:szCs w:val="24"/>
        </w:rPr>
        <w:t xml:space="preserve">Este método se usa en el método anterior </w:t>
      </w:r>
      <w:proofErr w:type="spellStart"/>
      <w:r>
        <w:rPr>
          <w:rFonts w:ascii="Arial" w:hAnsi="Arial" w:cs="Arial"/>
          <w:sz w:val="24"/>
          <w:szCs w:val="24"/>
        </w:rPr>
        <w:t>controller_kprototipes</w:t>
      </w:r>
      <w:proofErr w:type="spellEnd"/>
      <w:r>
        <w:rPr>
          <w:rFonts w:ascii="Arial" w:hAnsi="Arial" w:cs="Arial"/>
          <w:sz w:val="24"/>
          <w:szCs w:val="24"/>
        </w:rPr>
        <w:t xml:space="preserve"> el cual es un método de tipo </w:t>
      </w:r>
      <w:proofErr w:type="spellStart"/>
      <w:r>
        <w:rPr>
          <w:rFonts w:ascii="Arial" w:hAnsi="Arial" w:cs="Arial"/>
          <w:sz w:val="24"/>
          <w:szCs w:val="24"/>
        </w:rPr>
        <w:t>boleano</w:t>
      </w:r>
      <w:proofErr w:type="spellEnd"/>
      <w:r>
        <w:rPr>
          <w:rFonts w:ascii="Arial" w:hAnsi="Arial" w:cs="Arial"/>
          <w:sz w:val="24"/>
          <w:szCs w:val="24"/>
        </w:rPr>
        <w:t xml:space="preserve"> que identifica si hay movimientos, sino hay movimientos regresa un false, de lo contrario true</w:t>
      </w:r>
    </w:p>
    <w:p w14:paraId="2132A1C1" w14:textId="3A1F8600" w:rsidR="00625992" w:rsidRDefault="00625992" w:rsidP="00C91780">
      <w:pPr>
        <w:jc w:val="center"/>
      </w:pPr>
      <w:r>
        <w:rPr>
          <w:noProof/>
        </w:rPr>
        <w:drawing>
          <wp:inline distT="0" distB="0" distL="0" distR="0" wp14:anchorId="39E17340" wp14:editId="2BF39172">
            <wp:extent cx="4248150" cy="2464826"/>
            <wp:effectExtent l="0" t="0" r="0" b="0"/>
            <wp:docPr id="1781371639"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71639" name="Imagen 25" descr="Texto&#10;&#10;Descripción generada automá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52258" cy="2467209"/>
                    </a:xfrm>
                    <a:prstGeom prst="rect">
                      <a:avLst/>
                    </a:prstGeom>
                    <a:noFill/>
                    <a:ln>
                      <a:noFill/>
                    </a:ln>
                  </pic:spPr>
                </pic:pic>
              </a:graphicData>
            </a:graphic>
          </wp:inline>
        </w:drawing>
      </w:r>
    </w:p>
    <w:p w14:paraId="31272A3F" w14:textId="4DF3BA15" w:rsidR="00C91780" w:rsidRDefault="00C91780" w:rsidP="00C91780">
      <w:pPr>
        <w:pStyle w:val="Descripcin"/>
        <w:jc w:val="center"/>
        <w:rPr>
          <w:rFonts w:ascii="Arial" w:hAnsi="Arial" w:cs="Arial"/>
          <w:sz w:val="24"/>
          <w:szCs w:val="24"/>
        </w:rPr>
      </w:pPr>
      <w:bookmarkStart w:id="149" w:name="_Toc178537881"/>
      <w:r>
        <w:t xml:space="preserve">Figura  </w:t>
      </w:r>
      <w:r>
        <w:fldChar w:fldCharType="begin"/>
      </w:r>
      <w:r>
        <w:instrText xml:space="preserve"> SEQ Figura_ \* ARABIC </w:instrText>
      </w:r>
      <w:r>
        <w:fldChar w:fldCharType="separate"/>
      </w:r>
      <w:r w:rsidR="00B41012">
        <w:rPr>
          <w:noProof/>
        </w:rPr>
        <w:t>28</w:t>
      </w:r>
      <w:r>
        <w:fldChar w:fldCharType="end"/>
      </w:r>
      <w:r>
        <w:t xml:space="preserve"> Checar e iterar</w:t>
      </w:r>
      <w:bookmarkEnd w:id="149"/>
    </w:p>
    <w:p w14:paraId="19D41D05" w14:textId="73564511" w:rsidR="00D272A1" w:rsidRDefault="00D272A1" w:rsidP="00625992">
      <w:pPr>
        <w:rPr>
          <w:rFonts w:ascii="Arial" w:hAnsi="Arial" w:cs="Arial"/>
          <w:sz w:val="24"/>
          <w:szCs w:val="24"/>
        </w:rPr>
      </w:pPr>
      <w:r>
        <w:rPr>
          <w:rFonts w:ascii="Arial" w:hAnsi="Arial" w:cs="Arial"/>
          <w:sz w:val="24"/>
          <w:szCs w:val="24"/>
        </w:rPr>
        <w:lastRenderedPageBreak/>
        <w:t xml:space="preserve">Este método genera los nuevos prototipos de cada iteración </w:t>
      </w:r>
    </w:p>
    <w:p w14:paraId="6E978DF0" w14:textId="714C5E8C" w:rsidR="00625992" w:rsidRDefault="00D272A1" w:rsidP="00810AF2">
      <w:pPr>
        <w:jc w:val="center"/>
        <w:rPr>
          <w:rFonts w:ascii="Arial" w:hAnsi="Arial" w:cs="Arial"/>
          <w:sz w:val="24"/>
          <w:szCs w:val="24"/>
        </w:rPr>
      </w:pPr>
      <w:r>
        <w:rPr>
          <w:noProof/>
        </w:rPr>
        <w:drawing>
          <wp:inline distT="0" distB="0" distL="0" distR="0" wp14:anchorId="3FABEC1E" wp14:editId="5D9AF68F">
            <wp:extent cx="5388970" cy="7262495"/>
            <wp:effectExtent l="0" t="0" r="0" b="0"/>
            <wp:docPr id="1954097769"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97769" name="Imagen 26" descr="Texto&#10;&#10;Descripción generada automá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0050" cy="7263951"/>
                    </a:xfrm>
                    <a:prstGeom prst="rect">
                      <a:avLst/>
                    </a:prstGeom>
                    <a:noFill/>
                    <a:ln>
                      <a:noFill/>
                    </a:ln>
                  </pic:spPr>
                </pic:pic>
              </a:graphicData>
            </a:graphic>
          </wp:inline>
        </w:drawing>
      </w:r>
    </w:p>
    <w:p w14:paraId="65CB0974" w14:textId="379CB693" w:rsidR="00810AF2" w:rsidRDefault="00810AF2" w:rsidP="00810AF2">
      <w:pPr>
        <w:pStyle w:val="Descripcin"/>
        <w:jc w:val="center"/>
        <w:rPr>
          <w:rFonts w:ascii="Arial" w:hAnsi="Arial" w:cs="Arial"/>
          <w:sz w:val="24"/>
          <w:szCs w:val="24"/>
        </w:rPr>
      </w:pPr>
      <w:bookmarkStart w:id="150" w:name="_Toc178537882"/>
      <w:r>
        <w:t xml:space="preserve">Figura  </w:t>
      </w:r>
      <w:r>
        <w:fldChar w:fldCharType="begin"/>
      </w:r>
      <w:r>
        <w:instrText xml:space="preserve"> SEQ Figura_ \* ARABIC </w:instrText>
      </w:r>
      <w:r>
        <w:fldChar w:fldCharType="separate"/>
      </w:r>
      <w:r w:rsidR="00B41012">
        <w:rPr>
          <w:noProof/>
        </w:rPr>
        <w:t>29</w:t>
      </w:r>
      <w:r>
        <w:fldChar w:fldCharType="end"/>
      </w:r>
      <w:r>
        <w:t xml:space="preserve"> N</w:t>
      </w:r>
      <w:r w:rsidRPr="00D1285F">
        <w:t>uevos prototipos de cada iteración</w:t>
      </w:r>
      <w:bookmarkEnd w:id="150"/>
    </w:p>
    <w:p w14:paraId="53B38541" w14:textId="77777777" w:rsidR="00DF0DA5" w:rsidRPr="00DF0DA5" w:rsidRDefault="00DF0DA5" w:rsidP="00625992">
      <w:pPr>
        <w:rPr>
          <w:rFonts w:ascii="Arial" w:hAnsi="Arial" w:cs="Arial"/>
          <w:sz w:val="24"/>
          <w:szCs w:val="24"/>
          <w:u w:val="single"/>
        </w:rPr>
      </w:pPr>
    </w:p>
    <w:p w14:paraId="7811312C" w14:textId="3914B4E6" w:rsidR="00D272A1" w:rsidRPr="00D272A1" w:rsidRDefault="00D272A1" w:rsidP="00625992">
      <w:pPr>
        <w:rPr>
          <w:rFonts w:ascii="Arial" w:hAnsi="Arial" w:cs="Arial"/>
          <w:b/>
          <w:bCs/>
          <w:sz w:val="24"/>
          <w:szCs w:val="24"/>
        </w:rPr>
      </w:pPr>
      <w:r w:rsidRPr="00D272A1">
        <w:rPr>
          <w:rFonts w:ascii="Arial" w:hAnsi="Arial" w:cs="Arial"/>
          <w:b/>
          <w:bCs/>
          <w:sz w:val="24"/>
          <w:szCs w:val="24"/>
        </w:rPr>
        <w:lastRenderedPageBreak/>
        <w:t>SCRIPT MANAGEDOCUMENTS.PY</w:t>
      </w:r>
    </w:p>
    <w:p w14:paraId="65444EB6" w14:textId="20EE186C" w:rsidR="00D272A1" w:rsidRDefault="00D272A1" w:rsidP="00625992">
      <w:pPr>
        <w:rPr>
          <w:rFonts w:ascii="Arial" w:hAnsi="Arial" w:cs="Arial"/>
          <w:sz w:val="24"/>
          <w:szCs w:val="24"/>
        </w:rPr>
      </w:pPr>
      <w:r>
        <w:rPr>
          <w:rFonts w:ascii="Arial" w:hAnsi="Arial" w:cs="Arial"/>
          <w:sz w:val="24"/>
          <w:szCs w:val="24"/>
        </w:rPr>
        <w:t>Este script tiene varias funciones, la primera:</w:t>
      </w:r>
    </w:p>
    <w:p w14:paraId="2A31217A" w14:textId="2B33393D" w:rsidR="00D272A1" w:rsidRDefault="00D272A1" w:rsidP="00625992">
      <w:pPr>
        <w:rPr>
          <w:rFonts w:ascii="Arial" w:hAnsi="Arial" w:cs="Arial"/>
          <w:sz w:val="24"/>
          <w:szCs w:val="24"/>
        </w:rPr>
      </w:pPr>
      <w:r>
        <w:rPr>
          <w:rFonts w:ascii="Arial" w:hAnsi="Arial" w:cs="Arial"/>
          <w:sz w:val="24"/>
          <w:szCs w:val="24"/>
        </w:rPr>
        <w:t xml:space="preserve">Este método se ocupa para eliminar los caracteres especiales de la cabecera de los documentos </w:t>
      </w:r>
    </w:p>
    <w:p w14:paraId="49AFC038" w14:textId="24AB643E" w:rsidR="00D272A1" w:rsidRDefault="00D272A1" w:rsidP="00625992">
      <w:pPr>
        <w:rPr>
          <w:rFonts w:ascii="Arial" w:hAnsi="Arial" w:cs="Arial"/>
          <w:sz w:val="24"/>
          <w:szCs w:val="24"/>
        </w:rPr>
      </w:pPr>
      <w:r>
        <w:rPr>
          <w:noProof/>
        </w:rPr>
        <w:drawing>
          <wp:inline distT="0" distB="0" distL="0" distR="0" wp14:anchorId="0BA0EE65" wp14:editId="39DE11AC">
            <wp:extent cx="5783580" cy="748030"/>
            <wp:effectExtent l="0" t="0" r="0" b="0"/>
            <wp:docPr id="1167285812" name="Imagen 27"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85812" name="Imagen 27" descr="Interfaz de usuario gráfica&#10;&#10;Descripción generada automáticamente con confianza medi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83580" cy="748030"/>
                    </a:xfrm>
                    <a:prstGeom prst="rect">
                      <a:avLst/>
                    </a:prstGeom>
                    <a:noFill/>
                    <a:ln>
                      <a:noFill/>
                    </a:ln>
                  </pic:spPr>
                </pic:pic>
              </a:graphicData>
            </a:graphic>
          </wp:inline>
        </w:drawing>
      </w:r>
    </w:p>
    <w:p w14:paraId="758CE0E4" w14:textId="6891EFF0" w:rsidR="00D272A1" w:rsidRDefault="00810AF2" w:rsidP="00810AF2">
      <w:pPr>
        <w:pStyle w:val="Descripcin"/>
        <w:jc w:val="center"/>
        <w:rPr>
          <w:rFonts w:ascii="Arial" w:hAnsi="Arial" w:cs="Arial"/>
          <w:sz w:val="24"/>
          <w:szCs w:val="24"/>
        </w:rPr>
      </w:pPr>
      <w:bookmarkStart w:id="151" w:name="_Toc178537883"/>
      <w:r>
        <w:t xml:space="preserve">Figura  </w:t>
      </w:r>
      <w:r>
        <w:fldChar w:fldCharType="begin"/>
      </w:r>
      <w:r>
        <w:instrText xml:space="preserve"> SEQ Figura_ \* ARABIC </w:instrText>
      </w:r>
      <w:r>
        <w:fldChar w:fldCharType="separate"/>
      </w:r>
      <w:r w:rsidR="00B41012">
        <w:rPr>
          <w:noProof/>
        </w:rPr>
        <w:t>30</w:t>
      </w:r>
      <w:r>
        <w:fldChar w:fldCharType="end"/>
      </w:r>
      <w:r>
        <w:t xml:space="preserve"> Método para eliminar caracteres especiales</w:t>
      </w:r>
      <w:bookmarkEnd w:id="151"/>
    </w:p>
    <w:p w14:paraId="65164BB0" w14:textId="5621CF12" w:rsidR="00D272A1" w:rsidRDefault="00D272A1" w:rsidP="00625992">
      <w:pPr>
        <w:rPr>
          <w:rFonts w:ascii="Arial" w:hAnsi="Arial" w:cs="Arial"/>
          <w:sz w:val="24"/>
          <w:szCs w:val="24"/>
        </w:rPr>
      </w:pPr>
      <w:proofErr w:type="spellStart"/>
      <w:r>
        <w:rPr>
          <w:rFonts w:ascii="Arial" w:hAnsi="Arial" w:cs="Arial"/>
          <w:sz w:val="24"/>
          <w:szCs w:val="24"/>
        </w:rPr>
        <w:t>Dsv_to_sqlite</w:t>
      </w:r>
      <w:proofErr w:type="spellEnd"/>
      <w:r>
        <w:rPr>
          <w:rFonts w:ascii="Arial" w:hAnsi="Arial" w:cs="Arial"/>
          <w:sz w:val="24"/>
          <w:szCs w:val="24"/>
        </w:rPr>
        <w:t xml:space="preserve"> esta función exporta las bases de datos de cualquier tipo de archivo (con estructura </w:t>
      </w:r>
      <w:proofErr w:type="spellStart"/>
      <w:r>
        <w:rPr>
          <w:rFonts w:ascii="Arial" w:hAnsi="Arial" w:cs="Arial"/>
          <w:sz w:val="24"/>
          <w:szCs w:val="24"/>
        </w:rPr>
        <w:t>csv</w:t>
      </w:r>
      <w:proofErr w:type="spellEnd"/>
      <w:r>
        <w:rPr>
          <w:rFonts w:ascii="Arial" w:hAnsi="Arial" w:cs="Arial"/>
          <w:sz w:val="24"/>
          <w:szCs w:val="24"/>
        </w:rPr>
        <w:t xml:space="preserve">) a una tabla en SQLite  </w:t>
      </w:r>
    </w:p>
    <w:p w14:paraId="5912435F" w14:textId="251A4C84" w:rsidR="00D272A1" w:rsidRDefault="00D272A1" w:rsidP="00625992">
      <w:pPr>
        <w:rPr>
          <w:rFonts w:ascii="Arial" w:hAnsi="Arial" w:cs="Arial"/>
          <w:sz w:val="24"/>
          <w:szCs w:val="24"/>
        </w:rPr>
      </w:pPr>
      <w:r>
        <w:rPr>
          <w:noProof/>
        </w:rPr>
        <w:drawing>
          <wp:inline distT="0" distB="0" distL="0" distR="0" wp14:anchorId="30758ED2" wp14:editId="0C31155D">
            <wp:extent cx="5791835" cy="3788229"/>
            <wp:effectExtent l="0" t="0" r="0" b="0"/>
            <wp:docPr id="9481397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39728" name="Imagen 28" descr="Texto&#10;&#10;Descripción generada automá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94786" cy="3790159"/>
                    </a:xfrm>
                    <a:prstGeom prst="rect">
                      <a:avLst/>
                    </a:prstGeom>
                    <a:noFill/>
                    <a:ln>
                      <a:noFill/>
                    </a:ln>
                  </pic:spPr>
                </pic:pic>
              </a:graphicData>
            </a:graphic>
          </wp:inline>
        </w:drawing>
      </w:r>
    </w:p>
    <w:p w14:paraId="360DC5D5" w14:textId="4502F18B" w:rsidR="00D272A1" w:rsidRDefault="00810AF2" w:rsidP="00810AF2">
      <w:pPr>
        <w:pStyle w:val="Descripcin"/>
        <w:jc w:val="center"/>
        <w:rPr>
          <w:rFonts w:ascii="Arial" w:hAnsi="Arial" w:cs="Arial"/>
          <w:sz w:val="24"/>
          <w:szCs w:val="24"/>
        </w:rPr>
      </w:pPr>
      <w:bookmarkStart w:id="152" w:name="_Toc178537884"/>
      <w:r>
        <w:t xml:space="preserve">Figura  </w:t>
      </w:r>
      <w:r>
        <w:fldChar w:fldCharType="begin"/>
      </w:r>
      <w:r>
        <w:instrText xml:space="preserve"> SEQ Figura_ \* ARABIC </w:instrText>
      </w:r>
      <w:r>
        <w:fldChar w:fldCharType="separate"/>
      </w:r>
      <w:r w:rsidR="00B41012">
        <w:rPr>
          <w:noProof/>
        </w:rPr>
        <w:t>31</w:t>
      </w:r>
      <w:r>
        <w:fldChar w:fldCharType="end"/>
      </w:r>
      <w:r>
        <w:t xml:space="preserve"> E</w:t>
      </w:r>
      <w:r w:rsidRPr="006A5A45">
        <w:t>xporta las bases de datos de cualquier tipo de archivo</w:t>
      </w:r>
      <w:bookmarkEnd w:id="152"/>
    </w:p>
    <w:p w14:paraId="34D79F87" w14:textId="77777777" w:rsidR="00D272A1" w:rsidRDefault="00D272A1" w:rsidP="00625992">
      <w:pPr>
        <w:rPr>
          <w:rFonts w:ascii="Arial" w:hAnsi="Arial" w:cs="Arial"/>
          <w:sz w:val="24"/>
          <w:szCs w:val="24"/>
        </w:rPr>
      </w:pPr>
    </w:p>
    <w:p w14:paraId="2B41C8A6" w14:textId="77777777" w:rsidR="00D272A1" w:rsidRDefault="00D272A1" w:rsidP="00625992">
      <w:pPr>
        <w:rPr>
          <w:rFonts w:ascii="Arial" w:hAnsi="Arial" w:cs="Arial"/>
          <w:sz w:val="24"/>
          <w:szCs w:val="24"/>
        </w:rPr>
      </w:pPr>
    </w:p>
    <w:p w14:paraId="4F8EA42D" w14:textId="77777777" w:rsidR="00D272A1" w:rsidRDefault="00D272A1" w:rsidP="00625992">
      <w:pPr>
        <w:rPr>
          <w:rFonts w:ascii="Arial" w:hAnsi="Arial" w:cs="Arial"/>
          <w:sz w:val="24"/>
          <w:szCs w:val="24"/>
        </w:rPr>
      </w:pPr>
    </w:p>
    <w:p w14:paraId="7AE669D7" w14:textId="77777777" w:rsidR="00D272A1" w:rsidRDefault="00D272A1" w:rsidP="00625992">
      <w:pPr>
        <w:rPr>
          <w:rFonts w:ascii="Arial" w:hAnsi="Arial" w:cs="Arial"/>
          <w:sz w:val="24"/>
          <w:szCs w:val="24"/>
        </w:rPr>
      </w:pPr>
    </w:p>
    <w:p w14:paraId="21B697DC" w14:textId="77777777" w:rsidR="00D272A1" w:rsidRDefault="00D272A1" w:rsidP="00625992">
      <w:pPr>
        <w:rPr>
          <w:rFonts w:ascii="Arial" w:hAnsi="Arial" w:cs="Arial"/>
          <w:sz w:val="24"/>
          <w:szCs w:val="24"/>
        </w:rPr>
      </w:pPr>
    </w:p>
    <w:p w14:paraId="34791FDC" w14:textId="6FA4541A" w:rsidR="00D272A1" w:rsidRDefault="00D272A1" w:rsidP="00625992">
      <w:pPr>
        <w:rPr>
          <w:rFonts w:ascii="Arial" w:hAnsi="Arial" w:cs="Arial"/>
          <w:sz w:val="24"/>
          <w:szCs w:val="24"/>
        </w:rPr>
      </w:pPr>
      <w:r>
        <w:rPr>
          <w:rFonts w:ascii="Arial" w:hAnsi="Arial" w:cs="Arial"/>
          <w:sz w:val="24"/>
          <w:szCs w:val="24"/>
        </w:rPr>
        <w:lastRenderedPageBreak/>
        <w:t xml:space="preserve">Esta función se encarga de guardar cuantos tipos de documentos sean necesarios por iteración, tomando en cuenta el número de k dado desde el inicio el </w:t>
      </w:r>
      <w:proofErr w:type="spellStart"/>
      <w:r>
        <w:rPr>
          <w:rFonts w:ascii="Arial" w:hAnsi="Arial" w:cs="Arial"/>
          <w:sz w:val="24"/>
          <w:szCs w:val="24"/>
        </w:rPr>
        <w:t>numero</w:t>
      </w:r>
      <w:proofErr w:type="spellEnd"/>
      <w:r>
        <w:rPr>
          <w:rFonts w:ascii="Arial" w:hAnsi="Arial" w:cs="Arial"/>
          <w:sz w:val="24"/>
          <w:szCs w:val="24"/>
        </w:rPr>
        <w:t xml:space="preserve"> de base de datos y los datos finales de las iteraciones  </w:t>
      </w:r>
    </w:p>
    <w:p w14:paraId="467A5750" w14:textId="7F583CD0" w:rsidR="00D272A1" w:rsidRDefault="00D272A1" w:rsidP="00810AF2">
      <w:pPr>
        <w:jc w:val="center"/>
        <w:rPr>
          <w:rFonts w:ascii="Arial" w:hAnsi="Arial" w:cs="Arial"/>
          <w:sz w:val="24"/>
          <w:szCs w:val="24"/>
        </w:rPr>
      </w:pPr>
      <w:r>
        <w:rPr>
          <w:noProof/>
        </w:rPr>
        <w:drawing>
          <wp:inline distT="0" distB="0" distL="0" distR="0" wp14:anchorId="39E8217E" wp14:editId="4B6ED5AC">
            <wp:extent cx="5502219" cy="7105650"/>
            <wp:effectExtent l="0" t="0" r="0" b="0"/>
            <wp:docPr id="1331681813"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81813" name="Imagen 29" descr="Texto&#10;&#10;Descripción generada automá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03882" cy="7107798"/>
                    </a:xfrm>
                    <a:prstGeom prst="rect">
                      <a:avLst/>
                    </a:prstGeom>
                    <a:noFill/>
                    <a:ln>
                      <a:noFill/>
                    </a:ln>
                  </pic:spPr>
                </pic:pic>
              </a:graphicData>
            </a:graphic>
          </wp:inline>
        </w:drawing>
      </w:r>
    </w:p>
    <w:p w14:paraId="040A1449" w14:textId="7EABAAFC" w:rsidR="00810AF2" w:rsidRDefault="00810AF2" w:rsidP="00810AF2">
      <w:pPr>
        <w:pStyle w:val="Descripcin"/>
        <w:jc w:val="center"/>
        <w:rPr>
          <w:rFonts w:ascii="Arial" w:hAnsi="Arial" w:cs="Arial"/>
          <w:sz w:val="24"/>
          <w:szCs w:val="24"/>
        </w:rPr>
      </w:pPr>
      <w:bookmarkStart w:id="153" w:name="_Toc178537885"/>
      <w:r>
        <w:t xml:space="preserve">Figura  </w:t>
      </w:r>
      <w:r>
        <w:fldChar w:fldCharType="begin"/>
      </w:r>
      <w:r>
        <w:instrText xml:space="preserve"> SEQ Figura_ \* ARABIC </w:instrText>
      </w:r>
      <w:r>
        <w:fldChar w:fldCharType="separate"/>
      </w:r>
      <w:r w:rsidR="00B41012">
        <w:rPr>
          <w:noProof/>
        </w:rPr>
        <w:t>32</w:t>
      </w:r>
      <w:r>
        <w:fldChar w:fldCharType="end"/>
      </w:r>
      <w:r>
        <w:t xml:space="preserve"> Documentos necesarios por iteración</w:t>
      </w:r>
      <w:bookmarkEnd w:id="153"/>
    </w:p>
    <w:p w14:paraId="14EF9E0E" w14:textId="5509DC41" w:rsidR="00D272A1" w:rsidRPr="00E70914" w:rsidRDefault="00D272A1" w:rsidP="00625992">
      <w:pPr>
        <w:rPr>
          <w:rFonts w:ascii="Arial" w:hAnsi="Arial" w:cs="Arial"/>
          <w:b/>
          <w:bCs/>
          <w:sz w:val="24"/>
          <w:szCs w:val="24"/>
        </w:rPr>
      </w:pPr>
      <w:r w:rsidRPr="00E70914">
        <w:rPr>
          <w:rFonts w:ascii="Arial" w:hAnsi="Arial" w:cs="Arial"/>
          <w:b/>
          <w:bCs/>
          <w:sz w:val="24"/>
          <w:szCs w:val="24"/>
        </w:rPr>
        <w:lastRenderedPageBreak/>
        <w:t xml:space="preserve">Archivo view.py </w:t>
      </w:r>
    </w:p>
    <w:p w14:paraId="22D65A6C" w14:textId="18A7A92E" w:rsidR="00D272A1" w:rsidRDefault="00E33FB3" w:rsidP="00625992">
      <w:pPr>
        <w:rPr>
          <w:rFonts w:ascii="Arial" w:hAnsi="Arial" w:cs="Arial"/>
          <w:sz w:val="24"/>
          <w:szCs w:val="24"/>
        </w:rPr>
      </w:pPr>
      <w:r>
        <w:rPr>
          <w:rFonts w:ascii="Arial" w:hAnsi="Arial" w:cs="Arial"/>
          <w:sz w:val="24"/>
          <w:szCs w:val="24"/>
        </w:rPr>
        <w:t xml:space="preserve">Esta función nos muestra los resultados de la ejecución </w:t>
      </w:r>
    </w:p>
    <w:p w14:paraId="7BCA379D" w14:textId="033AF968" w:rsidR="00D272A1" w:rsidRDefault="00D272A1" w:rsidP="00625992">
      <w:pPr>
        <w:rPr>
          <w:rFonts w:ascii="Arial" w:hAnsi="Arial" w:cs="Arial"/>
          <w:sz w:val="24"/>
          <w:szCs w:val="24"/>
        </w:rPr>
      </w:pPr>
      <w:r>
        <w:rPr>
          <w:noProof/>
        </w:rPr>
        <w:drawing>
          <wp:inline distT="0" distB="0" distL="0" distR="0" wp14:anchorId="7C14B1BF" wp14:editId="070BB5B9">
            <wp:extent cx="5791835" cy="1891665"/>
            <wp:effectExtent l="0" t="0" r="0" b="0"/>
            <wp:docPr id="1283300874"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00874" name="Imagen 30" descr="Texto&#10;&#10;Descripción generada automá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91835" cy="1891665"/>
                    </a:xfrm>
                    <a:prstGeom prst="rect">
                      <a:avLst/>
                    </a:prstGeom>
                    <a:noFill/>
                    <a:ln>
                      <a:noFill/>
                    </a:ln>
                  </pic:spPr>
                </pic:pic>
              </a:graphicData>
            </a:graphic>
          </wp:inline>
        </w:drawing>
      </w:r>
    </w:p>
    <w:p w14:paraId="2B196AFB" w14:textId="59D3A6BD" w:rsidR="00810AF2" w:rsidRDefault="00810AF2" w:rsidP="00810AF2">
      <w:pPr>
        <w:pStyle w:val="Descripcin"/>
        <w:jc w:val="center"/>
        <w:rPr>
          <w:rFonts w:ascii="Arial" w:hAnsi="Arial" w:cs="Arial"/>
          <w:sz w:val="24"/>
          <w:szCs w:val="24"/>
        </w:rPr>
      </w:pPr>
      <w:bookmarkStart w:id="154" w:name="_Toc178537886"/>
      <w:r>
        <w:t xml:space="preserve">Figura  </w:t>
      </w:r>
      <w:r>
        <w:fldChar w:fldCharType="begin"/>
      </w:r>
      <w:r>
        <w:instrText xml:space="preserve"> SEQ Figura_ \* ARABIC </w:instrText>
      </w:r>
      <w:r>
        <w:fldChar w:fldCharType="separate"/>
      </w:r>
      <w:r w:rsidR="00B41012">
        <w:rPr>
          <w:noProof/>
        </w:rPr>
        <w:t>33</w:t>
      </w:r>
      <w:r>
        <w:fldChar w:fldCharType="end"/>
      </w:r>
      <w:r>
        <w:t xml:space="preserve"> Interfaz gráfica 1</w:t>
      </w:r>
      <w:bookmarkEnd w:id="154"/>
    </w:p>
    <w:p w14:paraId="0ADC3833" w14:textId="10F9B86F" w:rsidR="00E33FB3" w:rsidRDefault="00E33FB3" w:rsidP="00625992">
      <w:pPr>
        <w:rPr>
          <w:rFonts w:ascii="Arial" w:hAnsi="Arial" w:cs="Arial"/>
          <w:sz w:val="24"/>
          <w:szCs w:val="24"/>
        </w:rPr>
      </w:pPr>
      <w:r>
        <w:rPr>
          <w:noProof/>
        </w:rPr>
        <w:drawing>
          <wp:inline distT="0" distB="0" distL="0" distR="0" wp14:anchorId="572534FE" wp14:editId="19431465">
            <wp:extent cx="5791835" cy="4371340"/>
            <wp:effectExtent l="0" t="0" r="0" b="0"/>
            <wp:docPr id="1770824457"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24457" name="Imagen 31" descr="Texto&#10;&#10;Descripción generada automáticament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91835" cy="4371340"/>
                    </a:xfrm>
                    <a:prstGeom prst="rect">
                      <a:avLst/>
                    </a:prstGeom>
                    <a:noFill/>
                    <a:ln>
                      <a:noFill/>
                    </a:ln>
                  </pic:spPr>
                </pic:pic>
              </a:graphicData>
            </a:graphic>
          </wp:inline>
        </w:drawing>
      </w:r>
    </w:p>
    <w:p w14:paraId="05134D0A" w14:textId="3D02BC78" w:rsidR="00810AF2" w:rsidRDefault="00810AF2" w:rsidP="00810AF2">
      <w:pPr>
        <w:pStyle w:val="Descripcin"/>
        <w:jc w:val="center"/>
        <w:rPr>
          <w:rFonts w:ascii="Arial" w:hAnsi="Arial" w:cs="Arial"/>
          <w:sz w:val="24"/>
          <w:szCs w:val="24"/>
        </w:rPr>
      </w:pPr>
      <w:bookmarkStart w:id="155" w:name="_Toc178537887"/>
      <w:r>
        <w:t xml:space="preserve">Figura  </w:t>
      </w:r>
      <w:r>
        <w:fldChar w:fldCharType="begin"/>
      </w:r>
      <w:r>
        <w:instrText xml:space="preserve"> SEQ Figura_ \* ARABIC </w:instrText>
      </w:r>
      <w:r>
        <w:fldChar w:fldCharType="separate"/>
      </w:r>
      <w:r w:rsidR="00B41012">
        <w:rPr>
          <w:noProof/>
        </w:rPr>
        <w:t>34</w:t>
      </w:r>
      <w:r>
        <w:fldChar w:fldCharType="end"/>
      </w:r>
      <w:r>
        <w:t xml:space="preserve"> </w:t>
      </w:r>
      <w:r w:rsidRPr="00A70B2A">
        <w:t xml:space="preserve">Interfaz gráfica </w:t>
      </w:r>
      <w:r>
        <w:t>2</w:t>
      </w:r>
      <w:bookmarkEnd w:id="155"/>
    </w:p>
    <w:p w14:paraId="014CE71A" w14:textId="1025CFE8" w:rsidR="00E33FB3" w:rsidRDefault="00E33FB3" w:rsidP="00625992">
      <w:pPr>
        <w:rPr>
          <w:rFonts w:ascii="Arial" w:hAnsi="Arial" w:cs="Arial"/>
          <w:sz w:val="24"/>
          <w:szCs w:val="24"/>
        </w:rPr>
      </w:pPr>
      <w:r>
        <w:rPr>
          <w:noProof/>
        </w:rPr>
        <w:lastRenderedPageBreak/>
        <w:drawing>
          <wp:inline distT="0" distB="0" distL="0" distR="0" wp14:anchorId="15A5A092" wp14:editId="55CB28C0">
            <wp:extent cx="5791835" cy="2182495"/>
            <wp:effectExtent l="0" t="0" r="0" b="0"/>
            <wp:docPr id="1850619112"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19112" name="Imagen 32" descr="Texto&#10;&#10;Descripción generada automáticament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91835" cy="2182495"/>
                    </a:xfrm>
                    <a:prstGeom prst="rect">
                      <a:avLst/>
                    </a:prstGeom>
                    <a:noFill/>
                    <a:ln>
                      <a:noFill/>
                    </a:ln>
                  </pic:spPr>
                </pic:pic>
              </a:graphicData>
            </a:graphic>
          </wp:inline>
        </w:drawing>
      </w:r>
    </w:p>
    <w:p w14:paraId="1B8BAB96" w14:textId="37403E6B" w:rsidR="00810AF2" w:rsidRDefault="00810AF2" w:rsidP="00810AF2">
      <w:pPr>
        <w:pStyle w:val="Descripcin"/>
        <w:jc w:val="center"/>
        <w:rPr>
          <w:rFonts w:ascii="Arial" w:hAnsi="Arial" w:cs="Arial"/>
          <w:sz w:val="24"/>
          <w:szCs w:val="24"/>
        </w:rPr>
      </w:pPr>
      <w:bookmarkStart w:id="156" w:name="_Toc178537888"/>
      <w:r>
        <w:t xml:space="preserve">Figura  </w:t>
      </w:r>
      <w:r>
        <w:fldChar w:fldCharType="begin"/>
      </w:r>
      <w:r>
        <w:instrText xml:space="preserve"> SEQ Figura_ \* ARABIC </w:instrText>
      </w:r>
      <w:r>
        <w:fldChar w:fldCharType="separate"/>
      </w:r>
      <w:r w:rsidR="00B41012">
        <w:rPr>
          <w:noProof/>
        </w:rPr>
        <w:t>35</w:t>
      </w:r>
      <w:r>
        <w:fldChar w:fldCharType="end"/>
      </w:r>
      <w:r>
        <w:t xml:space="preserve"> </w:t>
      </w:r>
      <w:r w:rsidRPr="00C27602">
        <w:t xml:space="preserve">Interfaz gráfica </w:t>
      </w:r>
      <w:r>
        <w:t>3</w:t>
      </w:r>
      <w:bookmarkEnd w:id="156"/>
    </w:p>
    <w:p w14:paraId="658885D1" w14:textId="453E9FE0" w:rsidR="00E33FB3" w:rsidRDefault="00E33FB3" w:rsidP="00625992">
      <w:pPr>
        <w:rPr>
          <w:rFonts w:ascii="Arial" w:hAnsi="Arial" w:cs="Arial"/>
          <w:sz w:val="24"/>
          <w:szCs w:val="24"/>
        </w:rPr>
      </w:pPr>
      <w:r>
        <w:rPr>
          <w:noProof/>
        </w:rPr>
        <w:drawing>
          <wp:inline distT="0" distB="0" distL="0" distR="0" wp14:anchorId="0E882F1E" wp14:editId="7077A177">
            <wp:extent cx="5791835" cy="4559935"/>
            <wp:effectExtent l="0" t="0" r="0" b="0"/>
            <wp:docPr id="1609305112"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05112" name="Imagen 33" descr="Texto&#10;&#10;Descripción generada automá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91835" cy="4559935"/>
                    </a:xfrm>
                    <a:prstGeom prst="rect">
                      <a:avLst/>
                    </a:prstGeom>
                    <a:noFill/>
                    <a:ln>
                      <a:noFill/>
                    </a:ln>
                  </pic:spPr>
                </pic:pic>
              </a:graphicData>
            </a:graphic>
          </wp:inline>
        </w:drawing>
      </w:r>
    </w:p>
    <w:p w14:paraId="47DBBC85" w14:textId="66475520" w:rsidR="00E33FB3" w:rsidRDefault="00810AF2" w:rsidP="00810AF2">
      <w:pPr>
        <w:pStyle w:val="Descripcin"/>
        <w:jc w:val="center"/>
        <w:rPr>
          <w:rFonts w:ascii="Arial" w:hAnsi="Arial" w:cs="Arial"/>
          <w:sz w:val="24"/>
          <w:szCs w:val="24"/>
        </w:rPr>
      </w:pPr>
      <w:bookmarkStart w:id="157" w:name="_Toc178537889"/>
      <w:r>
        <w:t xml:space="preserve">Figura  </w:t>
      </w:r>
      <w:r>
        <w:fldChar w:fldCharType="begin"/>
      </w:r>
      <w:r>
        <w:instrText xml:space="preserve"> SEQ Figura_ \* ARABIC </w:instrText>
      </w:r>
      <w:r>
        <w:fldChar w:fldCharType="separate"/>
      </w:r>
      <w:r w:rsidR="00B41012">
        <w:rPr>
          <w:noProof/>
        </w:rPr>
        <w:t>36</w:t>
      </w:r>
      <w:r>
        <w:fldChar w:fldCharType="end"/>
      </w:r>
      <w:r>
        <w:t xml:space="preserve"> </w:t>
      </w:r>
      <w:r w:rsidRPr="008B63A0">
        <w:t xml:space="preserve">Interfaz gráfica </w:t>
      </w:r>
      <w:r>
        <w:t>4</w:t>
      </w:r>
      <w:bookmarkEnd w:id="157"/>
    </w:p>
    <w:p w14:paraId="3C4EBC18" w14:textId="77777777" w:rsidR="00E33FB3" w:rsidRDefault="00E33FB3" w:rsidP="00625992">
      <w:pPr>
        <w:rPr>
          <w:rFonts w:ascii="Arial" w:hAnsi="Arial" w:cs="Arial"/>
          <w:sz w:val="24"/>
          <w:szCs w:val="24"/>
        </w:rPr>
      </w:pPr>
    </w:p>
    <w:p w14:paraId="1D01C404" w14:textId="77777777" w:rsidR="00E33FB3" w:rsidRDefault="00E33FB3" w:rsidP="00625992">
      <w:pPr>
        <w:rPr>
          <w:rFonts w:ascii="Arial" w:hAnsi="Arial" w:cs="Arial"/>
          <w:sz w:val="24"/>
          <w:szCs w:val="24"/>
        </w:rPr>
      </w:pPr>
    </w:p>
    <w:p w14:paraId="39BA0CBE" w14:textId="77777777" w:rsidR="00E33FB3" w:rsidRDefault="00E33FB3" w:rsidP="00625992">
      <w:pPr>
        <w:rPr>
          <w:rFonts w:ascii="Arial" w:hAnsi="Arial" w:cs="Arial"/>
          <w:sz w:val="24"/>
          <w:szCs w:val="24"/>
        </w:rPr>
      </w:pPr>
    </w:p>
    <w:p w14:paraId="78A9CF5E" w14:textId="67C989D8" w:rsidR="00D272A1" w:rsidRDefault="00E33FB3" w:rsidP="00625992">
      <w:pPr>
        <w:rPr>
          <w:rFonts w:ascii="Arial" w:hAnsi="Arial" w:cs="Arial"/>
          <w:sz w:val="24"/>
          <w:szCs w:val="24"/>
        </w:rPr>
      </w:pPr>
      <w:r>
        <w:rPr>
          <w:rFonts w:ascii="Arial" w:hAnsi="Arial" w:cs="Arial"/>
          <w:sz w:val="24"/>
          <w:szCs w:val="24"/>
        </w:rPr>
        <w:t xml:space="preserve">Y se mostrara la siguiente vista </w:t>
      </w:r>
    </w:p>
    <w:p w14:paraId="267621D3" w14:textId="08C8A134" w:rsidR="00E33FB3" w:rsidRDefault="00E33FB3" w:rsidP="00625992">
      <w:pPr>
        <w:rPr>
          <w:rFonts w:ascii="Arial" w:hAnsi="Arial" w:cs="Arial"/>
          <w:sz w:val="24"/>
          <w:szCs w:val="24"/>
        </w:rPr>
      </w:pPr>
      <w:r>
        <w:rPr>
          <w:noProof/>
        </w:rPr>
        <w:drawing>
          <wp:inline distT="0" distB="0" distL="0" distR="0" wp14:anchorId="4A9BF8A2" wp14:editId="775393A9">
            <wp:extent cx="5557962" cy="4078439"/>
            <wp:effectExtent l="0" t="0" r="0" b="0"/>
            <wp:docPr id="99296794" name="Imagen 3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6794" name="Imagen 39" descr="Interfaz de usuario gráfica, Aplicación&#10;&#10;Descripción generada automáticamen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3419" cy="4089781"/>
                    </a:xfrm>
                    <a:prstGeom prst="rect">
                      <a:avLst/>
                    </a:prstGeom>
                    <a:noFill/>
                    <a:ln>
                      <a:noFill/>
                    </a:ln>
                  </pic:spPr>
                </pic:pic>
              </a:graphicData>
            </a:graphic>
          </wp:inline>
        </w:drawing>
      </w:r>
    </w:p>
    <w:p w14:paraId="01569A47" w14:textId="115F2D2F" w:rsidR="00810AF2" w:rsidRDefault="00810AF2" w:rsidP="00810AF2">
      <w:pPr>
        <w:pStyle w:val="Descripcin"/>
        <w:jc w:val="center"/>
        <w:rPr>
          <w:rFonts w:ascii="Arial" w:hAnsi="Arial" w:cs="Arial"/>
          <w:sz w:val="24"/>
          <w:szCs w:val="24"/>
        </w:rPr>
      </w:pPr>
      <w:bookmarkStart w:id="158" w:name="_Toc178537890"/>
      <w:r>
        <w:t xml:space="preserve">Figura  </w:t>
      </w:r>
      <w:r>
        <w:fldChar w:fldCharType="begin"/>
      </w:r>
      <w:r>
        <w:instrText xml:space="preserve"> SEQ Figura_ \* ARABIC </w:instrText>
      </w:r>
      <w:r>
        <w:fldChar w:fldCharType="separate"/>
      </w:r>
      <w:r w:rsidR="00B41012">
        <w:rPr>
          <w:noProof/>
        </w:rPr>
        <w:t>37</w:t>
      </w:r>
      <w:r>
        <w:fldChar w:fldCharType="end"/>
      </w:r>
      <w:r>
        <w:t xml:space="preserve"> Vista total de iteraciones</w:t>
      </w:r>
      <w:bookmarkEnd w:id="158"/>
    </w:p>
    <w:p w14:paraId="56B281E9" w14:textId="77777777" w:rsidR="00E33FB3" w:rsidRDefault="00E33FB3" w:rsidP="00625992">
      <w:pPr>
        <w:rPr>
          <w:rFonts w:ascii="Arial" w:hAnsi="Arial" w:cs="Arial"/>
          <w:sz w:val="24"/>
          <w:szCs w:val="24"/>
        </w:rPr>
      </w:pPr>
    </w:p>
    <w:p w14:paraId="2CDC04E2" w14:textId="77777777" w:rsidR="00E33FB3" w:rsidRDefault="00E33FB3" w:rsidP="00625992">
      <w:pPr>
        <w:rPr>
          <w:rFonts w:ascii="Arial" w:hAnsi="Arial" w:cs="Arial"/>
          <w:sz w:val="24"/>
          <w:szCs w:val="24"/>
        </w:rPr>
      </w:pPr>
    </w:p>
    <w:p w14:paraId="0DC47133" w14:textId="77777777" w:rsidR="00E33FB3" w:rsidRDefault="00E33FB3" w:rsidP="00625992">
      <w:pPr>
        <w:rPr>
          <w:rFonts w:ascii="Arial" w:hAnsi="Arial" w:cs="Arial"/>
          <w:sz w:val="24"/>
          <w:szCs w:val="24"/>
        </w:rPr>
      </w:pPr>
    </w:p>
    <w:p w14:paraId="1ECE2AA5" w14:textId="77777777" w:rsidR="00E33FB3" w:rsidRDefault="00E33FB3" w:rsidP="00625992">
      <w:pPr>
        <w:rPr>
          <w:rFonts w:ascii="Arial" w:hAnsi="Arial" w:cs="Arial"/>
          <w:sz w:val="24"/>
          <w:szCs w:val="24"/>
        </w:rPr>
      </w:pPr>
    </w:p>
    <w:p w14:paraId="069AE52A" w14:textId="405584F8" w:rsidR="00D272A1" w:rsidRDefault="00D272A1" w:rsidP="00625992">
      <w:pPr>
        <w:rPr>
          <w:rFonts w:ascii="Arial" w:hAnsi="Arial" w:cs="Arial"/>
          <w:sz w:val="24"/>
          <w:szCs w:val="24"/>
        </w:rPr>
      </w:pPr>
    </w:p>
    <w:p w14:paraId="0228B619" w14:textId="77777777" w:rsidR="00D272A1" w:rsidRDefault="00D272A1" w:rsidP="00625992">
      <w:pPr>
        <w:rPr>
          <w:rFonts w:ascii="Arial" w:hAnsi="Arial" w:cs="Arial"/>
          <w:sz w:val="24"/>
          <w:szCs w:val="24"/>
        </w:rPr>
      </w:pPr>
    </w:p>
    <w:p w14:paraId="6A70DA3A" w14:textId="58E796B1" w:rsidR="00D272A1" w:rsidRDefault="00D272A1" w:rsidP="00625992">
      <w:pPr>
        <w:rPr>
          <w:rFonts w:ascii="Arial" w:hAnsi="Arial" w:cs="Arial"/>
          <w:sz w:val="24"/>
          <w:szCs w:val="24"/>
        </w:rPr>
      </w:pPr>
    </w:p>
    <w:p w14:paraId="2446E302" w14:textId="77777777" w:rsidR="00D272A1" w:rsidRDefault="00D272A1" w:rsidP="00625992">
      <w:pPr>
        <w:rPr>
          <w:rFonts w:ascii="Arial" w:hAnsi="Arial" w:cs="Arial"/>
          <w:sz w:val="24"/>
          <w:szCs w:val="24"/>
        </w:rPr>
      </w:pPr>
    </w:p>
    <w:p w14:paraId="0DDE571B" w14:textId="32B931F3" w:rsidR="00D272A1" w:rsidRDefault="00D272A1" w:rsidP="00625992">
      <w:pPr>
        <w:rPr>
          <w:rFonts w:ascii="Arial" w:hAnsi="Arial" w:cs="Arial"/>
          <w:sz w:val="24"/>
          <w:szCs w:val="24"/>
        </w:rPr>
      </w:pPr>
    </w:p>
    <w:p w14:paraId="683A6FE9" w14:textId="77777777" w:rsidR="00E33FB3" w:rsidRDefault="00E33FB3" w:rsidP="00625992">
      <w:pPr>
        <w:rPr>
          <w:rFonts w:ascii="Arial" w:hAnsi="Arial" w:cs="Arial"/>
          <w:sz w:val="24"/>
          <w:szCs w:val="24"/>
        </w:rPr>
      </w:pPr>
    </w:p>
    <w:p w14:paraId="2FCF9757" w14:textId="77777777" w:rsidR="00E33FB3" w:rsidRDefault="00E33FB3" w:rsidP="00625992">
      <w:pPr>
        <w:rPr>
          <w:rFonts w:ascii="Arial" w:hAnsi="Arial" w:cs="Arial"/>
          <w:sz w:val="24"/>
          <w:szCs w:val="24"/>
        </w:rPr>
      </w:pPr>
    </w:p>
    <w:p w14:paraId="3D2C3591" w14:textId="298749B5" w:rsidR="00E33FB3" w:rsidRDefault="00E33FB3" w:rsidP="00625992">
      <w:pPr>
        <w:rPr>
          <w:rFonts w:ascii="Arial" w:hAnsi="Arial" w:cs="Arial"/>
          <w:sz w:val="24"/>
          <w:szCs w:val="24"/>
        </w:rPr>
      </w:pPr>
      <w:r>
        <w:rPr>
          <w:rFonts w:ascii="Arial" w:hAnsi="Arial" w:cs="Arial"/>
          <w:sz w:val="24"/>
          <w:szCs w:val="24"/>
        </w:rPr>
        <w:lastRenderedPageBreak/>
        <w:t>Muestra la ventana de inicio para inicializar el valor de las k y enviar la ejecución de k-</w:t>
      </w:r>
      <w:proofErr w:type="spellStart"/>
      <w:r>
        <w:rPr>
          <w:rFonts w:ascii="Arial" w:hAnsi="Arial" w:cs="Arial"/>
          <w:sz w:val="24"/>
          <w:szCs w:val="24"/>
        </w:rPr>
        <w:t>prototype</w:t>
      </w:r>
      <w:proofErr w:type="spellEnd"/>
    </w:p>
    <w:p w14:paraId="227C1647" w14:textId="5C54A4B7" w:rsidR="00D272A1" w:rsidRDefault="00D272A1" w:rsidP="00E33FB3">
      <w:pPr>
        <w:jc w:val="center"/>
        <w:rPr>
          <w:rFonts w:ascii="Arial" w:hAnsi="Arial" w:cs="Arial"/>
          <w:sz w:val="24"/>
          <w:szCs w:val="24"/>
        </w:rPr>
      </w:pPr>
      <w:r>
        <w:rPr>
          <w:noProof/>
        </w:rPr>
        <w:drawing>
          <wp:inline distT="0" distB="0" distL="0" distR="0" wp14:anchorId="793152E3" wp14:editId="594EC957">
            <wp:extent cx="5753792" cy="4564049"/>
            <wp:effectExtent l="0" t="0" r="0" b="0"/>
            <wp:docPr id="1981534553"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34553" name="Imagen 34" descr="Texto&#10;&#10;Descripción generada automáticament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5696" cy="4573492"/>
                    </a:xfrm>
                    <a:prstGeom prst="rect">
                      <a:avLst/>
                    </a:prstGeom>
                    <a:noFill/>
                    <a:ln>
                      <a:noFill/>
                    </a:ln>
                  </pic:spPr>
                </pic:pic>
              </a:graphicData>
            </a:graphic>
          </wp:inline>
        </w:drawing>
      </w:r>
    </w:p>
    <w:p w14:paraId="28980991" w14:textId="146C41DB" w:rsidR="00810AF2" w:rsidRDefault="00C91780" w:rsidP="00C91780">
      <w:pPr>
        <w:pStyle w:val="Descripcin"/>
        <w:jc w:val="center"/>
        <w:rPr>
          <w:rFonts w:ascii="Arial" w:hAnsi="Arial" w:cs="Arial"/>
          <w:sz w:val="24"/>
          <w:szCs w:val="24"/>
        </w:rPr>
      </w:pPr>
      <w:bookmarkStart w:id="159" w:name="_Toc178537891"/>
      <w:r>
        <w:t xml:space="preserve">Figura  </w:t>
      </w:r>
      <w:r>
        <w:fldChar w:fldCharType="begin"/>
      </w:r>
      <w:r>
        <w:instrText xml:space="preserve"> SEQ Figura_ \* ARABIC </w:instrText>
      </w:r>
      <w:r>
        <w:fldChar w:fldCharType="separate"/>
      </w:r>
      <w:r w:rsidR="00B41012">
        <w:rPr>
          <w:noProof/>
        </w:rPr>
        <w:t>38</w:t>
      </w:r>
      <w:r>
        <w:fldChar w:fldCharType="end"/>
      </w:r>
      <w:r>
        <w:t xml:space="preserve"> Vista principal</w:t>
      </w:r>
      <w:bookmarkEnd w:id="159"/>
    </w:p>
    <w:p w14:paraId="65F22C8F" w14:textId="3F851257" w:rsidR="00E33FB3" w:rsidRDefault="00E33FB3" w:rsidP="00E33FB3">
      <w:pPr>
        <w:rPr>
          <w:rFonts w:ascii="Arial" w:hAnsi="Arial" w:cs="Arial"/>
          <w:sz w:val="24"/>
          <w:szCs w:val="24"/>
        </w:rPr>
      </w:pPr>
      <w:r>
        <w:rPr>
          <w:rFonts w:ascii="Arial" w:hAnsi="Arial" w:cs="Arial"/>
          <w:sz w:val="24"/>
          <w:szCs w:val="24"/>
        </w:rPr>
        <w:t xml:space="preserve">Se vera de la siguiente manera </w:t>
      </w:r>
    </w:p>
    <w:p w14:paraId="546A3DB3" w14:textId="799E0CF0" w:rsidR="00E33FB3" w:rsidRDefault="00E33FB3" w:rsidP="00E33FB3">
      <w:pPr>
        <w:rPr>
          <w:rFonts w:ascii="Arial" w:hAnsi="Arial" w:cs="Arial"/>
          <w:sz w:val="24"/>
          <w:szCs w:val="24"/>
        </w:rPr>
      </w:pPr>
      <w:r>
        <w:rPr>
          <w:noProof/>
        </w:rPr>
        <w:drawing>
          <wp:inline distT="0" distB="0" distL="0" distR="0" wp14:anchorId="46094929" wp14:editId="2C1E8066">
            <wp:extent cx="5791835" cy="1171575"/>
            <wp:effectExtent l="0" t="0" r="0" b="0"/>
            <wp:docPr id="283927591" name="Imagen 40"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27591" name="Imagen 40" descr="Imagen que contiene Texto&#10;&#10;Descripción generada automá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1835" cy="1171575"/>
                    </a:xfrm>
                    <a:prstGeom prst="rect">
                      <a:avLst/>
                    </a:prstGeom>
                    <a:noFill/>
                    <a:ln>
                      <a:noFill/>
                    </a:ln>
                  </pic:spPr>
                </pic:pic>
              </a:graphicData>
            </a:graphic>
          </wp:inline>
        </w:drawing>
      </w:r>
    </w:p>
    <w:p w14:paraId="3270E35E" w14:textId="0FB7F106" w:rsidR="00D272A1" w:rsidRDefault="00C91780" w:rsidP="00C91780">
      <w:pPr>
        <w:pStyle w:val="Descripcin"/>
        <w:jc w:val="center"/>
        <w:rPr>
          <w:rFonts w:ascii="Arial" w:hAnsi="Arial" w:cs="Arial"/>
          <w:sz w:val="24"/>
          <w:szCs w:val="24"/>
        </w:rPr>
      </w:pPr>
      <w:bookmarkStart w:id="160" w:name="_Toc178537892"/>
      <w:r>
        <w:t xml:space="preserve">Figura  </w:t>
      </w:r>
      <w:r>
        <w:fldChar w:fldCharType="begin"/>
      </w:r>
      <w:r>
        <w:instrText xml:space="preserve"> SEQ Figura_ \* ARABIC </w:instrText>
      </w:r>
      <w:r>
        <w:fldChar w:fldCharType="separate"/>
      </w:r>
      <w:r w:rsidR="00B41012">
        <w:rPr>
          <w:noProof/>
        </w:rPr>
        <w:t>39</w:t>
      </w:r>
      <w:r>
        <w:fldChar w:fldCharType="end"/>
      </w:r>
      <w:r>
        <w:t xml:space="preserve"> Vista inicialización de ventana principal</w:t>
      </w:r>
      <w:bookmarkEnd w:id="160"/>
    </w:p>
    <w:p w14:paraId="4947E3FA" w14:textId="77777777" w:rsidR="00E33FB3" w:rsidRDefault="00E33FB3" w:rsidP="00625992">
      <w:pPr>
        <w:rPr>
          <w:rFonts w:ascii="Arial" w:hAnsi="Arial" w:cs="Arial"/>
          <w:sz w:val="24"/>
          <w:szCs w:val="24"/>
        </w:rPr>
      </w:pPr>
    </w:p>
    <w:p w14:paraId="6CBD16EB" w14:textId="77777777" w:rsidR="00E33FB3" w:rsidRDefault="00E33FB3" w:rsidP="00625992">
      <w:pPr>
        <w:rPr>
          <w:rFonts w:ascii="Arial" w:hAnsi="Arial" w:cs="Arial"/>
          <w:sz w:val="24"/>
          <w:szCs w:val="24"/>
        </w:rPr>
      </w:pPr>
    </w:p>
    <w:p w14:paraId="3C540E6C" w14:textId="77777777" w:rsidR="00E33FB3" w:rsidRDefault="00E33FB3" w:rsidP="00625992">
      <w:pPr>
        <w:rPr>
          <w:rFonts w:ascii="Arial" w:hAnsi="Arial" w:cs="Arial"/>
          <w:sz w:val="24"/>
          <w:szCs w:val="24"/>
        </w:rPr>
      </w:pPr>
    </w:p>
    <w:p w14:paraId="1FF3E859" w14:textId="2450D69F" w:rsidR="00E33FB3" w:rsidRDefault="00E33FB3" w:rsidP="00625992">
      <w:pPr>
        <w:rPr>
          <w:rFonts w:ascii="Arial" w:hAnsi="Arial" w:cs="Arial"/>
          <w:sz w:val="24"/>
          <w:szCs w:val="24"/>
        </w:rPr>
      </w:pPr>
      <w:r>
        <w:rPr>
          <w:rFonts w:ascii="Arial" w:hAnsi="Arial" w:cs="Arial"/>
          <w:sz w:val="24"/>
          <w:szCs w:val="24"/>
        </w:rPr>
        <w:lastRenderedPageBreak/>
        <w:t xml:space="preserve">Nos mostrara el aviso de máximas iteraciones </w:t>
      </w:r>
    </w:p>
    <w:p w14:paraId="3F30D1CD" w14:textId="29309EC6" w:rsidR="00D272A1" w:rsidRDefault="00D272A1" w:rsidP="00625992">
      <w:pPr>
        <w:rPr>
          <w:rFonts w:ascii="Arial" w:hAnsi="Arial" w:cs="Arial"/>
          <w:sz w:val="24"/>
          <w:szCs w:val="24"/>
        </w:rPr>
      </w:pPr>
      <w:r>
        <w:rPr>
          <w:noProof/>
        </w:rPr>
        <w:drawing>
          <wp:inline distT="0" distB="0" distL="0" distR="0" wp14:anchorId="38BAD153" wp14:editId="4172CFB0">
            <wp:extent cx="5791835" cy="3954145"/>
            <wp:effectExtent l="0" t="0" r="0" b="0"/>
            <wp:docPr id="1201816606" name="Imagen 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16606" name="Imagen 35" descr="Texto&#10;&#10;Descripción generada automáticament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91835" cy="3954145"/>
                    </a:xfrm>
                    <a:prstGeom prst="rect">
                      <a:avLst/>
                    </a:prstGeom>
                    <a:noFill/>
                    <a:ln>
                      <a:noFill/>
                    </a:ln>
                  </pic:spPr>
                </pic:pic>
              </a:graphicData>
            </a:graphic>
          </wp:inline>
        </w:drawing>
      </w:r>
    </w:p>
    <w:p w14:paraId="4CA9A892" w14:textId="0F218DEB" w:rsidR="00C91780" w:rsidRDefault="00C91780" w:rsidP="00C91780">
      <w:pPr>
        <w:pStyle w:val="Descripcin"/>
        <w:jc w:val="center"/>
        <w:rPr>
          <w:rFonts w:ascii="Arial" w:hAnsi="Arial" w:cs="Arial"/>
          <w:sz w:val="24"/>
          <w:szCs w:val="24"/>
        </w:rPr>
      </w:pPr>
      <w:bookmarkStart w:id="161" w:name="_Toc178537893"/>
      <w:r>
        <w:t xml:space="preserve">Figura  </w:t>
      </w:r>
      <w:r>
        <w:fldChar w:fldCharType="begin"/>
      </w:r>
      <w:r>
        <w:instrText xml:space="preserve"> SEQ Figura_ \* ARABIC </w:instrText>
      </w:r>
      <w:r>
        <w:fldChar w:fldCharType="separate"/>
      </w:r>
      <w:r w:rsidR="00B41012">
        <w:rPr>
          <w:noProof/>
        </w:rPr>
        <w:t>40</w:t>
      </w:r>
      <w:r>
        <w:fldChar w:fldCharType="end"/>
      </w:r>
      <w:r>
        <w:t xml:space="preserve"> Error de la base de datos</w:t>
      </w:r>
      <w:bookmarkEnd w:id="161"/>
    </w:p>
    <w:p w14:paraId="42AF3ABB" w14:textId="6750CE5A" w:rsidR="00E33FB3" w:rsidRDefault="00E33FB3" w:rsidP="00625992">
      <w:pPr>
        <w:rPr>
          <w:rFonts w:ascii="Arial" w:hAnsi="Arial" w:cs="Arial"/>
          <w:sz w:val="24"/>
          <w:szCs w:val="24"/>
        </w:rPr>
      </w:pPr>
      <w:r>
        <w:rPr>
          <w:rFonts w:ascii="Arial" w:hAnsi="Arial" w:cs="Arial"/>
          <w:sz w:val="24"/>
          <w:szCs w:val="24"/>
        </w:rPr>
        <w:t xml:space="preserve">Se mostrará de la siguiente manera </w:t>
      </w:r>
    </w:p>
    <w:p w14:paraId="0E87BAA5" w14:textId="41D73AF7" w:rsidR="00E33FB3" w:rsidRDefault="00E33FB3" w:rsidP="00625992">
      <w:pPr>
        <w:rPr>
          <w:rFonts w:ascii="Arial" w:hAnsi="Arial" w:cs="Arial"/>
          <w:sz w:val="24"/>
          <w:szCs w:val="24"/>
        </w:rPr>
      </w:pPr>
      <w:r>
        <w:rPr>
          <w:noProof/>
        </w:rPr>
        <w:drawing>
          <wp:inline distT="0" distB="0" distL="0" distR="0" wp14:anchorId="158A053B" wp14:editId="78FDDDE2">
            <wp:extent cx="5422900" cy="1645920"/>
            <wp:effectExtent l="0" t="0" r="0" b="0"/>
            <wp:docPr id="717186335" name="Imagen 4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86335" name="Imagen 41" descr="Interfaz de usuario gráfica, Texto, Aplicación&#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22900" cy="1645920"/>
                    </a:xfrm>
                    <a:prstGeom prst="rect">
                      <a:avLst/>
                    </a:prstGeom>
                    <a:noFill/>
                    <a:ln>
                      <a:noFill/>
                    </a:ln>
                  </pic:spPr>
                </pic:pic>
              </a:graphicData>
            </a:graphic>
          </wp:inline>
        </w:drawing>
      </w:r>
    </w:p>
    <w:p w14:paraId="3E18D276" w14:textId="00A3EECF" w:rsidR="00E33FB3" w:rsidRDefault="00C91780" w:rsidP="00C91780">
      <w:pPr>
        <w:pStyle w:val="Descripcin"/>
        <w:jc w:val="center"/>
        <w:rPr>
          <w:rFonts w:ascii="Arial" w:hAnsi="Arial" w:cs="Arial"/>
          <w:sz w:val="24"/>
          <w:szCs w:val="24"/>
        </w:rPr>
      </w:pPr>
      <w:bookmarkStart w:id="162" w:name="_Toc178537894"/>
      <w:r>
        <w:t xml:space="preserve">Figura  </w:t>
      </w:r>
      <w:r>
        <w:fldChar w:fldCharType="begin"/>
      </w:r>
      <w:r>
        <w:instrText xml:space="preserve"> SEQ Figura_ \* ARABIC </w:instrText>
      </w:r>
      <w:r>
        <w:fldChar w:fldCharType="separate"/>
      </w:r>
      <w:r w:rsidR="00B41012">
        <w:rPr>
          <w:noProof/>
        </w:rPr>
        <w:t>41</w:t>
      </w:r>
      <w:r>
        <w:fldChar w:fldCharType="end"/>
      </w:r>
      <w:r>
        <w:t xml:space="preserve"> Aviso repetir proceso</w:t>
      </w:r>
      <w:bookmarkEnd w:id="162"/>
    </w:p>
    <w:p w14:paraId="4972D92A" w14:textId="77777777" w:rsidR="00D272A1" w:rsidRPr="00CD520D" w:rsidRDefault="00D272A1" w:rsidP="00625992">
      <w:pPr>
        <w:rPr>
          <w:rFonts w:ascii="Arial" w:hAnsi="Arial" w:cs="Arial"/>
          <w:sz w:val="24"/>
          <w:szCs w:val="24"/>
        </w:rPr>
      </w:pPr>
    </w:p>
    <w:p w14:paraId="01857C67" w14:textId="44FF2FDF" w:rsidR="00136263" w:rsidRDefault="00136263" w:rsidP="00136263">
      <w:pPr>
        <w:pStyle w:val="Ttulo2"/>
      </w:pPr>
      <w:bookmarkStart w:id="163" w:name="_Toc178547316"/>
      <w:r>
        <w:t>Etapa de pruebas</w:t>
      </w:r>
      <w:bookmarkEnd w:id="163"/>
    </w:p>
    <w:p w14:paraId="2C9759F5" w14:textId="77777777" w:rsidR="00136263" w:rsidRDefault="00136263" w:rsidP="00136263"/>
    <w:p w14:paraId="5C249342" w14:textId="77777777" w:rsidR="00EB35EC" w:rsidRPr="005A1F2C" w:rsidRDefault="00EB35EC" w:rsidP="005A1F2C"/>
    <w:p w14:paraId="1FD48531" w14:textId="2CF9AABF" w:rsidR="00F87C0D" w:rsidRPr="00F87C0D" w:rsidRDefault="00F87C0D" w:rsidP="00372ECF">
      <w:pPr>
        <w:pStyle w:val="Ttulo1"/>
        <w:spacing w:line="360" w:lineRule="auto"/>
      </w:pPr>
      <w:bookmarkStart w:id="164" w:name="_Toc162863693"/>
      <w:bookmarkStart w:id="165" w:name="_Toc178547317"/>
      <w:r w:rsidRPr="00463F5B">
        <w:lastRenderedPageBreak/>
        <w:t>Resultados</w:t>
      </w:r>
      <w:bookmarkEnd w:id="164"/>
      <w:bookmarkEnd w:id="165"/>
    </w:p>
    <w:p w14:paraId="0D30DD63" w14:textId="1CE51A93" w:rsidR="00F87C0D" w:rsidRDefault="00136263" w:rsidP="00136263">
      <w:pPr>
        <w:pStyle w:val="Ttulo2"/>
      </w:pPr>
      <w:bookmarkStart w:id="166" w:name="_Toc178547318"/>
      <w:r>
        <w:t>Vista de usuario</w:t>
      </w:r>
      <w:bookmarkEnd w:id="166"/>
    </w:p>
    <w:p w14:paraId="673D73B1" w14:textId="2F79005A" w:rsidR="00EB776C" w:rsidRDefault="00EB776C" w:rsidP="00EB776C">
      <w:r>
        <w:t xml:space="preserve">Iniciamos subiendo los archivos a esta parte del programa: </w:t>
      </w:r>
    </w:p>
    <w:p w14:paraId="72F9CB2B" w14:textId="268123EF" w:rsidR="00EB776C" w:rsidRDefault="00EB776C" w:rsidP="00EB776C">
      <w:pPr>
        <w:jc w:val="center"/>
      </w:pPr>
      <w:r w:rsidRPr="00EB776C">
        <w:drawing>
          <wp:inline distT="0" distB="0" distL="0" distR="0" wp14:anchorId="434C49D6" wp14:editId="4C3CC171">
            <wp:extent cx="2009775" cy="747437"/>
            <wp:effectExtent l="0" t="0" r="0" b="0"/>
            <wp:docPr id="123132164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21647" name="Imagen 1" descr="Texto&#10;&#10;Descripción generada automáticamente"/>
                    <pic:cNvPicPr/>
                  </pic:nvPicPr>
                  <pic:blipFill>
                    <a:blip r:embed="rId60"/>
                    <a:stretch>
                      <a:fillRect/>
                    </a:stretch>
                  </pic:blipFill>
                  <pic:spPr>
                    <a:xfrm>
                      <a:off x="0" y="0"/>
                      <a:ext cx="2013827" cy="748944"/>
                    </a:xfrm>
                    <a:prstGeom prst="rect">
                      <a:avLst/>
                    </a:prstGeom>
                  </pic:spPr>
                </pic:pic>
              </a:graphicData>
            </a:graphic>
          </wp:inline>
        </w:drawing>
      </w:r>
    </w:p>
    <w:p w14:paraId="0916D7A4" w14:textId="4BDCED92" w:rsidR="00C91780" w:rsidRDefault="00C91780" w:rsidP="00C91780">
      <w:pPr>
        <w:pStyle w:val="Descripcin"/>
        <w:jc w:val="center"/>
      </w:pPr>
      <w:bookmarkStart w:id="167" w:name="_Toc178537895"/>
      <w:r>
        <w:t xml:space="preserve">Figura  </w:t>
      </w:r>
      <w:r>
        <w:fldChar w:fldCharType="begin"/>
      </w:r>
      <w:r>
        <w:instrText xml:space="preserve"> SEQ Figura_ \* ARABIC </w:instrText>
      </w:r>
      <w:r>
        <w:fldChar w:fldCharType="separate"/>
      </w:r>
      <w:r w:rsidR="00B41012">
        <w:rPr>
          <w:noProof/>
        </w:rPr>
        <w:t>42</w:t>
      </w:r>
      <w:r>
        <w:fldChar w:fldCharType="end"/>
      </w:r>
      <w:r>
        <w:t xml:space="preserve"> Carpetas de carga de archivos</w:t>
      </w:r>
      <w:bookmarkEnd w:id="167"/>
    </w:p>
    <w:p w14:paraId="0B6FE926" w14:textId="5B04587D" w:rsidR="00EB776C" w:rsidRDefault="001524D1" w:rsidP="00EB776C">
      <w:r>
        <w:t xml:space="preserve">Dentro de la carpeta ‘ </w:t>
      </w:r>
      <w:proofErr w:type="spellStart"/>
      <w:r>
        <w:t>documents</w:t>
      </w:r>
      <w:proofErr w:type="spellEnd"/>
      <w:r>
        <w:t xml:space="preserve"> ‘ tenemos otra carpeta en donde se sube el archivo con los datos que se usara para probar el algoritmo </w:t>
      </w:r>
    </w:p>
    <w:p w14:paraId="7CB7B7C2" w14:textId="506DE890" w:rsidR="001524D1" w:rsidRDefault="001524D1" w:rsidP="001524D1">
      <w:pPr>
        <w:jc w:val="center"/>
      </w:pPr>
      <w:r w:rsidRPr="001524D1">
        <w:drawing>
          <wp:inline distT="0" distB="0" distL="0" distR="0" wp14:anchorId="237FC045" wp14:editId="03C621F7">
            <wp:extent cx="1800225" cy="1043828"/>
            <wp:effectExtent l="0" t="0" r="0" b="0"/>
            <wp:docPr id="17047704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70496" name="Imagen 1" descr="Texto&#10;&#10;Descripción generada automáticamente"/>
                    <pic:cNvPicPr/>
                  </pic:nvPicPr>
                  <pic:blipFill>
                    <a:blip r:embed="rId61"/>
                    <a:stretch>
                      <a:fillRect/>
                    </a:stretch>
                  </pic:blipFill>
                  <pic:spPr>
                    <a:xfrm>
                      <a:off x="0" y="0"/>
                      <a:ext cx="1806275" cy="1047336"/>
                    </a:xfrm>
                    <a:prstGeom prst="rect">
                      <a:avLst/>
                    </a:prstGeom>
                  </pic:spPr>
                </pic:pic>
              </a:graphicData>
            </a:graphic>
          </wp:inline>
        </w:drawing>
      </w:r>
    </w:p>
    <w:p w14:paraId="7DD52BC8" w14:textId="2849ADF1" w:rsidR="00C91780" w:rsidRDefault="00C91780" w:rsidP="00C91780">
      <w:pPr>
        <w:pStyle w:val="Descripcin"/>
        <w:jc w:val="center"/>
      </w:pPr>
      <w:bookmarkStart w:id="168" w:name="_Toc178537896"/>
      <w:r>
        <w:t xml:space="preserve">Figura  </w:t>
      </w:r>
      <w:r>
        <w:fldChar w:fldCharType="begin"/>
      </w:r>
      <w:r>
        <w:instrText xml:space="preserve"> SEQ Figura_ \* ARABIC </w:instrText>
      </w:r>
      <w:r>
        <w:fldChar w:fldCharType="separate"/>
      </w:r>
      <w:r w:rsidR="00B41012">
        <w:rPr>
          <w:noProof/>
        </w:rPr>
        <w:t>43</w:t>
      </w:r>
      <w:r>
        <w:fldChar w:fldCharType="end"/>
      </w:r>
      <w:r>
        <w:t xml:space="preserve"> Carga de archivos</w:t>
      </w:r>
      <w:bookmarkEnd w:id="168"/>
    </w:p>
    <w:p w14:paraId="7D134859" w14:textId="4E853901" w:rsidR="001524D1" w:rsidRDefault="001524D1" w:rsidP="001524D1">
      <w:r>
        <w:t xml:space="preserve">Una vez teniendo el archivo arriba podemos utilizar un motor de base de datos, en este caso se </w:t>
      </w:r>
      <w:proofErr w:type="spellStart"/>
      <w:r>
        <w:t>esta</w:t>
      </w:r>
      <w:proofErr w:type="spellEnd"/>
      <w:r>
        <w:t xml:space="preserve"> utilizando </w:t>
      </w:r>
      <w:proofErr w:type="spellStart"/>
      <w:r>
        <w:t>DBeaver</w:t>
      </w:r>
      <w:proofErr w:type="spellEnd"/>
      <w:r>
        <w:t xml:space="preserve"> para poder visualizar los datos del archivo.</w:t>
      </w:r>
    </w:p>
    <w:p w14:paraId="65F51821" w14:textId="23D51276" w:rsidR="001524D1" w:rsidRDefault="001524D1" w:rsidP="001524D1">
      <w:pPr>
        <w:pStyle w:val="Prrafodelista"/>
        <w:numPr>
          <w:ilvl w:val="0"/>
          <w:numId w:val="112"/>
        </w:numPr>
      </w:pPr>
      <w:r>
        <w:t xml:space="preserve">Para crear la conexión </w:t>
      </w:r>
      <w:r w:rsidR="0067209B">
        <w:t>damos clic en SQLite</w:t>
      </w:r>
    </w:p>
    <w:p w14:paraId="45F4122E" w14:textId="3F6A48A0" w:rsidR="00C91780" w:rsidRPr="00C91780" w:rsidRDefault="0067209B" w:rsidP="00CF659C">
      <w:pPr>
        <w:jc w:val="center"/>
      </w:pPr>
      <w:r>
        <w:rPr>
          <w:noProof/>
        </w:rPr>
        <mc:AlternateContent>
          <mc:Choice Requires="wpi">
            <w:drawing>
              <wp:anchor distT="0" distB="0" distL="114300" distR="114300" simplePos="0" relativeHeight="251661824" behindDoc="0" locked="0" layoutInCell="1" allowOverlap="1" wp14:anchorId="012052D0" wp14:editId="107B9C3C">
                <wp:simplePos x="0" y="0"/>
                <wp:positionH relativeFrom="column">
                  <wp:posOffset>1959150</wp:posOffset>
                </wp:positionH>
                <wp:positionV relativeFrom="paragraph">
                  <wp:posOffset>1164785</wp:posOffset>
                </wp:positionV>
                <wp:extent cx="1019520" cy="879120"/>
                <wp:effectExtent l="57150" t="57150" r="47625" b="54610"/>
                <wp:wrapNone/>
                <wp:docPr id="1682981605" name="Entrada de lápiz 43"/>
                <wp:cNvGraphicFramePr>
                  <a:graphicFrameLocks xmlns:a="http://schemas.openxmlformats.org/drawingml/2006/main"/>
                </wp:cNvGraphicFramePr>
                <a:graphic xmlns:a="http://schemas.openxmlformats.org/drawingml/2006/main">
                  <a:graphicData uri="http://schemas.microsoft.com/office/word/2010/wordprocessingInk">
                    <w14:contentPart bwMode="auto" r:id="rId62">
                      <w14:nvContentPartPr>
                        <w14:cNvContentPartPr>
                          <a14:cpLocks xmlns:a14="http://schemas.microsoft.com/office/drawing/2010/main" noRot="1"/>
                        </w14:cNvContentPartPr>
                      </w14:nvContentPartPr>
                      <w14:xfrm>
                        <a:off x="0" y="0"/>
                        <a:ext cx="1019520" cy="879120"/>
                      </w14:xfrm>
                    </w14:contentPart>
                  </a:graphicData>
                </a:graphic>
              </wp:anchor>
            </w:drawing>
          </mc:Choice>
          <mc:Fallback>
            <w:pict>
              <v:shape w14:anchorId="2D3088E8" id="Entrada de lápiz 43" o:spid="_x0000_s1026" type="#_x0000_t75" style="position:absolute;margin-left:152.85pt;margin-top:90.3pt;width:83.15pt;height:72.05pt;z-index:25166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">
                <v:imagedata r:id="rId63" o:title=""/>
                <o:lock v:ext="edit" rotation="t" aspectratio="f"/>
              </v:shape>
            </w:pict>
          </mc:Fallback>
        </mc:AlternateContent>
      </w:r>
      <w:r w:rsidR="001524D1" w:rsidRPr="001524D1">
        <w:drawing>
          <wp:inline distT="0" distB="0" distL="0" distR="0" wp14:anchorId="43DC7FF9" wp14:editId="2105DB0D">
            <wp:extent cx="3221105" cy="2990850"/>
            <wp:effectExtent l="0" t="0" r="0" b="0"/>
            <wp:docPr id="168080847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08478" name="Imagen 1" descr="Interfaz de usuario gráfica, Aplicación&#10;&#10;Descripción generada automáticamente"/>
                    <pic:cNvPicPr/>
                  </pic:nvPicPr>
                  <pic:blipFill>
                    <a:blip r:embed="rId64"/>
                    <a:stretch>
                      <a:fillRect/>
                    </a:stretch>
                  </pic:blipFill>
                  <pic:spPr>
                    <a:xfrm>
                      <a:off x="0" y="0"/>
                      <a:ext cx="3227173" cy="2996484"/>
                    </a:xfrm>
                    <a:prstGeom prst="rect">
                      <a:avLst/>
                    </a:prstGeom>
                  </pic:spPr>
                </pic:pic>
              </a:graphicData>
            </a:graphic>
          </wp:inline>
        </w:drawing>
      </w:r>
    </w:p>
    <w:p w14:paraId="1B143794" w14:textId="4EA2DD4B" w:rsidR="001524D1" w:rsidRDefault="0067209B" w:rsidP="00C91780">
      <w:pPr>
        <w:pStyle w:val="Descripcin"/>
        <w:jc w:val="center"/>
      </w:pPr>
      <w:r>
        <w:br/>
      </w:r>
      <w:bookmarkStart w:id="169" w:name="_Toc178537897"/>
      <w:r w:rsidR="00C91780">
        <w:t xml:space="preserve">Figura  </w:t>
      </w:r>
      <w:r w:rsidR="00C91780">
        <w:fldChar w:fldCharType="begin"/>
      </w:r>
      <w:r w:rsidR="00C91780">
        <w:instrText xml:space="preserve"> SEQ Figura_ \* ARABIC </w:instrText>
      </w:r>
      <w:r w:rsidR="00C91780">
        <w:fldChar w:fldCharType="separate"/>
      </w:r>
      <w:r w:rsidR="00B41012">
        <w:rPr>
          <w:noProof/>
        </w:rPr>
        <w:t>44</w:t>
      </w:r>
      <w:r w:rsidR="00C91780">
        <w:fldChar w:fldCharType="end"/>
      </w:r>
      <w:r w:rsidR="00C91780">
        <w:t xml:space="preserve"> Conexión con la base de datos</w:t>
      </w:r>
      <w:bookmarkEnd w:id="169"/>
    </w:p>
    <w:p w14:paraId="11F00A43" w14:textId="5BA11FF0" w:rsidR="0067209B" w:rsidRDefault="0067209B" w:rsidP="0067209B">
      <w:pPr>
        <w:pStyle w:val="Prrafodelista"/>
        <w:numPr>
          <w:ilvl w:val="0"/>
          <w:numId w:val="112"/>
        </w:numPr>
      </w:pPr>
      <w:r>
        <w:lastRenderedPageBreak/>
        <w:t xml:space="preserve">Buscamos la base de datos, le damos en siguiente y ya tenemos lista la conexión </w:t>
      </w:r>
    </w:p>
    <w:p w14:paraId="0D193DA2" w14:textId="718CAB5F" w:rsidR="0067209B" w:rsidRDefault="0067209B" w:rsidP="0067209B">
      <w:r w:rsidRPr="0067209B">
        <w:drawing>
          <wp:inline distT="0" distB="0" distL="0" distR="0" wp14:anchorId="3C976023" wp14:editId="270B5BA4">
            <wp:extent cx="5791835" cy="5451475"/>
            <wp:effectExtent l="0" t="0" r="0" b="0"/>
            <wp:docPr id="239135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3580" name="Imagen 1" descr="Interfaz de usuario gráfica, Texto, Aplicación, Correo electrónico&#10;&#10;Descripción generada automáticamente"/>
                    <pic:cNvPicPr/>
                  </pic:nvPicPr>
                  <pic:blipFill>
                    <a:blip r:embed="rId65"/>
                    <a:stretch>
                      <a:fillRect/>
                    </a:stretch>
                  </pic:blipFill>
                  <pic:spPr>
                    <a:xfrm>
                      <a:off x="0" y="0"/>
                      <a:ext cx="5791835" cy="5451475"/>
                    </a:xfrm>
                    <a:prstGeom prst="rect">
                      <a:avLst/>
                    </a:prstGeom>
                  </pic:spPr>
                </pic:pic>
              </a:graphicData>
            </a:graphic>
          </wp:inline>
        </w:drawing>
      </w:r>
    </w:p>
    <w:p w14:paraId="74EE8730" w14:textId="44075DE9" w:rsidR="0067209B" w:rsidRDefault="00C91780" w:rsidP="00C91780">
      <w:pPr>
        <w:pStyle w:val="Descripcin"/>
        <w:jc w:val="center"/>
      </w:pPr>
      <w:bookmarkStart w:id="170" w:name="_Toc178537898"/>
      <w:r>
        <w:t xml:space="preserve">Figura  </w:t>
      </w:r>
      <w:r>
        <w:fldChar w:fldCharType="begin"/>
      </w:r>
      <w:r>
        <w:instrText xml:space="preserve"> SEQ Figura_ \* ARABIC </w:instrText>
      </w:r>
      <w:r>
        <w:fldChar w:fldCharType="separate"/>
      </w:r>
      <w:r w:rsidR="00B41012">
        <w:rPr>
          <w:noProof/>
        </w:rPr>
        <w:t>45</w:t>
      </w:r>
      <w:r>
        <w:fldChar w:fldCharType="end"/>
      </w:r>
      <w:r>
        <w:t xml:space="preserve"> </w:t>
      </w:r>
      <w:proofErr w:type="spellStart"/>
      <w:r>
        <w:t>Path</w:t>
      </w:r>
      <w:proofErr w:type="spellEnd"/>
      <w:r>
        <w:t xml:space="preserve"> de la base de datos</w:t>
      </w:r>
      <w:bookmarkEnd w:id="170"/>
    </w:p>
    <w:p w14:paraId="5B6E117C" w14:textId="23E96471" w:rsidR="001524D1" w:rsidRDefault="0067209B" w:rsidP="0067209B">
      <w:pPr>
        <w:pStyle w:val="Prrafodelista"/>
        <w:numPr>
          <w:ilvl w:val="0"/>
          <w:numId w:val="112"/>
        </w:numPr>
      </w:pPr>
      <w:r>
        <w:t xml:space="preserve">Tenemos lista nuestra conexión para poder visualizar los datos </w:t>
      </w:r>
    </w:p>
    <w:p w14:paraId="7D906AD3" w14:textId="67D7AD89" w:rsidR="0067209B" w:rsidRDefault="0067209B" w:rsidP="0067209B">
      <w:pPr>
        <w:jc w:val="center"/>
      </w:pPr>
      <w:r w:rsidRPr="0067209B">
        <w:drawing>
          <wp:inline distT="0" distB="0" distL="0" distR="0" wp14:anchorId="58294E8A" wp14:editId="5A06C446">
            <wp:extent cx="2248214" cy="1209844"/>
            <wp:effectExtent l="0" t="0" r="0" b="9525"/>
            <wp:docPr id="1641922180"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22180" name="Imagen 1" descr="Interfaz de usuario gráfica, Texto&#10;&#10;Descripción generada automáticamente con confianza media"/>
                    <pic:cNvPicPr/>
                  </pic:nvPicPr>
                  <pic:blipFill>
                    <a:blip r:embed="rId66"/>
                    <a:stretch>
                      <a:fillRect/>
                    </a:stretch>
                  </pic:blipFill>
                  <pic:spPr>
                    <a:xfrm>
                      <a:off x="0" y="0"/>
                      <a:ext cx="2248214" cy="1209844"/>
                    </a:xfrm>
                    <a:prstGeom prst="rect">
                      <a:avLst/>
                    </a:prstGeom>
                  </pic:spPr>
                </pic:pic>
              </a:graphicData>
            </a:graphic>
          </wp:inline>
        </w:drawing>
      </w:r>
    </w:p>
    <w:p w14:paraId="5531B436" w14:textId="6E97A4B2" w:rsidR="0067209B" w:rsidRDefault="00C91780" w:rsidP="00C91780">
      <w:pPr>
        <w:pStyle w:val="Descripcin"/>
        <w:jc w:val="center"/>
      </w:pPr>
      <w:bookmarkStart w:id="171" w:name="_Toc178537899"/>
      <w:r>
        <w:t xml:space="preserve">Figura  </w:t>
      </w:r>
      <w:r>
        <w:fldChar w:fldCharType="begin"/>
      </w:r>
      <w:r>
        <w:instrText xml:space="preserve"> SEQ Figura_ \* ARABIC </w:instrText>
      </w:r>
      <w:r>
        <w:fldChar w:fldCharType="separate"/>
      </w:r>
      <w:r w:rsidR="00B41012">
        <w:rPr>
          <w:noProof/>
        </w:rPr>
        <w:t>46</w:t>
      </w:r>
      <w:r>
        <w:fldChar w:fldCharType="end"/>
      </w:r>
      <w:r>
        <w:t xml:space="preserve"> Base de datos cargada a </w:t>
      </w:r>
      <w:proofErr w:type="spellStart"/>
      <w:r>
        <w:t>DBeaver</w:t>
      </w:r>
      <w:bookmarkEnd w:id="171"/>
      <w:proofErr w:type="spellEnd"/>
    </w:p>
    <w:p w14:paraId="6E142A90" w14:textId="77777777" w:rsidR="0067209B" w:rsidRDefault="0067209B" w:rsidP="0067209B"/>
    <w:p w14:paraId="3E31E6B4" w14:textId="52F6EFA3" w:rsidR="0067209B" w:rsidRDefault="0067209B" w:rsidP="0067209B">
      <w:r>
        <w:lastRenderedPageBreak/>
        <w:t xml:space="preserve">Una vez hecha la conexión podemos visualizar la tabla desde </w:t>
      </w:r>
      <w:proofErr w:type="spellStart"/>
      <w:r>
        <w:t>DBeaver</w:t>
      </w:r>
      <w:proofErr w:type="spellEnd"/>
      <w:r>
        <w:t>, esta tabla se carga en automático una vez que agregamos el archivo desde el programa</w:t>
      </w:r>
    </w:p>
    <w:p w14:paraId="470D5381" w14:textId="7D293BEC" w:rsidR="0067209B" w:rsidRDefault="0067209B" w:rsidP="0067209B">
      <w:r w:rsidRPr="0067209B">
        <w:drawing>
          <wp:inline distT="0" distB="0" distL="0" distR="0" wp14:anchorId="31ECBCC1" wp14:editId="1A0A2D3B">
            <wp:extent cx="5791835" cy="2342515"/>
            <wp:effectExtent l="0" t="0" r="0" b="0"/>
            <wp:docPr id="1194609187" name="Imagen 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09187" name="Imagen 1" descr="Captura de pantalla de computadora&#10;&#10;Descripción generada automáticamente con confianza media"/>
                    <pic:cNvPicPr/>
                  </pic:nvPicPr>
                  <pic:blipFill>
                    <a:blip r:embed="rId67"/>
                    <a:stretch>
                      <a:fillRect/>
                    </a:stretch>
                  </pic:blipFill>
                  <pic:spPr>
                    <a:xfrm>
                      <a:off x="0" y="0"/>
                      <a:ext cx="5791835" cy="2342515"/>
                    </a:xfrm>
                    <a:prstGeom prst="rect">
                      <a:avLst/>
                    </a:prstGeom>
                  </pic:spPr>
                </pic:pic>
              </a:graphicData>
            </a:graphic>
          </wp:inline>
        </w:drawing>
      </w:r>
    </w:p>
    <w:p w14:paraId="63F47BDA" w14:textId="64946051" w:rsidR="0067209B" w:rsidRDefault="00C91780" w:rsidP="00C91780">
      <w:pPr>
        <w:pStyle w:val="Descripcin"/>
        <w:jc w:val="center"/>
      </w:pPr>
      <w:bookmarkStart w:id="172" w:name="_Toc178537900"/>
      <w:r>
        <w:t xml:space="preserve">Figura  </w:t>
      </w:r>
      <w:r>
        <w:fldChar w:fldCharType="begin"/>
      </w:r>
      <w:r>
        <w:instrText xml:space="preserve"> SEQ Figura_ \* ARABIC </w:instrText>
      </w:r>
      <w:r>
        <w:fldChar w:fldCharType="separate"/>
      </w:r>
      <w:r w:rsidR="00B41012">
        <w:rPr>
          <w:noProof/>
        </w:rPr>
        <w:t>47</w:t>
      </w:r>
      <w:r>
        <w:fldChar w:fldCharType="end"/>
      </w:r>
      <w:r>
        <w:t xml:space="preserve"> Archivo cargado en </w:t>
      </w:r>
      <w:proofErr w:type="spellStart"/>
      <w:r>
        <w:t>DBeaver</w:t>
      </w:r>
      <w:bookmarkEnd w:id="172"/>
      <w:proofErr w:type="spellEnd"/>
    </w:p>
    <w:p w14:paraId="0F8C0ACA" w14:textId="0EEEB9FC" w:rsidR="00EB776C" w:rsidRDefault="00EB776C" w:rsidP="00EB776C">
      <w:r>
        <w:t xml:space="preserve">Para correr el programa ejecutamos en consola la siguiente instrucción ‘ Python .app.py ’ </w:t>
      </w:r>
    </w:p>
    <w:p w14:paraId="7AAC415B" w14:textId="53182417" w:rsidR="00EB776C" w:rsidRDefault="00EB776C" w:rsidP="00EB776C">
      <w:pPr>
        <w:jc w:val="center"/>
      </w:pPr>
      <w:r w:rsidRPr="00EB776C">
        <w:drawing>
          <wp:inline distT="0" distB="0" distL="0" distR="0" wp14:anchorId="602D5C99" wp14:editId="3AD22FC9">
            <wp:extent cx="5791835" cy="1295400"/>
            <wp:effectExtent l="0" t="0" r="0" b="0"/>
            <wp:docPr id="19219775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77527" name="Imagen 1" descr="Texto&#10;&#10;Descripción generada automáticamente"/>
                    <pic:cNvPicPr/>
                  </pic:nvPicPr>
                  <pic:blipFill>
                    <a:blip r:embed="rId68"/>
                    <a:stretch>
                      <a:fillRect/>
                    </a:stretch>
                  </pic:blipFill>
                  <pic:spPr>
                    <a:xfrm>
                      <a:off x="0" y="0"/>
                      <a:ext cx="5791835" cy="1295400"/>
                    </a:xfrm>
                    <a:prstGeom prst="rect">
                      <a:avLst/>
                    </a:prstGeom>
                  </pic:spPr>
                </pic:pic>
              </a:graphicData>
            </a:graphic>
          </wp:inline>
        </w:drawing>
      </w:r>
    </w:p>
    <w:p w14:paraId="4BF8D39D" w14:textId="28EE4E56" w:rsidR="00C91780" w:rsidRDefault="00C91780" w:rsidP="00C91780">
      <w:pPr>
        <w:pStyle w:val="Descripcin"/>
        <w:jc w:val="center"/>
      </w:pPr>
      <w:bookmarkStart w:id="173" w:name="_Toc178537901"/>
      <w:r>
        <w:t xml:space="preserve">Figura  </w:t>
      </w:r>
      <w:r>
        <w:fldChar w:fldCharType="begin"/>
      </w:r>
      <w:r>
        <w:instrText xml:space="preserve"> SEQ Figura_ \* ARABIC </w:instrText>
      </w:r>
      <w:r>
        <w:fldChar w:fldCharType="separate"/>
      </w:r>
      <w:r w:rsidR="00B41012">
        <w:rPr>
          <w:noProof/>
        </w:rPr>
        <w:t>48</w:t>
      </w:r>
      <w:r>
        <w:fldChar w:fldCharType="end"/>
      </w:r>
      <w:r>
        <w:t xml:space="preserve"> Ejecución en consola del sistema</w:t>
      </w:r>
      <w:bookmarkEnd w:id="173"/>
    </w:p>
    <w:p w14:paraId="466DD2F1" w14:textId="1B24F362" w:rsidR="00EB776C" w:rsidRDefault="00EB776C" w:rsidP="00EB776C">
      <w:r>
        <w:t>Posteriormente en el navegador entrar a la siguiente ruta</w:t>
      </w:r>
    </w:p>
    <w:p w14:paraId="699FED1E" w14:textId="198CC010" w:rsidR="00EB776C" w:rsidRDefault="00EB776C" w:rsidP="00EB776C">
      <w:pPr>
        <w:jc w:val="center"/>
      </w:pPr>
      <w:r w:rsidRPr="00EB776C">
        <w:drawing>
          <wp:inline distT="0" distB="0" distL="0" distR="0" wp14:anchorId="47B0DED5" wp14:editId="676173FC">
            <wp:extent cx="2191056" cy="323895"/>
            <wp:effectExtent l="0" t="0" r="0" b="0"/>
            <wp:docPr id="2960118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11809" name=""/>
                    <pic:cNvPicPr/>
                  </pic:nvPicPr>
                  <pic:blipFill>
                    <a:blip r:embed="rId69"/>
                    <a:stretch>
                      <a:fillRect/>
                    </a:stretch>
                  </pic:blipFill>
                  <pic:spPr>
                    <a:xfrm>
                      <a:off x="0" y="0"/>
                      <a:ext cx="2191056" cy="323895"/>
                    </a:xfrm>
                    <a:prstGeom prst="rect">
                      <a:avLst/>
                    </a:prstGeom>
                  </pic:spPr>
                </pic:pic>
              </a:graphicData>
            </a:graphic>
          </wp:inline>
        </w:drawing>
      </w:r>
    </w:p>
    <w:p w14:paraId="2C66708F" w14:textId="3794A9D5" w:rsidR="00C91780" w:rsidRDefault="00C91780" w:rsidP="00C91780">
      <w:pPr>
        <w:pStyle w:val="Descripcin"/>
        <w:jc w:val="center"/>
      </w:pPr>
      <w:bookmarkStart w:id="174" w:name="_Toc178537902"/>
      <w:r>
        <w:t xml:space="preserve">Figura  </w:t>
      </w:r>
      <w:r>
        <w:fldChar w:fldCharType="begin"/>
      </w:r>
      <w:r>
        <w:instrText xml:space="preserve"> SEQ Figura_ \* ARABIC </w:instrText>
      </w:r>
      <w:r>
        <w:fldChar w:fldCharType="separate"/>
      </w:r>
      <w:r w:rsidR="00B41012">
        <w:rPr>
          <w:noProof/>
        </w:rPr>
        <w:t>49</w:t>
      </w:r>
      <w:r>
        <w:fldChar w:fldCharType="end"/>
      </w:r>
      <w:r>
        <w:t xml:space="preserve"> Ruta para </w:t>
      </w:r>
      <w:r w:rsidR="00031507">
        <w:t>entrar</w:t>
      </w:r>
      <w:r>
        <w:t xml:space="preserve"> </w:t>
      </w:r>
      <w:r w:rsidR="00031507">
        <w:t>al</w:t>
      </w:r>
      <w:r>
        <w:t xml:space="preserve"> proceso</w:t>
      </w:r>
      <w:bookmarkEnd w:id="174"/>
    </w:p>
    <w:p w14:paraId="3C5CF27D" w14:textId="619DC8A0" w:rsidR="00D272A1" w:rsidRDefault="00EB776C" w:rsidP="00136263">
      <w:r>
        <w:t xml:space="preserve">Una vez ahí se nos mostrara la siguiente vista en donde se podrá elegir el </w:t>
      </w:r>
      <w:proofErr w:type="spellStart"/>
      <w:r>
        <w:t>numero</w:t>
      </w:r>
      <w:proofErr w:type="spellEnd"/>
      <w:r>
        <w:t xml:space="preserve"> de K-Centros que se deseen usar </w:t>
      </w:r>
    </w:p>
    <w:p w14:paraId="33D67404" w14:textId="274ADBDE" w:rsidR="00D272A1" w:rsidRDefault="00D272A1" w:rsidP="00136263">
      <w:r>
        <w:rPr>
          <w:noProof/>
        </w:rPr>
        <w:drawing>
          <wp:inline distT="0" distB="0" distL="0" distR="0" wp14:anchorId="57F5D68D" wp14:editId="5BE45500">
            <wp:extent cx="5400675" cy="1071727"/>
            <wp:effectExtent l="0" t="0" r="0" b="0"/>
            <wp:docPr id="1038447928" name="Imagen 3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47928" name="Imagen 38" descr="Interfaz de usuario gráfica, Aplicación&#10;&#10;Descripción generada automáticamen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10934" cy="1073763"/>
                    </a:xfrm>
                    <a:prstGeom prst="rect">
                      <a:avLst/>
                    </a:prstGeom>
                    <a:noFill/>
                    <a:ln>
                      <a:noFill/>
                    </a:ln>
                  </pic:spPr>
                </pic:pic>
              </a:graphicData>
            </a:graphic>
          </wp:inline>
        </w:drawing>
      </w:r>
    </w:p>
    <w:p w14:paraId="59B63360" w14:textId="2A50BCD1" w:rsidR="00635DDD" w:rsidRDefault="00635DDD" w:rsidP="00635DDD">
      <w:pPr>
        <w:pStyle w:val="Descripcin"/>
        <w:jc w:val="center"/>
      </w:pPr>
      <w:bookmarkStart w:id="175" w:name="_Toc178537903"/>
      <w:r>
        <w:t xml:space="preserve">Figura  </w:t>
      </w:r>
      <w:r>
        <w:fldChar w:fldCharType="begin"/>
      </w:r>
      <w:r>
        <w:instrText xml:space="preserve"> SEQ Figura_ \* ARABIC </w:instrText>
      </w:r>
      <w:r>
        <w:fldChar w:fldCharType="separate"/>
      </w:r>
      <w:r w:rsidR="00B41012">
        <w:rPr>
          <w:noProof/>
        </w:rPr>
        <w:t>50</w:t>
      </w:r>
      <w:r>
        <w:fldChar w:fldCharType="end"/>
      </w:r>
      <w:r>
        <w:t xml:space="preserve"> Interfaz inicial</w:t>
      </w:r>
      <w:bookmarkEnd w:id="175"/>
    </w:p>
    <w:p w14:paraId="21615496" w14:textId="77777777" w:rsidR="00C91780" w:rsidRDefault="00C91780" w:rsidP="00136263"/>
    <w:p w14:paraId="05419EB9" w14:textId="49A21690" w:rsidR="00D272A1" w:rsidRDefault="00EB776C" w:rsidP="00136263">
      <w:r>
        <w:lastRenderedPageBreak/>
        <w:t xml:space="preserve">Le damos clic en el botón enviar y </w:t>
      </w:r>
      <w:r w:rsidR="0067209B">
        <w:t>podemos visualizar el n</w:t>
      </w:r>
      <w:r w:rsidR="00635DDD">
        <w:t>ú</w:t>
      </w:r>
      <w:r w:rsidR="0067209B">
        <w:t xml:space="preserve">mero de iteraciones que se hicieron durante el proceso del algoritmo </w:t>
      </w:r>
    </w:p>
    <w:p w14:paraId="3CC0FAEE" w14:textId="69EF500C" w:rsidR="00D272A1" w:rsidRDefault="00D272A1" w:rsidP="00CF659C">
      <w:pPr>
        <w:jc w:val="center"/>
      </w:pPr>
      <w:r>
        <w:rPr>
          <w:noProof/>
        </w:rPr>
        <w:drawing>
          <wp:inline distT="0" distB="0" distL="0" distR="0" wp14:anchorId="05BF0647" wp14:editId="0C26C4E4">
            <wp:extent cx="5438775" cy="3676137"/>
            <wp:effectExtent l="0" t="0" r="0" b="0"/>
            <wp:docPr id="2034328701" name="Imagen 36"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28701" name="Imagen 36" descr="Interfaz de usuario gráfica, Aplicación, Correo electrónico&#10;&#10;Descripción generada automáticamente"/>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11790"/>
                    <a:stretch/>
                  </pic:blipFill>
                  <pic:spPr bwMode="auto">
                    <a:xfrm>
                      <a:off x="0" y="0"/>
                      <a:ext cx="5442472" cy="3678636"/>
                    </a:xfrm>
                    <a:prstGeom prst="rect">
                      <a:avLst/>
                    </a:prstGeom>
                    <a:noFill/>
                    <a:ln>
                      <a:noFill/>
                    </a:ln>
                    <a:extLst>
                      <a:ext uri="{53640926-AAD7-44D8-BBD7-CCE9431645EC}">
                        <a14:shadowObscured xmlns:a14="http://schemas.microsoft.com/office/drawing/2010/main"/>
                      </a:ext>
                    </a:extLst>
                  </pic:spPr>
                </pic:pic>
              </a:graphicData>
            </a:graphic>
          </wp:inline>
        </w:drawing>
      </w:r>
    </w:p>
    <w:p w14:paraId="7A4404FD" w14:textId="7C7EC0EA" w:rsidR="00635DDD" w:rsidRDefault="00635DDD" w:rsidP="00635DDD">
      <w:pPr>
        <w:pStyle w:val="Descripcin"/>
        <w:jc w:val="center"/>
      </w:pPr>
      <w:bookmarkStart w:id="176" w:name="_Toc178537904"/>
      <w:r>
        <w:t xml:space="preserve">Figura  </w:t>
      </w:r>
      <w:r>
        <w:fldChar w:fldCharType="begin"/>
      </w:r>
      <w:r>
        <w:instrText xml:space="preserve"> SEQ Figura_ \* ARABIC </w:instrText>
      </w:r>
      <w:r>
        <w:fldChar w:fldCharType="separate"/>
      </w:r>
      <w:r w:rsidR="00B41012">
        <w:rPr>
          <w:noProof/>
        </w:rPr>
        <w:t>51</w:t>
      </w:r>
      <w:r>
        <w:fldChar w:fldCharType="end"/>
      </w:r>
      <w:r>
        <w:t xml:space="preserve"> Interfaz visualización número de iteraciones</w:t>
      </w:r>
      <w:bookmarkEnd w:id="176"/>
    </w:p>
    <w:p w14:paraId="0E3C7C6E" w14:textId="65D9F2CA" w:rsidR="0067209B" w:rsidRDefault="0067209B" w:rsidP="00136263">
      <w:r>
        <w:t>Podemos visualizar los datos dando clic en cada uno de los botones</w:t>
      </w:r>
    </w:p>
    <w:p w14:paraId="22670A7C" w14:textId="7497E1AD" w:rsidR="0067209B" w:rsidRDefault="0067209B" w:rsidP="0067209B">
      <w:pPr>
        <w:pStyle w:val="Prrafodelista"/>
        <w:numPr>
          <w:ilvl w:val="0"/>
          <w:numId w:val="112"/>
        </w:numPr>
      </w:pPr>
      <w:r>
        <w:t xml:space="preserve">Damos clic en </w:t>
      </w:r>
      <w:r w:rsidR="00635DDD">
        <w:t>Iteración</w:t>
      </w:r>
      <w:r>
        <w:t xml:space="preserve"> #0</w:t>
      </w:r>
    </w:p>
    <w:p w14:paraId="4F33B518" w14:textId="7416B3E4" w:rsidR="0067209B" w:rsidRDefault="0067209B" w:rsidP="00136263">
      <w:r w:rsidRPr="0067209B">
        <w:drawing>
          <wp:inline distT="0" distB="0" distL="0" distR="0" wp14:anchorId="26001808" wp14:editId="11A23C80">
            <wp:extent cx="5524500" cy="2878240"/>
            <wp:effectExtent l="0" t="0" r="0" b="0"/>
            <wp:docPr id="510612427"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612427" name="Imagen 1" descr="Escala de tiempo&#10;&#10;Descripción generada automáticamente"/>
                    <pic:cNvPicPr/>
                  </pic:nvPicPr>
                  <pic:blipFill>
                    <a:blip r:embed="rId72"/>
                    <a:stretch>
                      <a:fillRect/>
                    </a:stretch>
                  </pic:blipFill>
                  <pic:spPr>
                    <a:xfrm>
                      <a:off x="0" y="0"/>
                      <a:ext cx="5529169" cy="2880672"/>
                    </a:xfrm>
                    <a:prstGeom prst="rect">
                      <a:avLst/>
                    </a:prstGeom>
                  </pic:spPr>
                </pic:pic>
              </a:graphicData>
            </a:graphic>
          </wp:inline>
        </w:drawing>
      </w:r>
    </w:p>
    <w:p w14:paraId="475F2D44" w14:textId="29B8FBB2" w:rsidR="00635DDD" w:rsidRDefault="00635DDD" w:rsidP="00635DDD">
      <w:pPr>
        <w:pStyle w:val="Descripcin"/>
        <w:jc w:val="center"/>
      </w:pPr>
      <w:bookmarkStart w:id="177" w:name="_Toc178537905"/>
      <w:r>
        <w:t xml:space="preserve">Figura  </w:t>
      </w:r>
      <w:r>
        <w:fldChar w:fldCharType="begin"/>
      </w:r>
      <w:r>
        <w:instrText xml:space="preserve"> SEQ Figura_ \* ARABIC </w:instrText>
      </w:r>
      <w:r>
        <w:fldChar w:fldCharType="separate"/>
      </w:r>
      <w:r w:rsidR="00B41012">
        <w:rPr>
          <w:noProof/>
        </w:rPr>
        <w:t>52</w:t>
      </w:r>
      <w:r>
        <w:fldChar w:fldCharType="end"/>
      </w:r>
      <w:r>
        <w:t xml:space="preserve"> Visualización datos de cada prototipo</w:t>
      </w:r>
      <w:bookmarkEnd w:id="177"/>
    </w:p>
    <w:p w14:paraId="6793382F" w14:textId="224B33BD" w:rsidR="0067209B" w:rsidRDefault="0067209B" w:rsidP="0067209B">
      <w:pPr>
        <w:pStyle w:val="Prrafodelista"/>
        <w:numPr>
          <w:ilvl w:val="0"/>
          <w:numId w:val="112"/>
        </w:numPr>
      </w:pPr>
      <w:r>
        <w:lastRenderedPageBreak/>
        <w:t>Para ver a que prototipo se fueron cada uno de los datos</w:t>
      </w:r>
    </w:p>
    <w:p w14:paraId="7A632ECD" w14:textId="77777777" w:rsidR="0067209B" w:rsidRDefault="0067209B" w:rsidP="0067209B">
      <w:pPr>
        <w:pStyle w:val="Prrafodelista"/>
      </w:pPr>
    </w:p>
    <w:p w14:paraId="18991013" w14:textId="4EED22F7" w:rsidR="0067209B" w:rsidRDefault="0067209B" w:rsidP="0067209B">
      <w:pPr>
        <w:pStyle w:val="Prrafodelista"/>
      </w:pPr>
      <w:r>
        <w:t>Agrupamiento k0</w:t>
      </w:r>
    </w:p>
    <w:p w14:paraId="0F5E4014" w14:textId="2FF9892E" w:rsidR="0067209B" w:rsidRDefault="0067209B" w:rsidP="0067209B">
      <w:r w:rsidRPr="0067209B">
        <w:drawing>
          <wp:inline distT="0" distB="0" distL="0" distR="0" wp14:anchorId="13106522" wp14:editId="772FAF6A">
            <wp:extent cx="5791835" cy="3028950"/>
            <wp:effectExtent l="0" t="0" r="0" b="0"/>
            <wp:docPr id="865626776" name="Imagen 1" descr="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26776" name="Imagen 1" descr="Calendario&#10;&#10;Descripción generada automáticamente con confianza media"/>
                    <pic:cNvPicPr/>
                  </pic:nvPicPr>
                  <pic:blipFill>
                    <a:blip r:embed="rId73"/>
                    <a:stretch>
                      <a:fillRect/>
                    </a:stretch>
                  </pic:blipFill>
                  <pic:spPr>
                    <a:xfrm>
                      <a:off x="0" y="0"/>
                      <a:ext cx="5791835" cy="3028950"/>
                    </a:xfrm>
                    <a:prstGeom prst="rect">
                      <a:avLst/>
                    </a:prstGeom>
                  </pic:spPr>
                </pic:pic>
              </a:graphicData>
            </a:graphic>
          </wp:inline>
        </w:drawing>
      </w:r>
    </w:p>
    <w:p w14:paraId="16A874B1" w14:textId="71895749" w:rsidR="00635DDD" w:rsidRDefault="00635DDD" w:rsidP="00635DDD">
      <w:pPr>
        <w:pStyle w:val="Descripcin"/>
        <w:jc w:val="center"/>
      </w:pPr>
      <w:bookmarkStart w:id="178" w:name="_Toc178537906"/>
      <w:r>
        <w:t xml:space="preserve">Figura  </w:t>
      </w:r>
      <w:r>
        <w:fldChar w:fldCharType="begin"/>
      </w:r>
      <w:r>
        <w:instrText xml:space="preserve"> SEQ Figura_ \* ARABIC </w:instrText>
      </w:r>
      <w:r>
        <w:fldChar w:fldCharType="separate"/>
      </w:r>
      <w:r w:rsidR="00B41012">
        <w:rPr>
          <w:noProof/>
        </w:rPr>
        <w:t>53</w:t>
      </w:r>
      <w:r>
        <w:fldChar w:fldCharType="end"/>
      </w:r>
      <w:r>
        <w:t xml:space="preserve"> Datos agrupamiento k0</w:t>
      </w:r>
      <w:bookmarkEnd w:id="178"/>
    </w:p>
    <w:p w14:paraId="39A91ACD" w14:textId="58E6ECA2" w:rsidR="0067209B" w:rsidRDefault="0067209B" w:rsidP="0067209B">
      <w:pPr>
        <w:pStyle w:val="Prrafodelista"/>
      </w:pPr>
      <w:r>
        <w:t>Agrupamiento k</w:t>
      </w:r>
      <w:r>
        <w:t>1</w:t>
      </w:r>
    </w:p>
    <w:p w14:paraId="5700AEB5" w14:textId="4209439A" w:rsidR="0067209B" w:rsidRDefault="0067209B" w:rsidP="0067209B">
      <w:r w:rsidRPr="0067209B">
        <w:drawing>
          <wp:inline distT="0" distB="0" distL="0" distR="0" wp14:anchorId="78733CB0" wp14:editId="39EF0FA3">
            <wp:extent cx="5791835" cy="3056255"/>
            <wp:effectExtent l="0" t="0" r="0" b="0"/>
            <wp:docPr id="510457220"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57220" name="Imagen 1" descr="Tabla&#10;&#10;Descripción generada automáticamente con confianza media"/>
                    <pic:cNvPicPr/>
                  </pic:nvPicPr>
                  <pic:blipFill>
                    <a:blip r:embed="rId74"/>
                    <a:stretch>
                      <a:fillRect/>
                    </a:stretch>
                  </pic:blipFill>
                  <pic:spPr>
                    <a:xfrm>
                      <a:off x="0" y="0"/>
                      <a:ext cx="5791835" cy="3056255"/>
                    </a:xfrm>
                    <a:prstGeom prst="rect">
                      <a:avLst/>
                    </a:prstGeom>
                  </pic:spPr>
                </pic:pic>
              </a:graphicData>
            </a:graphic>
          </wp:inline>
        </w:drawing>
      </w:r>
    </w:p>
    <w:p w14:paraId="7DCDD4E0" w14:textId="2C657D45" w:rsidR="00635DDD" w:rsidRDefault="00635DDD" w:rsidP="00635DDD">
      <w:pPr>
        <w:pStyle w:val="Descripcin"/>
        <w:jc w:val="center"/>
      </w:pPr>
      <w:bookmarkStart w:id="179" w:name="_Toc178537907"/>
      <w:r>
        <w:t xml:space="preserve">Figura  </w:t>
      </w:r>
      <w:r>
        <w:fldChar w:fldCharType="begin"/>
      </w:r>
      <w:r>
        <w:instrText xml:space="preserve"> SEQ Figura_ \* ARABIC </w:instrText>
      </w:r>
      <w:r>
        <w:fldChar w:fldCharType="separate"/>
      </w:r>
      <w:r w:rsidR="00B41012">
        <w:rPr>
          <w:noProof/>
        </w:rPr>
        <w:t>54</w:t>
      </w:r>
      <w:r>
        <w:fldChar w:fldCharType="end"/>
      </w:r>
      <w:r>
        <w:t xml:space="preserve"> </w:t>
      </w:r>
      <w:r w:rsidRPr="0062780F">
        <w:t>Datos agrupamiento k</w:t>
      </w:r>
      <w:r>
        <w:t>1</w:t>
      </w:r>
      <w:bookmarkEnd w:id="179"/>
    </w:p>
    <w:p w14:paraId="2C7C162A" w14:textId="3C3C3F4F" w:rsidR="0067209B" w:rsidRDefault="0067209B" w:rsidP="0067209B">
      <w:r>
        <w:tab/>
        <w:t>Agrupamiento k2</w:t>
      </w:r>
    </w:p>
    <w:p w14:paraId="63E7685B" w14:textId="7DC11332" w:rsidR="0067209B" w:rsidRDefault="0067209B" w:rsidP="0067209B">
      <w:r w:rsidRPr="0067209B">
        <w:lastRenderedPageBreak/>
        <w:drawing>
          <wp:inline distT="0" distB="0" distL="0" distR="0" wp14:anchorId="730A6BF5" wp14:editId="1FAB6642">
            <wp:extent cx="5791835" cy="2863215"/>
            <wp:effectExtent l="0" t="0" r="0" b="0"/>
            <wp:docPr id="2053027925"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27925" name="Imagen 1" descr="Calendario&#10;&#10;Descripción generada automáticamente"/>
                    <pic:cNvPicPr/>
                  </pic:nvPicPr>
                  <pic:blipFill>
                    <a:blip r:embed="rId75"/>
                    <a:stretch>
                      <a:fillRect/>
                    </a:stretch>
                  </pic:blipFill>
                  <pic:spPr>
                    <a:xfrm>
                      <a:off x="0" y="0"/>
                      <a:ext cx="5791835" cy="2863215"/>
                    </a:xfrm>
                    <a:prstGeom prst="rect">
                      <a:avLst/>
                    </a:prstGeom>
                  </pic:spPr>
                </pic:pic>
              </a:graphicData>
            </a:graphic>
          </wp:inline>
        </w:drawing>
      </w:r>
    </w:p>
    <w:p w14:paraId="01A8C274" w14:textId="5AD2F5C6" w:rsidR="0067209B" w:rsidRDefault="00635DDD" w:rsidP="00635DDD">
      <w:pPr>
        <w:pStyle w:val="Descripcin"/>
        <w:jc w:val="center"/>
      </w:pPr>
      <w:bookmarkStart w:id="180" w:name="_Toc178537908"/>
      <w:r>
        <w:t xml:space="preserve">Figura  </w:t>
      </w:r>
      <w:r>
        <w:fldChar w:fldCharType="begin"/>
      </w:r>
      <w:r>
        <w:instrText xml:space="preserve"> SEQ Figura_ \* ARABIC </w:instrText>
      </w:r>
      <w:r>
        <w:fldChar w:fldCharType="separate"/>
      </w:r>
      <w:r w:rsidR="00B41012">
        <w:rPr>
          <w:noProof/>
        </w:rPr>
        <w:t>55</w:t>
      </w:r>
      <w:r>
        <w:fldChar w:fldCharType="end"/>
      </w:r>
      <w:r>
        <w:t xml:space="preserve"> </w:t>
      </w:r>
      <w:r w:rsidRPr="001022CA">
        <w:t>Datos agrupamiento k</w:t>
      </w:r>
      <w:r>
        <w:t>2</w:t>
      </w:r>
      <w:bookmarkEnd w:id="180"/>
    </w:p>
    <w:p w14:paraId="5391CBC7" w14:textId="6BDAF217" w:rsidR="0067209B" w:rsidRDefault="0067209B" w:rsidP="0067209B">
      <w:r>
        <w:t xml:space="preserve">Esto se hace para visualizar las iteraciones obtenidas, posteriormente los datos serán almacenados en las carpetas que se encuentran dentro del sistema </w:t>
      </w:r>
      <w:r w:rsidR="00D97796">
        <w:t xml:space="preserve">de forma automática </w:t>
      </w:r>
    </w:p>
    <w:p w14:paraId="158FA99D" w14:textId="5873AB73" w:rsidR="00D97796" w:rsidRDefault="00D97796" w:rsidP="00D97796">
      <w:r>
        <w:t>Para un mejor entendimiento los datos se guardan con la siguiente nomenclatura ‘ DATOS_1_NO.KPROTOTIPOS_DIA_FECHA ’ (se utiliz</w:t>
      </w:r>
      <w:r w:rsidR="00635DDD">
        <w:t>ó</w:t>
      </w:r>
      <w:r>
        <w:t xml:space="preserve"> esa nomenclatura en caso de que se volviera a usar el archivo varias veces)</w:t>
      </w:r>
    </w:p>
    <w:p w14:paraId="251C594A" w14:textId="287BBBCB" w:rsidR="00D97796" w:rsidRDefault="00D97796" w:rsidP="00D97796">
      <w:pPr>
        <w:jc w:val="center"/>
      </w:pPr>
      <w:r w:rsidRPr="00D97796">
        <w:drawing>
          <wp:inline distT="0" distB="0" distL="0" distR="0" wp14:anchorId="2DE01B30" wp14:editId="097FBC02">
            <wp:extent cx="1838325" cy="3043279"/>
            <wp:effectExtent l="0" t="0" r="0" b="0"/>
            <wp:docPr id="1287330856" name="Imagen 1" descr="Texto,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30856" name="Imagen 1" descr="Texto, Calendario&#10;&#10;Descripción generada automáticamente"/>
                    <pic:cNvPicPr/>
                  </pic:nvPicPr>
                  <pic:blipFill>
                    <a:blip r:embed="rId76"/>
                    <a:stretch>
                      <a:fillRect/>
                    </a:stretch>
                  </pic:blipFill>
                  <pic:spPr>
                    <a:xfrm>
                      <a:off x="0" y="0"/>
                      <a:ext cx="1841190" cy="3048022"/>
                    </a:xfrm>
                    <a:prstGeom prst="rect">
                      <a:avLst/>
                    </a:prstGeom>
                  </pic:spPr>
                </pic:pic>
              </a:graphicData>
            </a:graphic>
          </wp:inline>
        </w:drawing>
      </w:r>
    </w:p>
    <w:p w14:paraId="168E4B79" w14:textId="4D82FD6E" w:rsidR="00C81918" w:rsidRDefault="00C81918" w:rsidP="00C81918">
      <w:pPr>
        <w:pStyle w:val="Descripcin"/>
        <w:jc w:val="center"/>
      </w:pPr>
      <w:bookmarkStart w:id="181" w:name="_Toc178537909"/>
      <w:r>
        <w:t xml:space="preserve">Figura  </w:t>
      </w:r>
      <w:r>
        <w:fldChar w:fldCharType="begin"/>
      </w:r>
      <w:r>
        <w:instrText xml:space="preserve"> SEQ Figura_ \* ARABIC </w:instrText>
      </w:r>
      <w:r>
        <w:fldChar w:fldCharType="separate"/>
      </w:r>
      <w:r w:rsidR="00B41012">
        <w:rPr>
          <w:noProof/>
        </w:rPr>
        <w:t>56</w:t>
      </w:r>
      <w:r>
        <w:fldChar w:fldCharType="end"/>
      </w:r>
      <w:r>
        <w:t xml:space="preserve"> Carpeta </w:t>
      </w:r>
      <w:proofErr w:type="spellStart"/>
      <w:r>
        <w:t>documents</w:t>
      </w:r>
      <w:bookmarkEnd w:id="181"/>
      <w:proofErr w:type="spellEnd"/>
    </w:p>
    <w:p w14:paraId="3FC61F8E" w14:textId="77777777" w:rsidR="0066597B" w:rsidRDefault="0066597B" w:rsidP="00D97796"/>
    <w:p w14:paraId="7D39D987" w14:textId="77777777" w:rsidR="0066597B" w:rsidRDefault="0066597B" w:rsidP="00D97796"/>
    <w:p w14:paraId="29A3B6EE" w14:textId="2EB552E5" w:rsidR="00D97796" w:rsidRDefault="00D97796" w:rsidP="00D97796">
      <w:r>
        <w:lastRenderedPageBreak/>
        <w:t>Donde:</w:t>
      </w:r>
    </w:p>
    <w:p w14:paraId="0EC3583E" w14:textId="582C6F7C" w:rsidR="00D97796" w:rsidRDefault="00D97796" w:rsidP="00D97796">
      <w:pPr>
        <w:pStyle w:val="Prrafodelista"/>
        <w:numPr>
          <w:ilvl w:val="0"/>
          <w:numId w:val="112"/>
        </w:numPr>
      </w:pPr>
      <w:r>
        <w:t>DATOS_1_ : El “1” es el n</w:t>
      </w:r>
      <w:r w:rsidR="00635DDD">
        <w:t>ú</w:t>
      </w:r>
      <w:r>
        <w:t>mero de id que se le da al archivo una vez que se suba a la base de datos</w:t>
      </w:r>
    </w:p>
    <w:p w14:paraId="37F368A1" w14:textId="7B7E9F38" w:rsidR="00D97796" w:rsidRDefault="00D97796" w:rsidP="00D97796">
      <w:pPr>
        <w:pStyle w:val="Prrafodelista"/>
        <w:numPr>
          <w:ilvl w:val="0"/>
          <w:numId w:val="112"/>
        </w:numPr>
      </w:pPr>
      <w:r>
        <w:t>NO.KPROTOTIPOS</w:t>
      </w:r>
      <w:r>
        <w:t>: es el n</w:t>
      </w:r>
      <w:r w:rsidR="00635DDD">
        <w:t>ú</w:t>
      </w:r>
      <w:r>
        <w:t xml:space="preserve">mero de prototipos resultantes, cada carpeta contendrá archivos con extension </w:t>
      </w:r>
      <w:proofErr w:type="spellStart"/>
      <w:r>
        <w:t>txt</w:t>
      </w:r>
      <w:proofErr w:type="spellEnd"/>
      <w:r>
        <w:t xml:space="preserve"> que son los resultados finales del algoritmo al momento de converger</w:t>
      </w:r>
    </w:p>
    <w:p w14:paraId="401B8868" w14:textId="57862C1F" w:rsidR="00D97796" w:rsidRDefault="00D97796" w:rsidP="00635DDD">
      <w:pPr>
        <w:jc w:val="center"/>
      </w:pPr>
      <w:r w:rsidRPr="00D97796">
        <w:drawing>
          <wp:inline distT="0" distB="0" distL="0" distR="0" wp14:anchorId="18E950ED" wp14:editId="6BA6EDD1">
            <wp:extent cx="1800225" cy="3236202"/>
            <wp:effectExtent l="0" t="0" r="0" b="0"/>
            <wp:docPr id="2133771420"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71420" name="Imagen 1" descr="Pantalla de computadora con letras&#10;&#10;Descripción generada automáticamente con confianza media"/>
                    <pic:cNvPicPr/>
                  </pic:nvPicPr>
                  <pic:blipFill>
                    <a:blip r:embed="rId77"/>
                    <a:stretch>
                      <a:fillRect/>
                    </a:stretch>
                  </pic:blipFill>
                  <pic:spPr>
                    <a:xfrm>
                      <a:off x="0" y="0"/>
                      <a:ext cx="1806016" cy="3246613"/>
                    </a:xfrm>
                    <a:prstGeom prst="rect">
                      <a:avLst/>
                    </a:prstGeom>
                  </pic:spPr>
                </pic:pic>
              </a:graphicData>
            </a:graphic>
          </wp:inline>
        </w:drawing>
      </w:r>
    </w:p>
    <w:p w14:paraId="233FA184" w14:textId="0455D246" w:rsidR="00C81918" w:rsidRDefault="00C81918" w:rsidP="00C81918">
      <w:pPr>
        <w:pStyle w:val="Descripcin"/>
        <w:jc w:val="center"/>
      </w:pPr>
      <w:bookmarkStart w:id="182" w:name="_Toc178537910"/>
      <w:r>
        <w:t xml:space="preserve">Figura  </w:t>
      </w:r>
      <w:r>
        <w:fldChar w:fldCharType="begin"/>
      </w:r>
      <w:r>
        <w:instrText xml:space="preserve"> SEQ Figura_ \* ARABIC </w:instrText>
      </w:r>
      <w:r>
        <w:fldChar w:fldCharType="separate"/>
      </w:r>
      <w:r w:rsidR="00B41012">
        <w:rPr>
          <w:noProof/>
        </w:rPr>
        <w:t>57</w:t>
      </w:r>
      <w:r>
        <w:fldChar w:fldCharType="end"/>
      </w:r>
      <w:r>
        <w:t xml:space="preserve"> Carpeta </w:t>
      </w:r>
      <w:proofErr w:type="spellStart"/>
      <w:r>
        <w:t>collections</w:t>
      </w:r>
      <w:bookmarkEnd w:id="182"/>
      <w:proofErr w:type="spellEnd"/>
    </w:p>
    <w:p w14:paraId="53055BFE" w14:textId="7FC5E485" w:rsidR="00D97796" w:rsidRDefault="00D97796" w:rsidP="00D97796">
      <w:r>
        <w:t>Dichos archivos los visualizamos al darle clic sobre ellos y se pueden visualizar de la siguiente manera</w:t>
      </w:r>
    </w:p>
    <w:p w14:paraId="5FBDA9E5" w14:textId="437075C0" w:rsidR="00D97796" w:rsidRDefault="00416ABF" w:rsidP="00D97796">
      <w:r w:rsidRPr="00416ABF">
        <w:drawing>
          <wp:inline distT="0" distB="0" distL="0" distR="0" wp14:anchorId="4C6226E2" wp14:editId="519962D5">
            <wp:extent cx="5791835" cy="3208020"/>
            <wp:effectExtent l="0" t="0" r="0" b="0"/>
            <wp:docPr id="2134598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98067" name="Imagen 1" descr="Texto&#10;&#10;Descripción generada automáticamente"/>
                    <pic:cNvPicPr/>
                  </pic:nvPicPr>
                  <pic:blipFill>
                    <a:blip r:embed="rId78"/>
                    <a:stretch>
                      <a:fillRect/>
                    </a:stretch>
                  </pic:blipFill>
                  <pic:spPr>
                    <a:xfrm>
                      <a:off x="0" y="0"/>
                      <a:ext cx="5791835" cy="3208020"/>
                    </a:xfrm>
                    <a:prstGeom prst="rect">
                      <a:avLst/>
                    </a:prstGeom>
                  </pic:spPr>
                </pic:pic>
              </a:graphicData>
            </a:graphic>
          </wp:inline>
        </w:drawing>
      </w:r>
    </w:p>
    <w:p w14:paraId="0BC38001" w14:textId="54970053" w:rsidR="00416ABF" w:rsidRDefault="00C81918" w:rsidP="00C81918">
      <w:pPr>
        <w:pStyle w:val="Descripcin"/>
        <w:jc w:val="center"/>
      </w:pPr>
      <w:bookmarkStart w:id="183" w:name="_Toc178537911"/>
      <w:r>
        <w:lastRenderedPageBreak/>
        <w:t xml:space="preserve">Figura  </w:t>
      </w:r>
      <w:r>
        <w:fldChar w:fldCharType="begin"/>
      </w:r>
      <w:r>
        <w:instrText xml:space="preserve"> SEQ Figura_ \* ARABIC </w:instrText>
      </w:r>
      <w:r>
        <w:fldChar w:fldCharType="separate"/>
      </w:r>
      <w:r w:rsidR="00B41012">
        <w:rPr>
          <w:noProof/>
        </w:rPr>
        <w:t>58</w:t>
      </w:r>
      <w:r>
        <w:fldChar w:fldCharType="end"/>
      </w:r>
      <w:r>
        <w:t xml:space="preserve"> Archivos </w:t>
      </w:r>
      <w:proofErr w:type="spellStart"/>
      <w:r>
        <w:t>txt</w:t>
      </w:r>
      <w:proofErr w:type="spellEnd"/>
      <w:r>
        <w:t xml:space="preserve"> guardados en automático</w:t>
      </w:r>
      <w:bookmarkEnd w:id="183"/>
    </w:p>
    <w:p w14:paraId="20FE39DF" w14:textId="77777777" w:rsidR="0067209B" w:rsidRDefault="0067209B" w:rsidP="0067209B"/>
    <w:p w14:paraId="70BCE990" w14:textId="77777777" w:rsidR="00CF659C" w:rsidRDefault="00CF659C" w:rsidP="0067209B"/>
    <w:p w14:paraId="6959ED38" w14:textId="77777777" w:rsidR="00CF659C" w:rsidRDefault="00CF659C" w:rsidP="0067209B"/>
    <w:p w14:paraId="0A92F538" w14:textId="77777777" w:rsidR="00CF659C" w:rsidRDefault="00CF659C" w:rsidP="0067209B"/>
    <w:p w14:paraId="2C464DA9" w14:textId="77777777" w:rsidR="00CF659C" w:rsidRDefault="00CF659C" w:rsidP="0067209B"/>
    <w:p w14:paraId="3AA2F789" w14:textId="77777777" w:rsidR="00CF659C" w:rsidRDefault="00CF659C" w:rsidP="0067209B"/>
    <w:p w14:paraId="0F3E2FBC" w14:textId="77777777" w:rsidR="00CF659C" w:rsidRDefault="00CF659C" w:rsidP="0067209B"/>
    <w:p w14:paraId="7AC6118E" w14:textId="77777777" w:rsidR="00CF659C" w:rsidRDefault="00CF659C" w:rsidP="0067209B"/>
    <w:p w14:paraId="5DB789DA" w14:textId="77777777" w:rsidR="00CF659C" w:rsidRDefault="00CF659C" w:rsidP="0067209B"/>
    <w:p w14:paraId="0C9CFE84" w14:textId="77777777" w:rsidR="00CF659C" w:rsidRDefault="00CF659C" w:rsidP="0067209B"/>
    <w:p w14:paraId="1B652E92" w14:textId="77777777" w:rsidR="00CF659C" w:rsidRDefault="00CF659C" w:rsidP="0067209B"/>
    <w:p w14:paraId="23F7CE9F" w14:textId="77777777" w:rsidR="00CF659C" w:rsidRDefault="00CF659C" w:rsidP="0067209B"/>
    <w:p w14:paraId="4986D6BE" w14:textId="77777777" w:rsidR="00CF659C" w:rsidRDefault="00CF659C" w:rsidP="0067209B"/>
    <w:p w14:paraId="0A6CD4A7" w14:textId="77777777" w:rsidR="00CF659C" w:rsidRDefault="00CF659C" w:rsidP="0067209B"/>
    <w:p w14:paraId="48B4669C" w14:textId="2776054A" w:rsidR="0067209B" w:rsidRPr="00136263" w:rsidRDefault="0067209B" w:rsidP="0067209B"/>
    <w:p w14:paraId="26A9D31E" w14:textId="77777777" w:rsidR="00F87C0D" w:rsidRPr="00463F5B" w:rsidRDefault="00F87C0D" w:rsidP="006F2A33">
      <w:pPr>
        <w:pStyle w:val="Ttulo1"/>
        <w:spacing w:line="360" w:lineRule="auto"/>
      </w:pPr>
      <w:bookmarkStart w:id="184" w:name="_Toc162863694"/>
      <w:bookmarkStart w:id="185" w:name="_Toc178547319"/>
      <w:r w:rsidRPr="00463F5B">
        <w:t>Conclusiones de Proyecto</w:t>
      </w:r>
      <w:bookmarkEnd w:id="184"/>
      <w:bookmarkEnd w:id="185"/>
    </w:p>
    <w:p w14:paraId="5C14E98F" w14:textId="77777777" w:rsidR="00F87C0D" w:rsidRPr="00F87C0D" w:rsidRDefault="00F87C0D" w:rsidP="006F2A33">
      <w:pPr>
        <w:pStyle w:val="Default"/>
        <w:spacing w:line="360" w:lineRule="auto"/>
        <w:ind w:left="720"/>
        <w:jc w:val="both"/>
      </w:pPr>
    </w:p>
    <w:p w14:paraId="73B992D8" w14:textId="77777777" w:rsidR="00C24AE2" w:rsidRPr="00C24AE2" w:rsidRDefault="00C24AE2" w:rsidP="00C24AE2">
      <w:pPr>
        <w:pStyle w:val="Default"/>
        <w:spacing w:line="360" w:lineRule="auto"/>
        <w:jc w:val="both"/>
      </w:pPr>
      <w:r w:rsidRPr="00C24AE2">
        <w:t>Al inicio de este proyecto, el objetivo principal era implementar el algoritmo K-</w:t>
      </w:r>
      <w:proofErr w:type="spellStart"/>
      <w:r w:rsidRPr="00C24AE2">
        <w:t>Prototypes</w:t>
      </w:r>
      <w:proofErr w:type="spellEnd"/>
      <w:r w:rsidRPr="00C24AE2">
        <w:t xml:space="preserve"> para lograr una segmentación efectiva de datos mixtos, tanto numéricos como categóricos. A lo largo del desarrollo, se alcanzó este objetivo mediante la implementación de un código que permite agrupar datos de naturaleza diversa, cumpliendo con los criterios planteados al inicio. El algoritmo demostró ser capaz de gestionar volúmenes considerables de datos, proporcionando resultados que permiten identificar patrones y estructuras dentro del conjunto de datos.</w:t>
      </w:r>
    </w:p>
    <w:p w14:paraId="31435438" w14:textId="77777777" w:rsidR="00C24AE2" w:rsidRPr="00C24AE2" w:rsidRDefault="00C24AE2" w:rsidP="00C24AE2">
      <w:pPr>
        <w:pStyle w:val="Default"/>
        <w:spacing w:line="360" w:lineRule="auto"/>
        <w:jc w:val="both"/>
      </w:pPr>
      <w:r w:rsidRPr="00C24AE2">
        <w:t>Los resultados obtenidos evidencian que el K-</w:t>
      </w:r>
      <w:proofErr w:type="spellStart"/>
      <w:r w:rsidRPr="00C24AE2">
        <w:t>Prototypes</w:t>
      </w:r>
      <w:proofErr w:type="spellEnd"/>
      <w:r w:rsidRPr="00C24AE2">
        <w:t xml:space="preserve"> es una herramienta eficaz para la clasificación de datos mixtos, ya que permite generar </w:t>
      </w:r>
      <w:proofErr w:type="spellStart"/>
      <w:r w:rsidRPr="00C24AE2">
        <w:t>clusters</w:t>
      </w:r>
      <w:proofErr w:type="spellEnd"/>
      <w:r w:rsidRPr="00C24AE2">
        <w:t xml:space="preserve"> consistentes y bien definidos. Sin embargo, el desarrollo del proyecto también reveló algunas limitaciones. Una de las principales fue la complejidad en la selección de prototipos iniciales y el manejo de datos categóricos con múltiples categorías, lo que en algunos </w:t>
      </w:r>
      <w:r w:rsidRPr="00C24AE2">
        <w:lastRenderedPageBreak/>
        <w:t>casos afectó la precisión de la segmentación. Otro desafío fue optimizar el tiempo de ejecución cuando se trataba de grandes volúmenes de datos, aunque se lograron implementar mejoras significativas para hacer el proceso más eficiente.</w:t>
      </w:r>
    </w:p>
    <w:p w14:paraId="7F02A39C" w14:textId="77777777" w:rsidR="00C24AE2" w:rsidRPr="00C24AE2" w:rsidRDefault="00C24AE2" w:rsidP="00C24AE2">
      <w:pPr>
        <w:pStyle w:val="Default"/>
        <w:spacing w:line="360" w:lineRule="auto"/>
        <w:jc w:val="both"/>
      </w:pPr>
      <w:r w:rsidRPr="00C24AE2">
        <w:t>A pesar de estas limitaciones, el proyecto cumplió con sus objetivos y logró los resultados esperados. Además, el conocimiento adquirido durante la implementación del algoritmo, así como las habilidades técnicas desarrolladas, brindan una base sólida para futuras investigaciones y aplicaciones en áreas que involucren análisis de datos mixtos.</w:t>
      </w:r>
    </w:p>
    <w:p w14:paraId="234B8B83" w14:textId="77777777" w:rsidR="00C24AE2" w:rsidRPr="00C24AE2" w:rsidRDefault="00C24AE2" w:rsidP="00C24AE2">
      <w:pPr>
        <w:pStyle w:val="Default"/>
        <w:spacing w:line="360" w:lineRule="auto"/>
        <w:jc w:val="both"/>
      </w:pPr>
      <w:r w:rsidRPr="00C24AE2">
        <w:t>En conclusión, este proyecto no solo ha permitido implementar con éxito el algoritmo K-</w:t>
      </w:r>
      <w:proofErr w:type="spellStart"/>
      <w:r w:rsidRPr="00C24AE2">
        <w:t>Prototypes</w:t>
      </w:r>
      <w:proofErr w:type="spellEnd"/>
      <w:r w:rsidRPr="00C24AE2">
        <w:t>, sino que también ha proporcionado valiosas lecciones sobre la manipulación de datos mixtos y la optimización de algoritmos, sentando las bases para una posible evolución en la forma en que se analizan datos heterogéneos en futuros trabajos.</w:t>
      </w:r>
    </w:p>
    <w:p w14:paraId="20B871A2" w14:textId="0EB89AB9" w:rsidR="00F87C0D" w:rsidRDefault="00F87C0D" w:rsidP="006F2A33">
      <w:pPr>
        <w:pStyle w:val="Default"/>
        <w:spacing w:line="360" w:lineRule="auto"/>
        <w:jc w:val="both"/>
      </w:pPr>
    </w:p>
    <w:p w14:paraId="030C9ADB" w14:textId="77777777" w:rsidR="00C24AE2" w:rsidRPr="00F87C0D" w:rsidRDefault="00C24AE2" w:rsidP="006F2A33">
      <w:pPr>
        <w:pStyle w:val="Default"/>
        <w:spacing w:line="360" w:lineRule="auto"/>
        <w:jc w:val="both"/>
      </w:pPr>
    </w:p>
    <w:p w14:paraId="5EEC2645" w14:textId="77777777" w:rsidR="00F87C0D" w:rsidRPr="00463F5B" w:rsidRDefault="00F87C0D" w:rsidP="006F2A33">
      <w:pPr>
        <w:pStyle w:val="Ttulo1"/>
        <w:spacing w:line="360" w:lineRule="auto"/>
      </w:pPr>
      <w:bookmarkStart w:id="186" w:name="_Toc162863695"/>
      <w:bookmarkStart w:id="187" w:name="_Toc178547320"/>
      <w:r w:rsidRPr="00463F5B">
        <w:t>Recomendaciones</w:t>
      </w:r>
      <w:bookmarkEnd w:id="186"/>
      <w:bookmarkEnd w:id="187"/>
    </w:p>
    <w:p w14:paraId="24851DC7" w14:textId="77777777" w:rsidR="00F87C0D" w:rsidRPr="00F87C0D" w:rsidRDefault="00F87C0D" w:rsidP="006F2A33">
      <w:pPr>
        <w:pStyle w:val="Default"/>
        <w:spacing w:line="360" w:lineRule="auto"/>
        <w:jc w:val="both"/>
      </w:pPr>
    </w:p>
    <w:p w14:paraId="44B96885" w14:textId="77777777" w:rsidR="00C24AE2" w:rsidRPr="00C24AE2" w:rsidRDefault="00C24AE2" w:rsidP="00C24AE2">
      <w:pPr>
        <w:pStyle w:val="Default"/>
        <w:spacing w:line="360" w:lineRule="auto"/>
        <w:jc w:val="both"/>
      </w:pPr>
      <w:r w:rsidRPr="00C24AE2">
        <w:t>A partir de los resultados obtenidos y las limitaciones identificadas durante el desarrollo del proyecto, se proponen varias acciones para mejorar el algoritmo K-</w:t>
      </w:r>
      <w:proofErr w:type="spellStart"/>
      <w:r w:rsidRPr="00C24AE2">
        <w:t>Prototypes</w:t>
      </w:r>
      <w:proofErr w:type="spellEnd"/>
      <w:r w:rsidRPr="00C24AE2">
        <w:t xml:space="preserve"> y expandir su aplicación en futuros trabajos. Es fundamental optimizar la selección de prototipos iniciales mediante el uso de métodos más avanzados, como K-</w:t>
      </w:r>
      <w:proofErr w:type="spellStart"/>
      <w:r w:rsidRPr="00C24AE2">
        <w:t>Means</w:t>
      </w:r>
      <w:proofErr w:type="spellEnd"/>
      <w:r w:rsidRPr="00C24AE2">
        <w:t xml:space="preserve">++ o algoritmos genéticos, lo que podría reducir el sesgo en la elección aleatoria y mejorar la calidad de los </w:t>
      </w:r>
      <w:proofErr w:type="spellStart"/>
      <w:r w:rsidRPr="00C24AE2">
        <w:t>clusters</w:t>
      </w:r>
      <w:proofErr w:type="spellEnd"/>
      <w:r w:rsidRPr="00C24AE2">
        <w:t xml:space="preserve"> desde el principio.</w:t>
      </w:r>
    </w:p>
    <w:p w14:paraId="17EB9F5E" w14:textId="77777777" w:rsidR="00C24AE2" w:rsidRPr="00C24AE2" w:rsidRDefault="00C24AE2" w:rsidP="00C24AE2">
      <w:pPr>
        <w:pStyle w:val="Default"/>
        <w:spacing w:line="360" w:lineRule="auto"/>
        <w:jc w:val="both"/>
      </w:pPr>
      <w:r w:rsidRPr="00C24AE2">
        <w:t>Asimismo, es importante profundizar en el manejo de datos categóricos que poseen múltiples categorías. Para ello, se sugiere explorar técnicas de codificación más sofisticadas, como la codificación de impacto, que podrían mejorar la precisión en el cálculo de distancias categóricas. Además, se recomienda continuar la investigación en la escalabilidad del algoritmo para garantizar su eficiencia al manejar grandes volúmenes de datos, considerando la posibilidad de aplicar técnicas de paralelización o recursos en la nube.</w:t>
      </w:r>
    </w:p>
    <w:p w14:paraId="454DA5F3" w14:textId="77777777" w:rsidR="00C24AE2" w:rsidRPr="00C24AE2" w:rsidRDefault="00C24AE2" w:rsidP="00C24AE2">
      <w:pPr>
        <w:pStyle w:val="Default"/>
        <w:spacing w:line="360" w:lineRule="auto"/>
        <w:jc w:val="both"/>
      </w:pPr>
      <w:r w:rsidRPr="00C24AE2">
        <w:lastRenderedPageBreak/>
        <w:t xml:space="preserve">La evaluación de la calidad de los </w:t>
      </w:r>
      <w:proofErr w:type="spellStart"/>
      <w:r w:rsidRPr="00C24AE2">
        <w:t>clusters</w:t>
      </w:r>
      <w:proofErr w:type="spellEnd"/>
      <w:r w:rsidRPr="00C24AE2">
        <w:t xml:space="preserve"> generados es otro aspecto a tener en cuenta; incorporar métricas avanzadas, como la validación cruzada y el uso de índices específicos para datos mixtos, facilitará una mejor interpretación y validación de los resultados. También sería beneficioso aplicar el algoritmo K-</w:t>
      </w:r>
      <w:proofErr w:type="spellStart"/>
      <w:r w:rsidRPr="00C24AE2">
        <w:t>Prototypes</w:t>
      </w:r>
      <w:proofErr w:type="spellEnd"/>
      <w:r w:rsidRPr="00C24AE2">
        <w:t xml:space="preserve"> en diferentes contextos, como el análisis de comportamiento de clientes, datos médicos o redes sociales, para evaluar su adaptabilidad y utilidad en diversas áreas.</w:t>
      </w:r>
    </w:p>
    <w:p w14:paraId="4EE43C16" w14:textId="77777777" w:rsidR="00C24AE2" w:rsidRPr="00C24AE2" w:rsidRDefault="00C24AE2" w:rsidP="00C24AE2">
      <w:pPr>
        <w:pStyle w:val="Default"/>
        <w:spacing w:line="360" w:lineRule="auto"/>
        <w:jc w:val="both"/>
      </w:pPr>
      <w:r w:rsidRPr="00C24AE2">
        <w:t>Por último, se sugiere trabajar en la automatización del proceso y en la creación de una versión del algoritmo que permita ajustes automáticos de parámetros, facilitando así su integración en entornos de análisis de datos en tiempo real. Estas recomendaciones tienen como objetivo impulsar la evolución del algoritmo K-</w:t>
      </w:r>
      <w:proofErr w:type="spellStart"/>
      <w:r w:rsidRPr="00C24AE2">
        <w:t>Prototypes</w:t>
      </w:r>
      <w:proofErr w:type="spellEnd"/>
      <w:r w:rsidRPr="00C24AE2">
        <w:t>, asegurando su eficacia en el manejo de datos mixtos y fomentando su uso en diversas aplicaciones en el análisis de datos.</w:t>
      </w:r>
    </w:p>
    <w:p w14:paraId="62DC63FB" w14:textId="77777777" w:rsidR="00F87C0D" w:rsidRDefault="00F87C0D" w:rsidP="006F2A33">
      <w:pPr>
        <w:pStyle w:val="Default"/>
        <w:spacing w:line="360" w:lineRule="auto"/>
        <w:jc w:val="both"/>
      </w:pPr>
    </w:p>
    <w:p w14:paraId="18B8C130" w14:textId="77777777" w:rsidR="00E765D0" w:rsidRPr="00F87C0D" w:rsidRDefault="00E765D0" w:rsidP="006F2A33">
      <w:pPr>
        <w:pStyle w:val="Default"/>
        <w:spacing w:line="360" w:lineRule="auto"/>
        <w:jc w:val="both"/>
      </w:pPr>
    </w:p>
    <w:p w14:paraId="3BF489AC" w14:textId="77777777" w:rsidR="00F87C0D" w:rsidRPr="00463F5B" w:rsidRDefault="00F87C0D" w:rsidP="006F2A33">
      <w:pPr>
        <w:pStyle w:val="Ttulo1"/>
        <w:spacing w:line="360" w:lineRule="auto"/>
      </w:pPr>
      <w:bookmarkStart w:id="188" w:name="_Toc162863696"/>
      <w:bookmarkStart w:id="189" w:name="_Toc178547321"/>
      <w:r w:rsidRPr="00463F5B">
        <w:t>Competencias desarrolladas y/o aplicadas</w:t>
      </w:r>
      <w:bookmarkEnd w:id="188"/>
      <w:bookmarkEnd w:id="189"/>
    </w:p>
    <w:p w14:paraId="2F525E22" w14:textId="77777777" w:rsidR="00F87C0D" w:rsidRPr="00F87C0D" w:rsidRDefault="00F87C0D" w:rsidP="006F2A33">
      <w:pPr>
        <w:pStyle w:val="Default"/>
        <w:spacing w:line="360" w:lineRule="auto"/>
        <w:jc w:val="both"/>
      </w:pPr>
    </w:p>
    <w:p w14:paraId="719EF0D9" w14:textId="77777777" w:rsidR="00607310" w:rsidRPr="00607310" w:rsidRDefault="00607310" w:rsidP="00607310">
      <w:pPr>
        <w:pStyle w:val="Ttulo2"/>
      </w:pPr>
      <w:bookmarkStart w:id="190" w:name="_Toc178547322"/>
      <w:r w:rsidRPr="00607310">
        <w:t>Competencias Específicas</w:t>
      </w:r>
      <w:bookmarkEnd w:id="190"/>
    </w:p>
    <w:p w14:paraId="40798156" w14:textId="77777777" w:rsidR="00607310" w:rsidRDefault="00607310" w:rsidP="00607310">
      <w:pPr>
        <w:pStyle w:val="Default"/>
        <w:spacing w:line="360" w:lineRule="auto"/>
        <w:jc w:val="both"/>
      </w:pPr>
    </w:p>
    <w:p w14:paraId="798AAE4A" w14:textId="3D7EB1D8" w:rsidR="00607310" w:rsidRPr="00607310" w:rsidRDefault="00607310" w:rsidP="00607310">
      <w:pPr>
        <w:pStyle w:val="Default"/>
        <w:spacing w:line="360" w:lineRule="auto"/>
        <w:jc w:val="both"/>
      </w:pPr>
      <w:r w:rsidRPr="00607310">
        <w:t>Durante el desarrollo del proyecto de implementación del algoritmo K-</w:t>
      </w:r>
      <w:proofErr w:type="spellStart"/>
      <w:r w:rsidRPr="00607310">
        <w:t>Prototypes</w:t>
      </w:r>
      <w:proofErr w:type="spellEnd"/>
      <w:r w:rsidRPr="00607310">
        <w:t>, adquirí experiencia en diversas herramientas y tecnologías clave que fueron fundamentales para fortalecer mis conocimientos en análisis de datos y machine learning. Entre ellas, amplié mis habilidades en programación con Python, utilizando bibliotecas como pandas, numpy para manipular y analizar datos mixtos (numéricos y categóricos).</w:t>
      </w:r>
    </w:p>
    <w:p w14:paraId="584D37A8" w14:textId="77777777" w:rsidR="00607310" w:rsidRPr="00607310" w:rsidRDefault="00607310" w:rsidP="00607310">
      <w:pPr>
        <w:pStyle w:val="Default"/>
        <w:spacing w:line="360" w:lineRule="auto"/>
        <w:jc w:val="both"/>
      </w:pPr>
      <w:r w:rsidRPr="00607310">
        <w:t>Asimismo, este proyecto me permitió consolidar mis conocimientos en técnicas de agrupamiento y segmentación de datos, específicamente en la aplicación del algoritmo K-</w:t>
      </w:r>
      <w:proofErr w:type="spellStart"/>
      <w:r w:rsidRPr="00607310">
        <w:t>Prototypes</w:t>
      </w:r>
      <w:proofErr w:type="spellEnd"/>
      <w:r w:rsidRPr="00607310">
        <w:t>, lo cual implicó una comprensión profunda de las métricas de distancia y la forma en que se calculan las similitudes en conjuntos de datos heterogéneos. A lo largo de este proceso, también gané experiencia en la optimización de algoritmos, asegurando que el código fuera eficiente para manejar grandes volúmenes de datos.</w:t>
      </w:r>
    </w:p>
    <w:p w14:paraId="255CFBBA" w14:textId="77777777" w:rsidR="00607310" w:rsidRDefault="00607310" w:rsidP="00607310">
      <w:pPr>
        <w:pStyle w:val="Default"/>
        <w:spacing w:line="360" w:lineRule="auto"/>
        <w:jc w:val="both"/>
      </w:pPr>
      <w:r w:rsidRPr="00607310">
        <w:lastRenderedPageBreak/>
        <w:t xml:space="preserve">El trabajo en este proyecto me proporcionó una visión más amplia sobre cómo implementar algoritmos de </w:t>
      </w:r>
      <w:proofErr w:type="spellStart"/>
      <w:r w:rsidRPr="00607310">
        <w:t>clustering</w:t>
      </w:r>
      <w:proofErr w:type="spellEnd"/>
      <w:r w:rsidRPr="00607310">
        <w:t xml:space="preserve"> desde cero, desde la inicialización de los prototipos hasta la asignación final de los objetos a los </w:t>
      </w:r>
      <w:proofErr w:type="spellStart"/>
      <w:r w:rsidRPr="00607310">
        <w:t>clusters</w:t>
      </w:r>
      <w:proofErr w:type="spellEnd"/>
      <w:r w:rsidRPr="00607310">
        <w:t>, lo que me ha dado una sólida base para abordar problemas similares en futuros proyectos de análisis de datos.</w:t>
      </w:r>
    </w:p>
    <w:p w14:paraId="116A05BF" w14:textId="77777777" w:rsidR="00C24AE2" w:rsidRDefault="00C24AE2" w:rsidP="00607310">
      <w:pPr>
        <w:pStyle w:val="Default"/>
        <w:spacing w:line="360" w:lineRule="auto"/>
        <w:jc w:val="both"/>
      </w:pPr>
    </w:p>
    <w:p w14:paraId="1B53C62D" w14:textId="77777777" w:rsidR="00C24AE2" w:rsidRPr="00607310" w:rsidRDefault="00C24AE2" w:rsidP="00607310">
      <w:pPr>
        <w:pStyle w:val="Default"/>
        <w:spacing w:line="360" w:lineRule="auto"/>
        <w:jc w:val="both"/>
      </w:pPr>
    </w:p>
    <w:p w14:paraId="7B31E449" w14:textId="77777777" w:rsidR="00607310" w:rsidRDefault="00607310" w:rsidP="00607310">
      <w:pPr>
        <w:pStyle w:val="Ttulo2"/>
      </w:pPr>
      <w:bookmarkStart w:id="191" w:name="_Toc178547323"/>
      <w:r w:rsidRPr="00607310">
        <w:t>Competencias Genéricas</w:t>
      </w:r>
      <w:bookmarkEnd w:id="191"/>
    </w:p>
    <w:p w14:paraId="1A5A7655" w14:textId="77777777" w:rsidR="00607310" w:rsidRPr="00607310" w:rsidRDefault="00607310" w:rsidP="00607310"/>
    <w:p w14:paraId="440FBCEE" w14:textId="77777777" w:rsidR="00607310" w:rsidRPr="00607310" w:rsidRDefault="00607310" w:rsidP="00607310">
      <w:pPr>
        <w:pStyle w:val="Default"/>
        <w:spacing w:line="360" w:lineRule="auto"/>
        <w:jc w:val="both"/>
      </w:pPr>
      <w:r w:rsidRPr="00607310">
        <w:t>A lo largo del proyecto, mi capacidad de análisis fue fundamental, ya que tuve que estudiar y comprender cómo los diferentes tipos de datos interactúan dentro del algoritmo K-</w:t>
      </w:r>
      <w:proofErr w:type="spellStart"/>
      <w:r w:rsidRPr="00607310">
        <w:t>Prototypes</w:t>
      </w:r>
      <w:proofErr w:type="spellEnd"/>
      <w:r w:rsidRPr="00607310">
        <w:t>. Esto me permitió desarrollar un enfoque más meticuloso en la preparación y limpieza de datos, asegurando que el proceso de agrupamiento fuera lo más preciso posible.</w:t>
      </w:r>
    </w:p>
    <w:p w14:paraId="2ACFCC68" w14:textId="77777777" w:rsidR="00607310" w:rsidRPr="00607310" w:rsidRDefault="00607310" w:rsidP="00607310">
      <w:pPr>
        <w:pStyle w:val="Default"/>
        <w:spacing w:line="360" w:lineRule="auto"/>
        <w:jc w:val="both"/>
      </w:pPr>
      <w:r w:rsidRPr="00607310">
        <w:t>La gestión del tiempo fue otra competencia crucial que desarrollé. Establecer metas realistas y dividir el proyecto en etapas manejables me ayudó a cumplir con los plazos establecidos y a mantener un flujo de trabajo eficiente. Durante el proceso, también enfrenté desafíos técnicos que me obligaron a ser adaptable y a tomar decisiones rápidas para asegurar el progreso del proyecto, mejorando mi capacidad para enfrentar imprevistos y contratiempos.</w:t>
      </w:r>
    </w:p>
    <w:p w14:paraId="00E17260" w14:textId="77777777" w:rsidR="00607310" w:rsidRPr="00607310" w:rsidRDefault="00607310" w:rsidP="00607310">
      <w:pPr>
        <w:pStyle w:val="Default"/>
        <w:spacing w:line="360" w:lineRule="auto"/>
        <w:jc w:val="both"/>
      </w:pPr>
      <w:r w:rsidRPr="00607310">
        <w:t>Finalmente, este proyecto me brindó una mayor capacidad para trabajar de forma colaborativa, comunicando los avances y resultados de manera clara y efectiva, lo cual será valioso en futuros proyectos, donde la comunicación y la adaptación son esenciales para el éxito.</w:t>
      </w:r>
    </w:p>
    <w:p w14:paraId="3F737730" w14:textId="77777777" w:rsidR="00550FD1" w:rsidRDefault="00550FD1" w:rsidP="006F2A33">
      <w:pPr>
        <w:pStyle w:val="Default"/>
        <w:spacing w:line="360" w:lineRule="auto"/>
        <w:jc w:val="both"/>
      </w:pPr>
    </w:p>
    <w:p w14:paraId="59069EB2" w14:textId="77777777" w:rsidR="00607310" w:rsidRDefault="00607310" w:rsidP="006F2A33">
      <w:pPr>
        <w:pStyle w:val="Default"/>
        <w:spacing w:line="360" w:lineRule="auto"/>
        <w:jc w:val="both"/>
      </w:pPr>
    </w:p>
    <w:p w14:paraId="024056A4" w14:textId="77777777" w:rsidR="00607310" w:rsidRDefault="00607310" w:rsidP="006F2A33">
      <w:pPr>
        <w:pStyle w:val="Default"/>
        <w:spacing w:line="360" w:lineRule="auto"/>
        <w:jc w:val="both"/>
      </w:pPr>
    </w:p>
    <w:p w14:paraId="6ABAF3FC" w14:textId="77777777" w:rsidR="00607310" w:rsidRDefault="00607310" w:rsidP="006F2A33">
      <w:pPr>
        <w:pStyle w:val="Default"/>
        <w:spacing w:line="360" w:lineRule="auto"/>
        <w:jc w:val="both"/>
      </w:pPr>
    </w:p>
    <w:p w14:paraId="37A7239B" w14:textId="77777777" w:rsidR="00607310" w:rsidRDefault="00607310" w:rsidP="006F2A33">
      <w:pPr>
        <w:pStyle w:val="Default"/>
        <w:spacing w:line="360" w:lineRule="auto"/>
        <w:jc w:val="both"/>
      </w:pPr>
    </w:p>
    <w:p w14:paraId="44EE6029" w14:textId="77777777" w:rsidR="00607310" w:rsidRDefault="00607310" w:rsidP="006F2A33">
      <w:pPr>
        <w:pStyle w:val="Default"/>
        <w:spacing w:line="360" w:lineRule="auto"/>
        <w:jc w:val="both"/>
      </w:pPr>
    </w:p>
    <w:p w14:paraId="225E80E4" w14:textId="77777777" w:rsidR="00607310" w:rsidRDefault="00607310" w:rsidP="006F2A33">
      <w:pPr>
        <w:pStyle w:val="Default"/>
        <w:spacing w:line="360" w:lineRule="auto"/>
        <w:jc w:val="both"/>
      </w:pPr>
    </w:p>
    <w:p w14:paraId="6FF21D0A" w14:textId="77777777" w:rsidR="00607310" w:rsidRPr="00F87C0D" w:rsidRDefault="00607310" w:rsidP="006F2A33">
      <w:pPr>
        <w:pStyle w:val="Default"/>
        <w:spacing w:line="360" w:lineRule="auto"/>
        <w:jc w:val="both"/>
      </w:pPr>
    </w:p>
    <w:p w14:paraId="4CBCFAC1" w14:textId="60E190FA" w:rsidR="00F87C0D" w:rsidRDefault="00840FF7" w:rsidP="006F2A33">
      <w:pPr>
        <w:pStyle w:val="Ttulo1"/>
        <w:spacing w:line="360" w:lineRule="auto"/>
      </w:pPr>
      <w:bookmarkStart w:id="192" w:name="_Toc162863699"/>
      <w:r>
        <w:t xml:space="preserve"> </w:t>
      </w:r>
      <w:bookmarkStart w:id="193" w:name="_Toc178547324"/>
      <w:r w:rsidR="00F87C0D" w:rsidRPr="00463F5B">
        <w:t>Fuentes de información</w:t>
      </w:r>
      <w:bookmarkEnd w:id="192"/>
      <w:bookmarkEnd w:id="193"/>
    </w:p>
    <w:p w14:paraId="61FAE538" w14:textId="77777777" w:rsidR="00FA0388" w:rsidRPr="00FA0388" w:rsidRDefault="00FA0388" w:rsidP="00FA0388">
      <w:pPr>
        <w:jc w:val="both"/>
        <w:rPr>
          <w:rFonts w:ascii="Arial" w:hAnsi="Arial" w:cs="Arial"/>
          <w:sz w:val="24"/>
          <w:szCs w:val="24"/>
        </w:rPr>
      </w:pPr>
    </w:p>
    <w:p w14:paraId="621790FA" w14:textId="20BCE614" w:rsidR="00FA0388" w:rsidRPr="00FA0388" w:rsidRDefault="00FA0388" w:rsidP="00FA0388">
      <w:pPr>
        <w:spacing w:line="360" w:lineRule="auto"/>
        <w:jc w:val="both"/>
        <w:rPr>
          <w:rFonts w:ascii="Arial" w:hAnsi="Arial" w:cs="Arial"/>
          <w:sz w:val="24"/>
          <w:szCs w:val="24"/>
        </w:rPr>
      </w:pPr>
      <w:r w:rsidRPr="00FA0388">
        <w:rPr>
          <w:rFonts w:ascii="Arial" w:hAnsi="Arial" w:cs="Arial"/>
          <w:sz w:val="24"/>
          <w:szCs w:val="24"/>
        </w:rPr>
        <w:t xml:space="preserve">López, E. S. (2006). Algoritmos de Agrupamiento en la Minería de Datos. Instituto Nacional de Astrofísica, Óptica y Electrónica. Recuperado de </w:t>
      </w:r>
      <w:hyperlink r:id="rId79" w:tgtFrame="_new" w:history="1">
        <w:r w:rsidRPr="00FA0388">
          <w:rPr>
            <w:rStyle w:val="Hipervnculo"/>
            <w:rFonts w:ascii="Arial" w:hAnsi="Arial" w:cs="Arial"/>
            <w:color w:val="auto"/>
            <w:sz w:val="24"/>
            <w:szCs w:val="24"/>
            <w:u w:val="none"/>
          </w:rPr>
          <w:t>https://inaoe.repositorioinstitucional.mx/jspui/bitstream/1009/628/1/LopezES.pdf</w:t>
        </w:r>
      </w:hyperlink>
    </w:p>
    <w:p w14:paraId="3D21AE26" w14:textId="56B76FAD" w:rsidR="00FA0388" w:rsidRPr="00FA0388" w:rsidRDefault="00FA0388" w:rsidP="00FA0388">
      <w:pPr>
        <w:spacing w:line="360" w:lineRule="auto"/>
        <w:jc w:val="both"/>
        <w:rPr>
          <w:rFonts w:ascii="Arial" w:hAnsi="Arial" w:cs="Arial"/>
          <w:sz w:val="24"/>
          <w:szCs w:val="24"/>
        </w:rPr>
      </w:pPr>
      <w:r w:rsidRPr="00FA0388">
        <w:rPr>
          <w:rFonts w:ascii="Arial" w:hAnsi="Arial" w:cs="Arial"/>
          <w:sz w:val="24"/>
          <w:szCs w:val="24"/>
        </w:rPr>
        <w:t xml:space="preserve">Hernández, E. (2006). Tesis de Algoritmos de </w:t>
      </w:r>
      <w:proofErr w:type="spellStart"/>
      <w:r w:rsidRPr="00FA0388">
        <w:rPr>
          <w:rFonts w:ascii="Arial" w:hAnsi="Arial" w:cs="Arial"/>
          <w:sz w:val="24"/>
          <w:szCs w:val="24"/>
        </w:rPr>
        <w:t>Clustering</w:t>
      </w:r>
      <w:proofErr w:type="spellEnd"/>
      <w:r w:rsidRPr="00FA0388">
        <w:rPr>
          <w:rFonts w:ascii="Arial" w:hAnsi="Arial" w:cs="Arial"/>
          <w:sz w:val="24"/>
          <w:szCs w:val="24"/>
        </w:rPr>
        <w:t xml:space="preserve">. Centro de Investigación y de Estudios Avanzados del Instituto Politécnico Nacional. Recuperado de </w:t>
      </w:r>
      <w:hyperlink r:id="rId80" w:tgtFrame="_new" w:history="1">
        <w:r w:rsidRPr="00FA0388">
          <w:rPr>
            <w:rStyle w:val="Hipervnculo"/>
            <w:rFonts w:ascii="Arial" w:hAnsi="Arial" w:cs="Arial"/>
            <w:color w:val="auto"/>
            <w:sz w:val="24"/>
            <w:szCs w:val="24"/>
            <w:u w:val="none"/>
          </w:rPr>
          <w:t>https://www.cs.cinvestav.mx/TesisGraduados/2006/tesisEdnaHernandez.pdf</w:t>
        </w:r>
      </w:hyperlink>
    </w:p>
    <w:p w14:paraId="5022ADC9" w14:textId="69FF2EF3" w:rsidR="00FA0388" w:rsidRPr="00FA0388" w:rsidRDefault="00FA0388" w:rsidP="00FA0388">
      <w:pPr>
        <w:spacing w:line="360" w:lineRule="auto"/>
        <w:jc w:val="both"/>
        <w:rPr>
          <w:rFonts w:ascii="Arial" w:hAnsi="Arial" w:cs="Arial"/>
          <w:sz w:val="24"/>
          <w:szCs w:val="24"/>
        </w:rPr>
      </w:pPr>
      <w:r w:rsidRPr="00FA0388">
        <w:rPr>
          <w:rFonts w:ascii="Arial" w:hAnsi="Arial" w:cs="Arial"/>
          <w:sz w:val="24"/>
          <w:szCs w:val="24"/>
        </w:rPr>
        <w:t xml:space="preserve">Amazon Web </w:t>
      </w:r>
      <w:proofErr w:type="spellStart"/>
      <w:r w:rsidRPr="00FA0388">
        <w:rPr>
          <w:rFonts w:ascii="Arial" w:hAnsi="Arial" w:cs="Arial"/>
          <w:sz w:val="24"/>
          <w:szCs w:val="24"/>
        </w:rPr>
        <w:t>Services</w:t>
      </w:r>
      <w:proofErr w:type="spellEnd"/>
      <w:r w:rsidRPr="00FA0388">
        <w:rPr>
          <w:rFonts w:ascii="Arial" w:hAnsi="Arial" w:cs="Arial"/>
          <w:sz w:val="24"/>
          <w:szCs w:val="24"/>
        </w:rPr>
        <w:t>. (</w:t>
      </w:r>
      <w:proofErr w:type="spellStart"/>
      <w:r w:rsidRPr="00FA0388">
        <w:rPr>
          <w:rFonts w:ascii="Arial" w:hAnsi="Arial" w:cs="Arial"/>
          <w:sz w:val="24"/>
          <w:szCs w:val="24"/>
        </w:rPr>
        <w:t>n.d</w:t>
      </w:r>
      <w:proofErr w:type="spellEnd"/>
      <w:r w:rsidRPr="00FA0388">
        <w:rPr>
          <w:rFonts w:ascii="Arial" w:hAnsi="Arial" w:cs="Arial"/>
          <w:sz w:val="24"/>
          <w:szCs w:val="24"/>
        </w:rPr>
        <w:t xml:space="preserve">.). </w:t>
      </w:r>
      <w:proofErr w:type="spellStart"/>
      <w:r w:rsidRPr="00FA0388">
        <w:rPr>
          <w:rFonts w:ascii="Arial" w:hAnsi="Arial" w:cs="Arial"/>
          <w:sz w:val="24"/>
          <w:szCs w:val="24"/>
        </w:rPr>
        <w:t>What</w:t>
      </w:r>
      <w:proofErr w:type="spellEnd"/>
      <w:r w:rsidRPr="00FA0388">
        <w:rPr>
          <w:rFonts w:ascii="Arial" w:hAnsi="Arial" w:cs="Arial"/>
          <w:sz w:val="24"/>
          <w:szCs w:val="24"/>
        </w:rPr>
        <w:t xml:space="preserve"> is Python? Recuperado de </w:t>
      </w:r>
      <w:hyperlink r:id="rId81" w:tgtFrame="_new" w:history="1">
        <w:r w:rsidRPr="00FA0388">
          <w:rPr>
            <w:rStyle w:val="Hipervnculo"/>
            <w:rFonts w:ascii="Arial" w:hAnsi="Arial" w:cs="Arial"/>
            <w:color w:val="auto"/>
            <w:sz w:val="24"/>
            <w:szCs w:val="24"/>
            <w:u w:val="none"/>
          </w:rPr>
          <w:t>https://aws.amazon.com/es/what-is/python/</w:t>
        </w:r>
      </w:hyperlink>
    </w:p>
    <w:p w14:paraId="5D71EAE2" w14:textId="391741D7" w:rsidR="00FA0388" w:rsidRPr="00FA0388" w:rsidRDefault="00FA0388" w:rsidP="00FA0388">
      <w:pPr>
        <w:spacing w:line="360" w:lineRule="auto"/>
        <w:jc w:val="both"/>
        <w:rPr>
          <w:rFonts w:ascii="Arial" w:hAnsi="Arial" w:cs="Arial"/>
          <w:sz w:val="24"/>
          <w:szCs w:val="24"/>
        </w:rPr>
      </w:pPr>
      <w:r w:rsidRPr="00FA0388">
        <w:rPr>
          <w:rFonts w:ascii="Arial" w:hAnsi="Arial" w:cs="Arial"/>
          <w:sz w:val="24"/>
          <w:szCs w:val="24"/>
        </w:rPr>
        <w:t xml:space="preserve">Jain, A. K. (2010). Data </w:t>
      </w:r>
      <w:proofErr w:type="spellStart"/>
      <w:r w:rsidRPr="00FA0388">
        <w:rPr>
          <w:rFonts w:ascii="Arial" w:hAnsi="Arial" w:cs="Arial"/>
          <w:sz w:val="24"/>
          <w:szCs w:val="24"/>
        </w:rPr>
        <w:t>clustering</w:t>
      </w:r>
      <w:proofErr w:type="spellEnd"/>
      <w:r w:rsidRPr="00FA0388">
        <w:rPr>
          <w:rFonts w:ascii="Arial" w:hAnsi="Arial" w:cs="Arial"/>
          <w:sz w:val="24"/>
          <w:szCs w:val="24"/>
        </w:rPr>
        <w:t xml:space="preserve">: 50 </w:t>
      </w:r>
      <w:proofErr w:type="spellStart"/>
      <w:r w:rsidRPr="00FA0388">
        <w:rPr>
          <w:rFonts w:ascii="Arial" w:hAnsi="Arial" w:cs="Arial"/>
          <w:sz w:val="24"/>
          <w:szCs w:val="24"/>
        </w:rPr>
        <w:t>years</w:t>
      </w:r>
      <w:proofErr w:type="spellEnd"/>
      <w:r w:rsidRPr="00FA0388">
        <w:rPr>
          <w:rFonts w:ascii="Arial" w:hAnsi="Arial" w:cs="Arial"/>
          <w:sz w:val="24"/>
          <w:szCs w:val="24"/>
        </w:rPr>
        <w:t xml:space="preserve"> </w:t>
      </w:r>
      <w:proofErr w:type="spellStart"/>
      <w:r w:rsidRPr="00FA0388">
        <w:rPr>
          <w:rFonts w:ascii="Arial" w:hAnsi="Arial" w:cs="Arial"/>
          <w:sz w:val="24"/>
          <w:szCs w:val="24"/>
        </w:rPr>
        <w:t>beyond</w:t>
      </w:r>
      <w:proofErr w:type="spellEnd"/>
      <w:r w:rsidRPr="00FA0388">
        <w:rPr>
          <w:rFonts w:ascii="Arial" w:hAnsi="Arial" w:cs="Arial"/>
          <w:sz w:val="24"/>
          <w:szCs w:val="24"/>
        </w:rPr>
        <w:t xml:space="preserve"> K-</w:t>
      </w:r>
      <w:proofErr w:type="spellStart"/>
      <w:r w:rsidRPr="00FA0388">
        <w:rPr>
          <w:rFonts w:ascii="Arial" w:hAnsi="Arial" w:cs="Arial"/>
          <w:sz w:val="24"/>
          <w:szCs w:val="24"/>
        </w:rPr>
        <w:t>means</w:t>
      </w:r>
      <w:proofErr w:type="spellEnd"/>
      <w:r w:rsidRPr="00FA0388">
        <w:rPr>
          <w:rFonts w:ascii="Arial" w:hAnsi="Arial" w:cs="Arial"/>
          <w:sz w:val="24"/>
          <w:szCs w:val="24"/>
        </w:rPr>
        <w:t xml:space="preserve">. </w:t>
      </w:r>
      <w:proofErr w:type="spellStart"/>
      <w:r w:rsidRPr="00FA0388">
        <w:rPr>
          <w:rFonts w:ascii="Arial" w:hAnsi="Arial" w:cs="Arial"/>
          <w:sz w:val="24"/>
          <w:szCs w:val="24"/>
        </w:rPr>
        <w:t>Pattern</w:t>
      </w:r>
      <w:proofErr w:type="spellEnd"/>
      <w:r w:rsidRPr="00FA0388">
        <w:rPr>
          <w:rFonts w:ascii="Arial" w:hAnsi="Arial" w:cs="Arial"/>
          <w:sz w:val="24"/>
          <w:szCs w:val="24"/>
        </w:rPr>
        <w:t xml:space="preserve"> </w:t>
      </w:r>
      <w:proofErr w:type="spellStart"/>
      <w:r w:rsidRPr="00FA0388">
        <w:rPr>
          <w:rFonts w:ascii="Arial" w:hAnsi="Arial" w:cs="Arial"/>
          <w:sz w:val="24"/>
          <w:szCs w:val="24"/>
        </w:rPr>
        <w:t>Recognition</w:t>
      </w:r>
      <w:proofErr w:type="spellEnd"/>
      <w:r w:rsidRPr="00FA0388">
        <w:rPr>
          <w:rFonts w:ascii="Arial" w:hAnsi="Arial" w:cs="Arial"/>
          <w:sz w:val="24"/>
          <w:szCs w:val="24"/>
        </w:rPr>
        <w:t xml:space="preserve"> </w:t>
      </w:r>
      <w:proofErr w:type="spellStart"/>
      <w:r w:rsidRPr="00FA0388">
        <w:rPr>
          <w:rFonts w:ascii="Arial" w:hAnsi="Arial" w:cs="Arial"/>
          <w:sz w:val="24"/>
          <w:szCs w:val="24"/>
        </w:rPr>
        <w:t>Letters</w:t>
      </w:r>
      <w:proofErr w:type="spellEnd"/>
      <w:r w:rsidRPr="00FA0388">
        <w:rPr>
          <w:rFonts w:ascii="Arial" w:hAnsi="Arial" w:cs="Arial"/>
          <w:sz w:val="24"/>
          <w:szCs w:val="24"/>
        </w:rPr>
        <w:t>, 31(8), 651-666.</w:t>
      </w:r>
    </w:p>
    <w:p w14:paraId="764CCB65" w14:textId="2E79404D" w:rsidR="00FA0388" w:rsidRPr="00FA0388" w:rsidRDefault="00FA0388" w:rsidP="00FA0388">
      <w:pPr>
        <w:spacing w:line="360" w:lineRule="auto"/>
        <w:jc w:val="both"/>
        <w:rPr>
          <w:rFonts w:ascii="Arial" w:hAnsi="Arial" w:cs="Arial"/>
          <w:sz w:val="24"/>
          <w:szCs w:val="24"/>
        </w:rPr>
      </w:pPr>
      <w:proofErr w:type="spellStart"/>
      <w:r w:rsidRPr="00FA0388">
        <w:rPr>
          <w:rFonts w:ascii="Arial" w:hAnsi="Arial" w:cs="Arial"/>
          <w:sz w:val="24"/>
          <w:szCs w:val="24"/>
        </w:rPr>
        <w:t>Xu</w:t>
      </w:r>
      <w:proofErr w:type="spellEnd"/>
      <w:r w:rsidRPr="00FA0388">
        <w:rPr>
          <w:rFonts w:ascii="Arial" w:hAnsi="Arial" w:cs="Arial"/>
          <w:sz w:val="24"/>
          <w:szCs w:val="24"/>
        </w:rPr>
        <w:t xml:space="preserve">, R., &amp; </w:t>
      </w:r>
      <w:proofErr w:type="spellStart"/>
      <w:r w:rsidRPr="00FA0388">
        <w:rPr>
          <w:rFonts w:ascii="Arial" w:hAnsi="Arial" w:cs="Arial"/>
          <w:sz w:val="24"/>
          <w:szCs w:val="24"/>
        </w:rPr>
        <w:t>Wunsch</w:t>
      </w:r>
      <w:proofErr w:type="spellEnd"/>
      <w:r w:rsidRPr="00FA0388">
        <w:rPr>
          <w:rFonts w:ascii="Arial" w:hAnsi="Arial" w:cs="Arial"/>
          <w:sz w:val="24"/>
          <w:szCs w:val="24"/>
        </w:rPr>
        <w:t xml:space="preserve">, D. (2005). </w:t>
      </w:r>
      <w:proofErr w:type="spellStart"/>
      <w:r w:rsidRPr="00FA0388">
        <w:rPr>
          <w:rFonts w:ascii="Arial" w:hAnsi="Arial" w:cs="Arial"/>
          <w:sz w:val="24"/>
          <w:szCs w:val="24"/>
        </w:rPr>
        <w:t>Survey</w:t>
      </w:r>
      <w:proofErr w:type="spellEnd"/>
      <w:r w:rsidRPr="00FA0388">
        <w:rPr>
          <w:rFonts w:ascii="Arial" w:hAnsi="Arial" w:cs="Arial"/>
          <w:sz w:val="24"/>
          <w:szCs w:val="24"/>
        </w:rPr>
        <w:t xml:space="preserve"> </w:t>
      </w:r>
      <w:proofErr w:type="spellStart"/>
      <w:r w:rsidRPr="00FA0388">
        <w:rPr>
          <w:rFonts w:ascii="Arial" w:hAnsi="Arial" w:cs="Arial"/>
          <w:sz w:val="24"/>
          <w:szCs w:val="24"/>
        </w:rPr>
        <w:t>of</w:t>
      </w:r>
      <w:proofErr w:type="spellEnd"/>
      <w:r w:rsidRPr="00FA0388">
        <w:rPr>
          <w:rFonts w:ascii="Arial" w:hAnsi="Arial" w:cs="Arial"/>
          <w:sz w:val="24"/>
          <w:szCs w:val="24"/>
        </w:rPr>
        <w:t xml:space="preserve"> </w:t>
      </w:r>
      <w:proofErr w:type="spellStart"/>
      <w:r w:rsidRPr="00FA0388">
        <w:rPr>
          <w:rFonts w:ascii="Arial" w:hAnsi="Arial" w:cs="Arial"/>
          <w:sz w:val="24"/>
          <w:szCs w:val="24"/>
        </w:rPr>
        <w:t>clustering</w:t>
      </w:r>
      <w:proofErr w:type="spellEnd"/>
      <w:r w:rsidRPr="00FA0388">
        <w:rPr>
          <w:rFonts w:ascii="Arial" w:hAnsi="Arial" w:cs="Arial"/>
          <w:sz w:val="24"/>
          <w:szCs w:val="24"/>
        </w:rPr>
        <w:t xml:space="preserve"> </w:t>
      </w:r>
      <w:proofErr w:type="spellStart"/>
      <w:r w:rsidRPr="00FA0388">
        <w:rPr>
          <w:rFonts w:ascii="Arial" w:hAnsi="Arial" w:cs="Arial"/>
          <w:sz w:val="24"/>
          <w:szCs w:val="24"/>
        </w:rPr>
        <w:t>algorithms</w:t>
      </w:r>
      <w:proofErr w:type="spellEnd"/>
      <w:r w:rsidRPr="00FA0388">
        <w:rPr>
          <w:rFonts w:ascii="Arial" w:hAnsi="Arial" w:cs="Arial"/>
          <w:sz w:val="24"/>
          <w:szCs w:val="24"/>
        </w:rPr>
        <w:t xml:space="preserve">. IEEE </w:t>
      </w:r>
      <w:proofErr w:type="spellStart"/>
      <w:r w:rsidRPr="00FA0388">
        <w:rPr>
          <w:rFonts w:ascii="Arial" w:hAnsi="Arial" w:cs="Arial"/>
          <w:sz w:val="24"/>
          <w:szCs w:val="24"/>
        </w:rPr>
        <w:t>Transactions</w:t>
      </w:r>
      <w:proofErr w:type="spellEnd"/>
      <w:r w:rsidRPr="00FA0388">
        <w:rPr>
          <w:rFonts w:ascii="Arial" w:hAnsi="Arial" w:cs="Arial"/>
          <w:sz w:val="24"/>
          <w:szCs w:val="24"/>
        </w:rPr>
        <w:t xml:space="preserve"> </w:t>
      </w:r>
      <w:proofErr w:type="spellStart"/>
      <w:r w:rsidRPr="00FA0388">
        <w:rPr>
          <w:rFonts w:ascii="Arial" w:hAnsi="Arial" w:cs="Arial"/>
          <w:sz w:val="24"/>
          <w:szCs w:val="24"/>
        </w:rPr>
        <w:t>on</w:t>
      </w:r>
      <w:proofErr w:type="spellEnd"/>
      <w:r w:rsidRPr="00FA0388">
        <w:rPr>
          <w:rFonts w:ascii="Arial" w:hAnsi="Arial" w:cs="Arial"/>
          <w:sz w:val="24"/>
          <w:szCs w:val="24"/>
        </w:rPr>
        <w:t xml:space="preserve"> Neural Networks, 16(3), 645-678.</w:t>
      </w:r>
    </w:p>
    <w:p w14:paraId="7B23E616" w14:textId="2081C963" w:rsidR="00FA0388" w:rsidRPr="00FA0388" w:rsidRDefault="00FA0388" w:rsidP="00FA0388">
      <w:pPr>
        <w:spacing w:line="360" w:lineRule="auto"/>
        <w:jc w:val="both"/>
        <w:rPr>
          <w:rFonts w:ascii="Arial" w:hAnsi="Arial" w:cs="Arial"/>
          <w:sz w:val="24"/>
          <w:szCs w:val="24"/>
        </w:rPr>
      </w:pPr>
      <w:proofErr w:type="spellStart"/>
      <w:r w:rsidRPr="00FA0388">
        <w:rPr>
          <w:rFonts w:ascii="Arial" w:hAnsi="Arial" w:cs="Arial"/>
          <w:sz w:val="24"/>
          <w:szCs w:val="24"/>
        </w:rPr>
        <w:t>Everitt</w:t>
      </w:r>
      <w:proofErr w:type="spellEnd"/>
      <w:r w:rsidRPr="00FA0388">
        <w:rPr>
          <w:rFonts w:ascii="Arial" w:hAnsi="Arial" w:cs="Arial"/>
          <w:sz w:val="24"/>
          <w:szCs w:val="24"/>
        </w:rPr>
        <w:t xml:space="preserve">, B. S., Landau, S., </w:t>
      </w:r>
      <w:proofErr w:type="spellStart"/>
      <w:r w:rsidRPr="00FA0388">
        <w:rPr>
          <w:rFonts w:ascii="Arial" w:hAnsi="Arial" w:cs="Arial"/>
          <w:sz w:val="24"/>
          <w:szCs w:val="24"/>
        </w:rPr>
        <w:t>Leese</w:t>
      </w:r>
      <w:proofErr w:type="spellEnd"/>
      <w:r w:rsidRPr="00FA0388">
        <w:rPr>
          <w:rFonts w:ascii="Arial" w:hAnsi="Arial" w:cs="Arial"/>
          <w:sz w:val="24"/>
          <w:szCs w:val="24"/>
        </w:rPr>
        <w:t xml:space="preserve">, M., &amp; Stahl, D. (2011). </w:t>
      </w:r>
      <w:proofErr w:type="spellStart"/>
      <w:r w:rsidRPr="00FA0388">
        <w:rPr>
          <w:rFonts w:ascii="Arial" w:hAnsi="Arial" w:cs="Arial"/>
          <w:sz w:val="24"/>
          <w:szCs w:val="24"/>
        </w:rPr>
        <w:t>Cluster</w:t>
      </w:r>
      <w:proofErr w:type="spellEnd"/>
      <w:r w:rsidRPr="00FA0388">
        <w:rPr>
          <w:rFonts w:ascii="Arial" w:hAnsi="Arial" w:cs="Arial"/>
          <w:sz w:val="24"/>
          <w:szCs w:val="24"/>
        </w:rPr>
        <w:t xml:space="preserve"> </w:t>
      </w:r>
      <w:proofErr w:type="spellStart"/>
      <w:r w:rsidRPr="00FA0388">
        <w:rPr>
          <w:rFonts w:ascii="Arial" w:hAnsi="Arial" w:cs="Arial"/>
          <w:sz w:val="24"/>
          <w:szCs w:val="24"/>
        </w:rPr>
        <w:t>Analysis</w:t>
      </w:r>
      <w:proofErr w:type="spellEnd"/>
      <w:r w:rsidRPr="00FA0388">
        <w:rPr>
          <w:rFonts w:ascii="Arial" w:hAnsi="Arial" w:cs="Arial"/>
          <w:sz w:val="24"/>
          <w:szCs w:val="24"/>
        </w:rPr>
        <w:t xml:space="preserve">. John Wiley &amp; </w:t>
      </w:r>
      <w:proofErr w:type="spellStart"/>
      <w:r w:rsidRPr="00FA0388">
        <w:rPr>
          <w:rFonts w:ascii="Arial" w:hAnsi="Arial" w:cs="Arial"/>
          <w:sz w:val="24"/>
          <w:szCs w:val="24"/>
        </w:rPr>
        <w:t>Sons</w:t>
      </w:r>
      <w:proofErr w:type="spellEnd"/>
      <w:r w:rsidRPr="00FA0388">
        <w:rPr>
          <w:rFonts w:ascii="Arial" w:hAnsi="Arial" w:cs="Arial"/>
          <w:sz w:val="24"/>
          <w:szCs w:val="24"/>
        </w:rPr>
        <w:t>.</w:t>
      </w:r>
    </w:p>
    <w:p w14:paraId="2B3ED8B3" w14:textId="6D0A0987" w:rsidR="00FA0388" w:rsidRPr="00FA0388" w:rsidRDefault="00FA0388" w:rsidP="00FA0388">
      <w:pPr>
        <w:spacing w:line="360" w:lineRule="auto"/>
        <w:jc w:val="both"/>
        <w:rPr>
          <w:rFonts w:ascii="Arial" w:hAnsi="Arial" w:cs="Arial"/>
          <w:sz w:val="24"/>
          <w:szCs w:val="24"/>
        </w:rPr>
      </w:pPr>
      <w:r w:rsidRPr="00FA0388">
        <w:rPr>
          <w:rFonts w:ascii="Arial" w:hAnsi="Arial" w:cs="Arial"/>
          <w:sz w:val="24"/>
          <w:szCs w:val="24"/>
        </w:rPr>
        <w:t xml:space="preserve">Harris, C. R., Millman, K. J., van </w:t>
      </w:r>
      <w:proofErr w:type="spellStart"/>
      <w:r w:rsidRPr="00FA0388">
        <w:rPr>
          <w:rFonts w:ascii="Arial" w:hAnsi="Arial" w:cs="Arial"/>
          <w:sz w:val="24"/>
          <w:szCs w:val="24"/>
        </w:rPr>
        <w:t>der</w:t>
      </w:r>
      <w:proofErr w:type="spellEnd"/>
      <w:r w:rsidRPr="00FA0388">
        <w:rPr>
          <w:rFonts w:ascii="Arial" w:hAnsi="Arial" w:cs="Arial"/>
          <w:sz w:val="24"/>
          <w:szCs w:val="24"/>
        </w:rPr>
        <w:t xml:space="preserve"> Walt, S. J., </w:t>
      </w:r>
      <w:proofErr w:type="spellStart"/>
      <w:r w:rsidRPr="00FA0388">
        <w:rPr>
          <w:rFonts w:ascii="Arial" w:hAnsi="Arial" w:cs="Arial"/>
          <w:sz w:val="24"/>
          <w:szCs w:val="24"/>
        </w:rPr>
        <w:t>Gommers</w:t>
      </w:r>
      <w:proofErr w:type="spellEnd"/>
      <w:r w:rsidRPr="00FA0388">
        <w:rPr>
          <w:rFonts w:ascii="Arial" w:hAnsi="Arial" w:cs="Arial"/>
          <w:sz w:val="24"/>
          <w:szCs w:val="24"/>
        </w:rPr>
        <w:t xml:space="preserve">, R., </w:t>
      </w:r>
      <w:proofErr w:type="spellStart"/>
      <w:r w:rsidRPr="00FA0388">
        <w:rPr>
          <w:rFonts w:ascii="Arial" w:hAnsi="Arial" w:cs="Arial"/>
          <w:sz w:val="24"/>
          <w:szCs w:val="24"/>
        </w:rPr>
        <w:t>Virtanen</w:t>
      </w:r>
      <w:proofErr w:type="spellEnd"/>
      <w:r w:rsidRPr="00FA0388">
        <w:rPr>
          <w:rFonts w:ascii="Arial" w:hAnsi="Arial" w:cs="Arial"/>
          <w:sz w:val="24"/>
          <w:szCs w:val="24"/>
        </w:rPr>
        <w:t xml:space="preserve">, P., </w:t>
      </w:r>
      <w:proofErr w:type="spellStart"/>
      <w:r w:rsidRPr="00FA0388">
        <w:rPr>
          <w:rFonts w:ascii="Arial" w:hAnsi="Arial" w:cs="Arial"/>
          <w:sz w:val="24"/>
          <w:szCs w:val="24"/>
        </w:rPr>
        <w:t>Cournapeau</w:t>
      </w:r>
      <w:proofErr w:type="spellEnd"/>
      <w:r w:rsidRPr="00FA0388">
        <w:rPr>
          <w:rFonts w:ascii="Arial" w:hAnsi="Arial" w:cs="Arial"/>
          <w:sz w:val="24"/>
          <w:szCs w:val="24"/>
        </w:rPr>
        <w:t xml:space="preserve">, D., ... &amp; </w:t>
      </w:r>
      <w:proofErr w:type="spellStart"/>
      <w:r w:rsidRPr="00FA0388">
        <w:rPr>
          <w:rFonts w:ascii="Arial" w:hAnsi="Arial" w:cs="Arial"/>
          <w:sz w:val="24"/>
          <w:szCs w:val="24"/>
        </w:rPr>
        <w:t>Oliphant</w:t>
      </w:r>
      <w:proofErr w:type="spellEnd"/>
      <w:r w:rsidRPr="00FA0388">
        <w:rPr>
          <w:rFonts w:ascii="Arial" w:hAnsi="Arial" w:cs="Arial"/>
          <w:sz w:val="24"/>
          <w:szCs w:val="24"/>
        </w:rPr>
        <w:t xml:space="preserve">, T. E. (2020). Array </w:t>
      </w:r>
      <w:proofErr w:type="spellStart"/>
      <w:r w:rsidRPr="00FA0388">
        <w:rPr>
          <w:rFonts w:ascii="Arial" w:hAnsi="Arial" w:cs="Arial"/>
          <w:sz w:val="24"/>
          <w:szCs w:val="24"/>
        </w:rPr>
        <w:t>programming</w:t>
      </w:r>
      <w:proofErr w:type="spellEnd"/>
      <w:r w:rsidRPr="00FA0388">
        <w:rPr>
          <w:rFonts w:ascii="Arial" w:hAnsi="Arial" w:cs="Arial"/>
          <w:sz w:val="24"/>
          <w:szCs w:val="24"/>
        </w:rPr>
        <w:t xml:space="preserve"> with </w:t>
      </w:r>
      <w:proofErr w:type="spellStart"/>
      <w:r w:rsidRPr="00FA0388">
        <w:rPr>
          <w:rFonts w:ascii="Arial" w:hAnsi="Arial" w:cs="Arial"/>
          <w:sz w:val="24"/>
          <w:szCs w:val="24"/>
        </w:rPr>
        <w:t>NumPy</w:t>
      </w:r>
      <w:proofErr w:type="spellEnd"/>
      <w:r w:rsidRPr="00FA0388">
        <w:rPr>
          <w:rFonts w:ascii="Arial" w:hAnsi="Arial" w:cs="Arial"/>
          <w:sz w:val="24"/>
          <w:szCs w:val="24"/>
        </w:rPr>
        <w:t xml:space="preserve">. </w:t>
      </w:r>
      <w:proofErr w:type="spellStart"/>
      <w:r w:rsidRPr="00FA0388">
        <w:rPr>
          <w:rFonts w:ascii="Arial" w:hAnsi="Arial" w:cs="Arial"/>
          <w:sz w:val="24"/>
          <w:szCs w:val="24"/>
        </w:rPr>
        <w:t>Nature</w:t>
      </w:r>
      <w:proofErr w:type="spellEnd"/>
      <w:r w:rsidRPr="00FA0388">
        <w:rPr>
          <w:rFonts w:ascii="Arial" w:hAnsi="Arial" w:cs="Arial"/>
          <w:sz w:val="24"/>
          <w:szCs w:val="24"/>
        </w:rPr>
        <w:t xml:space="preserve">, 585(7825), 357-362. Recuperado de </w:t>
      </w:r>
      <w:hyperlink r:id="rId82" w:tgtFrame="_new" w:history="1">
        <w:r w:rsidRPr="00FA0388">
          <w:rPr>
            <w:rStyle w:val="Hipervnculo"/>
            <w:rFonts w:ascii="Arial" w:hAnsi="Arial" w:cs="Arial"/>
            <w:color w:val="auto"/>
            <w:sz w:val="24"/>
            <w:szCs w:val="24"/>
            <w:u w:val="none"/>
          </w:rPr>
          <w:t>https://numpy.org/</w:t>
        </w:r>
      </w:hyperlink>
    </w:p>
    <w:p w14:paraId="4496D829" w14:textId="77777777" w:rsidR="00FA0388" w:rsidRPr="00FA0388" w:rsidRDefault="00FA0388" w:rsidP="00FA0388">
      <w:pPr>
        <w:spacing w:line="360" w:lineRule="auto"/>
        <w:jc w:val="both"/>
        <w:rPr>
          <w:rFonts w:ascii="Arial" w:hAnsi="Arial" w:cs="Arial"/>
          <w:sz w:val="24"/>
          <w:szCs w:val="24"/>
        </w:rPr>
      </w:pPr>
      <w:proofErr w:type="spellStart"/>
      <w:r w:rsidRPr="00FA0388">
        <w:rPr>
          <w:rFonts w:ascii="Arial" w:hAnsi="Arial" w:cs="Arial"/>
          <w:sz w:val="24"/>
          <w:szCs w:val="24"/>
        </w:rPr>
        <w:t>McKinney</w:t>
      </w:r>
      <w:proofErr w:type="spellEnd"/>
      <w:r w:rsidRPr="00FA0388">
        <w:rPr>
          <w:rFonts w:ascii="Arial" w:hAnsi="Arial" w:cs="Arial"/>
          <w:sz w:val="24"/>
          <w:szCs w:val="24"/>
        </w:rPr>
        <w:t xml:space="preserve">, W. (2010). Data </w:t>
      </w:r>
      <w:proofErr w:type="spellStart"/>
      <w:r w:rsidRPr="00FA0388">
        <w:rPr>
          <w:rFonts w:ascii="Arial" w:hAnsi="Arial" w:cs="Arial"/>
          <w:sz w:val="24"/>
          <w:szCs w:val="24"/>
        </w:rPr>
        <w:t>Structures</w:t>
      </w:r>
      <w:proofErr w:type="spellEnd"/>
      <w:r w:rsidRPr="00FA0388">
        <w:rPr>
          <w:rFonts w:ascii="Arial" w:hAnsi="Arial" w:cs="Arial"/>
          <w:sz w:val="24"/>
          <w:szCs w:val="24"/>
        </w:rPr>
        <w:t xml:space="preserve"> </w:t>
      </w:r>
      <w:proofErr w:type="spellStart"/>
      <w:r w:rsidRPr="00FA0388">
        <w:rPr>
          <w:rFonts w:ascii="Arial" w:hAnsi="Arial" w:cs="Arial"/>
          <w:sz w:val="24"/>
          <w:szCs w:val="24"/>
        </w:rPr>
        <w:t>for</w:t>
      </w:r>
      <w:proofErr w:type="spellEnd"/>
      <w:r w:rsidRPr="00FA0388">
        <w:rPr>
          <w:rFonts w:ascii="Arial" w:hAnsi="Arial" w:cs="Arial"/>
          <w:sz w:val="24"/>
          <w:szCs w:val="24"/>
        </w:rPr>
        <w:t xml:space="preserve"> </w:t>
      </w:r>
      <w:proofErr w:type="spellStart"/>
      <w:r w:rsidRPr="00FA0388">
        <w:rPr>
          <w:rFonts w:ascii="Arial" w:hAnsi="Arial" w:cs="Arial"/>
          <w:sz w:val="24"/>
          <w:szCs w:val="24"/>
        </w:rPr>
        <w:t>Statistical</w:t>
      </w:r>
      <w:proofErr w:type="spellEnd"/>
      <w:r w:rsidRPr="00FA0388">
        <w:rPr>
          <w:rFonts w:ascii="Arial" w:hAnsi="Arial" w:cs="Arial"/>
          <w:sz w:val="24"/>
          <w:szCs w:val="24"/>
        </w:rPr>
        <w:t xml:space="preserve"> Computing in Python. </w:t>
      </w:r>
      <w:proofErr w:type="spellStart"/>
      <w:r w:rsidRPr="00FA0388">
        <w:rPr>
          <w:rFonts w:ascii="Arial" w:hAnsi="Arial" w:cs="Arial"/>
          <w:sz w:val="24"/>
          <w:szCs w:val="24"/>
        </w:rPr>
        <w:t>Proceedings</w:t>
      </w:r>
      <w:proofErr w:type="spellEnd"/>
      <w:r w:rsidRPr="00FA0388">
        <w:rPr>
          <w:rFonts w:ascii="Arial" w:hAnsi="Arial" w:cs="Arial"/>
          <w:sz w:val="24"/>
          <w:szCs w:val="24"/>
        </w:rPr>
        <w:t xml:space="preserve"> </w:t>
      </w:r>
      <w:proofErr w:type="spellStart"/>
      <w:r w:rsidRPr="00FA0388">
        <w:rPr>
          <w:rFonts w:ascii="Arial" w:hAnsi="Arial" w:cs="Arial"/>
          <w:sz w:val="24"/>
          <w:szCs w:val="24"/>
        </w:rPr>
        <w:t>of</w:t>
      </w:r>
      <w:proofErr w:type="spellEnd"/>
      <w:r w:rsidRPr="00FA0388">
        <w:rPr>
          <w:rFonts w:ascii="Arial" w:hAnsi="Arial" w:cs="Arial"/>
          <w:sz w:val="24"/>
          <w:szCs w:val="24"/>
        </w:rPr>
        <w:t xml:space="preserve"> </w:t>
      </w:r>
      <w:proofErr w:type="spellStart"/>
      <w:r w:rsidRPr="00FA0388">
        <w:rPr>
          <w:rFonts w:ascii="Arial" w:hAnsi="Arial" w:cs="Arial"/>
          <w:sz w:val="24"/>
          <w:szCs w:val="24"/>
        </w:rPr>
        <w:t>the</w:t>
      </w:r>
      <w:proofErr w:type="spellEnd"/>
      <w:r w:rsidRPr="00FA0388">
        <w:rPr>
          <w:rFonts w:ascii="Arial" w:hAnsi="Arial" w:cs="Arial"/>
          <w:sz w:val="24"/>
          <w:szCs w:val="24"/>
        </w:rPr>
        <w:t xml:space="preserve"> 9th Python in </w:t>
      </w:r>
      <w:proofErr w:type="spellStart"/>
      <w:r w:rsidRPr="00FA0388">
        <w:rPr>
          <w:rFonts w:ascii="Arial" w:hAnsi="Arial" w:cs="Arial"/>
          <w:sz w:val="24"/>
          <w:szCs w:val="24"/>
        </w:rPr>
        <w:t>Science</w:t>
      </w:r>
      <w:proofErr w:type="spellEnd"/>
      <w:r w:rsidRPr="00FA0388">
        <w:rPr>
          <w:rFonts w:ascii="Arial" w:hAnsi="Arial" w:cs="Arial"/>
          <w:sz w:val="24"/>
          <w:szCs w:val="24"/>
        </w:rPr>
        <w:t xml:space="preserve"> </w:t>
      </w:r>
      <w:proofErr w:type="spellStart"/>
      <w:r w:rsidRPr="00FA0388">
        <w:rPr>
          <w:rFonts w:ascii="Arial" w:hAnsi="Arial" w:cs="Arial"/>
          <w:sz w:val="24"/>
          <w:szCs w:val="24"/>
        </w:rPr>
        <w:t>Conference</w:t>
      </w:r>
      <w:proofErr w:type="spellEnd"/>
      <w:r w:rsidRPr="00FA0388">
        <w:rPr>
          <w:rFonts w:ascii="Arial" w:hAnsi="Arial" w:cs="Arial"/>
          <w:sz w:val="24"/>
          <w:szCs w:val="24"/>
        </w:rPr>
        <w:t xml:space="preserve">, 51-56. Recuperado de </w:t>
      </w:r>
      <w:hyperlink r:id="rId83" w:tgtFrame="_new" w:history="1">
        <w:r w:rsidRPr="00FA0388">
          <w:rPr>
            <w:rStyle w:val="Hipervnculo"/>
            <w:rFonts w:ascii="Arial" w:hAnsi="Arial" w:cs="Arial"/>
            <w:color w:val="auto"/>
            <w:sz w:val="24"/>
            <w:szCs w:val="24"/>
            <w:u w:val="none"/>
          </w:rPr>
          <w:t>https://pandas.pydata.org/</w:t>
        </w:r>
      </w:hyperlink>
    </w:p>
    <w:p w14:paraId="59156230" w14:textId="5EAD976B" w:rsidR="00FA0388" w:rsidRPr="00FA0388" w:rsidRDefault="00FA0388" w:rsidP="00FA0388">
      <w:pPr>
        <w:spacing w:line="360" w:lineRule="auto"/>
        <w:jc w:val="both"/>
        <w:rPr>
          <w:rFonts w:ascii="Arial" w:hAnsi="Arial" w:cs="Arial"/>
          <w:sz w:val="24"/>
          <w:szCs w:val="24"/>
        </w:rPr>
      </w:pPr>
      <w:r w:rsidRPr="00FA0388">
        <w:rPr>
          <w:rFonts w:ascii="Arial" w:hAnsi="Arial" w:cs="Arial"/>
          <w:sz w:val="24"/>
          <w:szCs w:val="24"/>
        </w:rPr>
        <w:t xml:space="preserve">Pedregosa, F., </w:t>
      </w:r>
      <w:proofErr w:type="spellStart"/>
      <w:r w:rsidRPr="00FA0388">
        <w:rPr>
          <w:rFonts w:ascii="Arial" w:hAnsi="Arial" w:cs="Arial"/>
          <w:sz w:val="24"/>
          <w:szCs w:val="24"/>
        </w:rPr>
        <w:t>Varoquaux</w:t>
      </w:r>
      <w:proofErr w:type="spellEnd"/>
      <w:r w:rsidRPr="00FA0388">
        <w:rPr>
          <w:rFonts w:ascii="Arial" w:hAnsi="Arial" w:cs="Arial"/>
          <w:sz w:val="24"/>
          <w:szCs w:val="24"/>
        </w:rPr>
        <w:t xml:space="preserve">, G., </w:t>
      </w:r>
      <w:proofErr w:type="spellStart"/>
      <w:r w:rsidRPr="00FA0388">
        <w:rPr>
          <w:rFonts w:ascii="Arial" w:hAnsi="Arial" w:cs="Arial"/>
          <w:sz w:val="24"/>
          <w:szCs w:val="24"/>
        </w:rPr>
        <w:t>Gramfort</w:t>
      </w:r>
      <w:proofErr w:type="spellEnd"/>
      <w:r w:rsidRPr="00FA0388">
        <w:rPr>
          <w:rFonts w:ascii="Arial" w:hAnsi="Arial" w:cs="Arial"/>
          <w:sz w:val="24"/>
          <w:szCs w:val="24"/>
        </w:rPr>
        <w:t xml:space="preserve">, A., Michel, V., </w:t>
      </w:r>
      <w:proofErr w:type="spellStart"/>
      <w:r w:rsidRPr="00FA0388">
        <w:rPr>
          <w:rFonts w:ascii="Arial" w:hAnsi="Arial" w:cs="Arial"/>
          <w:sz w:val="24"/>
          <w:szCs w:val="24"/>
        </w:rPr>
        <w:t>Thirion</w:t>
      </w:r>
      <w:proofErr w:type="spellEnd"/>
      <w:r w:rsidRPr="00FA0388">
        <w:rPr>
          <w:rFonts w:ascii="Arial" w:hAnsi="Arial" w:cs="Arial"/>
          <w:sz w:val="24"/>
          <w:szCs w:val="24"/>
        </w:rPr>
        <w:t xml:space="preserve">, B., Grisel, O., ... &amp; </w:t>
      </w:r>
      <w:proofErr w:type="spellStart"/>
      <w:r w:rsidRPr="00FA0388">
        <w:rPr>
          <w:rFonts w:ascii="Arial" w:hAnsi="Arial" w:cs="Arial"/>
          <w:sz w:val="24"/>
          <w:szCs w:val="24"/>
        </w:rPr>
        <w:t>Duchesnay</w:t>
      </w:r>
      <w:proofErr w:type="spellEnd"/>
      <w:r w:rsidRPr="00FA0388">
        <w:rPr>
          <w:rFonts w:ascii="Arial" w:hAnsi="Arial" w:cs="Arial"/>
          <w:sz w:val="24"/>
          <w:szCs w:val="24"/>
        </w:rPr>
        <w:t xml:space="preserve">, É. (2011). </w:t>
      </w:r>
      <w:proofErr w:type="spellStart"/>
      <w:r w:rsidRPr="00FA0388">
        <w:rPr>
          <w:rFonts w:ascii="Arial" w:hAnsi="Arial" w:cs="Arial"/>
          <w:sz w:val="24"/>
          <w:szCs w:val="24"/>
        </w:rPr>
        <w:t>Scikit-learn</w:t>
      </w:r>
      <w:proofErr w:type="spellEnd"/>
      <w:r w:rsidRPr="00FA0388">
        <w:rPr>
          <w:rFonts w:ascii="Arial" w:hAnsi="Arial" w:cs="Arial"/>
          <w:sz w:val="24"/>
          <w:szCs w:val="24"/>
        </w:rPr>
        <w:t xml:space="preserve">: Machine Learning in Python. </w:t>
      </w:r>
      <w:proofErr w:type="spellStart"/>
      <w:r w:rsidRPr="00FA0388">
        <w:rPr>
          <w:rFonts w:ascii="Arial" w:hAnsi="Arial" w:cs="Arial"/>
          <w:sz w:val="24"/>
          <w:szCs w:val="24"/>
        </w:rPr>
        <w:t>Journal</w:t>
      </w:r>
      <w:proofErr w:type="spellEnd"/>
      <w:r w:rsidRPr="00FA0388">
        <w:rPr>
          <w:rFonts w:ascii="Arial" w:hAnsi="Arial" w:cs="Arial"/>
          <w:sz w:val="24"/>
          <w:szCs w:val="24"/>
        </w:rPr>
        <w:t xml:space="preserve"> </w:t>
      </w:r>
      <w:proofErr w:type="spellStart"/>
      <w:r w:rsidRPr="00FA0388">
        <w:rPr>
          <w:rFonts w:ascii="Arial" w:hAnsi="Arial" w:cs="Arial"/>
          <w:sz w:val="24"/>
          <w:szCs w:val="24"/>
        </w:rPr>
        <w:t>of</w:t>
      </w:r>
      <w:proofErr w:type="spellEnd"/>
      <w:r w:rsidRPr="00FA0388">
        <w:rPr>
          <w:rFonts w:ascii="Arial" w:hAnsi="Arial" w:cs="Arial"/>
          <w:sz w:val="24"/>
          <w:szCs w:val="24"/>
        </w:rPr>
        <w:t xml:space="preserve"> Machine Learning </w:t>
      </w:r>
      <w:proofErr w:type="spellStart"/>
      <w:r w:rsidRPr="00FA0388">
        <w:rPr>
          <w:rFonts w:ascii="Arial" w:hAnsi="Arial" w:cs="Arial"/>
          <w:sz w:val="24"/>
          <w:szCs w:val="24"/>
        </w:rPr>
        <w:t>Research</w:t>
      </w:r>
      <w:proofErr w:type="spellEnd"/>
      <w:r w:rsidRPr="00FA0388">
        <w:rPr>
          <w:rFonts w:ascii="Arial" w:hAnsi="Arial" w:cs="Arial"/>
          <w:sz w:val="24"/>
          <w:szCs w:val="24"/>
        </w:rPr>
        <w:t xml:space="preserve">, 12, 2825-2830. Recuperado de </w:t>
      </w:r>
      <w:hyperlink r:id="rId84" w:tgtFrame="_new" w:history="1">
        <w:r w:rsidRPr="00FA0388">
          <w:rPr>
            <w:rStyle w:val="Hipervnculo"/>
            <w:rFonts w:ascii="Arial" w:hAnsi="Arial" w:cs="Arial"/>
            <w:color w:val="auto"/>
            <w:sz w:val="24"/>
            <w:szCs w:val="24"/>
            <w:u w:val="none"/>
          </w:rPr>
          <w:t>https://scikit-learn.org/</w:t>
        </w:r>
      </w:hyperlink>
    </w:p>
    <w:p w14:paraId="2464B46A" w14:textId="6291B7BB" w:rsidR="00FA0388" w:rsidRPr="00FA0388" w:rsidRDefault="00FA0388" w:rsidP="00FA0388">
      <w:pPr>
        <w:spacing w:line="360" w:lineRule="auto"/>
        <w:jc w:val="both"/>
        <w:rPr>
          <w:rFonts w:ascii="Arial" w:hAnsi="Arial" w:cs="Arial"/>
          <w:sz w:val="24"/>
          <w:szCs w:val="24"/>
        </w:rPr>
      </w:pPr>
      <w:r w:rsidRPr="00FA0388">
        <w:rPr>
          <w:rFonts w:ascii="Arial" w:hAnsi="Arial" w:cs="Arial"/>
          <w:sz w:val="24"/>
          <w:szCs w:val="24"/>
        </w:rPr>
        <w:lastRenderedPageBreak/>
        <w:t xml:space="preserve">Hunter, J. D. (2007). </w:t>
      </w:r>
      <w:proofErr w:type="spellStart"/>
      <w:r w:rsidRPr="00FA0388">
        <w:rPr>
          <w:rFonts w:ascii="Arial" w:hAnsi="Arial" w:cs="Arial"/>
          <w:sz w:val="24"/>
          <w:szCs w:val="24"/>
        </w:rPr>
        <w:t>Matplotlib</w:t>
      </w:r>
      <w:proofErr w:type="spellEnd"/>
      <w:r w:rsidRPr="00FA0388">
        <w:rPr>
          <w:rFonts w:ascii="Arial" w:hAnsi="Arial" w:cs="Arial"/>
          <w:sz w:val="24"/>
          <w:szCs w:val="24"/>
        </w:rPr>
        <w:t xml:space="preserve">: A 2D </w:t>
      </w:r>
      <w:proofErr w:type="spellStart"/>
      <w:r w:rsidRPr="00FA0388">
        <w:rPr>
          <w:rFonts w:ascii="Arial" w:hAnsi="Arial" w:cs="Arial"/>
          <w:sz w:val="24"/>
          <w:szCs w:val="24"/>
        </w:rPr>
        <w:t>graphics</w:t>
      </w:r>
      <w:proofErr w:type="spellEnd"/>
      <w:r w:rsidRPr="00FA0388">
        <w:rPr>
          <w:rFonts w:ascii="Arial" w:hAnsi="Arial" w:cs="Arial"/>
          <w:sz w:val="24"/>
          <w:szCs w:val="24"/>
        </w:rPr>
        <w:t xml:space="preserve"> </w:t>
      </w:r>
      <w:proofErr w:type="spellStart"/>
      <w:r w:rsidRPr="00FA0388">
        <w:rPr>
          <w:rFonts w:ascii="Arial" w:hAnsi="Arial" w:cs="Arial"/>
          <w:sz w:val="24"/>
          <w:szCs w:val="24"/>
        </w:rPr>
        <w:t>environment</w:t>
      </w:r>
      <w:proofErr w:type="spellEnd"/>
      <w:r w:rsidRPr="00FA0388">
        <w:rPr>
          <w:rFonts w:ascii="Arial" w:hAnsi="Arial" w:cs="Arial"/>
          <w:sz w:val="24"/>
          <w:szCs w:val="24"/>
        </w:rPr>
        <w:t xml:space="preserve">. Computing in </w:t>
      </w:r>
      <w:proofErr w:type="spellStart"/>
      <w:r w:rsidRPr="00FA0388">
        <w:rPr>
          <w:rFonts w:ascii="Arial" w:hAnsi="Arial" w:cs="Arial"/>
          <w:sz w:val="24"/>
          <w:szCs w:val="24"/>
        </w:rPr>
        <w:t>Science</w:t>
      </w:r>
      <w:proofErr w:type="spellEnd"/>
      <w:r w:rsidRPr="00FA0388">
        <w:rPr>
          <w:rFonts w:ascii="Arial" w:hAnsi="Arial" w:cs="Arial"/>
          <w:sz w:val="24"/>
          <w:szCs w:val="24"/>
        </w:rPr>
        <w:t xml:space="preserve"> &amp; </w:t>
      </w:r>
      <w:proofErr w:type="spellStart"/>
      <w:r w:rsidRPr="00FA0388">
        <w:rPr>
          <w:rFonts w:ascii="Arial" w:hAnsi="Arial" w:cs="Arial"/>
          <w:sz w:val="24"/>
          <w:szCs w:val="24"/>
        </w:rPr>
        <w:t>Engineering</w:t>
      </w:r>
      <w:proofErr w:type="spellEnd"/>
      <w:r w:rsidRPr="00FA0388">
        <w:rPr>
          <w:rFonts w:ascii="Arial" w:hAnsi="Arial" w:cs="Arial"/>
          <w:sz w:val="24"/>
          <w:szCs w:val="24"/>
        </w:rPr>
        <w:t xml:space="preserve">, 9(3), 90-95. Recuperado de </w:t>
      </w:r>
      <w:hyperlink r:id="rId85" w:tgtFrame="_new" w:history="1">
        <w:r w:rsidRPr="00FA0388">
          <w:rPr>
            <w:rStyle w:val="Hipervnculo"/>
            <w:rFonts w:ascii="Arial" w:hAnsi="Arial" w:cs="Arial"/>
            <w:color w:val="auto"/>
            <w:sz w:val="24"/>
            <w:szCs w:val="24"/>
            <w:u w:val="none"/>
          </w:rPr>
          <w:t>https://matplotlib.org/</w:t>
        </w:r>
      </w:hyperlink>
    </w:p>
    <w:p w14:paraId="466A0C57" w14:textId="27DA658B" w:rsidR="00FA0388" w:rsidRPr="00FA0388" w:rsidRDefault="00FA0388" w:rsidP="00FA0388">
      <w:pPr>
        <w:spacing w:line="360" w:lineRule="auto"/>
        <w:jc w:val="both"/>
        <w:rPr>
          <w:rFonts w:ascii="Arial" w:hAnsi="Arial" w:cs="Arial"/>
          <w:sz w:val="24"/>
          <w:szCs w:val="24"/>
        </w:rPr>
      </w:pPr>
      <w:proofErr w:type="spellStart"/>
      <w:r w:rsidRPr="00FA0388">
        <w:rPr>
          <w:rFonts w:ascii="Arial" w:hAnsi="Arial" w:cs="Arial"/>
          <w:sz w:val="24"/>
          <w:szCs w:val="24"/>
        </w:rPr>
        <w:t>Waskom</w:t>
      </w:r>
      <w:proofErr w:type="spellEnd"/>
      <w:r w:rsidRPr="00FA0388">
        <w:rPr>
          <w:rFonts w:ascii="Arial" w:hAnsi="Arial" w:cs="Arial"/>
          <w:sz w:val="24"/>
          <w:szCs w:val="24"/>
        </w:rPr>
        <w:t xml:space="preserve">, M. (2021). </w:t>
      </w:r>
      <w:proofErr w:type="spellStart"/>
      <w:r w:rsidRPr="00FA0388">
        <w:rPr>
          <w:rFonts w:ascii="Arial" w:hAnsi="Arial" w:cs="Arial"/>
          <w:sz w:val="24"/>
          <w:szCs w:val="24"/>
        </w:rPr>
        <w:t>seaborn</w:t>
      </w:r>
      <w:proofErr w:type="spellEnd"/>
      <w:r w:rsidRPr="00FA0388">
        <w:rPr>
          <w:rFonts w:ascii="Arial" w:hAnsi="Arial" w:cs="Arial"/>
          <w:sz w:val="24"/>
          <w:szCs w:val="24"/>
        </w:rPr>
        <w:t xml:space="preserve">: </w:t>
      </w:r>
      <w:proofErr w:type="spellStart"/>
      <w:r w:rsidRPr="00FA0388">
        <w:rPr>
          <w:rFonts w:ascii="Arial" w:hAnsi="Arial" w:cs="Arial"/>
          <w:sz w:val="24"/>
          <w:szCs w:val="24"/>
        </w:rPr>
        <w:t>statistical</w:t>
      </w:r>
      <w:proofErr w:type="spellEnd"/>
      <w:r w:rsidRPr="00FA0388">
        <w:rPr>
          <w:rFonts w:ascii="Arial" w:hAnsi="Arial" w:cs="Arial"/>
          <w:sz w:val="24"/>
          <w:szCs w:val="24"/>
        </w:rPr>
        <w:t xml:space="preserve"> data </w:t>
      </w:r>
      <w:proofErr w:type="spellStart"/>
      <w:r w:rsidRPr="00FA0388">
        <w:rPr>
          <w:rFonts w:ascii="Arial" w:hAnsi="Arial" w:cs="Arial"/>
          <w:sz w:val="24"/>
          <w:szCs w:val="24"/>
        </w:rPr>
        <w:t>visualization</w:t>
      </w:r>
      <w:proofErr w:type="spellEnd"/>
      <w:r w:rsidRPr="00FA0388">
        <w:rPr>
          <w:rFonts w:ascii="Arial" w:hAnsi="Arial" w:cs="Arial"/>
          <w:sz w:val="24"/>
          <w:szCs w:val="24"/>
        </w:rPr>
        <w:t xml:space="preserve">. </w:t>
      </w:r>
      <w:proofErr w:type="spellStart"/>
      <w:r w:rsidRPr="00FA0388">
        <w:rPr>
          <w:rFonts w:ascii="Arial" w:hAnsi="Arial" w:cs="Arial"/>
          <w:sz w:val="24"/>
          <w:szCs w:val="24"/>
        </w:rPr>
        <w:t>Journal</w:t>
      </w:r>
      <w:proofErr w:type="spellEnd"/>
      <w:r w:rsidRPr="00FA0388">
        <w:rPr>
          <w:rFonts w:ascii="Arial" w:hAnsi="Arial" w:cs="Arial"/>
          <w:sz w:val="24"/>
          <w:szCs w:val="24"/>
        </w:rPr>
        <w:t xml:space="preserve"> </w:t>
      </w:r>
      <w:proofErr w:type="spellStart"/>
      <w:r w:rsidRPr="00FA0388">
        <w:rPr>
          <w:rFonts w:ascii="Arial" w:hAnsi="Arial" w:cs="Arial"/>
          <w:sz w:val="24"/>
          <w:szCs w:val="24"/>
        </w:rPr>
        <w:t>of</w:t>
      </w:r>
      <w:proofErr w:type="spellEnd"/>
      <w:r w:rsidRPr="00FA0388">
        <w:rPr>
          <w:rFonts w:ascii="Arial" w:hAnsi="Arial" w:cs="Arial"/>
          <w:sz w:val="24"/>
          <w:szCs w:val="24"/>
        </w:rPr>
        <w:t xml:space="preserve"> Open </w:t>
      </w:r>
      <w:proofErr w:type="spellStart"/>
      <w:r w:rsidRPr="00FA0388">
        <w:rPr>
          <w:rFonts w:ascii="Arial" w:hAnsi="Arial" w:cs="Arial"/>
          <w:sz w:val="24"/>
          <w:szCs w:val="24"/>
        </w:rPr>
        <w:t>Source</w:t>
      </w:r>
      <w:proofErr w:type="spellEnd"/>
      <w:r w:rsidRPr="00FA0388">
        <w:rPr>
          <w:rFonts w:ascii="Arial" w:hAnsi="Arial" w:cs="Arial"/>
          <w:sz w:val="24"/>
          <w:szCs w:val="24"/>
        </w:rPr>
        <w:t xml:space="preserve"> Software, 6(60), 3021. Recuperado de </w:t>
      </w:r>
      <w:hyperlink r:id="rId86" w:tgtFrame="_new" w:history="1">
        <w:r w:rsidRPr="00FA0388">
          <w:rPr>
            <w:rStyle w:val="Hipervnculo"/>
            <w:rFonts w:ascii="Arial" w:hAnsi="Arial" w:cs="Arial"/>
            <w:color w:val="auto"/>
            <w:sz w:val="24"/>
            <w:szCs w:val="24"/>
            <w:u w:val="none"/>
          </w:rPr>
          <w:t>https://seaborn.pydata.org/</w:t>
        </w:r>
      </w:hyperlink>
    </w:p>
    <w:p w14:paraId="6D684A88" w14:textId="13C3FA5E" w:rsidR="00FA0388" w:rsidRPr="00FA0388" w:rsidRDefault="00FA0388" w:rsidP="00FA0388">
      <w:pPr>
        <w:spacing w:line="360" w:lineRule="auto"/>
        <w:jc w:val="both"/>
        <w:rPr>
          <w:rFonts w:ascii="Arial" w:hAnsi="Arial" w:cs="Arial"/>
          <w:sz w:val="24"/>
          <w:szCs w:val="24"/>
        </w:rPr>
      </w:pPr>
      <w:proofErr w:type="spellStart"/>
      <w:r w:rsidRPr="00FA0388">
        <w:rPr>
          <w:rFonts w:ascii="Arial" w:hAnsi="Arial" w:cs="Arial"/>
          <w:sz w:val="24"/>
          <w:szCs w:val="24"/>
        </w:rPr>
        <w:t>Virtanen</w:t>
      </w:r>
      <w:proofErr w:type="spellEnd"/>
      <w:r w:rsidRPr="00FA0388">
        <w:rPr>
          <w:rFonts w:ascii="Arial" w:hAnsi="Arial" w:cs="Arial"/>
          <w:sz w:val="24"/>
          <w:szCs w:val="24"/>
        </w:rPr>
        <w:t xml:space="preserve">, P., </w:t>
      </w:r>
      <w:proofErr w:type="spellStart"/>
      <w:r w:rsidRPr="00FA0388">
        <w:rPr>
          <w:rFonts w:ascii="Arial" w:hAnsi="Arial" w:cs="Arial"/>
          <w:sz w:val="24"/>
          <w:szCs w:val="24"/>
        </w:rPr>
        <w:t>Gommers</w:t>
      </w:r>
      <w:proofErr w:type="spellEnd"/>
      <w:r w:rsidRPr="00FA0388">
        <w:rPr>
          <w:rFonts w:ascii="Arial" w:hAnsi="Arial" w:cs="Arial"/>
          <w:sz w:val="24"/>
          <w:szCs w:val="24"/>
        </w:rPr>
        <w:t xml:space="preserve">, R., </w:t>
      </w:r>
      <w:proofErr w:type="spellStart"/>
      <w:r w:rsidRPr="00FA0388">
        <w:rPr>
          <w:rFonts w:ascii="Arial" w:hAnsi="Arial" w:cs="Arial"/>
          <w:sz w:val="24"/>
          <w:szCs w:val="24"/>
        </w:rPr>
        <w:t>Oliphant</w:t>
      </w:r>
      <w:proofErr w:type="spellEnd"/>
      <w:r w:rsidRPr="00FA0388">
        <w:rPr>
          <w:rFonts w:ascii="Arial" w:hAnsi="Arial" w:cs="Arial"/>
          <w:sz w:val="24"/>
          <w:szCs w:val="24"/>
        </w:rPr>
        <w:t xml:space="preserve">, T. E., </w:t>
      </w:r>
      <w:proofErr w:type="spellStart"/>
      <w:r w:rsidRPr="00FA0388">
        <w:rPr>
          <w:rFonts w:ascii="Arial" w:hAnsi="Arial" w:cs="Arial"/>
          <w:sz w:val="24"/>
          <w:szCs w:val="24"/>
        </w:rPr>
        <w:t>Haberland</w:t>
      </w:r>
      <w:proofErr w:type="spellEnd"/>
      <w:r w:rsidRPr="00FA0388">
        <w:rPr>
          <w:rFonts w:ascii="Arial" w:hAnsi="Arial" w:cs="Arial"/>
          <w:sz w:val="24"/>
          <w:szCs w:val="24"/>
        </w:rPr>
        <w:t xml:space="preserve">, M., Reddy, T., </w:t>
      </w:r>
      <w:proofErr w:type="spellStart"/>
      <w:r w:rsidRPr="00FA0388">
        <w:rPr>
          <w:rFonts w:ascii="Arial" w:hAnsi="Arial" w:cs="Arial"/>
          <w:sz w:val="24"/>
          <w:szCs w:val="24"/>
        </w:rPr>
        <w:t>Cournapeau</w:t>
      </w:r>
      <w:proofErr w:type="spellEnd"/>
      <w:r w:rsidRPr="00FA0388">
        <w:rPr>
          <w:rFonts w:ascii="Arial" w:hAnsi="Arial" w:cs="Arial"/>
          <w:sz w:val="24"/>
          <w:szCs w:val="24"/>
        </w:rPr>
        <w:t xml:space="preserve">, D., ... &amp; van </w:t>
      </w:r>
      <w:proofErr w:type="spellStart"/>
      <w:r w:rsidRPr="00FA0388">
        <w:rPr>
          <w:rFonts w:ascii="Arial" w:hAnsi="Arial" w:cs="Arial"/>
          <w:sz w:val="24"/>
          <w:szCs w:val="24"/>
        </w:rPr>
        <w:t>der</w:t>
      </w:r>
      <w:proofErr w:type="spellEnd"/>
      <w:r w:rsidRPr="00FA0388">
        <w:rPr>
          <w:rFonts w:ascii="Arial" w:hAnsi="Arial" w:cs="Arial"/>
          <w:sz w:val="24"/>
          <w:szCs w:val="24"/>
        </w:rPr>
        <w:t xml:space="preserve"> Walt, S. J. (2020). </w:t>
      </w:r>
      <w:proofErr w:type="spellStart"/>
      <w:r w:rsidRPr="00FA0388">
        <w:rPr>
          <w:rFonts w:ascii="Arial" w:hAnsi="Arial" w:cs="Arial"/>
          <w:sz w:val="24"/>
          <w:szCs w:val="24"/>
        </w:rPr>
        <w:t>SciPy</w:t>
      </w:r>
      <w:proofErr w:type="spellEnd"/>
      <w:r w:rsidRPr="00FA0388">
        <w:rPr>
          <w:rFonts w:ascii="Arial" w:hAnsi="Arial" w:cs="Arial"/>
          <w:sz w:val="24"/>
          <w:szCs w:val="24"/>
        </w:rPr>
        <w:t xml:space="preserve"> 1.0: fundamental </w:t>
      </w:r>
      <w:proofErr w:type="spellStart"/>
      <w:r w:rsidRPr="00FA0388">
        <w:rPr>
          <w:rFonts w:ascii="Arial" w:hAnsi="Arial" w:cs="Arial"/>
          <w:sz w:val="24"/>
          <w:szCs w:val="24"/>
        </w:rPr>
        <w:t>algorithms</w:t>
      </w:r>
      <w:proofErr w:type="spellEnd"/>
      <w:r w:rsidRPr="00FA0388">
        <w:rPr>
          <w:rFonts w:ascii="Arial" w:hAnsi="Arial" w:cs="Arial"/>
          <w:sz w:val="24"/>
          <w:szCs w:val="24"/>
        </w:rPr>
        <w:t xml:space="preserve"> </w:t>
      </w:r>
      <w:proofErr w:type="spellStart"/>
      <w:r w:rsidRPr="00FA0388">
        <w:rPr>
          <w:rFonts w:ascii="Arial" w:hAnsi="Arial" w:cs="Arial"/>
          <w:sz w:val="24"/>
          <w:szCs w:val="24"/>
        </w:rPr>
        <w:t>for</w:t>
      </w:r>
      <w:proofErr w:type="spellEnd"/>
      <w:r w:rsidRPr="00FA0388">
        <w:rPr>
          <w:rFonts w:ascii="Arial" w:hAnsi="Arial" w:cs="Arial"/>
          <w:sz w:val="24"/>
          <w:szCs w:val="24"/>
        </w:rPr>
        <w:t xml:space="preserve"> </w:t>
      </w:r>
      <w:proofErr w:type="spellStart"/>
      <w:r w:rsidRPr="00FA0388">
        <w:rPr>
          <w:rFonts w:ascii="Arial" w:hAnsi="Arial" w:cs="Arial"/>
          <w:sz w:val="24"/>
          <w:szCs w:val="24"/>
        </w:rPr>
        <w:t>scientific</w:t>
      </w:r>
      <w:proofErr w:type="spellEnd"/>
      <w:r w:rsidRPr="00FA0388">
        <w:rPr>
          <w:rFonts w:ascii="Arial" w:hAnsi="Arial" w:cs="Arial"/>
          <w:sz w:val="24"/>
          <w:szCs w:val="24"/>
        </w:rPr>
        <w:t xml:space="preserve"> </w:t>
      </w:r>
      <w:proofErr w:type="spellStart"/>
      <w:r w:rsidRPr="00FA0388">
        <w:rPr>
          <w:rFonts w:ascii="Arial" w:hAnsi="Arial" w:cs="Arial"/>
          <w:sz w:val="24"/>
          <w:szCs w:val="24"/>
        </w:rPr>
        <w:t>computing</w:t>
      </w:r>
      <w:proofErr w:type="spellEnd"/>
      <w:r w:rsidRPr="00FA0388">
        <w:rPr>
          <w:rFonts w:ascii="Arial" w:hAnsi="Arial" w:cs="Arial"/>
          <w:sz w:val="24"/>
          <w:szCs w:val="24"/>
        </w:rPr>
        <w:t xml:space="preserve"> in Python. </w:t>
      </w:r>
      <w:proofErr w:type="spellStart"/>
      <w:r w:rsidRPr="00FA0388">
        <w:rPr>
          <w:rFonts w:ascii="Arial" w:hAnsi="Arial" w:cs="Arial"/>
          <w:sz w:val="24"/>
          <w:szCs w:val="24"/>
        </w:rPr>
        <w:t>Nature</w:t>
      </w:r>
      <w:proofErr w:type="spellEnd"/>
      <w:r w:rsidRPr="00FA0388">
        <w:rPr>
          <w:rFonts w:ascii="Arial" w:hAnsi="Arial" w:cs="Arial"/>
          <w:sz w:val="24"/>
          <w:szCs w:val="24"/>
        </w:rPr>
        <w:t xml:space="preserve"> </w:t>
      </w:r>
      <w:proofErr w:type="spellStart"/>
      <w:r w:rsidRPr="00FA0388">
        <w:rPr>
          <w:rFonts w:ascii="Arial" w:hAnsi="Arial" w:cs="Arial"/>
          <w:sz w:val="24"/>
          <w:szCs w:val="24"/>
        </w:rPr>
        <w:t>Methods</w:t>
      </w:r>
      <w:proofErr w:type="spellEnd"/>
      <w:r w:rsidRPr="00FA0388">
        <w:rPr>
          <w:rFonts w:ascii="Arial" w:hAnsi="Arial" w:cs="Arial"/>
          <w:sz w:val="24"/>
          <w:szCs w:val="24"/>
        </w:rPr>
        <w:t xml:space="preserve">, 17(3), 261-272. Recuperado de </w:t>
      </w:r>
      <w:hyperlink r:id="rId87" w:tgtFrame="_new" w:history="1">
        <w:r w:rsidRPr="00FA0388">
          <w:rPr>
            <w:rStyle w:val="Hipervnculo"/>
            <w:rFonts w:ascii="Arial" w:hAnsi="Arial" w:cs="Arial"/>
            <w:color w:val="auto"/>
            <w:sz w:val="24"/>
            <w:szCs w:val="24"/>
            <w:u w:val="none"/>
          </w:rPr>
          <w:t>https://scipy.org/</w:t>
        </w:r>
      </w:hyperlink>
    </w:p>
    <w:p w14:paraId="550036F2" w14:textId="12BD3A91" w:rsidR="00FA0388" w:rsidRPr="00FA0388" w:rsidRDefault="00FA0388" w:rsidP="00FA0388">
      <w:pPr>
        <w:spacing w:line="360" w:lineRule="auto"/>
        <w:jc w:val="both"/>
        <w:rPr>
          <w:rFonts w:ascii="Arial" w:hAnsi="Arial" w:cs="Arial"/>
          <w:sz w:val="24"/>
          <w:szCs w:val="24"/>
        </w:rPr>
      </w:pPr>
      <w:r w:rsidRPr="00FA0388">
        <w:rPr>
          <w:rFonts w:ascii="Arial" w:hAnsi="Arial" w:cs="Arial"/>
          <w:sz w:val="24"/>
          <w:szCs w:val="24"/>
        </w:rPr>
        <w:t xml:space="preserve">Ali, M., </w:t>
      </w:r>
      <w:proofErr w:type="spellStart"/>
      <w:r w:rsidRPr="00FA0388">
        <w:rPr>
          <w:rFonts w:ascii="Arial" w:hAnsi="Arial" w:cs="Arial"/>
          <w:sz w:val="24"/>
          <w:szCs w:val="24"/>
        </w:rPr>
        <w:t>Jankowski</w:t>
      </w:r>
      <w:proofErr w:type="spellEnd"/>
      <w:r w:rsidRPr="00FA0388">
        <w:rPr>
          <w:rFonts w:ascii="Arial" w:hAnsi="Arial" w:cs="Arial"/>
          <w:sz w:val="24"/>
          <w:szCs w:val="24"/>
        </w:rPr>
        <w:t xml:space="preserve">, A., &amp; Roy, A. (2020). </w:t>
      </w:r>
      <w:proofErr w:type="spellStart"/>
      <w:r w:rsidRPr="00FA0388">
        <w:rPr>
          <w:rFonts w:ascii="Arial" w:hAnsi="Arial" w:cs="Arial"/>
          <w:sz w:val="24"/>
          <w:szCs w:val="24"/>
        </w:rPr>
        <w:t>PyCaret</w:t>
      </w:r>
      <w:proofErr w:type="spellEnd"/>
      <w:r w:rsidRPr="00FA0388">
        <w:rPr>
          <w:rFonts w:ascii="Arial" w:hAnsi="Arial" w:cs="Arial"/>
          <w:sz w:val="24"/>
          <w:szCs w:val="24"/>
        </w:rPr>
        <w:t xml:space="preserve">: </w:t>
      </w:r>
      <w:proofErr w:type="spellStart"/>
      <w:r w:rsidRPr="00FA0388">
        <w:rPr>
          <w:rFonts w:ascii="Arial" w:hAnsi="Arial" w:cs="Arial"/>
          <w:sz w:val="24"/>
          <w:szCs w:val="24"/>
        </w:rPr>
        <w:t>An</w:t>
      </w:r>
      <w:proofErr w:type="spellEnd"/>
      <w:r w:rsidRPr="00FA0388">
        <w:rPr>
          <w:rFonts w:ascii="Arial" w:hAnsi="Arial" w:cs="Arial"/>
          <w:sz w:val="24"/>
          <w:szCs w:val="24"/>
        </w:rPr>
        <w:t xml:space="preserve"> open </w:t>
      </w:r>
      <w:proofErr w:type="spellStart"/>
      <w:r w:rsidRPr="00FA0388">
        <w:rPr>
          <w:rFonts w:ascii="Arial" w:hAnsi="Arial" w:cs="Arial"/>
          <w:sz w:val="24"/>
          <w:szCs w:val="24"/>
        </w:rPr>
        <w:t>source</w:t>
      </w:r>
      <w:proofErr w:type="spellEnd"/>
      <w:r w:rsidRPr="00FA0388">
        <w:rPr>
          <w:rFonts w:ascii="Arial" w:hAnsi="Arial" w:cs="Arial"/>
          <w:sz w:val="24"/>
          <w:szCs w:val="24"/>
        </w:rPr>
        <w:t xml:space="preserve">, </w:t>
      </w:r>
      <w:proofErr w:type="spellStart"/>
      <w:r w:rsidRPr="00FA0388">
        <w:rPr>
          <w:rFonts w:ascii="Arial" w:hAnsi="Arial" w:cs="Arial"/>
          <w:sz w:val="24"/>
          <w:szCs w:val="24"/>
        </w:rPr>
        <w:t>low-code</w:t>
      </w:r>
      <w:proofErr w:type="spellEnd"/>
      <w:r w:rsidRPr="00FA0388">
        <w:rPr>
          <w:rFonts w:ascii="Arial" w:hAnsi="Arial" w:cs="Arial"/>
          <w:sz w:val="24"/>
          <w:szCs w:val="24"/>
        </w:rPr>
        <w:t xml:space="preserve"> machine learning </w:t>
      </w:r>
      <w:proofErr w:type="spellStart"/>
      <w:r w:rsidRPr="00FA0388">
        <w:rPr>
          <w:rFonts w:ascii="Arial" w:hAnsi="Arial" w:cs="Arial"/>
          <w:sz w:val="24"/>
          <w:szCs w:val="24"/>
        </w:rPr>
        <w:t>library</w:t>
      </w:r>
      <w:proofErr w:type="spellEnd"/>
      <w:r w:rsidRPr="00FA0388">
        <w:rPr>
          <w:rFonts w:ascii="Arial" w:hAnsi="Arial" w:cs="Arial"/>
          <w:sz w:val="24"/>
          <w:szCs w:val="24"/>
        </w:rPr>
        <w:t xml:space="preserve"> in Python. </w:t>
      </w:r>
      <w:proofErr w:type="spellStart"/>
      <w:r w:rsidRPr="00FA0388">
        <w:rPr>
          <w:rFonts w:ascii="Arial" w:hAnsi="Arial" w:cs="Arial"/>
          <w:sz w:val="24"/>
          <w:szCs w:val="24"/>
        </w:rPr>
        <w:t>arXiv</w:t>
      </w:r>
      <w:proofErr w:type="spellEnd"/>
      <w:r w:rsidRPr="00FA0388">
        <w:rPr>
          <w:rFonts w:ascii="Arial" w:hAnsi="Arial" w:cs="Arial"/>
          <w:sz w:val="24"/>
          <w:szCs w:val="24"/>
        </w:rPr>
        <w:t xml:space="preserve"> </w:t>
      </w:r>
      <w:proofErr w:type="spellStart"/>
      <w:r w:rsidRPr="00FA0388">
        <w:rPr>
          <w:rFonts w:ascii="Arial" w:hAnsi="Arial" w:cs="Arial"/>
          <w:sz w:val="24"/>
          <w:szCs w:val="24"/>
        </w:rPr>
        <w:t>preprint</w:t>
      </w:r>
      <w:proofErr w:type="spellEnd"/>
      <w:r w:rsidRPr="00FA0388">
        <w:rPr>
          <w:rFonts w:ascii="Arial" w:hAnsi="Arial" w:cs="Arial"/>
          <w:sz w:val="24"/>
          <w:szCs w:val="24"/>
        </w:rPr>
        <w:t xml:space="preserve"> arXiv:2005.13547. Recuperado de </w:t>
      </w:r>
      <w:hyperlink r:id="rId88" w:tgtFrame="_new" w:history="1">
        <w:r w:rsidRPr="00FA0388">
          <w:rPr>
            <w:rStyle w:val="Hipervnculo"/>
            <w:rFonts w:ascii="Arial" w:hAnsi="Arial" w:cs="Arial"/>
            <w:color w:val="auto"/>
            <w:sz w:val="24"/>
            <w:szCs w:val="24"/>
            <w:u w:val="none"/>
          </w:rPr>
          <w:t>https://www.pycaret.org/</w:t>
        </w:r>
      </w:hyperlink>
    </w:p>
    <w:p w14:paraId="0448BF5B" w14:textId="1F2FAAC7" w:rsidR="00FA0388" w:rsidRPr="00FA0388" w:rsidRDefault="00FA0388" w:rsidP="00FA0388">
      <w:pPr>
        <w:spacing w:line="360" w:lineRule="auto"/>
        <w:jc w:val="both"/>
        <w:rPr>
          <w:rFonts w:ascii="Arial" w:hAnsi="Arial" w:cs="Arial"/>
          <w:sz w:val="24"/>
          <w:szCs w:val="24"/>
        </w:rPr>
      </w:pPr>
      <w:r w:rsidRPr="00FA0388">
        <w:rPr>
          <w:rFonts w:ascii="Arial" w:hAnsi="Arial" w:cs="Arial"/>
          <w:sz w:val="24"/>
          <w:szCs w:val="24"/>
        </w:rPr>
        <w:t xml:space="preserve">Huang, Z. (1998). </w:t>
      </w:r>
      <w:proofErr w:type="spellStart"/>
      <w:r w:rsidRPr="00FA0388">
        <w:rPr>
          <w:rFonts w:ascii="Arial" w:hAnsi="Arial" w:cs="Arial"/>
          <w:sz w:val="24"/>
          <w:szCs w:val="24"/>
        </w:rPr>
        <w:t>Extensions</w:t>
      </w:r>
      <w:proofErr w:type="spellEnd"/>
      <w:r w:rsidRPr="00FA0388">
        <w:rPr>
          <w:rFonts w:ascii="Arial" w:hAnsi="Arial" w:cs="Arial"/>
          <w:sz w:val="24"/>
          <w:szCs w:val="24"/>
        </w:rPr>
        <w:t xml:space="preserve"> to </w:t>
      </w:r>
      <w:proofErr w:type="spellStart"/>
      <w:r w:rsidRPr="00FA0388">
        <w:rPr>
          <w:rFonts w:ascii="Arial" w:hAnsi="Arial" w:cs="Arial"/>
          <w:sz w:val="24"/>
          <w:szCs w:val="24"/>
        </w:rPr>
        <w:t>the</w:t>
      </w:r>
      <w:proofErr w:type="spellEnd"/>
      <w:r w:rsidRPr="00FA0388">
        <w:rPr>
          <w:rFonts w:ascii="Arial" w:hAnsi="Arial" w:cs="Arial"/>
          <w:sz w:val="24"/>
          <w:szCs w:val="24"/>
        </w:rPr>
        <w:t xml:space="preserve"> k-</w:t>
      </w:r>
      <w:proofErr w:type="spellStart"/>
      <w:r w:rsidRPr="00FA0388">
        <w:rPr>
          <w:rFonts w:ascii="Arial" w:hAnsi="Arial" w:cs="Arial"/>
          <w:sz w:val="24"/>
          <w:szCs w:val="24"/>
        </w:rPr>
        <w:t>Means</w:t>
      </w:r>
      <w:proofErr w:type="spellEnd"/>
      <w:r w:rsidRPr="00FA0388">
        <w:rPr>
          <w:rFonts w:ascii="Arial" w:hAnsi="Arial" w:cs="Arial"/>
          <w:sz w:val="24"/>
          <w:szCs w:val="24"/>
        </w:rPr>
        <w:t xml:space="preserve"> </w:t>
      </w:r>
      <w:proofErr w:type="spellStart"/>
      <w:r w:rsidRPr="00FA0388">
        <w:rPr>
          <w:rFonts w:ascii="Arial" w:hAnsi="Arial" w:cs="Arial"/>
          <w:sz w:val="24"/>
          <w:szCs w:val="24"/>
        </w:rPr>
        <w:t>Algorithm</w:t>
      </w:r>
      <w:proofErr w:type="spellEnd"/>
      <w:r w:rsidRPr="00FA0388">
        <w:rPr>
          <w:rFonts w:ascii="Arial" w:hAnsi="Arial" w:cs="Arial"/>
          <w:sz w:val="24"/>
          <w:szCs w:val="24"/>
        </w:rPr>
        <w:t xml:space="preserve"> </w:t>
      </w:r>
      <w:proofErr w:type="spellStart"/>
      <w:r w:rsidRPr="00FA0388">
        <w:rPr>
          <w:rFonts w:ascii="Arial" w:hAnsi="Arial" w:cs="Arial"/>
          <w:sz w:val="24"/>
          <w:szCs w:val="24"/>
        </w:rPr>
        <w:t>for</w:t>
      </w:r>
      <w:proofErr w:type="spellEnd"/>
      <w:r w:rsidRPr="00FA0388">
        <w:rPr>
          <w:rFonts w:ascii="Arial" w:hAnsi="Arial" w:cs="Arial"/>
          <w:sz w:val="24"/>
          <w:szCs w:val="24"/>
        </w:rPr>
        <w:t xml:space="preserve"> </w:t>
      </w:r>
      <w:proofErr w:type="spellStart"/>
      <w:r w:rsidRPr="00FA0388">
        <w:rPr>
          <w:rFonts w:ascii="Arial" w:hAnsi="Arial" w:cs="Arial"/>
          <w:sz w:val="24"/>
          <w:szCs w:val="24"/>
        </w:rPr>
        <w:t>Clustering</w:t>
      </w:r>
      <w:proofErr w:type="spellEnd"/>
      <w:r w:rsidRPr="00FA0388">
        <w:rPr>
          <w:rFonts w:ascii="Arial" w:hAnsi="Arial" w:cs="Arial"/>
          <w:sz w:val="24"/>
          <w:szCs w:val="24"/>
        </w:rPr>
        <w:t xml:space="preserve"> </w:t>
      </w:r>
      <w:proofErr w:type="spellStart"/>
      <w:r w:rsidRPr="00FA0388">
        <w:rPr>
          <w:rFonts w:ascii="Arial" w:hAnsi="Arial" w:cs="Arial"/>
          <w:sz w:val="24"/>
          <w:szCs w:val="24"/>
        </w:rPr>
        <w:t>Large</w:t>
      </w:r>
      <w:proofErr w:type="spellEnd"/>
      <w:r w:rsidRPr="00FA0388">
        <w:rPr>
          <w:rFonts w:ascii="Arial" w:hAnsi="Arial" w:cs="Arial"/>
          <w:sz w:val="24"/>
          <w:szCs w:val="24"/>
        </w:rPr>
        <w:t xml:space="preserve"> Data Sets with </w:t>
      </w:r>
      <w:proofErr w:type="spellStart"/>
      <w:r w:rsidRPr="00FA0388">
        <w:rPr>
          <w:rFonts w:ascii="Arial" w:hAnsi="Arial" w:cs="Arial"/>
          <w:sz w:val="24"/>
          <w:szCs w:val="24"/>
        </w:rPr>
        <w:t>Categorical</w:t>
      </w:r>
      <w:proofErr w:type="spellEnd"/>
      <w:r w:rsidRPr="00FA0388">
        <w:rPr>
          <w:rFonts w:ascii="Arial" w:hAnsi="Arial" w:cs="Arial"/>
          <w:sz w:val="24"/>
          <w:szCs w:val="24"/>
        </w:rPr>
        <w:t xml:space="preserve"> </w:t>
      </w:r>
      <w:proofErr w:type="spellStart"/>
      <w:r w:rsidRPr="00FA0388">
        <w:rPr>
          <w:rFonts w:ascii="Arial" w:hAnsi="Arial" w:cs="Arial"/>
          <w:sz w:val="24"/>
          <w:szCs w:val="24"/>
        </w:rPr>
        <w:t>Values</w:t>
      </w:r>
      <w:proofErr w:type="spellEnd"/>
      <w:r w:rsidRPr="00FA0388">
        <w:rPr>
          <w:rFonts w:ascii="Arial" w:hAnsi="Arial" w:cs="Arial"/>
          <w:sz w:val="24"/>
          <w:szCs w:val="24"/>
        </w:rPr>
        <w:t xml:space="preserve">. Data </w:t>
      </w:r>
      <w:proofErr w:type="spellStart"/>
      <w:r w:rsidRPr="00FA0388">
        <w:rPr>
          <w:rFonts w:ascii="Arial" w:hAnsi="Arial" w:cs="Arial"/>
          <w:sz w:val="24"/>
          <w:szCs w:val="24"/>
        </w:rPr>
        <w:t>Mining</w:t>
      </w:r>
      <w:proofErr w:type="spellEnd"/>
      <w:r w:rsidRPr="00FA0388">
        <w:rPr>
          <w:rFonts w:ascii="Arial" w:hAnsi="Arial" w:cs="Arial"/>
          <w:sz w:val="24"/>
          <w:szCs w:val="24"/>
        </w:rPr>
        <w:t xml:space="preserve"> and </w:t>
      </w:r>
      <w:proofErr w:type="spellStart"/>
      <w:r w:rsidRPr="00FA0388">
        <w:rPr>
          <w:rFonts w:ascii="Arial" w:hAnsi="Arial" w:cs="Arial"/>
          <w:sz w:val="24"/>
          <w:szCs w:val="24"/>
        </w:rPr>
        <w:t>Knowledge</w:t>
      </w:r>
      <w:proofErr w:type="spellEnd"/>
      <w:r w:rsidRPr="00FA0388">
        <w:rPr>
          <w:rFonts w:ascii="Arial" w:hAnsi="Arial" w:cs="Arial"/>
          <w:sz w:val="24"/>
          <w:szCs w:val="24"/>
        </w:rPr>
        <w:t xml:space="preserve"> Discovery, 2(3), 283-304.</w:t>
      </w:r>
    </w:p>
    <w:p w14:paraId="75E1A693" w14:textId="3A22B11B" w:rsidR="00FA0388" w:rsidRPr="00FA0388" w:rsidRDefault="00FA0388" w:rsidP="00FA0388">
      <w:pPr>
        <w:spacing w:line="360" w:lineRule="auto"/>
        <w:jc w:val="both"/>
        <w:rPr>
          <w:rFonts w:ascii="Arial" w:hAnsi="Arial" w:cs="Arial"/>
          <w:sz w:val="24"/>
          <w:szCs w:val="24"/>
        </w:rPr>
      </w:pPr>
      <w:r w:rsidRPr="00FA0388">
        <w:rPr>
          <w:rFonts w:ascii="Arial" w:hAnsi="Arial" w:cs="Arial"/>
          <w:sz w:val="24"/>
          <w:szCs w:val="24"/>
        </w:rPr>
        <w:t xml:space="preserve">Huang, Z. (1997). </w:t>
      </w:r>
      <w:proofErr w:type="spellStart"/>
      <w:r w:rsidRPr="00FA0388">
        <w:rPr>
          <w:rFonts w:ascii="Arial" w:hAnsi="Arial" w:cs="Arial"/>
          <w:sz w:val="24"/>
          <w:szCs w:val="24"/>
        </w:rPr>
        <w:t>Clustering</w:t>
      </w:r>
      <w:proofErr w:type="spellEnd"/>
      <w:r w:rsidRPr="00FA0388">
        <w:rPr>
          <w:rFonts w:ascii="Arial" w:hAnsi="Arial" w:cs="Arial"/>
          <w:sz w:val="24"/>
          <w:szCs w:val="24"/>
        </w:rPr>
        <w:t xml:space="preserve"> </w:t>
      </w:r>
      <w:proofErr w:type="spellStart"/>
      <w:r w:rsidRPr="00FA0388">
        <w:rPr>
          <w:rFonts w:ascii="Arial" w:hAnsi="Arial" w:cs="Arial"/>
          <w:sz w:val="24"/>
          <w:szCs w:val="24"/>
        </w:rPr>
        <w:t>Large</w:t>
      </w:r>
      <w:proofErr w:type="spellEnd"/>
      <w:r w:rsidRPr="00FA0388">
        <w:rPr>
          <w:rFonts w:ascii="Arial" w:hAnsi="Arial" w:cs="Arial"/>
          <w:sz w:val="24"/>
          <w:szCs w:val="24"/>
        </w:rPr>
        <w:t xml:space="preserve"> Data Sets with </w:t>
      </w:r>
      <w:proofErr w:type="spellStart"/>
      <w:r w:rsidRPr="00FA0388">
        <w:rPr>
          <w:rFonts w:ascii="Arial" w:hAnsi="Arial" w:cs="Arial"/>
          <w:sz w:val="24"/>
          <w:szCs w:val="24"/>
        </w:rPr>
        <w:t>Mixed</w:t>
      </w:r>
      <w:proofErr w:type="spellEnd"/>
      <w:r w:rsidRPr="00FA0388">
        <w:rPr>
          <w:rFonts w:ascii="Arial" w:hAnsi="Arial" w:cs="Arial"/>
          <w:sz w:val="24"/>
          <w:szCs w:val="24"/>
        </w:rPr>
        <w:t xml:space="preserve"> </w:t>
      </w:r>
      <w:proofErr w:type="spellStart"/>
      <w:r w:rsidRPr="00FA0388">
        <w:rPr>
          <w:rFonts w:ascii="Arial" w:hAnsi="Arial" w:cs="Arial"/>
          <w:sz w:val="24"/>
          <w:szCs w:val="24"/>
        </w:rPr>
        <w:t>Numeric</w:t>
      </w:r>
      <w:proofErr w:type="spellEnd"/>
      <w:r w:rsidRPr="00FA0388">
        <w:rPr>
          <w:rFonts w:ascii="Arial" w:hAnsi="Arial" w:cs="Arial"/>
          <w:sz w:val="24"/>
          <w:szCs w:val="24"/>
        </w:rPr>
        <w:t xml:space="preserve"> and </w:t>
      </w:r>
      <w:proofErr w:type="spellStart"/>
      <w:r w:rsidRPr="00FA0388">
        <w:rPr>
          <w:rFonts w:ascii="Arial" w:hAnsi="Arial" w:cs="Arial"/>
          <w:sz w:val="24"/>
          <w:szCs w:val="24"/>
        </w:rPr>
        <w:t>Categorical</w:t>
      </w:r>
      <w:proofErr w:type="spellEnd"/>
      <w:r w:rsidRPr="00FA0388">
        <w:rPr>
          <w:rFonts w:ascii="Arial" w:hAnsi="Arial" w:cs="Arial"/>
          <w:sz w:val="24"/>
          <w:szCs w:val="24"/>
        </w:rPr>
        <w:t xml:space="preserve"> </w:t>
      </w:r>
      <w:proofErr w:type="spellStart"/>
      <w:r w:rsidRPr="00FA0388">
        <w:rPr>
          <w:rFonts w:ascii="Arial" w:hAnsi="Arial" w:cs="Arial"/>
          <w:sz w:val="24"/>
          <w:szCs w:val="24"/>
        </w:rPr>
        <w:t>Values</w:t>
      </w:r>
      <w:proofErr w:type="spellEnd"/>
      <w:r w:rsidRPr="00FA0388">
        <w:rPr>
          <w:rFonts w:ascii="Arial" w:hAnsi="Arial" w:cs="Arial"/>
          <w:sz w:val="24"/>
          <w:szCs w:val="24"/>
        </w:rPr>
        <w:t xml:space="preserve">. </w:t>
      </w:r>
      <w:proofErr w:type="spellStart"/>
      <w:r w:rsidRPr="00FA0388">
        <w:rPr>
          <w:rFonts w:ascii="Arial" w:hAnsi="Arial" w:cs="Arial"/>
          <w:sz w:val="24"/>
          <w:szCs w:val="24"/>
        </w:rPr>
        <w:t>Proceedings</w:t>
      </w:r>
      <w:proofErr w:type="spellEnd"/>
      <w:r w:rsidRPr="00FA0388">
        <w:rPr>
          <w:rFonts w:ascii="Arial" w:hAnsi="Arial" w:cs="Arial"/>
          <w:sz w:val="24"/>
          <w:szCs w:val="24"/>
        </w:rPr>
        <w:t xml:space="preserve"> </w:t>
      </w:r>
      <w:proofErr w:type="spellStart"/>
      <w:r w:rsidRPr="00FA0388">
        <w:rPr>
          <w:rFonts w:ascii="Arial" w:hAnsi="Arial" w:cs="Arial"/>
          <w:sz w:val="24"/>
          <w:szCs w:val="24"/>
        </w:rPr>
        <w:t>of</w:t>
      </w:r>
      <w:proofErr w:type="spellEnd"/>
      <w:r w:rsidRPr="00FA0388">
        <w:rPr>
          <w:rFonts w:ascii="Arial" w:hAnsi="Arial" w:cs="Arial"/>
          <w:sz w:val="24"/>
          <w:szCs w:val="24"/>
        </w:rPr>
        <w:t xml:space="preserve"> </w:t>
      </w:r>
      <w:proofErr w:type="spellStart"/>
      <w:r w:rsidRPr="00FA0388">
        <w:rPr>
          <w:rFonts w:ascii="Arial" w:hAnsi="Arial" w:cs="Arial"/>
          <w:sz w:val="24"/>
          <w:szCs w:val="24"/>
        </w:rPr>
        <w:t>the</w:t>
      </w:r>
      <w:proofErr w:type="spellEnd"/>
      <w:r w:rsidRPr="00FA0388">
        <w:rPr>
          <w:rFonts w:ascii="Arial" w:hAnsi="Arial" w:cs="Arial"/>
          <w:sz w:val="24"/>
          <w:szCs w:val="24"/>
        </w:rPr>
        <w:t xml:space="preserve"> </w:t>
      </w:r>
      <w:proofErr w:type="spellStart"/>
      <w:r w:rsidRPr="00FA0388">
        <w:rPr>
          <w:rFonts w:ascii="Arial" w:hAnsi="Arial" w:cs="Arial"/>
          <w:sz w:val="24"/>
          <w:szCs w:val="24"/>
        </w:rPr>
        <w:t>First</w:t>
      </w:r>
      <w:proofErr w:type="spellEnd"/>
      <w:r w:rsidRPr="00FA0388">
        <w:rPr>
          <w:rFonts w:ascii="Arial" w:hAnsi="Arial" w:cs="Arial"/>
          <w:sz w:val="24"/>
          <w:szCs w:val="24"/>
        </w:rPr>
        <w:t xml:space="preserve"> </w:t>
      </w:r>
      <w:proofErr w:type="spellStart"/>
      <w:r w:rsidRPr="00FA0388">
        <w:rPr>
          <w:rFonts w:ascii="Arial" w:hAnsi="Arial" w:cs="Arial"/>
          <w:sz w:val="24"/>
          <w:szCs w:val="24"/>
        </w:rPr>
        <w:t>Pacific</w:t>
      </w:r>
      <w:proofErr w:type="spellEnd"/>
      <w:r w:rsidRPr="00FA0388">
        <w:rPr>
          <w:rFonts w:ascii="Arial" w:hAnsi="Arial" w:cs="Arial"/>
          <w:sz w:val="24"/>
          <w:szCs w:val="24"/>
        </w:rPr>
        <w:t xml:space="preserve">-Asia </w:t>
      </w:r>
      <w:proofErr w:type="spellStart"/>
      <w:r w:rsidRPr="00FA0388">
        <w:rPr>
          <w:rFonts w:ascii="Arial" w:hAnsi="Arial" w:cs="Arial"/>
          <w:sz w:val="24"/>
          <w:szCs w:val="24"/>
        </w:rPr>
        <w:t>Conference</w:t>
      </w:r>
      <w:proofErr w:type="spellEnd"/>
      <w:r w:rsidRPr="00FA0388">
        <w:rPr>
          <w:rFonts w:ascii="Arial" w:hAnsi="Arial" w:cs="Arial"/>
          <w:sz w:val="24"/>
          <w:szCs w:val="24"/>
        </w:rPr>
        <w:t xml:space="preserve"> </w:t>
      </w:r>
      <w:proofErr w:type="spellStart"/>
      <w:r w:rsidRPr="00FA0388">
        <w:rPr>
          <w:rFonts w:ascii="Arial" w:hAnsi="Arial" w:cs="Arial"/>
          <w:sz w:val="24"/>
          <w:szCs w:val="24"/>
        </w:rPr>
        <w:t>on</w:t>
      </w:r>
      <w:proofErr w:type="spellEnd"/>
      <w:r w:rsidRPr="00FA0388">
        <w:rPr>
          <w:rFonts w:ascii="Arial" w:hAnsi="Arial" w:cs="Arial"/>
          <w:sz w:val="24"/>
          <w:szCs w:val="24"/>
        </w:rPr>
        <w:t xml:space="preserve"> </w:t>
      </w:r>
      <w:proofErr w:type="spellStart"/>
      <w:r w:rsidRPr="00FA0388">
        <w:rPr>
          <w:rFonts w:ascii="Arial" w:hAnsi="Arial" w:cs="Arial"/>
          <w:sz w:val="24"/>
          <w:szCs w:val="24"/>
        </w:rPr>
        <w:t>Knowledge</w:t>
      </w:r>
      <w:proofErr w:type="spellEnd"/>
      <w:r w:rsidRPr="00FA0388">
        <w:rPr>
          <w:rFonts w:ascii="Arial" w:hAnsi="Arial" w:cs="Arial"/>
          <w:sz w:val="24"/>
          <w:szCs w:val="24"/>
        </w:rPr>
        <w:t xml:space="preserve"> Discovery and Data </w:t>
      </w:r>
      <w:proofErr w:type="spellStart"/>
      <w:r w:rsidRPr="00FA0388">
        <w:rPr>
          <w:rFonts w:ascii="Arial" w:hAnsi="Arial" w:cs="Arial"/>
          <w:sz w:val="24"/>
          <w:szCs w:val="24"/>
        </w:rPr>
        <w:t>Mining</w:t>
      </w:r>
      <w:proofErr w:type="spellEnd"/>
      <w:r w:rsidRPr="00FA0388">
        <w:rPr>
          <w:rFonts w:ascii="Arial" w:hAnsi="Arial" w:cs="Arial"/>
          <w:sz w:val="24"/>
          <w:szCs w:val="24"/>
        </w:rPr>
        <w:t>, 21-34.</w:t>
      </w:r>
    </w:p>
    <w:p w14:paraId="6CC04F29" w14:textId="67C7EE52" w:rsidR="00FA0388" w:rsidRPr="00FA0388" w:rsidRDefault="00FA0388" w:rsidP="00FA0388">
      <w:pPr>
        <w:spacing w:line="360" w:lineRule="auto"/>
        <w:jc w:val="both"/>
        <w:rPr>
          <w:rFonts w:ascii="Arial" w:hAnsi="Arial" w:cs="Arial"/>
          <w:sz w:val="24"/>
          <w:szCs w:val="24"/>
        </w:rPr>
      </w:pPr>
      <w:proofErr w:type="spellStart"/>
      <w:r w:rsidRPr="00FA0388">
        <w:rPr>
          <w:rFonts w:ascii="Arial" w:hAnsi="Arial" w:cs="Arial"/>
          <w:sz w:val="24"/>
          <w:szCs w:val="24"/>
        </w:rPr>
        <w:t>Siers</w:t>
      </w:r>
      <w:proofErr w:type="spellEnd"/>
      <w:r w:rsidRPr="00FA0388">
        <w:rPr>
          <w:rFonts w:ascii="Arial" w:hAnsi="Arial" w:cs="Arial"/>
          <w:sz w:val="24"/>
          <w:szCs w:val="24"/>
        </w:rPr>
        <w:t xml:space="preserve">, M. J., &amp; Soria, E. M. (2017). </w:t>
      </w:r>
      <w:proofErr w:type="spellStart"/>
      <w:r w:rsidRPr="00FA0388">
        <w:rPr>
          <w:rFonts w:ascii="Arial" w:hAnsi="Arial" w:cs="Arial"/>
          <w:sz w:val="24"/>
          <w:szCs w:val="24"/>
        </w:rPr>
        <w:t>Optimizing</w:t>
      </w:r>
      <w:proofErr w:type="spellEnd"/>
      <w:r w:rsidRPr="00FA0388">
        <w:rPr>
          <w:rFonts w:ascii="Arial" w:hAnsi="Arial" w:cs="Arial"/>
          <w:sz w:val="24"/>
          <w:szCs w:val="24"/>
        </w:rPr>
        <w:t xml:space="preserve"> </w:t>
      </w:r>
      <w:proofErr w:type="spellStart"/>
      <w:r w:rsidRPr="00FA0388">
        <w:rPr>
          <w:rFonts w:ascii="Arial" w:hAnsi="Arial" w:cs="Arial"/>
          <w:sz w:val="24"/>
          <w:szCs w:val="24"/>
        </w:rPr>
        <w:t>the</w:t>
      </w:r>
      <w:proofErr w:type="spellEnd"/>
      <w:r w:rsidRPr="00FA0388">
        <w:rPr>
          <w:rFonts w:ascii="Arial" w:hAnsi="Arial" w:cs="Arial"/>
          <w:sz w:val="24"/>
          <w:szCs w:val="24"/>
        </w:rPr>
        <w:t xml:space="preserve"> K-</w:t>
      </w:r>
      <w:proofErr w:type="spellStart"/>
      <w:r w:rsidRPr="00FA0388">
        <w:rPr>
          <w:rFonts w:ascii="Arial" w:hAnsi="Arial" w:cs="Arial"/>
          <w:sz w:val="24"/>
          <w:szCs w:val="24"/>
        </w:rPr>
        <w:t>Prototypes</w:t>
      </w:r>
      <w:proofErr w:type="spellEnd"/>
      <w:r w:rsidRPr="00FA0388">
        <w:rPr>
          <w:rFonts w:ascii="Arial" w:hAnsi="Arial" w:cs="Arial"/>
          <w:sz w:val="24"/>
          <w:szCs w:val="24"/>
        </w:rPr>
        <w:t xml:space="preserve"> </w:t>
      </w:r>
      <w:proofErr w:type="spellStart"/>
      <w:r w:rsidRPr="00FA0388">
        <w:rPr>
          <w:rFonts w:ascii="Arial" w:hAnsi="Arial" w:cs="Arial"/>
          <w:sz w:val="24"/>
          <w:szCs w:val="24"/>
        </w:rPr>
        <w:t>Clustering</w:t>
      </w:r>
      <w:proofErr w:type="spellEnd"/>
      <w:r w:rsidRPr="00FA0388">
        <w:rPr>
          <w:rFonts w:ascii="Arial" w:hAnsi="Arial" w:cs="Arial"/>
          <w:sz w:val="24"/>
          <w:szCs w:val="24"/>
        </w:rPr>
        <w:t xml:space="preserve"> </w:t>
      </w:r>
      <w:proofErr w:type="spellStart"/>
      <w:r w:rsidRPr="00FA0388">
        <w:rPr>
          <w:rFonts w:ascii="Arial" w:hAnsi="Arial" w:cs="Arial"/>
          <w:sz w:val="24"/>
          <w:szCs w:val="24"/>
        </w:rPr>
        <w:t>Algorithm</w:t>
      </w:r>
      <w:proofErr w:type="spellEnd"/>
      <w:r w:rsidRPr="00FA0388">
        <w:rPr>
          <w:rFonts w:ascii="Arial" w:hAnsi="Arial" w:cs="Arial"/>
          <w:sz w:val="24"/>
          <w:szCs w:val="24"/>
        </w:rPr>
        <w:t xml:space="preserve"> </w:t>
      </w:r>
      <w:proofErr w:type="spellStart"/>
      <w:r w:rsidRPr="00FA0388">
        <w:rPr>
          <w:rFonts w:ascii="Arial" w:hAnsi="Arial" w:cs="Arial"/>
          <w:sz w:val="24"/>
          <w:szCs w:val="24"/>
        </w:rPr>
        <w:t>Using</w:t>
      </w:r>
      <w:proofErr w:type="spellEnd"/>
      <w:r w:rsidRPr="00FA0388">
        <w:rPr>
          <w:rFonts w:ascii="Arial" w:hAnsi="Arial" w:cs="Arial"/>
          <w:sz w:val="24"/>
          <w:szCs w:val="24"/>
        </w:rPr>
        <w:t xml:space="preserve"> </w:t>
      </w:r>
      <w:proofErr w:type="spellStart"/>
      <w:r w:rsidRPr="00FA0388">
        <w:rPr>
          <w:rFonts w:ascii="Arial" w:hAnsi="Arial" w:cs="Arial"/>
          <w:sz w:val="24"/>
          <w:szCs w:val="24"/>
        </w:rPr>
        <w:t>Genetic</w:t>
      </w:r>
      <w:proofErr w:type="spellEnd"/>
      <w:r w:rsidRPr="00FA0388">
        <w:rPr>
          <w:rFonts w:ascii="Arial" w:hAnsi="Arial" w:cs="Arial"/>
          <w:sz w:val="24"/>
          <w:szCs w:val="24"/>
        </w:rPr>
        <w:t xml:space="preserve"> </w:t>
      </w:r>
      <w:proofErr w:type="spellStart"/>
      <w:r w:rsidRPr="00FA0388">
        <w:rPr>
          <w:rFonts w:ascii="Arial" w:hAnsi="Arial" w:cs="Arial"/>
          <w:sz w:val="24"/>
          <w:szCs w:val="24"/>
        </w:rPr>
        <w:t>Algorithms</w:t>
      </w:r>
      <w:proofErr w:type="spellEnd"/>
      <w:r w:rsidRPr="00FA0388">
        <w:rPr>
          <w:rFonts w:ascii="Arial" w:hAnsi="Arial" w:cs="Arial"/>
          <w:sz w:val="24"/>
          <w:szCs w:val="24"/>
        </w:rPr>
        <w:t xml:space="preserve">. </w:t>
      </w:r>
      <w:proofErr w:type="spellStart"/>
      <w:r w:rsidRPr="00FA0388">
        <w:rPr>
          <w:rFonts w:ascii="Arial" w:hAnsi="Arial" w:cs="Arial"/>
          <w:sz w:val="24"/>
          <w:szCs w:val="24"/>
        </w:rPr>
        <w:t>Applied</w:t>
      </w:r>
      <w:proofErr w:type="spellEnd"/>
      <w:r w:rsidRPr="00FA0388">
        <w:rPr>
          <w:rFonts w:ascii="Arial" w:hAnsi="Arial" w:cs="Arial"/>
          <w:sz w:val="24"/>
          <w:szCs w:val="24"/>
        </w:rPr>
        <w:t xml:space="preserve"> </w:t>
      </w:r>
      <w:proofErr w:type="spellStart"/>
      <w:r w:rsidRPr="00FA0388">
        <w:rPr>
          <w:rFonts w:ascii="Arial" w:hAnsi="Arial" w:cs="Arial"/>
          <w:sz w:val="24"/>
          <w:szCs w:val="24"/>
        </w:rPr>
        <w:t>Soft</w:t>
      </w:r>
      <w:proofErr w:type="spellEnd"/>
      <w:r w:rsidRPr="00FA0388">
        <w:rPr>
          <w:rFonts w:ascii="Arial" w:hAnsi="Arial" w:cs="Arial"/>
          <w:sz w:val="24"/>
          <w:szCs w:val="24"/>
        </w:rPr>
        <w:t xml:space="preserve"> Computing, 55, 196-207.</w:t>
      </w:r>
    </w:p>
    <w:p w14:paraId="28A9B82E" w14:textId="34D837F1" w:rsidR="00FA0388" w:rsidRPr="00FA0388" w:rsidRDefault="00FA0388" w:rsidP="00FA0388">
      <w:pPr>
        <w:spacing w:line="360" w:lineRule="auto"/>
        <w:jc w:val="both"/>
        <w:rPr>
          <w:rFonts w:ascii="Arial" w:hAnsi="Arial" w:cs="Arial"/>
          <w:sz w:val="24"/>
          <w:szCs w:val="24"/>
        </w:rPr>
      </w:pPr>
      <w:r w:rsidRPr="00FA0388">
        <w:rPr>
          <w:rFonts w:ascii="Arial" w:hAnsi="Arial" w:cs="Arial"/>
          <w:sz w:val="24"/>
          <w:szCs w:val="24"/>
        </w:rPr>
        <w:t xml:space="preserve">Wang, H., &amp; Luan, Y. (2015). </w:t>
      </w:r>
      <w:proofErr w:type="spellStart"/>
      <w:r w:rsidRPr="00FA0388">
        <w:rPr>
          <w:rFonts w:ascii="Arial" w:hAnsi="Arial" w:cs="Arial"/>
          <w:sz w:val="24"/>
          <w:szCs w:val="24"/>
        </w:rPr>
        <w:t>Clustering</w:t>
      </w:r>
      <w:proofErr w:type="spellEnd"/>
      <w:r w:rsidRPr="00FA0388">
        <w:rPr>
          <w:rFonts w:ascii="Arial" w:hAnsi="Arial" w:cs="Arial"/>
          <w:sz w:val="24"/>
          <w:szCs w:val="24"/>
        </w:rPr>
        <w:t xml:space="preserve"> </w:t>
      </w:r>
      <w:proofErr w:type="spellStart"/>
      <w:r w:rsidRPr="00FA0388">
        <w:rPr>
          <w:rFonts w:ascii="Arial" w:hAnsi="Arial" w:cs="Arial"/>
          <w:sz w:val="24"/>
          <w:szCs w:val="24"/>
        </w:rPr>
        <w:t>Mixed</w:t>
      </w:r>
      <w:proofErr w:type="spellEnd"/>
      <w:r w:rsidRPr="00FA0388">
        <w:rPr>
          <w:rFonts w:ascii="Arial" w:hAnsi="Arial" w:cs="Arial"/>
          <w:sz w:val="24"/>
          <w:szCs w:val="24"/>
        </w:rPr>
        <w:t xml:space="preserve">-Type Data </w:t>
      </w:r>
      <w:proofErr w:type="spellStart"/>
      <w:r w:rsidRPr="00FA0388">
        <w:rPr>
          <w:rFonts w:ascii="Arial" w:hAnsi="Arial" w:cs="Arial"/>
          <w:sz w:val="24"/>
          <w:szCs w:val="24"/>
        </w:rPr>
        <w:t>Using</w:t>
      </w:r>
      <w:proofErr w:type="spellEnd"/>
      <w:r w:rsidRPr="00FA0388">
        <w:rPr>
          <w:rFonts w:ascii="Arial" w:hAnsi="Arial" w:cs="Arial"/>
          <w:sz w:val="24"/>
          <w:szCs w:val="24"/>
        </w:rPr>
        <w:t xml:space="preserve"> K-</w:t>
      </w:r>
      <w:proofErr w:type="spellStart"/>
      <w:r w:rsidRPr="00FA0388">
        <w:rPr>
          <w:rFonts w:ascii="Arial" w:hAnsi="Arial" w:cs="Arial"/>
          <w:sz w:val="24"/>
          <w:szCs w:val="24"/>
        </w:rPr>
        <w:t>Prototypes</w:t>
      </w:r>
      <w:proofErr w:type="spellEnd"/>
      <w:r w:rsidRPr="00FA0388">
        <w:rPr>
          <w:rFonts w:ascii="Arial" w:hAnsi="Arial" w:cs="Arial"/>
          <w:sz w:val="24"/>
          <w:szCs w:val="24"/>
        </w:rPr>
        <w:t xml:space="preserve"> </w:t>
      </w:r>
      <w:proofErr w:type="spellStart"/>
      <w:r w:rsidRPr="00FA0388">
        <w:rPr>
          <w:rFonts w:ascii="Arial" w:hAnsi="Arial" w:cs="Arial"/>
          <w:sz w:val="24"/>
          <w:szCs w:val="24"/>
        </w:rPr>
        <w:t>Algorithm</w:t>
      </w:r>
      <w:proofErr w:type="spellEnd"/>
      <w:r w:rsidRPr="00FA0388">
        <w:rPr>
          <w:rFonts w:ascii="Arial" w:hAnsi="Arial" w:cs="Arial"/>
          <w:sz w:val="24"/>
          <w:szCs w:val="24"/>
        </w:rPr>
        <w:t xml:space="preserve">. </w:t>
      </w:r>
      <w:proofErr w:type="spellStart"/>
      <w:r w:rsidRPr="00FA0388">
        <w:rPr>
          <w:rFonts w:ascii="Arial" w:hAnsi="Arial" w:cs="Arial"/>
          <w:sz w:val="24"/>
          <w:szCs w:val="24"/>
        </w:rPr>
        <w:t>Journal</w:t>
      </w:r>
      <w:proofErr w:type="spellEnd"/>
      <w:r w:rsidRPr="00FA0388">
        <w:rPr>
          <w:rFonts w:ascii="Arial" w:hAnsi="Arial" w:cs="Arial"/>
          <w:sz w:val="24"/>
          <w:szCs w:val="24"/>
        </w:rPr>
        <w:t xml:space="preserve"> </w:t>
      </w:r>
      <w:proofErr w:type="spellStart"/>
      <w:r w:rsidRPr="00FA0388">
        <w:rPr>
          <w:rFonts w:ascii="Arial" w:hAnsi="Arial" w:cs="Arial"/>
          <w:sz w:val="24"/>
          <w:szCs w:val="24"/>
        </w:rPr>
        <w:t>of</w:t>
      </w:r>
      <w:proofErr w:type="spellEnd"/>
      <w:r w:rsidRPr="00FA0388">
        <w:rPr>
          <w:rFonts w:ascii="Arial" w:hAnsi="Arial" w:cs="Arial"/>
          <w:sz w:val="24"/>
          <w:szCs w:val="24"/>
        </w:rPr>
        <w:t xml:space="preserve"> </w:t>
      </w:r>
      <w:proofErr w:type="spellStart"/>
      <w:r w:rsidRPr="00FA0388">
        <w:rPr>
          <w:rFonts w:ascii="Arial" w:hAnsi="Arial" w:cs="Arial"/>
          <w:sz w:val="24"/>
          <w:szCs w:val="24"/>
        </w:rPr>
        <w:t>Bioinformatics</w:t>
      </w:r>
      <w:proofErr w:type="spellEnd"/>
      <w:r w:rsidRPr="00FA0388">
        <w:rPr>
          <w:rFonts w:ascii="Arial" w:hAnsi="Arial" w:cs="Arial"/>
          <w:sz w:val="24"/>
          <w:szCs w:val="24"/>
        </w:rPr>
        <w:t xml:space="preserve"> and </w:t>
      </w:r>
      <w:proofErr w:type="spellStart"/>
      <w:r w:rsidRPr="00FA0388">
        <w:rPr>
          <w:rFonts w:ascii="Arial" w:hAnsi="Arial" w:cs="Arial"/>
          <w:sz w:val="24"/>
          <w:szCs w:val="24"/>
        </w:rPr>
        <w:t>Computational</w:t>
      </w:r>
      <w:proofErr w:type="spellEnd"/>
      <w:r w:rsidRPr="00FA0388">
        <w:rPr>
          <w:rFonts w:ascii="Arial" w:hAnsi="Arial" w:cs="Arial"/>
          <w:sz w:val="24"/>
          <w:szCs w:val="24"/>
        </w:rPr>
        <w:t xml:space="preserve"> </w:t>
      </w:r>
      <w:proofErr w:type="spellStart"/>
      <w:r w:rsidRPr="00FA0388">
        <w:rPr>
          <w:rFonts w:ascii="Arial" w:hAnsi="Arial" w:cs="Arial"/>
          <w:sz w:val="24"/>
          <w:szCs w:val="24"/>
        </w:rPr>
        <w:t>Biology</w:t>
      </w:r>
      <w:proofErr w:type="spellEnd"/>
      <w:r w:rsidRPr="00FA0388">
        <w:rPr>
          <w:rFonts w:ascii="Arial" w:hAnsi="Arial" w:cs="Arial"/>
          <w:sz w:val="24"/>
          <w:szCs w:val="24"/>
        </w:rPr>
        <w:t>, 13(1), 1550004.</w:t>
      </w:r>
    </w:p>
    <w:p w14:paraId="120B7FED" w14:textId="02A2DC7F" w:rsidR="00FA0388" w:rsidRPr="00FA0388" w:rsidRDefault="00FA0388" w:rsidP="00FA0388">
      <w:pPr>
        <w:spacing w:line="360" w:lineRule="auto"/>
        <w:jc w:val="both"/>
        <w:rPr>
          <w:rFonts w:ascii="Arial" w:hAnsi="Arial" w:cs="Arial"/>
          <w:sz w:val="24"/>
          <w:szCs w:val="24"/>
        </w:rPr>
      </w:pPr>
      <w:r w:rsidRPr="00FA0388">
        <w:rPr>
          <w:rFonts w:ascii="Arial" w:hAnsi="Arial" w:cs="Arial"/>
          <w:sz w:val="24"/>
          <w:szCs w:val="24"/>
        </w:rPr>
        <w:t xml:space="preserve">Hastie, T., </w:t>
      </w:r>
      <w:proofErr w:type="spellStart"/>
      <w:r w:rsidRPr="00FA0388">
        <w:rPr>
          <w:rFonts w:ascii="Arial" w:hAnsi="Arial" w:cs="Arial"/>
          <w:sz w:val="24"/>
          <w:szCs w:val="24"/>
        </w:rPr>
        <w:t>Tibshirani</w:t>
      </w:r>
      <w:proofErr w:type="spellEnd"/>
      <w:r w:rsidRPr="00FA0388">
        <w:rPr>
          <w:rFonts w:ascii="Arial" w:hAnsi="Arial" w:cs="Arial"/>
          <w:sz w:val="24"/>
          <w:szCs w:val="24"/>
        </w:rPr>
        <w:t xml:space="preserve">, R., &amp; Friedman, J. (2009). </w:t>
      </w:r>
      <w:proofErr w:type="spellStart"/>
      <w:r w:rsidRPr="00FA0388">
        <w:rPr>
          <w:rFonts w:ascii="Arial" w:hAnsi="Arial" w:cs="Arial"/>
          <w:sz w:val="24"/>
          <w:szCs w:val="24"/>
        </w:rPr>
        <w:t>The</w:t>
      </w:r>
      <w:proofErr w:type="spellEnd"/>
      <w:r w:rsidRPr="00FA0388">
        <w:rPr>
          <w:rFonts w:ascii="Arial" w:hAnsi="Arial" w:cs="Arial"/>
          <w:sz w:val="24"/>
          <w:szCs w:val="24"/>
        </w:rPr>
        <w:t xml:space="preserve"> </w:t>
      </w:r>
      <w:proofErr w:type="spellStart"/>
      <w:r w:rsidRPr="00FA0388">
        <w:rPr>
          <w:rFonts w:ascii="Arial" w:hAnsi="Arial" w:cs="Arial"/>
          <w:sz w:val="24"/>
          <w:szCs w:val="24"/>
        </w:rPr>
        <w:t>elements</w:t>
      </w:r>
      <w:proofErr w:type="spellEnd"/>
      <w:r w:rsidRPr="00FA0388">
        <w:rPr>
          <w:rFonts w:ascii="Arial" w:hAnsi="Arial" w:cs="Arial"/>
          <w:sz w:val="24"/>
          <w:szCs w:val="24"/>
        </w:rPr>
        <w:t xml:space="preserve"> </w:t>
      </w:r>
      <w:proofErr w:type="spellStart"/>
      <w:r w:rsidRPr="00FA0388">
        <w:rPr>
          <w:rFonts w:ascii="Arial" w:hAnsi="Arial" w:cs="Arial"/>
          <w:sz w:val="24"/>
          <w:szCs w:val="24"/>
        </w:rPr>
        <w:t>of</w:t>
      </w:r>
      <w:proofErr w:type="spellEnd"/>
      <w:r w:rsidRPr="00FA0388">
        <w:rPr>
          <w:rFonts w:ascii="Arial" w:hAnsi="Arial" w:cs="Arial"/>
          <w:sz w:val="24"/>
          <w:szCs w:val="24"/>
        </w:rPr>
        <w:t xml:space="preserve"> </w:t>
      </w:r>
      <w:proofErr w:type="spellStart"/>
      <w:r w:rsidRPr="00FA0388">
        <w:rPr>
          <w:rFonts w:ascii="Arial" w:hAnsi="Arial" w:cs="Arial"/>
          <w:sz w:val="24"/>
          <w:szCs w:val="24"/>
        </w:rPr>
        <w:t>statistical</w:t>
      </w:r>
      <w:proofErr w:type="spellEnd"/>
      <w:r w:rsidRPr="00FA0388">
        <w:rPr>
          <w:rFonts w:ascii="Arial" w:hAnsi="Arial" w:cs="Arial"/>
          <w:sz w:val="24"/>
          <w:szCs w:val="24"/>
        </w:rPr>
        <w:t xml:space="preserve"> learning: Data </w:t>
      </w:r>
      <w:proofErr w:type="spellStart"/>
      <w:r w:rsidRPr="00FA0388">
        <w:rPr>
          <w:rFonts w:ascii="Arial" w:hAnsi="Arial" w:cs="Arial"/>
          <w:sz w:val="24"/>
          <w:szCs w:val="24"/>
        </w:rPr>
        <w:t>mining</w:t>
      </w:r>
      <w:proofErr w:type="spellEnd"/>
      <w:r w:rsidRPr="00FA0388">
        <w:rPr>
          <w:rFonts w:ascii="Arial" w:hAnsi="Arial" w:cs="Arial"/>
          <w:sz w:val="24"/>
          <w:szCs w:val="24"/>
        </w:rPr>
        <w:t xml:space="preserve">, </w:t>
      </w:r>
      <w:proofErr w:type="spellStart"/>
      <w:r w:rsidRPr="00FA0388">
        <w:rPr>
          <w:rFonts w:ascii="Arial" w:hAnsi="Arial" w:cs="Arial"/>
          <w:sz w:val="24"/>
          <w:szCs w:val="24"/>
        </w:rPr>
        <w:t>inference</w:t>
      </w:r>
      <w:proofErr w:type="spellEnd"/>
      <w:r w:rsidRPr="00FA0388">
        <w:rPr>
          <w:rFonts w:ascii="Arial" w:hAnsi="Arial" w:cs="Arial"/>
          <w:sz w:val="24"/>
          <w:szCs w:val="24"/>
        </w:rPr>
        <w:t xml:space="preserve">, and </w:t>
      </w:r>
      <w:proofErr w:type="spellStart"/>
      <w:r w:rsidRPr="00FA0388">
        <w:rPr>
          <w:rFonts w:ascii="Arial" w:hAnsi="Arial" w:cs="Arial"/>
          <w:sz w:val="24"/>
          <w:szCs w:val="24"/>
        </w:rPr>
        <w:t>prediction</w:t>
      </w:r>
      <w:proofErr w:type="spellEnd"/>
      <w:r w:rsidRPr="00FA0388">
        <w:rPr>
          <w:rFonts w:ascii="Arial" w:hAnsi="Arial" w:cs="Arial"/>
          <w:sz w:val="24"/>
          <w:szCs w:val="24"/>
        </w:rPr>
        <w:t xml:space="preserve">. Springer </w:t>
      </w:r>
      <w:proofErr w:type="spellStart"/>
      <w:r w:rsidRPr="00FA0388">
        <w:rPr>
          <w:rFonts w:ascii="Arial" w:hAnsi="Arial" w:cs="Arial"/>
          <w:sz w:val="24"/>
          <w:szCs w:val="24"/>
        </w:rPr>
        <w:t>Science</w:t>
      </w:r>
      <w:proofErr w:type="spellEnd"/>
      <w:r w:rsidRPr="00FA0388">
        <w:rPr>
          <w:rFonts w:ascii="Arial" w:hAnsi="Arial" w:cs="Arial"/>
          <w:sz w:val="24"/>
          <w:szCs w:val="24"/>
        </w:rPr>
        <w:t xml:space="preserve"> &amp; Business Media.</w:t>
      </w:r>
    </w:p>
    <w:p w14:paraId="5E3757F3" w14:textId="5D0B71A4" w:rsidR="00FA0388" w:rsidRPr="00FA0388" w:rsidRDefault="00FA0388" w:rsidP="00FA0388">
      <w:pPr>
        <w:spacing w:line="360" w:lineRule="auto"/>
        <w:jc w:val="both"/>
        <w:rPr>
          <w:rFonts w:ascii="Arial" w:hAnsi="Arial" w:cs="Arial"/>
          <w:sz w:val="24"/>
          <w:szCs w:val="24"/>
        </w:rPr>
      </w:pPr>
      <w:proofErr w:type="spellStart"/>
      <w:r w:rsidRPr="00FA0388">
        <w:rPr>
          <w:rFonts w:ascii="Arial" w:hAnsi="Arial" w:cs="Arial"/>
          <w:sz w:val="24"/>
          <w:szCs w:val="24"/>
        </w:rPr>
        <w:t>Zaki</w:t>
      </w:r>
      <w:proofErr w:type="spellEnd"/>
      <w:r w:rsidRPr="00FA0388">
        <w:rPr>
          <w:rFonts w:ascii="Arial" w:hAnsi="Arial" w:cs="Arial"/>
          <w:sz w:val="24"/>
          <w:szCs w:val="24"/>
        </w:rPr>
        <w:t xml:space="preserve">, M. J., &amp; Meira </w:t>
      </w:r>
      <w:proofErr w:type="spellStart"/>
      <w:r w:rsidRPr="00FA0388">
        <w:rPr>
          <w:rFonts w:ascii="Arial" w:hAnsi="Arial" w:cs="Arial"/>
          <w:sz w:val="24"/>
          <w:szCs w:val="24"/>
        </w:rPr>
        <w:t>Jr</w:t>
      </w:r>
      <w:proofErr w:type="spellEnd"/>
      <w:r w:rsidRPr="00FA0388">
        <w:rPr>
          <w:rFonts w:ascii="Arial" w:hAnsi="Arial" w:cs="Arial"/>
          <w:sz w:val="24"/>
          <w:szCs w:val="24"/>
        </w:rPr>
        <w:t xml:space="preserve">, W. (2014). Data </w:t>
      </w:r>
      <w:proofErr w:type="spellStart"/>
      <w:r w:rsidRPr="00FA0388">
        <w:rPr>
          <w:rFonts w:ascii="Arial" w:hAnsi="Arial" w:cs="Arial"/>
          <w:sz w:val="24"/>
          <w:szCs w:val="24"/>
        </w:rPr>
        <w:t>mining</w:t>
      </w:r>
      <w:proofErr w:type="spellEnd"/>
      <w:r w:rsidRPr="00FA0388">
        <w:rPr>
          <w:rFonts w:ascii="Arial" w:hAnsi="Arial" w:cs="Arial"/>
          <w:sz w:val="24"/>
          <w:szCs w:val="24"/>
        </w:rPr>
        <w:t xml:space="preserve"> and </w:t>
      </w:r>
      <w:proofErr w:type="spellStart"/>
      <w:r w:rsidRPr="00FA0388">
        <w:rPr>
          <w:rFonts w:ascii="Arial" w:hAnsi="Arial" w:cs="Arial"/>
          <w:sz w:val="24"/>
          <w:szCs w:val="24"/>
        </w:rPr>
        <w:t>analysis</w:t>
      </w:r>
      <w:proofErr w:type="spellEnd"/>
      <w:r w:rsidRPr="00FA0388">
        <w:rPr>
          <w:rFonts w:ascii="Arial" w:hAnsi="Arial" w:cs="Arial"/>
          <w:sz w:val="24"/>
          <w:szCs w:val="24"/>
        </w:rPr>
        <w:t xml:space="preserve">: Fundamental </w:t>
      </w:r>
      <w:proofErr w:type="spellStart"/>
      <w:r w:rsidRPr="00FA0388">
        <w:rPr>
          <w:rFonts w:ascii="Arial" w:hAnsi="Arial" w:cs="Arial"/>
          <w:sz w:val="24"/>
          <w:szCs w:val="24"/>
        </w:rPr>
        <w:t>concepts</w:t>
      </w:r>
      <w:proofErr w:type="spellEnd"/>
      <w:r w:rsidRPr="00FA0388">
        <w:rPr>
          <w:rFonts w:ascii="Arial" w:hAnsi="Arial" w:cs="Arial"/>
          <w:sz w:val="24"/>
          <w:szCs w:val="24"/>
        </w:rPr>
        <w:t xml:space="preserve"> and </w:t>
      </w:r>
      <w:proofErr w:type="spellStart"/>
      <w:r w:rsidRPr="00FA0388">
        <w:rPr>
          <w:rFonts w:ascii="Arial" w:hAnsi="Arial" w:cs="Arial"/>
          <w:sz w:val="24"/>
          <w:szCs w:val="24"/>
        </w:rPr>
        <w:t>algorithms</w:t>
      </w:r>
      <w:proofErr w:type="spellEnd"/>
      <w:r w:rsidRPr="00FA0388">
        <w:rPr>
          <w:rFonts w:ascii="Arial" w:hAnsi="Arial" w:cs="Arial"/>
          <w:sz w:val="24"/>
          <w:szCs w:val="24"/>
        </w:rPr>
        <w:t xml:space="preserve">. Cambridge </w:t>
      </w:r>
      <w:proofErr w:type="spellStart"/>
      <w:r w:rsidRPr="00FA0388">
        <w:rPr>
          <w:rFonts w:ascii="Arial" w:hAnsi="Arial" w:cs="Arial"/>
          <w:sz w:val="24"/>
          <w:szCs w:val="24"/>
        </w:rPr>
        <w:t>University</w:t>
      </w:r>
      <w:proofErr w:type="spellEnd"/>
      <w:r w:rsidRPr="00FA0388">
        <w:rPr>
          <w:rFonts w:ascii="Arial" w:hAnsi="Arial" w:cs="Arial"/>
          <w:sz w:val="24"/>
          <w:szCs w:val="24"/>
        </w:rPr>
        <w:t xml:space="preserve"> </w:t>
      </w:r>
      <w:proofErr w:type="spellStart"/>
      <w:r w:rsidRPr="00FA0388">
        <w:rPr>
          <w:rFonts w:ascii="Arial" w:hAnsi="Arial" w:cs="Arial"/>
          <w:sz w:val="24"/>
          <w:szCs w:val="24"/>
        </w:rPr>
        <w:t>Press</w:t>
      </w:r>
      <w:proofErr w:type="spellEnd"/>
      <w:r w:rsidRPr="00FA0388">
        <w:rPr>
          <w:rFonts w:ascii="Arial" w:hAnsi="Arial" w:cs="Arial"/>
          <w:sz w:val="24"/>
          <w:szCs w:val="24"/>
        </w:rPr>
        <w:t>.</w:t>
      </w:r>
    </w:p>
    <w:p w14:paraId="2274D18B" w14:textId="77777777" w:rsidR="00FA0388" w:rsidRPr="00FA0388" w:rsidRDefault="00FA0388" w:rsidP="00FA0388">
      <w:pPr>
        <w:jc w:val="both"/>
        <w:rPr>
          <w:rFonts w:ascii="Arial" w:hAnsi="Arial" w:cs="Arial"/>
          <w:sz w:val="24"/>
          <w:szCs w:val="24"/>
        </w:rPr>
      </w:pPr>
    </w:p>
    <w:p w14:paraId="779641AB" w14:textId="77777777" w:rsidR="00F87C0D" w:rsidRPr="00463F5B" w:rsidRDefault="00F87C0D" w:rsidP="006F2A33">
      <w:pPr>
        <w:pStyle w:val="Ttulo1"/>
        <w:spacing w:line="360" w:lineRule="auto"/>
      </w:pPr>
      <w:bookmarkStart w:id="194" w:name="_Toc162863700"/>
      <w:bookmarkStart w:id="195" w:name="_Toc178547325"/>
      <w:r w:rsidRPr="00463F5B">
        <w:t>Anexos</w:t>
      </w:r>
      <w:bookmarkEnd w:id="194"/>
      <w:bookmarkEnd w:id="195"/>
    </w:p>
    <w:p w14:paraId="5A6238E7" w14:textId="77777777" w:rsidR="00F87C0D" w:rsidRPr="00F87C0D" w:rsidRDefault="00F87C0D" w:rsidP="006F2A33">
      <w:pPr>
        <w:pStyle w:val="Default"/>
        <w:spacing w:line="360" w:lineRule="auto"/>
        <w:ind w:left="720"/>
        <w:jc w:val="both"/>
        <w:rPr>
          <w:b/>
          <w:bCs/>
        </w:rPr>
      </w:pPr>
    </w:p>
    <w:p w14:paraId="052DD275" w14:textId="63BA5DC0" w:rsidR="00F87C0D" w:rsidRDefault="00F87C0D" w:rsidP="006F2A33">
      <w:pPr>
        <w:pStyle w:val="Default"/>
        <w:spacing w:line="360" w:lineRule="auto"/>
        <w:jc w:val="both"/>
        <w:rPr>
          <w:highlight w:val="yellow"/>
        </w:rPr>
      </w:pPr>
      <w:r w:rsidRPr="00A00B86">
        <w:rPr>
          <w:highlight w:val="yellow"/>
        </w:rPr>
        <w:lastRenderedPageBreak/>
        <w:t xml:space="preserve">Carta de autorización por parte de la empresa u organización para la titulación y otros si son necesarios. </w:t>
      </w:r>
    </w:p>
    <w:p w14:paraId="7FAB746D" w14:textId="77777777" w:rsidR="00F94FE6" w:rsidRPr="00A00B86" w:rsidRDefault="00F94FE6" w:rsidP="006F2A33">
      <w:pPr>
        <w:pStyle w:val="Default"/>
        <w:spacing w:line="360" w:lineRule="auto"/>
        <w:jc w:val="both"/>
        <w:rPr>
          <w:highlight w:val="yellow"/>
        </w:rPr>
      </w:pPr>
    </w:p>
    <w:p w14:paraId="0D622E32" w14:textId="188E37ED" w:rsidR="00232EFC" w:rsidRDefault="00232EFC" w:rsidP="006F2A33">
      <w:pPr>
        <w:spacing w:line="360" w:lineRule="auto"/>
        <w:jc w:val="both"/>
      </w:pPr>
    </w:p>
    <w:p w14:paraId="060321B1" w14:textId="6D450F20" w:rsidR="00F87C0D" w:rsidRPr="00A00B86" w:rsidRDefault="00F87C0D" w:rsidP="006F2A33">
      <w:pPr>
        <w:spacing w:line="360" w:lineRule="auto"/>
        <w:jc w:val="center"/>
        <w:rPr>
          <w:rFonts w:ascii="Arial" w:hAnsi="Arial" w:cs="Arial"/>
          <w:b/>
          <w:bCs/>
          <w:sz w:val="24"/>
          <w:szCs w:val="24"/>
          <w:highlight w:val="yellow"/>
        </w:rPr>
      </w:pPr>
      <w:r w:rsidRPr="00A00B86">
        <w:rPr>
          <w:rFonts w:ascii="Arial" w:hAnsi="Arial" w:cs="Arial"/>
          <w:b/>
          <w:bCs/>
          <w:sz w:val="24"/>
          <w:szCs w:val="24"/>
          <w:highlight w:val="yellow"/>
        </w:rPr>
        <w:t>FORMATO GENERAL</w:t>
      </w:r>
    </w:p>
    <w:p w14:paraId="4130435D" w14:textId="77777777" w:rsidR="00F87C0D" w:rsidRPr="00A00B86" w:rsidRDefault="00F87C0D" w:rsidP="006F2A33">
      <w:pPr>
        <w:pStyle w:val="Prrafodelista"/>
        <w:numPr>
          <w:ilvl w:val="0"/>
          <w:numId w:val="2"/>
        </w:numPr>
        <w:spacing w:line="360" w:lineRule="auto"/>
        <w:jc w:val="both"/>
        <w:rPr>
          <w:rFonts w:ascii="Arial" w:hAnsi="Arial" w:cs="Arial"/>
          <w:sz w:val="24"/>
          <w:szCs w:val="24"/>
          <w:highlight w:val="yellow"/>
        </w:rPr>
      </w:pPr>
      <w:r w:rsidRPr="00A00B86">
        <w:rPr>
          <w:rFonts w:ascii="Arial" w:hAnsi="Arial" w:cs="Arial"/>
          <w:sz w:val="24"/>
          <w:szCs w:val="24"/>
          <w:highlight w:val="yellow"/>
        </w:rPr>
        <w:t xml:space="preserve">Tipo de fuentes: Arial </w:t>
      </w:r>
    </w:p>
    <w:p w14:paraId="73952C3C" w14:textId="77777777" w:rsidR="00F87C0D" w:rsidRPr="00A00B86" w:rsidRDefault="00F87C0D" w:rsidP="006F2A33">
      <w:pPr>
        <w:pStyle w:val="Prrafodelista"/>
        <w:numPr>
          <w:ilvl w:val="0"/>
          <w:numId w:val="2"/>
        </w:numPr>
        <w:spacing w:line="360" w:lineRule="auto"/>
        <w:jc w:val="both"/>
        <w:rPr>
          <w:rFonts w:ascii="Arial" w:hAnsi="Arial" w:cs="Arial"/>
          <w:sz w:val="24"/>
          <w:szCs w:val="24"/>
          <w:highlight w:val="yellow"/>
        </w:rPr>
      </w:pPr>
      <w:r w:rsidRPr="00A00B86">
        <w:rPr>
          <w:rFonts w:ascii="Arial" w:hAnsi="Arial" w:cs="Arial"/>
          <w:sz w:val="24"/>
          <w:szCs w:val="24"/>
          <w:highlight w:val="yellow"/>
        </w:rPr>
        <w:t>Tamaño: 12 texto, 13 subtítulos y 14 títulos.</w:t>
      </w:r>
    </w:p>
    <w:p w14:paraId="3CCEF7C0" w14:textId="77777777" w:rsidR="00F87C0D" w:rsidRPr="00A00B86" w:rsidRDefault="00F87C0D" w:rsidP="006F2A33">
      <w:pPr>
        <w:pStyle w:val="Prrafodelista"/>
        <w:numPr>
          <w:ilvl w:val="0"/>
          <w:numId w:val="2"/>
        </w:numPr>
        <w:spacing w:line="360" w:lineRule="auto"/>
        <w:jc w:val="both"/>
        <w:rPr>
          <w:rFonts w:ascii="Arial" w:hAnsi="Arial" w:cs="Arial"/>
          <w:sz w:val="24"/>
          <w:szCs w:val="24"/>
          <w:highlight w:val="yellow"/>
        </w:rPr>
      </w:pPr>
      <w:r w:rsidRPr="00A00B86">
        <w:rPr>
          <w:rFonts w:ascii="Arial" w:hAnsi="Arial" w:cs="Arial"/>
          <w:sz w:val="24"/>
          <w:szCs w:val="24"/>
          <w:highlight w:val="yellow"/>
        </w:rPr>
        <w:t>Alineación: Justificada (Referencias alineadas a la izquierda)</w:t>
      </w:r>
    </w:p>
    <w:p w14:paraId="6B0367A0" w14:textId="77777777" w:rsidR="00F87C0D" w:rsidRPr="00A00B86" w:rsidRDefault="00F87C0D" w:rsidP="006F2A33">
      <w:pPr>
        <w:pStyle w:val="Prrafodelista"/>
        <w:numPr>
          <w:ilvl w:val="0"/>
          <w:numId w:val="2"/>
        </w:numPr>
        <w:spacing w:line="360" w:lineRule="auto"/>
        <w:jc w:val="both"/>
        <w:rPr>
          <w:rFonts w:ascii="Arial" w:hAnsi="Arial" w:cs="Arial"/>
          <w:sz w:val="24"/>
          <w:szCs w:val="24"/>
          <w:highlight w:val="yellow"/>
        </w:rPr>
      </w:pPr>
      <w:r w:rsidRPr="00A00B86">
        <w:rPr>
          <w:rFonts w:ascii="Arial" w:hAnsi="Arial" w:cs="Arial"/>
          <w:sz w:val="24"/>
          <w:szCs w:val="24"/>
          <w:highlight w:val="yellow"/>
        </w:rPr>
        <w:t xml:space="preserve">Márgenes: superior 2.5 cm. , inferior 2.5 cm., izq. 3.0 cm y </w:t>
      </w:r>
      <w:proofErr w:type="spellStart"/>
      <w:r w:rsidRPr="00A00B86">
        <w:rPr>
          <w:rFonts w:ascii="Arial" w:hAnsi="Arial" w:cs="Arial"/>
          <w:sz w:val="24"/>
          <w:szCs w:val="24"/>
          <w:highlight w:val="yellow"/>
        </w:rPr>
        <w:t>der</w:t>
      </w:r>
      <w:proofErr w:type="spellEnd"/>
      <w:r w:rsidRPr="00A00B86">
        <w:rPr>
          <w:rFonts w:ascii="Arial" w:hAnsi="Arial" w:cs="Arial"/>
          <w:sz w:val="24"/>
          <w:szCs w:val="24"/>
          <w:highlight w:val="yellow"/>
        </w:rPr>
        <w:t>. 2.5 cm.</w:t>
      </w:r>
    </w:p>
    <w:p w14:paraId="7CAB4E05" w14:textId="77777777" w:rsidR="00F87C0D" w:rsidRPr="00A00B86" w:rsidRDefault="00F87C0D" w:rsidP="006F2A33">
      <w:pPr>
        <w:pStyle w:val="Prrafodelista"/>
        <w:numPr>
          <w:ilvl w:val="0"/>
          <w:numId w:val="2"/>
        </w:numPr>
        <w:spacing w:line="360" w:lineRule="auto"/>
        <w:jc w:val="both"/>
        <w:rPr>
          <w:rFonts w:ascii="Arial" w:hAnsi="Arial" w:cs="Arial"/>
          <w:sz w:val="24"/>
          <w:szCs w:val="24"/>
          <w:highlight w:val="yellow"/>
        </w:rPr>
      </w:pPr>
      <w:r w:rsidRPr="00A00B86">
        <w:rPr>
          <w:rFonts w:ascii="Arial" w:hAnsi="Arial" w:cs="Arial"/>
          <w:sz w:val="24"/>
          <w:szCs w:val="24"/>
          <w:highlight w:val="yellow"/>
        </w:rPr>
        <w:t>Paginación: abajo a la derecha a partir de la Introducción</w:t>
      </w:r>
    </w:p>
    <w:p w14:paraId="52DD2168" w14:textId="77777777" w:rsidR="00F87C0D" w:rsidRPr="00A00B86" w:rsidRDefault="00F87C0D" w:rsidP="006F2A33">
      <w:pPr>
        <w:pStyle w:val="Prrafodelista"/>
        <w:numPr>
          <w:ilvl w:val="0"/>
          <w:numId w:val="2"/>
        </w:numPr>
        <w:spacing w:line="360" w:lineRule="auto"/>
        <w:jc w:val="both"/>
        <w:rPr>
          <w:rFonts w:ascii="Arial" w:hAnsi="Arial" w:cs="Arial"/>
          <w:sz w:val="24"/>
          <w:szCs w:val="24"/>
          <w:highlight w:val="yellow"/>
        </w:rPr>
      </w:pPr>
      <w:r w:rsidRPr="00A00B86">
        <w:rPr>
          <w:rFonts w:ascii="Arial" w:hAnsi="Arial" w:cs="Arial"/>
          <w:sz w:val="24"/>
          <w:szCs w:val="24"/>
          <w:highlight w:val="yellow"/>
        </w:rPr>
        <w:t xml:space="preserve">Interlineado: 1.5 </w:t>
      </w:r>
    </w:p>
    <w:p w14:paraId="08577BE9" w14:textId="77777777" w:rsidR="00F87C0D" w:rsidRPr="00A00B86" w:rsidRDefault="00F87C0D" w:rsidP="006F2A33">
      <w:pPr>
        <w:pStyle w:val="Prrafodelista"/>
        <w:numPr>
          <w:ilvl w:val="0"/>
          <w:numId w:val="2"/>
        </w:numPr>
        <w:spacing w:line="360" w:lineRule="auto"/>
        <w:jc w:val="both"/>
        <w:rPr>
          <w:rFonts w:ascii="Arial" w:hAnsi="Arial" w:cs="Arial"/>
          <w:sz w:val="24"/>
          <w:szCs w:val="24"/>
          <w:highlight w:val="yellow"/>
        </w:rPr>
      </w:pPr>
      <w:r w:rsidRPr="00A00B86">
        <w:rPr>
          <w:rFonts w:ascii="Arial" w:hAnsi="Arial" w:cs="Arial"/>
          <w:sz w:val="24"/>
          <w:szCs w:val="24"/>
          <w:highlight w:val="yellow"/>
        </w:rPr>
        <w:t>Las citas textuales si tienen cinco o más renglones, utilizar sangría</w:t>
      </w:r>
    </w:p>
    <w:p w14:paraId="1F39470E" w14:textId="77777777" w:rsidR="00F87C0D" w:rsidRPr="00A00B86" w:rsidRDefault="00F87C0D" w:rsidP="006F2A33">
      <w:pPr>
        <w:pStyle w:val="Prrafodelista"/>
        <w:numPr>
          <w:ilvl w:val="0"/>
          <w:numId w:val="2"/>
        </w:numPr>
        <w:spacing w:line="360" w:lineRule="auto"/>
        <w:jc w:val="both"/>
        <w:rPr>
          <w:rFonts w:ascii="Arial" w:hAnsi="Arial" w:cs="Arial"/>
          <w:sz w:val="24"/>
          <w:szCs w:val="24"/>
          <w:highlight w:val="yellow"/>
        </w:rPr>
      </w:pPr>
      <w:r w:rsidRPr="00A00B86">
        <w:rPr>
          <w:rFonts w:ascii="Arial" w:hAnsi="Arial" w:cs="Arial"/>
          <w:sz w:val="24"/>
          <w:szCs w:val="24"/>
          <w:highlight w:val="yellow"/>
        </w:rPr>
        <w:t>Títulos, subtítulos y encabezados no llevan puntuación</w:t>
      </w:r>
    </w:p>
    <w:p w14:paraId="73679A68" w14:textId="77777777" w:rsidR="00F87C0D" w:rsidRPr="00A00B86" w:rsidRDefault="00F87C0D" w:rsidP="006F2A33">
      <w:pPr>
        <w:pStyle w:val="Prrafodelista"/>
        <w:numPr>
          <w:ilvl w:val="0"/>
          <w:numId w:val="2"/>
        </w:numPr>
        <w:spacing w:line="360" w:lineRule="auto"/>
        <w:jc w:val="both"/>
        <w:rPr>
          <w:rFonts w:ascii="Arial" w:hAnsi="Arial" w:cs="Arial"/>
          <w:sz w:val="24"/>
          <w:szCs w:val="24"/>
          <w:highlight w:val="yellow"/>
        </w:rPr>
      </w:pPr>
      <w:r w:rsidRPr="00A00B86">
        <w:rPr>
          <w:rFonts w:ascii="Arial" w:hAnsi="Arial" w:cs="Arial"/>
          <w:sz w:val="24"/>
          <w:szCs w:val="24"/>
          <w:highlight w:val="yellow"/>
        </w:rPr>
        <w:t>Utilizar esquema de numerado decimal, máximo tres niveles. Ejem.</w:t>
      </w:r>
    </w:p>
    <w:p w14:paraId="689B7C11" w14:textId="77777777" w:rsidR="00F87C0D" w:rsidRPr="00A00B86" w:rsidRDefault="00F87C0D" w:rsidP="006F2A33">
      <w:pPr>
        <w:spacing w:line="360" w:lineRule="auto"/>
        <w:ind w:left="2124"/>
        <w:jc w:val="both"/>
        <w:rPr>
          <w:rFonts w:ascii="Arial" w:hAnsi="Arial" w:cs="Arial"/>
          <w:b/>
          <w:bCs/>
          <w:sz w:val="24"/>
          <w:szCs w:val="24"/>
          <w:highlight w:val="yellow"/>
        </w:rPr>
      </w:pPr>
      <w:r w:rsidRPr="00A00B86">
        <w:rPr>
          <w:rFonts w:ascii="Arial" w:hAnsi="Arial" w:cs="Arial"/>
          <w:b/>
          <w:bCs/>
          <w:sz w:val="24"/>
          <w:szCs w:val="24"/>
          <w:highlight w:val="yellow"/>
        </w:rPr>
        <w:t>3 Marco Teórico</w:t>
      </w:r>
    </w:p>
    <w:p w14:paraId="2FF394C8" w14:textId="77777777" w:rsidR="00F87C0D" w:rsidRPr="00A00B86" w:rsidRDefault="00F87C0D" w:rsidP="006F2A33">
      <w:pPr>
        <w:spacing w:line="360" w:lineRule="auto"/>
        <w:ind w:left="2124"/>
        <w:jc w:val="both"/>
        <w:rPr>
          <w:rFonts w:ascii="Arial" w:hAnsi="Arial" w:cs="Arial"/>
          <w:b/>
          <w:bCs/>
          <w:sz w:val="24"/>
          <w:szCs w:val="24"/>
          <w:highlight w:val="yellow"/>
        </w:rPr>
      </w:pPr>
      <w:r w:rsidRPr="00A00B86">
        <w:rPr>
          <w:rFonts w:ascii="Arial" w:hAnsi="Arial" w:cs="Arial"/>
          <w:b/>
          <w:bCs/>
          <w:sz w:val="24"/>
          <w:szCs w:val="24"/>
          <w:highlight w:val="yellow"/>
        </w:rPr>
        <w:t>3.1 Bases de datos</w:t>
      </w:r>
    </w:p>
    <w:p w14:paraId="2E9F991F" w14:textId="77777777" w:rsidR="00F87C0D" w:rsidRPr="00A00B86" w:rsidRDefault="00F87C0D" w:rsidP="006F2A33">
      <w:pPr>
        <w:spacing w:line="360" w:lineRule="auto"/>
        <w:ind w:left="2124"/>
        <w:jc w:val="both"/>
        <w:rPr>
          <w:rFonts w:ascii="Arial" w:hAnsi="Arial" w:cs="Arial"/>
          <w:sz w:val="24"/>
          <w:szCs w:val="24"/>
          <w:highlight w:val="yellow"/>
        </w:rPr>
      </w:pPr>
      <w:r w:rsidRPr="00A00B86">
        <w:rPr>
          <w:rFonts w:ascii="Arial" w:hAnsi="Arial" w:cs="Arial"/>
          <w:b/>
          <w:bCs/>
          <w:sz w:val="24"/>
          <w:szCs w:val="24"/>
          <w:highlight w:val="yellow"/>
        </w:rPr>
        <w:t>3.1.1 Oracle</w:t>
      </w:r>
    </w:p>
    <w:p w14:paraId="3BC1F348" w14:textId="77777777" w:rsidR="00F87C0D" w:rsidRPr="00A00B86" w:rsidRDefault="00F87C0D" w:rsidP="006F2A33">
      <w:pPr>
        <w:pStyle w:val="Prrafodelista"/>
        <w:numPr>
          <w:ilvl w:val="0"/>
          <w:numId w:val="2"/>
        </w:numPr>
        <w:spacing w:line="360" w:lineRule="auto"/>
        <w:jc w:val="both"/>
        <w:rPr>
          <w:rFonts w:ascii="Arial" w:hAnsi="Arial" w:cs="Arial"/>
          <w:sz w:val="24"/>
          <w:szCs w:val="24"/>
          <w:highlight w:val="yellow"/>
        </w:rPr>
      </w:pPr>
      <w:r w:rsidRPr="00A00B86">
        <w:rPr>
          <w:rFonts w:ascii="Arial" w:hAnsi="Arial" w:cs="Arial"/>
          <w:sz w:val="24"/>
          <w:szCs w:val="24"/>
          <w:highlight w:val="yellow"/>
        </w:rPr>
        <w:t xml:space="preserve">Los Anexos se ordenan con letras mayúsculas de la A </w:t>
      </w:r>
      <w:proofErr w:type="spellStart"/>
      <w:r w:rsidRPr="00A00B86">
        <w:rPr>
          <w:rFonts w:ascii="Arial" w:hAnsi="Arial" w:cs="Arial"/>
          <w:sz w:val="24"/>
          <w:szCs w:val="24"/>
          <w:highlight w:val="yellow"/>
        </w:rPr>
        <w:t>a</w:t>
      </w:r>
      <w:proofErr w:type="spellEnd"/>
      <w:r w:rsidRPr="00A00B86">
        <w:rPr>
          <w:rFonts w:ascii="Arial" w:hAnsi="Arial" w:cs="Arial"/>
          <w:sz w:val="24"/>
          <w:szCs w:val="24"/>
          <w:highlight w:val="yellow"/>
        </w:rPr>
        <w:t xml:space="preserve"> la Z.</w:t>
      </w:r>
    </w:p>
    <w:p w14:paraId="1A9EF3C4" w14:textId="77777777" w:rsidR="00F87C0D" w:rsidRPr="00A00B86" w:rsidRDefault="00F87C0D" w:rsidP="006F2A33">
      <w:pPr>
        <w:pStyle w:val="Prrafodelista"/>
        <w:numPr>
          <w:ilvl w:val="0"/>
          <w:numId w:val="2"/>
        </w:numPr>
        <w:spacing w:line="360" w:lineRule="auto"/>
        <w:jc w:val="both"/>
        <w:rPr>
          <w:rFonts w:ascii="Arial" w:hAnsi="Arial" w:cs="Arial"/>
          <w:sz w:val="24"/>
          <w:szCs w:val="24"/>
          <w:highlight w:val="yellow"/>
        </w:rPr>
      </w:pPr>
      <w:r w:rsidRPr="00A00B86">
        <w:rPr>
          <w:rFonts w:ascii="Arial" w:hAnsi="Arial" w:cs="Arial"/>
          <w:sz w:val="24"/>
          <w:szCs w:val="24"/>
          <w:highlight w:val="yellow"/>
        </w:rPr>
        <w:t>Encabezados: Los títulos y subtítulos en negritas.</w:t>
      </w:r>
    </w:p>
    <w:p w14:paraId="5EFA5B2D" w14:textId="77777777" w:rsidR="00F87C0D" w:rsidRPr="00A00B86" w:rsidRDefault="00F87C0D" w:rsidP="006F2A33">
      <w:pPr>
        <w:pStyle w:val="Prrafodelista"/>
        <w:numPr>
          <w:ilvl w:val="0"/>
          <w:numId w:val="2"/>
        </w:numPr>
        <w:spacing w:line="360" w:lineRule="auto"/>
        <w:jc w:val="both"/>
        <w:rPr>
          <w:rFonts w:ascii="Arial" w:hAnsi="Arial" w:cs="Arial"/>
          <w:sz w:val="24"/>
          <w:szCs w:val="24"/>
          <w:highlight w:val="yellow"/>
        </w:rPr>
      </w:pPr>
      <w:r w:rsidRPr="00A00B86">
        <w:rPr>
          <w:rFonts w:ascii="Arial" w:hAnsi="Arial" w:cs="Arial"/>
          <w:sz w:val="24"/>
          <w:szCs w:val="24"/>
          <w:highlight w:val="yellow"/>
        </w:rPr>
        <w:t>Los títulos inician en una nueva hoja</w:t>
      </w:r>
    </w:p>
    <w:p w14:paraId="7B63F486" w14:textId="44A8AB65" w:rsidR="00F87C0D" w:rsidRPr="00F87C0D" w:rsidRDefault="00F87C0D" w:rsidP="006F2A33">
      <w:pPr>
        <w:spacing w:line="360" w:lineRule="auto"/>
        <w:jc w:val="both"/>
        <w:rPr>
          <w:rFonts w:ascii="Arial" w:hAnsi="Arial" w:cs="Arial"/>
          <w:sz w:val="24"/>
          <w:szCs w:val="24"/>
        </w:rPr>
      </w:pPr>
    </w:p>
    <w:p w14:paraId="15C41F21" w14:textId="1FEAFBDF" w:rsidR="00F87C0D" w:rsidRPr="00F87C0D" w:rsidRDefault="00F87C0D" w:rsidP="006F2A33">
      <w:pPr>
        <w:spacing w:line="360" w:lineRule="auto"/>
        <w:jc w:val="both"/>
        <w:rPr>
          <w:rFonts w:ascii="Arial" w:hAnsi="Arial" w:cs="Arial"/>
          <w:sz w:val="24"/>
          <w:szCs w:val="24"/>
        </w:rPr>
      </w:pPr>
    </w:p>
    <w:p w14:paraId="14CD6D69" w14:textId="27EB0EFE" w:rsidR="00F87C0D" w:rsidRPr="00F87C0D" w:rsidRDefault="00F87C0D" w:rsidP="006F2A33">
      <w:pPr>
        <w:spacing w:line="360" w:lineRule="auto"/>
        <w:jc w:val="both"/>
        <w:rPr>
          <w:rFonts w:ascii="Arial" w:hAnsi="Arial" w:cs="Arial"/>
          <w:sz w:val="24"/>
          <w:szCs w:val="24"/>
        </w:rPr>
      </w:pPr>
    </w:p>
    <w:p w14:paraId="7FAAE270" w14:textId="680F3C97" w:rsidR="00F87C0D" w:rsidRPr="00F87C0D" w:rsidRDefault="00F87C0D" w:rsidP="006F2A33">
      <w:pPr>
        <w:spacing w:line="360" w:lineRule="auto"/>
        <w:jc w:val="both"/>
        <w:rPr>
          <w:rFonts w:ascii="Arial" w:hAnsi="Arial" w:cs="Arial"/>
          <w:sz w:val="24"/>
          <w:szCs w:val="24"/>
        </w:rPr>
      </w:pPr>
    </w:p>
    <w:sectPr w:rsidR="00F87C0D" w:rsidRPr="00F87C0D" w:rsidSect="001E5B97">
      <w:footerReference w:type="default" r:id="rId89"/>
      <w:pgSz w:w="12240" w:h="15840"/>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AB2B4C" w14:textId="77777777" w:rsidR="00725194" w:rsidRDefault="00725194" w:rsidP="00700ECD">
      <w:pPr>
        <w:spacing w:after="0" w:line="240" w:lineRule="auto"/>
      </w:pPr>
      <w:r>
        <w:separator/>
      </w:r>
    </w:p>
  </w:endnote>
  <w:endnote w:type="continuationSeparator" w:id="0">
    <w:p w14:paraId="5A4637A3" w14:textId="77777777" w:rsidR="00725194" w:rsidRDefault="00725194" w:rsidP="00700E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61627513"/>
      <w:docPartObj>
        <w:docPartGallery w:val="Page Numbers (Bottom of Page)"/>
        <w:docPartUnique/>
      </w:docPartObj>
    </w:sdtPr>
    <w:sdtContent>
      <w:p w14:paraId="5DC12D66" w14:textId="03B880C3" w:rsidR="008E18C8" w:rsidRDefault="008E18C8">
        <w:pPr>
          <w:pStyle w:val="Piedepgina"/>
          <w:jc w:val="right"/>
        </w:pPr>
        <w:r>
          <w:fldChar w:fldCharType="begin"/>
        </w:r>
        <w:r>
          <w:instrText>PAGE   \* MERGEFORMAT</w:instrText>
        </w:r>
        <w:r>
          <w:fldChar w:fldCharType="separate"/>
        </w:r>
        <w:r w:rsidRPr="00995792">
          <w:rPr>
            <w:noProof/>
            <w:lang w:val="es-ES"/>
          </w:rPr>
          <w:t>5</w:t>
        </w:r>
        <w:r>
          <w:fldChar w:fldCharType="end"/>
        </w:r>
      </w:p>
    </w:sdtContent>
  </w:sdt>
  <w:p w14:paraId="7A96A4D6" w14:textId="77777777" w:rsidR="008E18C8" w:rsidRDefault="008E18C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059FDB" w14:textId="45ECDDDD" w:rsidR="008E18C8" w:rsidRDefault="008E18C8">
    <w:pPr>
      <w:pStyle w:val="Piedepgina"/>
      <w:jc w:val="right"/>
    </w:pPr>
  </w:p>
  <w:p w14:paraId="50D29609" w14:textId="77777777" w:rsidR="008E18C8" w:rsidRDefault="008E18C8">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20031398"/>
      <w:docPartObj>
        <w:docPartGallery w:val="Page Numbers (Bottom of Page)"/>
        <w:docPartUnique/>
      </w:docPartObj>
    </w:sdtPr>
    <w:sdtContent>
      <w:p w14:paraId="08012B72" w14:textId="25991E53" w:rsidR="008E18C8" w:rsidRDefault="008E18C8">
        <w:pPr>
          <w:pStyle w:val="Piedepgina"/>
          <w:jc w:val="right"/>
        </w:pPr>
        <w:r>
          <w:fldChar w:fldCharType="begin"/>
        </w:r>
        <w:r>
          <w:instrText>PAGE   \* MERGEFORMAT</w:instrText>
        </w:r>
        <w:r>
          <w:fldChar w:fldCharType="separate"/>
        </w:r>
        <w:r w:rsidR="00B7389D" w:rsidRPr="00B7389D">
          <w:rPr>
            <w:noProof/>
            <w:lang w:val="es-ES"/>
          </w:rPr>
          <w:t>25</w:t>
        </w:r>
        <w:r>
          <w:fldChar w:fldCharType="end"/>
        </w:r>
      </w:p>
    </w:sdtContent>
  </w:sdt>
  <w:p w14:paraId="2FEC74A1" w14:textId="77777777" w:rsidR="008E18C8" w:rsidRDefault="008E18C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1C6C57" w14:textId="77777777" w:rsidR="00725194" w:rsidRDefault="00725194" w:rsidP="00700ECD">
      <w:pPr>
        <w:spacing w:after="0" w:line="240" w:lineRule="auto"/>
      </w:pPr>
      <w:r>
        <w:separator/>
      </w:r>
    </w:p>
  </w:footnote>
  <w:footnote w:type="continuationSeparator" w:id="0">
    <w:p w14:paraId="522CD41A" w14:textId="77777777" w:rsidR="00725194" w:rsidRDefault="00725194" w:rsidP="00700E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900BA8" w14:textId="63795F56" w:rsidR="008E18C8" w:rsidRDefault="008E18C8">
    <w:pPr>
      <w:pStyle w:val="Encabezado"/>
    </w:pPr>
    <w:r>
      <w:rPr>
        <w:noProof/>
        <w:lang w:eastAsia="es-MX"/>
      </w:rPr>
      <w:drawing>
        <wp:anchor distT="0" distB="0" distL="114300" distR="114300" simplePos="0" relativeHeight="251657216" behindDoc="0" locked="0" layoutInCell="1" allowOverlap="1" wp14:anchorId="3B09542B" wp14:editId="6FEED41A">
          <wp:simplePos x="0" y="0"/>
          <wp:positionH relativeFrom="column">
            <wp:posOffset>4037668</wp:posOffset>
          </wp:positionH>
          <wp:positionV relativeFrom="paragraph">
            <wp:posOffset>7810</wp:posOffset>
          </wp:positionV>
          <wp:extent cx="2339439" cy="1032915"/>
          <wp:effectExtent l="0" t="0" r="381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2339439" cy="103291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62336" behindDoc="1" locked="0" layoutInCell="1" allowOverlap="1" wp14:anchorId="384BEB86" wp14:editId="539733BE">
          <wp:simplePos x="0" y="0"/>
          <wp:positionH relativeFrom="margin">
            <wp:posOffset>-236987</wp:posOffset>
          </wp:positionH>
          <wp:positionV relativeFrom="paragraph">
            <wp:posOffset>-63162</wp:posOffset>
          </wp:positionV>
          <wp:extent cx="3138170" cy="1246909"/>
          <wp:effectExtent l="0" t="0" r="508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3172120" cy="1260398"/>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6158CF" w14:textId="69DFBB96" w:rsidR="008E18C8" w:rsidRDefault="008E18C8">
    <w:pPr>
      <w:pStyle w:val="Encabezado"/>
    </w:pPr>
    <w:r>
      <w:rPr>
        <w:noProof/>
        <w:lang w:eastAsia="es-MX"/>
      </w:rPr>
      <w:drawing>
        <wp:anchor distT="0" distB="0" distL="114300" distR="114300" simplePos="0" relativeHeight="251681280" behindDoc="0" locked="0" layoutInCell="1" allowOverlap="1" wp14:anchorId="7D3710A6" wp14:editId="4486B035">
          <wp:simplePos x="0" y="0"/>
          <wp:positionH relativeFrom="column">
            <wp:posOffset>4037668</wp:posOffset>
          </wp:positionH>
          <wp:positionV relativeFrom="paragraph">
            <wp:posOffset>7810</wp:posOffset>
          </wp:positionV>
          <wp:extent cx="2339439" cy="1032915"/>
          <wp:effectExtent l="0" t="0" r="381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2339439" cy="103291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700736" behindDoc="1" locked="0" layoutInCell="1" allowOverlap="1" wp14:anchorId="7E22BD7D" wp14:editId="15CC5541">
          <wp:simplePos x="0" y="0"/>
          <wp:positionH relativeFrom="margin">
            <wp:posOffset>-236987</wp:posOffset>
          </wp:positionH>
          <wp:positionV relativeFrom="paragraph">
            <wp:posOffset>-63162</wp:posOffset>
          </wp:positionV>
          <wp:extent cx="3138170" cy="1246909"/>
          <wp:effectExtent l="0" t="0" r="508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3172120" cy="1260398"/>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546551" w14:textId="72A43517" w:rsidR="008E18C8" w:rsidRDefault="008E18C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w14:anchorId="3B54073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8" type="#_x0000_t75" style="width:11.25pt;height:11.25pt" o:bullet="t">
        <v:imagedata r:id="rId1" o:title="msoAA50"/>
      </v:shape>
    </w:pict>
  </w:numPicBullet>
  <w:abstractNum w:abstractNumId="0" w15:restartNumberingAfterBreak="0">
    <w:nsid w:val="0070723A"/>
    <w:multiLevelType w:val="hybridMultilevel"/>
    <w:tmpl w:val="EE3634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2F6F91"/>
    <w:multiLevelType w:val="hybridMultilevel"/>
    <w:tmpl w:val="44D044B0"/>
    <w:lvl w:ilvl="0" w:tplc="FFFFFFFF">
      <w:start w:val="7"/>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52106C"/>
    <w:multiLevelType w:val="hybridMultilevel"/>
    <w:tmpl w:val="71BA468E"/>
    <w:lvl w:ilvl="0" w:tplc="EE1E748C">
      <w:start w:val="3"/>
      <w:numFmt w:val="decimal"/>
      <w:lvlText w:val="%1."/>
      <w:lvlJc w:val="left"/>
      <w:pPr>
        <w:ind w:left="720" w:hanging="360"/>
      </w:pPr>
      <w:rPr>
        <w:rFonts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40D11C2"/>
    <w:multiLevelType w:val="hybridMultilevel"/>
    <w:tmpl w:val="42B8E36E"/>
    <w:lvl w:ilvl="0" w:tplc="3D20605C">
      <w:start w:val="1"/>
      <w:numFmt w:val="decimal"/>
      <w:lvlText w:val="%1."/>
      <w:lvlJc w:val="left"/>
      <w:pPr>
        <w:ind w:left="644"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047B1128"/>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9863C8"/>
    <w:multiLevelType w:val="hybridMultilevel"/>
    <w:tmpl w:val="71C63752"/>
    <w:lvl w:ilvl="0" w:tplc="C764D1F2">
      <w:start w:val="7"/>
      <w:numFmt w:val="decimal"/>
      <w:lvlText w:val="%1."/>
      <w:lvlJc w:val="left"/>
      <w:pPr>
        <w:ind w:left="720" w:hanging="360"/>
      </w:pPr>
      <w:rPr>
        <w:rFonts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049921B4"/>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8A0236"/>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894944"/>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973F16"/>
    <w:multiLevelType w:val="hybridMultilevel"/>
    <w:tmpl w:val="F4E48ACE"/>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0BE0478E"/>
    <w:multiLevelType w:val="hybridMultilevel"/>
    <w:tmpl w:val="71C63752"/>
    <w:lvl w:ilvl="0" w:tplc="FFFFFFFF">
      <w:start w:val="7"/>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D411DCE"/>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536146"/>
    <w:multiLevelType w:val="hybridMultilevel"/>
    <w:tmpl w:val="F05CB1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0ED40D74"/>
    <w:multiLevelType w:val="hybridMultilevel"/>
    <w:tmpl w:val="44D044B0"/>
    <w:lvl w:ilvl="0" w:tplc="FFFFFFFF">
      <w:start w:val="7"/>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EE804A5"/>
    <w:multiLevelType w:val="hybridMultilevel"/>
    <w:tmpl w:val="E0B667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10204D01"/>
    <w:multiLevelType w:val="hybridMultilevel"/>
    <w:tmpl w:val="D01669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1027669E"/>
    <w:multiLevelType w:val="hybridMultilevel"/>
    <w:tmpl w:val="1F02D54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10D57067"/>
    <w:multiLevelType w:val="multilevel"/>
    <w:tmpl w:val="042E92C8"/>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8" w15:restartNumberingAfterBreak="0">
    <w:nsid w:val="155045F7"/>
    <w:multiLevelType w:val="multilevel"/>
    <w:tmpl w:val="A96E4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BC150C"/>
    <w:multiLevelType w:val="hybridMultilevel"/>
    <w:tmpl w:val="4B1CE9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1633520B"/>
    <w:multiLevelType w:val="hybridMultilevel"/>
    <w:tmpl w:val="7A74530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1" w15:restartNumberingAfterBreak="0">
    <w:nsid w:val="165E3B75"/>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FC6398"/>
    <w:multiLevelType w:val="hybridMultilevel"/>
    <w:tmpl w:val="72082F5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1875769D"/>
    <w:multiLevelType w:val="hybridMultilevel"/>
    <w:tmpl w:val="55700DD6"/>
    <w:lvl w:ilvl="0" w:tplc="3D20605C">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1A125AD0"/>
    <w:multiLevelType w:val="hybridMultilevel"/>
    <w:tmpl w:val="892CBE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1A8F166C"/>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AA5558A"/>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AC4119C"/>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ACF3619"/>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7035FE"/>
    <w:multiLevelType w:val="multilevel"/>
    <w:tmpl w:val="06C28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A34592"/>
    <w:multiLevelType w:val="multilevel"/>
    <w:tmpl w:val="F5EE406E"/>
    <w:styleLink w:val="Nuevoestilo1"/>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22A41BA4"/>
    <w:multiLevelType w:val="hybridMultilevel"/>
    <w:tmpl w:val="CFB606EC"/>
    <w:lvl w:ilvl="0" w:tplc="FFFFFFFF">
      <w:start w:val="3"/>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24465051"/>
    <w:multiLevelType w:val="multilevel"/>
    <w:tmpl w:val="042E92C8"/>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3" w15:restartNumberingAfterBreak="0">
    <w:nsid w:val="28394546"/>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4A5B45"/>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93A55A3"/>
    <w:multiLevelType w:val="hybridMultilevel"/>
    <w:tmpl w:val="1446421E"/>
    <w:lvl w:ilvl="0" w:tplc="A88A1F66">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2C597F52"/>
    <w:multiLevelType w:val="hybridMultilevel"/>
    <w:tmpl w:val="A632686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2DBA7BE6"/>
    <w:multiLevelType w:val="hybridMultilevel"/>
    <w:tmpl w:val="D47C29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300F7284"/>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1A705EC"/>
    <w:multiLevelType w:val="multilevel"/>
    <w:tmpl w:val="AE242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3737506"/>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422300C"/>
    <w:multiLevelType w:val="hybridMultilevel"/>
    <w:tmpl w:val="F496B3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353A2D0D"/>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91D54B1"/>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9356FDA"/>
    <w:multiLevelType w:val="hybridMultilevel"/>
    <w:tmpl w:val="9676B1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39B06515"/>
    <w:multiLevelType w:val="multilevel"/>
    <w:tmpl w:val="54B63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AE068A8"/>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BC12A79"/>
    <w:multiLevelType w:val="hybridMultilevel"/>
    <w:tmpl w:val="4F2243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3E337B9A"/>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EC54D82"/>
    <w:multiLevelType w:val="hybridMultilevel"/>
    <w:tmpl w:val="7AF813F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0" w15:restartNumberingAfterBreak="0">
    <w:nsid w:val="3FE44BC7"/>
    <w:multiLevelType w:val="hybridMultilevel"/>
    <w:tmpl w:val="44D044B0"/>
    <w:lvl w:ilvl="0" w:tplc="FFFFFFFF">
      <w:start w:val="7"/>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432828B0"/>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37343EE"/>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45F239D"/>
    <w:multiLevelType w:val="hybridMultilevel"/>
    <w:tmpl w:val="CC4AB1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4" w15:restartNumberingAfterBreak="0">
    <w:nsid w:val="466B3383"/>
    <w:multiLevelType w:val="hybridMultilevel"/>
    <w:tmpl w:val="7D406186"/>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5" w15:restartNumberingAfterBreak="0">
    <w:nsid w:val="480A6A07"/>
    <w:multiLevelType w:val="hybridMultilevel"/>
    <w:tmpl w:val="9C0E2B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6" w15:restartNumberingAfterBreak="0">
    <w:nsid w:val="48EE0F87"/>
    <w:multiLevelType w:val="multilevel"/>
    <w:tmpl w:val="BC98B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90176DC"/>
    <w:multiLevelType w:val="hybridMultilevel"/>
    <w:tmpl w:val="C6D4265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8" w15:restartNumberingAfterBreak="0">
    <w:nsid w:val="4A7F1CA0"/>
    <w:multiLevelType w:val="hybridMultilevel"/>
    <w:tmpl w:val="DC24CA00"/>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9" w15:restartNumberingAfterBreak="0">
    <w:nsid w:val="4B1954AE"/>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B400D5C"/>
    <w:multiLevelType w:val="hybridMultilevel"/>
    <w:tmpl w:val="44D044B0"/>
    <w:lvl w:ilvl="0" w:tplc="FFFFFFFF">
      <w:start w:val="7"/>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4C701A08"/>
    <w:multiLevelType w:val="hybridMultilevel"/>
    <w:tmpl w:val="CFB606EC"/>
    <w:lvl w:ilvl="0" w:tplc="97FC247E">
      <w:start w:val="3"/>
      <w:numFmt w:val="decimal"/>
      <w:lvlText w:val="%1."/>
      <w:lvlJc w:val="left"/>
      <w:pPr>
        <w:ind w:left="720" w:hanging="360"/>
      </w:pPr>
      <w:rPr>
        <w:rFonts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2" w15:restartNumberingAfterBreak="0">
    <w:nsid w:val="4CFD466D"/>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D463C1A"/>
    <w:multiLevelType w:val="hybridMultilevel"/>
    <w:tmpl w:val="3710E536"/>
    <w:lvl w:ilvl="0" w:tplc="08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4D6905D6"/>
    <w:multiLevelType w:val="multilevel"/>
    <w:tmpl w:val="9E605F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E18269F"/>
    <w:multiLevelType w:val="hybridMultilevel"/>
    <w:tmpl w:val="D27C9E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6" w15:restartNumberingAfterBreak="0">
    <w:nsid w:val="4E54361C"/>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F263D01"/>
    <w:multiLevelType w:val="hybridMultilevel"/>
    <w:tmpl w:val="44D044B0"/>
    <w:lvl w:ilvl="0" w:tplc="5532BF9A">
      <w:start w:val="7"/>
      <w:numFmt w:val="decimal"/>
      <w:lvlText w:val="%1."/>
      <w:lvlJc w:val="left"/>
      <w:pPr>
        <w:ind w:left="720" w:hanging="360"/>
      </w:pPr>
      <w:rPr>
        <w:rFonts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8" w15:restartNumberingAfterBreak="0">
    <w:nsid w:val="4FB62CB7"/>
    <w:multiLevelType w:val="hybridMultilevel"/>
    <w:tmpl w:val="5EDEC5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9" w15:restartNumberingAfterBreak="0">
    <w:nsid w:val="50AA574E"/>
    <w:multiLevelType w:val="hybridMultilevel"/>
    <w:tmpl w:val="11F652E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0" w15:restartNumberingAfterBreak="0">
    <w:nsid w:val="51A147AF"/>
    <w:multiLevelType w:val="hybridMultilevel"/>
    <w:tmpl w:val="CFB606EC"/>
    <w:lvl w:ilvl="0" w:tplc="FFFFFFFF">
      <w:start w:val="3"/>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53C02B38"/>
    <w:multiLevelType w:val="hybridMultilevel"/>
    <w:tmpl w:val="B7D631DE"/>
    <w:lvl w:ilvl="0" w:tplc="08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54034829"/>
    <w:multiLevelType w:val="hybridMultilevel"/>
    <w:tmpl w:val="281C0A4A"/>
    <w:lvl w:ilvl="0" w:tplc="080A0005">
      <w:start w:val="1"/>
      <w:numFmt w:val="bullet"/>
      <w:lvlText w:val=""/>
      <w:lvlJc w:val="left"/>
      <w:pPr>
        <w:ind w:left="1428" w:hanging="360"/>
      </w:pPr>
      <w:rPr>
        <w:rFonts w:ascii="Wingdings" w:hAnsi="Wingdings"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73" w15:restartNumberingAfterBreak="0">
    <w:nsid w:val="54E760EE"/>
    <w:multiLevelType w:val="hybridMultilevel"/>
    <w:tmpl w:val="B01CD1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4" w15:restartNumberingAfterBreak="0">
    <w:nsid w:val="557F3CBF"/>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6CB676B"/>
    <w:multiLevelType w:val="hybridMultilevel"/>
    <w:tmpl w:val="429E3118"/>
    <w:lvl w:ilvl="0" w:tplc="6EE4AB86">
      <w:start w:val="1"/>
      <w:numFmt w:val="decimal"/>
      <w:lvlText w:val="%1."/>
      <w:lvlJc w:val="lef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6" w15:restartNumberingAfterBreak="0">
    <w:nsid w:val="5BA20D85"/>
    <w:multiLevelType w:val="hybridMultilevel"/>
    <w:tmpl w:val="D1E6F96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7" w15:restartNumberingAfterBreak="0">
    <w:nsid w:val="5D6B16E0"/>
    <w:multiLevelType w:val="hybridMultilevel"/>
    <w:tmpl w:val="6F80F6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8" w15:restartNumberingAfterBreak="0">
    <w:nsid w:val="5F102866"/>
    <w:multiLevelType w:val="multilevel"/>
    <w:tmpl w:val="9E605F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0C95398"/>
    <w:multiLevelType w:val="hybridMultilevel"/>
    <w:tmpl w:val="B27A6D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0" w15:restartNumberingAfterBreak="0">
    <w:nsid w:val="62994DAF"/>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2E40777"/>
    <w:multiLevelType w:val="hybridMultilevel"/>
    <w:tmpl w:val="29BC58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2" w15:restartNumberingAfterBreak="0">
    <w:nsid w:val="63B03037"/>
    <w:multiLevelType w:val="hybridMultilevel"/>
    <w:tmpl w:val="E3EEE0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3" w15:restartNumberingAfterBreak="0">
    <w:nsid w:val="65D158FB"/>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6CD1A28"/>
    <w:multiLevelType w:val="hybridMultilevel"/>
    <w:tmpl w:val="080AD5C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5" w15:restartNumberingAfterBreak="0">
    <w:nsid w:val="6716035C"/>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7B71480"/>
    <w:multiLevelType w:val="hybridMultilevel"/>
    <w:tmpl w:val="57AA7A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7" w15:restartNumberingAfterBreak="0">
    <w:nsid w:val="6A1E47AD"/>
    <w:multiLevelType w:val="hybridMultilevel"/>
    <w:tmpl w:val="8EDC284E"/>
    <w:lvl w:ilvl="0" w:tplc="FFFFFFFF">
      <w:start w:val="7"/>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6A603EAF"/>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CF832C3"/>
    <w:multiLevelType w:val="hybridMultilevel"/>
    <w:tmpl w:val="5AF868D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0" w15:restartNumberingAfterBreak="0">
    <w:nsid w:val="6E243485"/>
    <w:multiLevelType w:val="hybridMultilevel"/>
    <w:tmpl w:val="3C1085C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70791A48"/>
    <w:multiLevelType w:val="hybridMultilevel"/>
    <w:tmpl w:val="276CBE7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70AC4874"/>
    <w:multiLevelType w:val="hybridMultilevel"/>
    <w:tmpl w:val="8FA40C3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3" w15:restartNumberingAfterBreak="0">
    <w:nsid w:val="72F733FB"/>
    <w:multiLevelType w:val="hybridMultilevel"/>
    <w:tmpl w:val="CFB606EC"/>
    <w:lvl w:ilvl="0" w:tplc="FFFFFFFF">
      <w:start w:val="3"/>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734A1EAC"/>
    <w:multiLevelType w:val="hybridMultilevel"/>
    <w:tmpl w:val="DD1ADE4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5" w15:restartNumberingAfterBreak="0">
    <w:nsid w:val="73775A88"/>
    <w:multiLevelType w:val="hybridMultilevel"/>
    <w:tmpl w:val="D78C96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6" w15:restartNumberingAfterBreak="0">
    <w:nsid w:val="7379365D"/>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3F26628"/>
    <w:multiLevelType w:val="hybridMultilevel"/>
    <w:tmpl w:val="44D044B0"/>
    <w:lvl w:ilvl="0" w:tplc="FFFFFFFF">
      <w:start w:val="7"/>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8" w15:restartNumberingAfterBreak="0">
    <w:nsid w:val="7625424F"/>
    <w:multiLevelType w:val="hybridMultilevel"/>
    <w:tmpl w:val="038A17C2"/>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9" w15:restartNumberingAfterBreak="0">
    <w:nsid w:val="784B3A4C"/>
    <w:multiLevelType w:val="hybridMultilevel"/>
    <w:tmpl w:val="A22AB320"/>
    <w:lvl w:ilvl="0" w:tplc="6D06DD92">
      <w:start w:val="1"/>
      <w:numFmt w:val="decimal"/>
      <w:lvlText w:val="%1."/>
      <w:lvlJc w:val="left"/>
      <w:pPr>
        <w:ind w:left="720" w:hanging="360"/>
      </w:pPr>
      <w:rPr>
        <w:rFonts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0" w15:restartNumberingAfterBreak="0">
    <w:nsid w:val="78923858"/>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9DD6054"/>
    <w:multiLevelType w:val="hybridMultilevel"/>
    <w:tmpl w:val="23D2751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2" w15:restartNumberingAfterBreak="0">
    <w:nsid w:val="7B8035EA"/>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BE26615"/>
    <w:multiLevelType w:val="hybridMultilevel"/>
    <w:tmpl w:val="0E6C99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4" w15:restartNumberingAfterBreak="0">
    <w:nsid w:val="7C0A529C"/>
    <w:multiLevelType w:val="hybridMultilevel"/>
    <w:tmpl w:val="E0A810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5" w15:restartNumberingAfterBreak="0">
    <w:nsid w:val="7DC66AA1"/>
    <w:multiLevelType w:val="hybridMultilevel"/>
    <w:tmpl w:val="C178D0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6" w15:restartNumberingAfterBreak="0">
    <w:nsid w:val="7E46119E"/>
    <w:multiLevelType w:val="hybridMultilevel"/>
    <w:tmpl w:val="3DAEB5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7" w15:restartNumberingAfterBreak="0">
    <w:nsid w:val="7EB24F7E"/>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78988861">
    <w:abstractNumId w:val="99"/>
  </w:num>
  <w:num w:numId="2" w16cid:durableId="1314872535">
    <w:abstractNumId w:val="3"/>
  </w:num>
  <w:num w:numId="3" w16cid:durableId="1003049284">
    <w:abstractNumId w:val="30"/>
  </w:num>
  <w:num w:numId="4" w16cid:durableId="149842125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595788981">
    <w:abstractNumId w:val="49"/>
  </w:num>
  <w:num w:numId="6" w16cid:durableId="80327944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82881660">
    <w:abstractNumId w:val="68"/>
  </w:num>
  <w:num w:numId="8" w16cid:durableId="854155720">
    <w:abstractNumId w:val="18"/>
  </w:num>
  <w:num w:numId="9" w16cid:durableId="182966545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997347611">
    <w:abstractNumId w:val="19"/>
  </w:num>
  <w:num w:numId="11" w16cid:durableId="1004818316">
    <w:abstractNumId w:val="41"/>
  </w:num>
  <w:num w:numId="12" w16cid:durableId="997031768">
    <w:abstractNumId w:val="36"/>
  </w:num>
  <w:num w:numId="13" w16cid:durableId="388847512">
    <w:abstractNumId w:val="24"/>
  </w:num>
  <w:num w:numId="14" w16cid:durableId="298537581">
    <w:abstractNumId w:val="47"/>
  </w:num>
  <w:num w:numId="15" w16cid:durableId="712583709">
    <w:abstractNumId w:val="95"/>
  </w:num>
  <w:num w:numId="16" w16cid:durableId="2083991531">
    <w:abstractNumId w:val="37"/>
  </w:num>
  <w:num w:numId="17" w16cid:durableId="733043818">
    <w:abstractNumId w:val="65"/>
  </w:num>
  <w:num w:numId="18" w16cid:durableId="1371880129">
    <w:abstractNumId w:val="105"/>
  </w:num>
  <w:num w:numId="19" w16cid:durableId="1067996806">
    <w:abstractNumId w:val="73"/>
  </w:num>
  <w:num w:numId="20" w16cid:durableId="2040160819">
    <w:abstractNumId w:val="77"/>
  </w:num>
  <w:num w:numId="21" w16cid:durableId="4109658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072237892">
    <w:abstractNumId w:val="44"/>
  </w:num>
  <w:num w:numId="23" w16cid:durableId="1371296550">
    <w:abstractNumId w:val="69"/>
  </w:num>
  <w:num w:numId="24" w16cid:durableId="595015578">
    <w:abstractNumId w:val="16"/>
  </w:num>
  <w:num w:numId="25" w16cid:durableId="544176995">
    <w:abstractNumId w:val="81"/>
  </w:num>
  <w:num w:numId="26" w16cid:durableId="841509352">
    <w:abstractNumId w:val="71"/>
  </w:num>
  <w:num w:numId="27" w16cid:durableId="770930455">
    <w:abstractNumId w:val="101"/>
  </w:num>
  <w:num w:numId="28" w16cid:durableId="1258950752">
    <w:abstractNumId w:val="35"/>
  </w:num>
  <w:num w:numId="29" w16cid:durableId="1449659858">
    <w:abstractNumId w:val="84"/>
  </w:num>
  <w:num w:numId="30" w16cid:durableId="1004015406">
    <w:abstractNumId w:val="22"/>
  </w:num>
  <w:num w:numId="31" w16cid:durableId="88813326">
    <w:abstractNumId w:val="89"/>
  </w:num>
  <w:num w:numId="32" w16cid:durableId="897013749">
    <w:abstractNumId w:val="23"/>
  </w:num>
  <w:num w:numId="33" w16cid:durableId="705063650">
    <w:abstractNumId w:val="32"/>
  </w:num>
  <w:num w:numId="34" w16cid:durableId="593901953">
    <w:abstractNumId w:val="53"/>
  </w:num>
  <w:num w:numId="35" w16cid:durableId="1324970234">
    <w:abstractNumId w:val="0"/>
  </w:num>
  <w:num w:numId="36" w16cid:durableId="2111046808">
    <w:abstractNumId w:val="86"/>
  </w:num>
  <w:num w:numId="37" w16cid:durableId="92750114">
    <w:abstractNumId w:val="90"/>
  </w:num>
  <w:num w:numId="38" w16cid:durableId="1443838712">
    <w:abstractNumId w:val="104"/>
  </w:num>
  <w:num w:numId="39" w16cid:durableId="1546521463">
    <w:abstractNumId w:val="15"/>
  </w:num>
  <w:num w:numId="40" w16cid:durableId="1074274745">
    <w:abstractNumId w:val="82"/>
  </w:num>
  <w:num w:numId="41" w16cid:durableId="897016201">
    <w:abstractNumId w:val="14"/>
  </w:num>
  <w:num w:numId="42" w16cid:durableId="63993409">
    <w:abstractNumId w:val="76"/>
  </w:num>
  <w:num w:numId="43" w16cid:durableId="742531749">
    <w:abstractNumId w:val="75"/>
  </w:num>
  <w:num w:numId="44" w16cid:durableId="1529374472">
    <w:abstractNumId w:val="103"/>
  </w:num>
  <w:num w:numId="45" w16cid:durableId="76829731">
    <w:abstractNumId w:val="106"/>
  </w:num>
  <w:num w:numId="46" w16cid:durableId="24796016">
    <w:abstractNumId w:val="39"/>
  </w:num>
  <w:num w:numId="47" w16cid:durableId="1000617905">
    <w:abstractNumId w:val="57"/>
  </w:num>
  <w:num w:numId="48" w16cid:durableId="1475946524">
    <w:abstractNumId w:val="64"/>
  </w:num>
  <w:num w:numId="49" w16cid:durableId="609708302">
    <w:abstractNumId w:val="20"/>
  </w:num>
  <w:num w:numId="50" w16cid:durableId="322509392">
    <w:abstractNumId w:val="85"/>
  </w:num>
  <w:num w:numId="51" w16cid:durableId="968776797">
    <w:abstractNumId w:val="100"/>
  </w:num>
  <w:num w:numId="52" w16cid:durableId="569265892">
    <w:abstractNumId w:val="11"/>
  </w:num>
  <w:num w:numId="53" w16cid:durableId="1667979410">
    <w:abstractNumId w:val="43"/>
  </w:num>
  <w:num w:numId="54" w16cid:durableId="1376152643">
    <w:abstractNumId w:val="59"/>
  </w:num>
  <w:num w:numId="55" w16cid:durableId="1388870660">
    <w:abstractNumId w:val="4"/>
  </w:num>
  <w:num w:numId="56" w16cid:durableId="880560005">
    <w:abstractNumId w:val="6"/>
  </w:num>
  <w:num w:numId="57" w16cid:durableId="458300346">
    <w:abstractNumId w:val="102"/>
  </w:num>
  <w:num w:numId="58" w16cid:durableId="1757747688">
    <w:abstractNumId w:val="83"/>
  </w:num>
  <w:num w:numId="59" w16cid:durableId="1440419207">
    <w:abstractNumId w:val="26"/>
  </w:num>
  <w:num w:numId="60" w16cid:durableId="198517938">
    <w:abstractNumId w:val="38"/>
  </w:num>
  <w:num w:numId="61" w16cid:durableId="1013800997">
    <w:abstractNumId w:val="34"/>
  </w:num>
  <w:num w:numId="62" w16cid:durableId="762070701">
    <w:abstractNumId w:val="74"/>
  </w:num>
  <w:num w:numId="63" w16cid:durableId="637220433">
    <w:abstractNumId w:val="28"/>
  </w:num>
  <w:num w:numId="64" w16cid:durableId="1805854222">
    <w:abstractNumId w:val="107"/>
  </w:num>
  <w:num w:numId="65" w16cid:durableId="1237283898">
    <w:abstractNumId w:val="21"/>
  </w:num>
  <w:num w:numId="66" w16cid:durableId="1056515933">
    <w:abstractNumId w:val="33"/>
  </w:num>
  <w:num w:numId="67" w16cid:durableId="393479134">
    <w:abstractNumId w:val="66"/>
  </w:num>
  <w:num w:numId="68" w16cid:durableId="449472600">
    <w:abstractNumId w:val="51"/>
  </w:num>
  <w:num w:numId="69" w16cid:durableId="866719636">
    <w:abstractNumId w:val="52"/>
  </w:num>
  <w:num w:numId="70" w16cid:durableId="85271413">
    <w:abstractNumId w:val="42"/>
  </w:num>
  <w:num w:numId="71" w16cid:durableId="797994242">
    <w:abstractNumId w:val="27"/>
  </w:num>
  <w:num w:numId="72" w16cid:durableId="399252282">
    <w:abstractNumId w:val="48"/>
  </w:num>
  <w:num w:numId="73" w16cid:durableId="1056125544">
    <w:abstractNumId w:val="46"/>
  </w:num>
  <w:num w:numId="74" w16cid:durableId="152263869">
    <w:abstractNumId w:val="62"/>
  </w:num>
  <w:num w:numId="75" w16cid:durableId="2125343221">
    <w:abstractNumId w:val="88"/>
  </w:num>
  <w:num w:numId="76" w16cid:durableId="124087542">
    <w:abstractNumId w:val="80"/>
  </w:num>
  <w:num w:numId="77" w16cid:durableId="1240170441">
    <w:abstractNumId w:val="40"/>
  </w:num>
  <w:num w:numId="78" w16cid:durableId="206841998">
    <w:abstractNumId w:val="7"/>
  </w:num>
  <w:num w:numId="79" w16cid:durableId="1725325598">
    <w:abstractNumId w:val="8"/>
  </w:num>
  <w:num w:numId="80" w16cid:durableId="1742868810">
    <w:abstractNumId w:val="17"/>
  </w:num>
  <w:num w:numId="81" w16cid:durableId="1450199121">
    <w:abstractNumId w:val="96"/>
  </w:num>
  <w:num w:numId="82" w16cid:durableId="1330864647">
    <w:abstractNumId w:val="25"/>
  </w:num>
  <w:num w:numId="83" w16cid:durableId="352611957">
    <w:abstractNumId w:val="78"/>
  </w:num>
  <w:num w:numId="84" w16cid:durableId="1672638273">
    <w:abstractNumId w:val="91"/>
  </w:num>
  <w:num w:numId="85" w16cid:durableId="896010169">
    <w:abstractNumId w:val="94"/>
  </w:num>
  <w:num w:numId="86" w16cid:durableId="645622430">
    <w:abstractNumId w:val="92"/>
  </w:num>
  <w:num w:numId="87" w16cid:durableId="1840582306">
    <w:abstractNumId w:val="63"/>
  </w:num>
  <w:num w:numId="88" w16cid:durableId="620264361">
    <w:abstractNumId w:val="29"/>
  </w:num>
  <w:num w:numId="89" w16cid:durableId="2141415068">
    <w:abstractNumId w:val="56"/>
  </w:num>
  <w:num w:numId="90" w16cid:durableId="281226853">
    <w:abstractNumId w:val="45"/>
  </w:num>
  <w:num w:numId="91" w16cid:durableId="934706411">
    <w:abstractNumId w:val="12"/>
  </w:num>
  <w:num w:numId="92" w16cid:durableId="1516845739">
    <w:abstractNumId w:val="79"/>
  </w:num>
  <w:num w:numId="93" w16cid:durableId="336269708">
    <w:abstractNumId w:val="72"/>
  </w:num>
  <w:num w:numId="94" w16cid:durableId="519860490">
    <w:abstractNumId w:val="61"/>
  </w:num>
  <w:num w:numId="95" w16cid:durableId="660700892">
    <w:abstractNumId w:val="2"/>
  </w:num>
  <w:num w:numId="96" w16cid:durableId="298847475">
    <w:abstractNumId w:val="31"/>
  </w:num>
  <w:num w:numId="97" w16cid:durableId="1637178749">
    <w:abstractNumId w:val="93"/>
  </w:num>
  <w:num w:numId="98" w16cid:durableId="8534294">
    <w:abstractNumId w:val="67"/>
  </w:num>
  <w:num w:numId="99" w16cid:durableId="1286884561">
    <w:abstractNumId w:val="50"/>
  </w:num>
  <w:num w:numId="100" w16cid:durableId="644820309">
    <w:abstractNumId w:val="60"/>
  </w:num>
  <w:num w:numId="101" w16cid:durableId="17658921">
    <w:abstractNumId w:val="87"/>
  </w:num>
  <w:num w:numId="102" w16cid:durableId="2016612195">
    <w:abstractNumId w:val="5"/>
  </w:num>
  <w:num w:numId="103" w16cid:durableId="1387875108">
    <w:abstractNumId w:val="13"/>
  </w:num>
  <w:num w:numId="104" w16cid:durableId="1782262896">
    <w:abstractNumId w:val="97"/>
  </w:num>
  <w:num w:numId="105" w16cid:durableId="1444155502">
    <w:abstractNumId w:val="1"/>
  </w:num>
  <w:num w:numId="106" w16cid:durableId="1325010201">
    <w:abstractNumId w:val="10"/>
  </w:num>
  <w:num w:numId="107" w16cid:durableId="1305961975">
    <w:abstractNumId w:val="70"/>
  </w:num>
  <w:num w:numId="108" w16cid:durableId="1066416006">
    <w:abstractNumId w:val="55"/>
  </w:num>
  <w:num w:numId="109" w16cid:durableId="2136175011">
    <w:abstractNumId w:val="58"/>
  </w:num>
  <w:num w:numId="110" w16cid:durableId="2144421091">
    <w:abstractNumId w:val="9"/>
  </w:num>
  <w:num w:numId="111" w16cid:durableId="1824349910">
    <w:abstractNumId w:val="98"/>
  </w:num>
  <w:num w:numId="112" w16cid:durableId="1380783603">
    <w:abstractNumId w:val="5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abiola Ramírez  Guerrero">
    <w15:presenceInfo w15:providerId="AD" w15:userId="S::LC18280980@toluca.tecnm.mx::42077254-3ef0-412f-ac17-4c953a97f89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characterSpacingControl w:val="doNotCompress"/>
  <w:hdrShapeDefaults>
    <o:shapedefaults v:ext="edit" spidmax="2057"/>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84A67"/>
    <w:rsid w:val="0001248D"/>
    <w:rsid w:val="00013853"/>
    <w:rsid w:val="00031507"/>
    <w:rsid w:val="0005596E"/>
    <w:rsid w:val="000652BC"/>
    <w:rsid w:val="000840BA"/>
    <w:rsid w:val="00090328"/>
    <w:rsid w:val="00093576"/>
    <w:rsid w:val="000D0594"/>
    <w:rsid w:val="000F0E6C"/>
    <w:rsid w:val="000F3E4E"/>
    <w:rsid w:val="000F77BB"/>
    <w:rsid w:val="001044BF"/>
    <w:rsid w:val="00105AE3"/>
    <w:rsid w:val="001150AB"/>
    <w:rsid w:val="001351AC"/>
    <w:rsid w:val="00136263"/>
    <w:rsid w:val="00150345"/>
    <w:rsid w:val="001524D1"/>
    <w:rsid w:val="00155C56"/>
    <w:rsid w:val="001904F6"/>
    <w:rsid w:val="001A7D54"/>
    <w:rsid w:val="001B2404"/>
    <w:rsid w:val="001B6C42"/>
    <w:rsid w:val="001B6E47"/>
    <w:rsid w:val="001C3B1C"/>
    <w:rsid w:val="001C69CF"/>
    <w:rsid w:val="001D0C26"/>
    <w:rsid w:val="001E48DD"/>
    <w:rsid w:val="001E5B97"/>
    <w:rsid w:val="001E6F2A"/>
    <w:rsid w:val="001F2589"/>
    <w:rsid w:val="001F25D2"/>
    <w:rsid w:val="00203B84"/>
    <w:rsid w:val="00210716"/>
    <w:rsid w:val="00232EFC"/>
    <w:rsid w:val="00235BE6"/>
    <w:rsid w:val="0023655B"/>
    <w:rsid w:val="002575A4"/>
    <w:rsid w:val="00272EDE"/>
    <w:rsid w:val="0027403D"/>
    <w:rsid w:val="0028133A"/>
    <w:rsid w:val="00293798"/>
    <w:rsid w:val="00295246"/>
    <w:rsid w:val="002B680F"/>
    <w:rsid w:val="002C1A1C"/>
    <w:rsid w:val="002E22EB"/>
    <w:rsid w:val="002E69D5"/>
    <w:rsid w:val="002F0212"/>
    <w:rsid w:val="003204BF"/>
    <w:rsid w:val="00372ECF"/>
    <w:rsid w:val="003A1720"/>
    <w:rsid w:val="003B1419"/>
    <w:rsid w:val="003B1741"/>
    <w:rsid w:val="003B2D97"/>
    <w:rsid w:val="003C3FEC"/>
    <w:rsid w:val="003C64ED"/>
    <w:rsid w:val="003D1AFC"/>
    <w:rsid w:val="003D3886"/>
    <w:rsid w:val="003E77E3"/>
    <w:rsid w:val="003F6C46"/>
    <w:rsid w:val="00416ABF"/>
    <w:rsid w:val="00422B45"/>
    <w:rsid w:val="00430B77"/>
    <w:rsid w:val="00450335"/>
    <w:rsid w:val="00455527"/>
    <w:rsid w:val="00463F5B"/>
    <w:rsid w:val="00470C7A"/>
    <w:rsid w:val="00495A69"/>
    <w:rsid w:val="004A1EC7"/>
    <w:rsid w:val="004A2AB1"/>
    <w:rsid w:val="004B1535"/>
    <w:rsid w:val="004C4151"/>
    <w:rsid w:val="004D2AD0"/>
    <w:rsid w:val="004F41B2"/>
    <w:rsid w:val="00500101"/>
    <w:rsid w:val="005113C0"/>
    <w:rsid w:val="00533B35"/>
    <w:rsid w:val="005359C4"/>
    <w:rsid w:val="0054192C"/>
    <w:rsid w:val="00545830"/>
    <w:rsid w:val="00550FD1"/>
    <w:rsid w:val="00552B83"/>
    <w:rsid w:val="00564E65"/>
    <w:rsid w:val="00575EAE"/>
    <w:rsid w:val="005919F9"/>
    <w:rsid w:val="00593351"/>
    <w:rsid w:val="005A01C9"/>
    <w:rsid w:val="005A1F2C"/>
    <w:rsid w:val="005A2E9F"/>
    <w:rsid w:val="005A653F"/>
    <w:rsid w:val="005E2411"/>
    <w:rsid w:val="005F06EF"/>
    <w:rsid w:val="005F7038"/>
    <w:rsid w:val="00607310"/>
    <w:rsid w:val="006239C8"/>
    <w:rsid w:val="00625992"/>
    <w:rsid w:val="00630B79"/>
    <w:rsid w:val="00631FA7"/>
    <w:rsid w:val="00635DDD"/>
    <w:rsid w:val="00651D27"/>
    <w:rsid w:val="00655276"/>
    <w:rsid w:val="0065653E"/>
    <w:rsid w:val="0065762F"/>
    <w:rsid w:val="0066597B"/>
    <w:rsid w:val="0067209B"/>
    <w:rsid w:val="00675557"/>
    <w:rsid w:val="00684A67"/>
    <w:rsid w:val="0069488C"/>
    <w:rsid w:val="006A052E"/>
    <w:rsid w:val="006A222B"/>
    <w:rsid w:val="006A76FA"/>
    <w:rsid w:val="006B1DD0"/>
    <w:rsid w:val="006B50FF"/>
    <w:rsid w:val="006B6E7E"/>
    <w:rsid w:val="006C56A6"/>
    <w:rsid w:val="006C7A1E"/>
    <w:rsid w:val="006E1F23"/>
    <w:rsid w:val="006F2A33"/>
    <w:rsid w:val="00700604"/>
    <w:rsid w:val="00700ECD"/>
    <w:rsid w:val="0070654D"/>
    <w:rsid w:val="00715ADE"/>
    <w:rsid w:val="00722DF0"/>
    <w:rsid w:val="00725194"/>
    <w:rsid w:val="0073315C"/>
    <w:rsid w:val="0074422F"/>
    <w:rsid w:val="00746B0D"/>
    <w:rsid w:val="00746F67"/>
    <w:rsid w:val="00747763"/>
    <w:rsid w:val="00773CDF"/>
    <w:rsid w:val="007803CD"/>
    <w:rsid w:val="007A2223"/>
    <w:rsid w:val="007C3739"/>
    <w:rsid w:val="007D6BFA"/>
    <w:rsid w:val="008070A6"/>
    <w:rsid w:val="00810AF2"/>
    <w:rsid w:val="0081768F"/>
    <w:rsid w:val="00831FE6"/>
    <w:rsid w:val="0083513F"/>
    <w:rsid w:val="00840FF7"/>
    <w:rsid w:val="008410CF"/>
    <w:rsid w:val="00845065"/>
    <w:rsid w:val="008463AA"/>
    <w:rsid w:val="008515CD"/>
    <w:rsid w:val="00852BC8"/>
    <w:rsid w:val="008535AF"/>
    <w:rsid w:val="0087551B"/>
    <w:rsid w:val="00887F1D"/>
    <w:rsid w:val="0089277A"/>
    <w:rsid w:val="008A49AD"/>
    <w:rsid w:val="008B52B0"/>
    <w:rsid w:val="008D1599"/>
    <w:rsid w:val="008E18C8"/>
    <w:rsid w:val="008E64FB"/>
    <w:rsid w:val="00915D93"/>
    <w:rsid w:val="00936247"/>
    <w:rsid w:val="00945763"/>
    <w:rsid w:val="009643D2"/>
    <w:rsid w:val="00995792"/>
    <w:rsid w:val="009A0631"/>
    <w:rsid w:val="009A3545"/>
    <w:rsid w:val="009A54D9"/>
    <w:rsid w:val="009B3451"/>
    <w:rsid w:val="009D09B8"/>
    <w:rsid w:val="009D1495"/>
    <w:rsid w:val="00A00B86"/>
    <w:rsid w:val="00A27707"/>
    <w:rsid w:val="00A44E83"/>
    <w:rsid w:val="00A52445"/>
    <w:rsid w:val="00A5597A"/>
    <w:rsid w:val="00A56CFF"/>
    <w:rsid w:val="00A60250"/>
    <w:rsid w:val="00A61D70"/>
    <w:rsid w:val="00A62198"/>
    <w:rsid w:val="00A81C1A"/>
    <w:rsid w:val="00AB4DE0"/>
    <w:rsid w:val="00AB61C1"/>
    <w:rsid w:val="00AD1937"/>
    <w:rsid w:val="00AD258E"/>
    <w:rsid w:val="00AE1B30"/>
    <w:rsid w:val="00AE2C51"/>
    <w:rsid w:val="00AF1384"/>
    <w:rsid w:val="00AF7832"/>
    <w:rsid w:val="00B10A7F"/>
    <w:rsid w:val="00B31DBB"/>
    <w:rsid w:val="00B40542"/>
    <w:rsid w:val="00B41012"/>
    <w:rsid w:val="00B53589"/>
    <w:rsid w:val="00B55C96"/>
    <w:rsid w:val="00B578A4"/>
    <w:rsid w:val="00B72EFC"/>
    <w:rsid w:val="00B7389D"/>
    <w:rsid w:val="00B74CC6"/>
    <w:rsid w:val="00B81696"/>
    <w:rsid w:val="00B82F41"/>
    <w:rsid w:val="00B96851"/>
    <w:rsid w:val="00B96CF4"/>
    <w:rsid w:val="00BA41E7"/>
    <w:rsid w:val="00BD0639"/>
    <w:rsid w:val="00BD0D52"/>
    <w:rsid w:val="00BE0FF3"/>
    <w:rsid w:val="00BE1F1F"/>
    <w:rsid w:val="00BE2E31"/>
    <w:rsid w:val="00BE7CFD"/>
    <w:rsid w:val="00C21FB5"/>
    <w:rsid w:val="00C22D20"/>
    <w:rsid w:val="00C24235"/>
    <w:rsid w:val="00C24AE2"/>
    <w:rsid w:val="00C56FFA"/>
    <w:rsid w:val="00C663E4"/>
    <w:rsid w:val="00C81918"/>
    <w:rsid w:val="00C84071"/>
    <w:rsid w:val="00C91780"/>
    <w:rsid w:val="00C95E0E"/>
    <w:rsid w:val="00CC705E"/>
    <w:rsid w:val="00CD520D"/>
    <w:rsid w:val="00CE5EB0"/>
    <w:rsid w:val="00CF659C"/>
    <w:rsid w:val="00D272A1"/>
    <w:rsid w:val="00D325CB"/>
    <w:rsid w:val="00D42088"/>
    <w:rsid w:val="00D43BB2"/>
    <w:rsid w:val="00D5527C"/>
    <w:rsid w:val="00D74E4A"/>
    <w:rsid w:val="00D76CC9"/>
    <w:rsid w:val="00D770C5"/>
    <w:rsid w:val="00D875C3"/>
    <w:rsid w:val="00D97796"/>
    <w:rsid w:val="00DA128E"/>
    <w:rsid w:val="00DB65FB"/>
    <w:rsid w:val="00DC65F8"/>
    <w:rsid w:val="00DF0DA5"/>
    <w:rsid w:val="00E32345"/>
    <w:rsid w:val="00E33FB3"/>
    <w:rsid w:val="00E34FEA"/>
    <w:rsid w:val="00E4454A"/>
    <w:rsid w:val="00E57656"/>
    <w:rsid w:val="00E70914"/>
    <w:rsid w:val="00E765D0"/>
    <w:rsid w:val="00E83A56"/>
    <w:rsid w:val="00E8602F"/>
    <w:rsid w:val="00E93C3A"/>
    <w:rsid w:val="00EB1D46"/>
    <w:rsid w:val="00EB35EC"/>
    <w:rsid w:val="00EB573F"/>
    <w:rsid w:val="00EB776C"/>
    <w:rsid w:val="00ED1C68"/>
    <w:rsid w:val="00EE3116"/>
    <w:rsid w:val="00F021BE"/>
    <w:rsid w:val="00F227DE"/>
    <w:rsid w:val="00F41CF7"/>
    <w:rsid w:val="00F66339"/>
    <w:rsid w:val="00F87C0D"/>
    <w:rsid w:val="00F94424"/>
    <w:rsid w:val="00F94FE6"/>
    <w:rsid w:val="00FA0388"/>
    <w:rsid w:val="00FA2703"/>
    <w:rsid w:val="00FB4A81"/>
    <w:rsid w:val="00FB7CD3"/>
    <w:rsid w:val="00FD4A8F"/>
    <w:rsid w:val="00FD4E8F"/>
    <w:rsid w:val="00FE5682"/>
    <w:rsid w:val="01C5AF30"/>
    <w:rsid w:val="1097B0EE"/>
    <w:rsid w:val="11DE073E"/>
    <w:rsid w:val="24A52D21"/>
    <w:rsid w:val="291665AC"/>
    <w:rsid w:val="337601DB"/>
    <w:rsid w:val="47A9EEAB"/>
    <w:rsid w:val="48320667"/>
    <w:rsid w:val="5ADA09BD"/>
    <w:rsid w:val="5CA9D697"/>
    <w:rsid w:val="64A67F31"/>
    <w:rsid w:val="76BF64AA"/>
    <w:rsid w:val="77577E5E"/>
    <w:rsid w:val="7852E3AC"/>
    <w:rsid w:val="7A119C9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2"/>
    </o:shapelayout>
  </w:shapeDefaults>
  <w:decimalSymbol w:val="."/>
  <w:listSeparator w:val=","/>
  <w14:docId w14:val="5F0AD713"/>
  <w15:docId w15:val="{C0422D8E-82AA-4F25-ACFB-B599BAC549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73CDF"/>
    <w:pPr>
      <w:keepNext/>
      <w:keepLines/>
      <w:numPr>
        <w:numId w:val="3"/>
      </w:numPr>
      <w:spacing w:before="240" w:after="0"/>
      <w:outlineLvl w:val="0"/>
    </w:pPr>
    <w:rPr>
      <w:rFonts w:ascii="Arial" w:eastAsiaTheme="majorEastAsia" w:hAnsi="Arial" w:cstheme="majorBidi"/>
      <w:b/>
      <w:color w:val="000000" w:themeColor="text1"/>
      <w:sz w:val="28"/>
      <w:szCs w:val="32"/>
    </w:rPr>
  </w:style>
  <w:style w:type="paragraph" w:styleId="Ttulo2">
    <w:name w:val="heading 2"/>
    <w:basedOn w:val="Normal"/>
    <w:next w:val="Normal"/>
    <w:link w:val="Ttulo2Car"/>
    <w:uiPriority w:val="9"/>
    <w:unhideWhenUsed/>
    <w:qFormat/>
    <w:rsid w:val="00A00B86"/>
    <w:pPr>
      <w:keepNext/>
      <w:keepLines/>
      <w:numPr>
        <w:ilvl w:val="1"/>
        <w:numId w:val="3"/>
      </w:numPr>
      <w:spacing w:before="40" w:after="0"/>
      <w:outlineLvl w:val="1"/>
    </w:pPr>
    <w:rPr>
      <w:rFonts w:ascii="Arial" w:eastAsiaTheme="majorEastAsia" w:hAnsi="Arial" w:cstheme="majorBidi"/>
      <w:b/>
      <w:color w:val="000000" w:themeColor="text1"/>
      <w:sz w:val="26"/>
      <w:szCs w:val="26"/>
    </w:rPr>
  </w:style>
  <w:style w:type="paragraph" w:styleId="Ttulo3">
    <w:name w:val="heading 3"/>
    <w:basedOn w:val="Normal"/>
    <w:next w:val="Normal"/>
    <w:link w:val="Ttulo3Car"/>
    <w:uiPriority w:val="9"/>
    <w:unhideWhenUsed/>
    <w:qFormat/>
    <w:rsid w:val="00F94424"/>
    <w:pPr>
      <w:keepNext/>
      <w:keepLines/>
      <w:numPr>
        <w:ilvl w:val="2"/>
        <w:numId w:val="3"/>
      </w:numPr>
      <w:spacing w:before="40" w:after="0"/>
      <w:outlineLvl w:val="2"/>
    </w:pPr>
    <w:rPr>
      <w:rFonts w:ascii="Arial" w:eastAsiaTheme="majorEastAsia" w:hAnsi="Arial" w:cstheme="majorBidi"/>
      <w:b/>
      <w:color w:val="000000" w:themeColor="text1"/>
      <w:sz w:val="26"/>
      <w:szCs w:val="24"/>
    </w:rPr>
  </w:style>
  <w:style w:type="paragraph" w:styleId="Ttulo4">
    <w:name w:val="heading 4"/>
    <w:basedOn w:val="Normal"/>
    <w:next w:val="Normal"/>
    <w:link w:val="Ttulo4Car"/>
    <w:uiPriority w:val="9"/>
    <w:semiHidden/>
    <w:unhideWhenUsed/>
    <w:qFormat/>
    <w:rsid w:val="00AF783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7803C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684A67"/>
    <w:pPr>
      <w:autoSpaceDE w:val="0"/>
      <w:autoSpaceDN w:val="0"/>
      <w:adjustRightInd w:val="0"/>
      <w:spacing w:after="0" w:line="240" w:lineRule="auto"/>
    </w:pPr>
    <w:rPr>
      <w:rFonts w:ascii="Arial" w:hAnsi="Arial" w:cs="Arial"/>
      <w:color w:val="000000"/>
      <w:sz w:val="24"/>
      <w:szCs w:val="24"/>
    </w:rPr>
  </w:style>
  <w:style w:type="table" w:styleId="Tablaconcuadrcula">
    <w:name w:val="Table Grid"/>
    <w:basedOn w:val="Tablanormal"/>
    <w:uiPriority w:val="59"/>
    <w:rsid w:val="00684A67"/>
    <w:pPr>
      <w:spacing w:after="0" w:line="240" w:lineRule="auto"/>
    </w:pPr>
    <w:rPr>
      <w:rFonts w:ascii="Times New Roman" w:eastAsia="Times New Roman" w:hAnsi="Times New Roman" w:cs="Times New Roman"/>
      <w:sz w:val="20"/>
      <w:szCs w:val="20"/>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F87C0D"/>
    <w:pPr>
      <w:ind w:left="720"/>
      <w:contextualSpacing/>
    </w:pPr>
  </w:style>
  <w:style w:type="character" w:styleId="Hipervnculo">
    <w:name w:val="Hyperlink"/>
    <w:basedOn w:val="Fuentedeprrafopredeter"/>
    <w:uiPriority w:val="99"/>
    <w:unhideWhenUsed/>
    <w:rsid w:val="00F87C0D"/>
    <w:rPr>
      <w:color w:val="0563C1" w:themeColor="hyperlink"/>
      <w:u w:val="single"/>
    </w:rPr>
  </w:style>
  <w:style w:type="paragraph" w:styleId="Sinespaciado">
    <w:name w:val="No Spacing"/>
    <w:uiPriority w:val="1"/>
    <w:qFormat/>
    <w:rsid w:val="00F87C0D"/>
    <w:pPr>
      <w:spacing w:after="0" w:line="240" w:lineRule="auto"/>
    </w:pPr>
  </w:style>
  <w:style w:type="character" w:customStyle="1" w:styleId="Ttulo1Car">
    <w:name w:val="Título 1 Car"/>
    <w:basedOn w:val="Fuentedeprrafopredeter"/>
    <w:link w:val="Ttulo1"/>
    <w:uiPriority w:val="9"/>
    <w:rsid w:val="00773CDF"/>
    <w:rPr>
      <w:rFonts w:ascii="Arial" w:eastAsiaTheme="majorEastAsia" w:hAnsi="Arial" w:cstheme="majorBidi"/>
      <w:b/>
      <w:color w:val="000000" w:themeColor="text1"/>
      <w:sz w:val="28"/>
      <w:szCs w:val="32"/>
    </w:rPr>
  </w:style>
  <w:style w:type="paragraph" w:styleId="TtuloTDC">
    <w:name w:val="TOC Heading"/>
    <w:basedOn w:val="Ttulo1"/>
    <w:next w:val="Normal"/>
    <w:uiPriority w:val="39"/>
    <w:unhideWhenUsed/>
    <w:qFormat/>
    <w:rsid w:val="003204BF"/>
    <w:pPr>
      <w:outlineLvl w:val="9"/>
    </w:pPr>
    <w:rPr>
      <w:lang w:eastAsia="es-MX"/>
    </w:rPr>
  </w:style>
  <w:style w:type="paragraph" w:styleId="TDC1">
    <w:name w:val="toc 1"/>
    <w:basedOn w:val="Normal"/>
    <w:next w:val="Normal"/>
    <w:autoRedefine/>
    <w:uiPriority w:val="39"/>
    <w:unhideWhenUsed/>
    <w:rsid w:val="004F41B2"/>
    <w:pPr>
      <w:spacing w:after="100"/>
    </w:pPr>
    <w:rPr>
      <w:rFonts w:ascii="Arial" w:hAnsi="Arial"/>
      <w:sz w:val="24"/>
    </w:rPr>
  </w:style>
  <w:style w:type="character" w:customStyle="1" w:styleId="Ttulo2Car">
    <w:name w:val="Título 2 Car"/>
    <w:basedOn w:val="Fuentedeprrafopredeter"/>
    <w:link w:val="Ttulo2"/>
    <w:uiPriority w:val="9"/>
    <w:rsid w:val="00A00B86"/>
    <w:rPr>
      <w:rFonts w:ascii="Arial" w:eastAsiaTheme="majorEastAsia" w:hAnsi="Arial" w:cstheme="majorBidi"/>
      <w:b/>
      <w:color w:val="000000" w:themeColor="text1"/>
      <w:sz w:val="26"/>
      <w:szCs w:val="26"/>
    </w:rPr>
  </w:style>
  <w:style w:type="numbering" w:customStyle="1" w:styleId="Nuevoestilo1">
    <w:name w:val="Nuevo estilo 1"/>
    <w:uiPriority w:val="99"/>
    <w:rsid w:val="00655276"/>
    <w:pPr>
      <w:numPr>
        <w:numId w:val="3"/>
      </w:numPr>
    </w:pPr>
  </w:style>
  <w:style w:type="paragraph" w:styleId="TDC2">
    <w:name w:val="toc 2"/>
    <w:basedOn w:val="Normal"/>
    <w:next w:val="Normal"/>
    <w:autoRedefine/>
    <w:uiPriority w:val="39"/>
    <w:unhideWhenUsed/>
    <w:rsid w:val="004F41B2"/>
    <w:pPr>
      <w:spacing w:after="100"/>
      <w:ind w:left="220"/>
    </w:pPr>
    <w:rPr>
      <w:rFonts w:ascii="Arial" w:hAnsi="Arial"/>
      <w:color w:val="000000" w:themeColor="text1"/>
      <w:sz w:val="24"/>
    </w:rPr>
  </w:style>
  <w:style w:type="character" w:customStyle="1" w:styleId="Ttulo3Car">
    <w:name w:val="Título 3 Car"/>
    <w:basedOn w:val="Fuentedeprrafopredeter"/>
    <w:link w:val="Ttulo3"/>
    <w:uiPriority w:val="9"/>
    <w:rsid w:val="00F94424"/>
    <w:rPr>
      <w:rFonts w:ascii="Arial" w:eastAsiaTheme="majorEastAsia" w:hAnsi="Arial" w:cstheme="majorBidi"/>
      <w:b/>
      <w:color w:val="000000" w:themeColor="text1"/>
      <w:sz w:val="26"/>
      <w:szCs w:val="24"/>
    </w:rPr>
  </w:style>
  <w:style w:type="paragraph" w:styleId="Ttulo">
    <w:name w:val="Title"/>
    <w:aliases w:val="Titulo sin numeracion"/>
    <w:basedOn w:val="Normal"/>
    <w:next w:val="Normal"/>
    <w:link w:val="TtuloCar"/>
    <w:uiPriority w:val="10"/>
    <w:qFormat/>
    <w:rsid w:val="00093576"/>
    <w:pPr>
      <w:spacing w:after="0" w:line="240" w:lineRule="auto"/>
      <w:contextualSpacing/>
    </w:pPr>
    <w:rPr>
      <w:rFonts w:ascii="Arial" w:eastAsiaTheme="majorEastAsia" w:hAnsi="Arial" w:cstheme="majorBidi"/>
      <w:b/>
      <w:color w:val="000000" w:themeColor="text1"/>
      <w:spacing w:val="-10"/>
      <w:kern w:val="28"/>
      <w:sz w:val="28"/>
      <w:szCs w:val="56"/>
    </w:rPr>
  </w:style>
  <w:style w:type="character" w:customStyle="1" w:styleId="TtuloCar">
    <w:name w:val="Título Car"/>
    <w:aliases w:val="Titulo sin numeracion Car"/>
    <w:basedOn w:val="Fuentedeprrafopredeter"/>
    <w:link w:val="Ttulo"/>
    <w:uiPriority w:val="10"/>
    <w:rsid w:val="00093576"/>
    <w:rPr>
      <w:rFonts w:ascii="Arial" w:eastAsiaTheme="majorEastAsia" w:hAnsi="Arial" w:cstheme="majorBidi"/>
      <w:b/>
      <w:color w:val="000000" w:themeColor="text1"/>
      <w:spacing w:val="-10"/>
      <w:kern w:val="28"/>
      <w:sz w:val="28"/>
      <w:szCs w:val="56"/>
    </w:rPr>
  </w:style>
  <w:style w:type="paragraph" w:styleId="Encabezado">
    <w:name w:val="header"/>
    <w:basedOn w:val="Normal"/>
    <w:link w:val="EncabezadoCar"/>
    <w:uiPriority w:val="99"/>
    <w:unhideWhenUsed/>
    <w:rsid w:val="00700ECD"/>
    <w:pPr>
      <w:tabs>
        <w:tab w:val="center" w:pos="4419"/>
        <w:tab w:val="right" w:pos="8838"/>
      </w:tabs>
      <w:spacing w:after="0" w:line="240" w:lineRule="auto"/>
    </w:pPr>
  </w:style>
  <w:style w:type="paragraph" w:styleId="Tabladeilustraciones">
    <w:name w:val="table of figures"/>
    <w:aliases w:val="Índice de figuras"/>
    <w:basedOn w:val="Normal"/>
    <w:next w:val="Normal"/>
    <w:uiPriority w:val="99"/>
    <w:unhideWhenUsed/>
    <w:rsid w:val="00700ECD"/>
    <w:pPr>
      <w:spacing w:after="0"/>
    </w:pPr>
    <w:rPr>
      <w:rFonts w:ascii="Arial" w:hAnsi="Arial"/>
      <w:sz w:val="24"/>
    </w:rPr>
  </w:style>
  <w:style w:type="character" w:customStyle="1" w:styleId="EncabezadoCar">
    <w:name w:val="Encabezado Car"/>
    <w:basedOn w:val="Fuentedeprrafopredeter"/>
    <w:link w:val="Encabezado"/>
    <w:uiPriority w:val="99"/>
    <w:rsid w:val="00700ECD"/>
  </w:style>
  <w:style w:type="paragraph" w:styleId="Piedepgina">
    <w:name w:val="footer"/>
    <w:basedOn w:val="Normal"/>
    <w:link w:val="PiedepginaCar"/>
    <w:uiPriority w:val="99"/>
    <w:unhideWhenUsed/>
    <w:rsid w:val="00700EC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00ECD"/>
  </w:style>
  <w:style w:type="paragraph" w:styleId="Textodeglobo">
    <w:name w:val="Balloon Text"/>
    <w:basedOn w:val="Normal"/>
    <w:link w:val="TextodegloboCar"/>
    <w:uiPriority w:val="99"/>
    <w:semiHidden/>
    <w:unhideWhenUsed/>
    <w:rsid w:val="00B10A7F"/>
    <w:pPr>
      <w:spacing w:after="0" w:line="240" w:lineRule="auto"/>
    </w:pPr>
    <w:rPr>
      <w:rFonts w:ascii="Segoe UI" w:hAnsi="Segoe UI" w:cs="Segoe UI"/>
      <w:sz w:val="18"/>
      <w:szCs w:val="18"/>
    </w:rPr>
  </w:style>
  <w:style w:type="paragraph" w:styleId="TDC3">
    <w:name w:val="toc 3"/>
    <w:basedOn w:val="Normal"/>
    <w:next w:val="Normal"/>
    <w:autoRedefine/>
    <w:uiPriority w:val="39"/>
    <w:unhideWhenUsed/>
    <w:rsid w:val="004F41B2"/>
    <w:pPr>
      <w:spacing w:after="100"/>
      <w:ind w:left="440"/>
    </w:pPr>
    <w:rPr>
      <w:rFonts w:ascii="Arial" w:hAnsi="Arial"/>
      <w:color w:val="000000" w:themeColor="text1"/>
      <w:sz w:val="24"/>
    </w:rPr>
  </w:style>
  <w:style w:type="character" w:customStyle="1" w:styleId="TextodegloboCar">
    <w:name w:val="Texto de globo Car"/>
    <w:basedOn w:val="Fuentedeprrafopredeter"/>
    <w:link w:val="Textodeglobo"/>
    <w:uiPriority w:val="99"/>
    <w:semiHidden/>
    <w:rsid w:val="00B10A7F"/>
    <w:rPr>
      <w:rFonts w:ascii="Segoe UI" w:hAnsi="Segoe UI" w:cs="Segoe UI"/>
      <w:sz w:val="18"/>
      <w:szCs w:val="18"/>
    </w:rPr>
  </w:style>
  <w:style w:type="paragraph" w:styleId="NormalWeb">
    <w:name w:val="Normal (Web)"/>
    <w:basedOn w:val="Normal"/>
    <w:uiPriority w:val="99"/>
    <w:semiHidden/>
    <w:unhideWhenUsed/>
    <w:rsid w:val="00F94424"/>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Ttulo4Car">
    <w:name w:val="Título 4 Car"/>
    <w:basedOn w:val="Fuentedeprrafopredeter"/>
    <w:link w:val="Ttulo4"/>
    <w:uiPriority w:val="9"/>
    <w:semiHidden/>
    <w:rsid w:val="00AF7832"/>
    <w:rPr>
      <w:rFonts w:asciiTheme="majorHAnsi" w:eastAsiaTheme="majorEastAsia" w:hAnsiTheme="majorHAnsi" w:cstheme="majorBidi"/>
      <w:i/>
      <w:iCs/>
      <w:color w:val="2E74B5" w:themeColor="accent1" w:themeShade="BF"/>
    </w:rPr>
  </w:style>
  <w:style w:type="character" w:styleId="Mencinsinresolver">
    <w:name w:val="Unresolved Mention"/>
    <w:basedOn w:val="Fuentedeprrafopredeter"/>
    <w:uiPriority w:val="99"/>
    <w:semiHidden/>
    <w:unhideWhenUsed/>
    <w:rsid w:val="00700604"/>
    <w:rPr>
      <w:color w:val="605E5C"/>
      <w:shd w:val="clear" w:color="auto" w:fill="E1DFDD"/>
    </w:rPr>
  </w:style>
  <w:style w:type="paragraph" w:styleId="Descripcin">
    <w:name w:val="caption"/>
    <w:basedOn w:val="Normal"/>
    <w:next w:val="Normal"/>
    <w:uiPriority w:val="35"/>
    <w:unhideWhenUsed/>
    <w:qFormat/>
    <w:rsid w:val="002F0212"/>
    <w:pPr>
      <w:spacing w:after="200" w:line="240" w:lineRule="auto"/>
    </w:pPr>
    <w:rPr>
      <w:i/>
      <w:iCs/>
      <w:color w:val="44546A" w:themeColor="text2"/>
      <w:sz w:val="18"/>
      <w:szCs w:val="18"/>
    </w:rPr>
  </w:style>
  <w:style w:type="character" w:styleId="Textodelmarcadordeposicin">
    <w:name w:val="Placeholder Text"/>
    <w:basedOn w:val="Fuentedeprrafopredeter"/>
    <w:uiPriority w:val="99"/>
    <w:semiHidden/>
    <w:rsid w:val="00AD1937"/>
    <w:rPr>
      <w:color w:val="666666"/>
    </w:rPr>
  </w:style>
  <w:style w:type="character" w:styleId="nfasis">
    <w:name w:val="Emphasis"/>
    <w:basedOn w:val="Fuentedeprrafopredeter"/>
    <w:uiPriority w:val="20"/>
    <w:qFormat/>
    <w:rsid w:val="0074422F"/>
    <w:rPr>
      <w:i/>
      <w:iCs/>
    </w:rPr>
  </w:style>
  <w:style w:type="character" w:styleId="Textoennegrita">
    <w:name w:val="Strong"/>
    <w:basedOn w:val="Fuentedeprrafopredeter"/>
    <w:uiPriority w:val="22"/>
    <w:qFormat/>
    <w:rsid w:val="001B6E47"/>
    <w:rPr>
      <w:b/>
      <w:bCs/>
    </w:rPr>
  </w:style>
  <w:style w:type="character" w:customStyle="1" w:styleId="katex-mathml">
    <w:name w:val="katex-mathml"/>
    <w:basedOn w:val="Fuentedeprrafopredeter"/>
    <w:rsid w:val="001B6E47"/>
  </w:style>
  <w:style w:type="character" w:customStyle="1" w:styleId="mord">
    <w:name w:val="mord"/>
    <w:basedOn w:val="Fuentedeprrafopredeter"/>
    <w:rsid w:val="001B6E47"/>
  </w:style>
  <w:style w:type="character" w:customStyle="1" w:styleId="mbin">
    <w:name w:val="mbin"/>
    <w:basedOn w:val="Fuentedeprrafopredeter"/>
    <w:rsid w:val="002B680F"/>
  </w:style>
  <w:style w:type="character" w:customStyle="1" w:styleId="vlist-s">
    <w:name w:val="vlist-s"/>
    <w:basedOn w:val="Fuentedeprrafopredeter"/>
    <w:rsid w:val="002B680F"/>
  </w:style>
  <w:style w:type="character" w:customStyle="1" w:styleId="mrel">
    <w:name w:val="mrel"/>
    <w:basedOn w:val="Fuentedeprrafopredeter"/>
    <w:rsid w:val="002B680F"/>
  </w:style>
  <w:style w:type="character" w:customStyle="1" w:styleId="Ttulo5Car">
    <w:name w:val="Título 5 Car"/>
    <w:basedOn w:val="Fuentedeprrafopredeter"/>
    <w:link w:val="Ttulo5"/>
    <w:uiPriority w:val="9"/>
    <w:semiHidden/>
    <w:rsid w:val="007803CD"/>
    <w:rPr>
      <w:rFonts w:asciiTheme="majorHAnsi" w:eastAsiaTheme="majorEastAsia" w:hAnsiTheme="majorHAnsi" w:cstheme="majorBidi"/>
      <w:color w:val="2E74B5" w:themeColor="accent1" w:themeShade="BF"/>
    </w:rPr>
  </w:style>
  <w:style w:type="character" w:customStyle="1" w:styleId="mpunct">
    <w:name w:val="mpunct"/>
    <w:basedOn w:val="Fuentedeprrafopredeter"/>
    <w:rsid w:val="007803CD"/>
  </w:style>
  <w:style w:type="table" w:styleId="Tablaconcuadrcula4-nfasis4">
    <w:name w:val="Grid Table 4 Accent 4"/>
    <w:basedOn w:val="Tablanormal"/>
    <w:uiPriority w:val="49"/>
    <w:rsid w:val="00295246"/>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36310">
      <w:bodyDiv w:val="1"/>
      <w:marLeft w:val="0"/>
      <w:marRight w:val="0"/>
      <w:marTop w:val="0"/>
      <w:marBottom w:val="0"/>
      <w:divBdr>
        <w:top w:val="none" w:sz="0" w:space="0" w:color="auto"/>
        <w:left w:val="none" w:sz="0" w:space="0" w:color="auto"/>
        <w:bottom w:val="none" w:sz="0" w:space="0" w:color="auto"/>
        <w:right w:val="none" w:sz="0" w:space="0" w:color="auto"/>
      </w:divBdr>
    </w:div>
    <w:div w:id="17631129">
      <w:bodyDiv w:val="1"/>
      <w:marLeft w:val="0"/>
      <w:marRight w:val="0"/>
      <w:marTop w:val="0"/>
      <w:marBottom w:val="0"/>
      <w:divBdr>
        <w:top w:val="none" w:sz="0" w:space="0" w:color="auto"/>
        <w:left w:val="none" w:sz="0" w:space="0" w:color="auto"/>
        <w:bottom w:val="none" w:sz="0" w:space="0" w:color="auto"/>
        <w:right w:val="none" w:sz="0" w:space="0" w:color="auto"/>
      </w:divBdr>
    </w:div>
    <w:div w:id="23335696">
      <w:bodyDiv w:val="1"/>
      <w:marLeft w:val="0"/>
      <w:marRight w:val="0"/>
      <w:marTop w:val="0"/>
      <w:marBottom w:val="0"/>
      <w:divBdr>
        <w:top w:val="none" w:sz="0" w:space="0" w:color="auto"/>
        <w:left w:val="none" w:sz="0" w:space="0" w:color="auto"/>
        <w:bottom w:val="none" w:sz="0" w:space="0" w:color="auto"/>
        <w:right w:val="none" w:sz="0" w:space="0" w:color="auto"/>
      </w:divBdr>
      <w:divsChild>
        <w:div w:id="1485389471">
          <w:marLeft w:val="0"/>
          <w:marRight w:val="0"/>
          <w:marTop w:val="0"/>
          <w:marBottom w:val="0"/>
          <w:divBdr>
            <w:top w:val="none" w:sz="0" w:space="0" w:color="auto"/>
            <w:left w:val="none" w:sz="0" w:space="0" w:color="auto"/>
            <w:bottom w:val="none" w:sz="0" w:space="0" w:color="auto"/>
            <w:right w:val="none" w:sz="0" w:space="0" w:color="auto"/>
          </w:divBdr>
          <w:divsChild>
            <w:div w:id="444816199">
              <w:marLeft w:val="0"/>
              <w:marRight w:val="0"/>
              <w:marTop w:val="0"/>
              <w:marBottom w:val="0"/>
              <w:divBdr>
                <w:top w:val="none" w:sz="0" w:space="0" w:color="auto"/>
                <w:left w:val="none" w:sz="0" w:space="0" w:color="auto"/>
                <w:bottom w:val="none" w:sz="0" w:space="0" w:color="auto"/>
                <w:right w:val="none" w:sz="0" w:space="0" w:color="auto"/>
              </w:divBdr>
              <w:divsChild>
                <w:div w:id="1411318711">
                  <w:marLeft w:val="0"/>
                  <w:marRight w:val="0"/>
                  <w:marTop w:val="0"/>
                  <w:marBottom w:val="0"/>
                  <w:divBdr>
                    <w:top w:val="none" w:sz="0" w:space="0" w:color="auto"/>
                    <w:left w:val="none" w:sz="0" w:space="0" w:color="auto"/>
                    <w:bottom w:val="none" w:sz="0" w:space="0" w:color="auto"/>
                    <w:right w:val="none" w:sz="0" w:space="0" w:color="auto"/>
                  </w:divBdr>
                  <w:divsChild>
                    <w:div w:id="732585709">
                      <w:marLeft w:val="0"/>
                      <w:marRight w:val="0"/>
                      <w:marTop w:val="0"/>
                      <w:marBottom w:val="0"/>
                      <w:divBdr>
                        <w:top w:val="none" w:sz="0" w:space="0" w:color="auto"/>
                        <w:left w:val="none" w:sz="0" w:space="0" w:color="auto"/>
                        <w:bottom w:val="none" w:sz="0" w:space="0" w:color="auto"/>
                        <w:right w:val="none" w:sz="0" w:space="0" w:color="auto"/>
                      </w:divBdr>
                      <w:divsChild>
                        <w:div w:id="799300759">
                          <w:marLeft w:val="0"/>
                          <w:marRight w:val="0"/>
                          <w:marTop w:val="0"/>
                          <w:marBottom w:val="0"/>
                          <w:divBdr>
                            <w:top w:val="none" w:sz="0" w:space="0" w:color="auto"/>
                            <w:left w:val="none" w:sz="0" w:space="0" w:color="auto"/>
                            <w:bottom w:val="none" w:sz="0" w:space="0" w:color="auto"/>
                            <w:right w:val="none" w:sz="0" w:space="0" w:color="auto"/>
                          </w:divBdr>
                          <w:divsChild>
                            <w:div w:id="73894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433268">
      <w:bodyDiv w:val="1"/>
      <w:marLeft w:val="0"/>
      <w:marRight w:val="0"/>
      <w:marTop w:val="0"/>
      <w:marBottom w:val="0"/>
      <w:divBdr>
        <w:top w:val="none" w:sz="0" w:space="0" w:color="auto"/>
        <w:left w:val="none" w:sz="0" w:space="0" w:color="auto"/>
        <w:bottom w:val="none" w:sz="0" w:space="0" w:color="auto"/>
        <w:right w:val="none" w:sz="0" w:space="0" w:color="auto"/>
      </w:divBdr>
    </w:div>
    <w:div w:id="35470642">
      <w:bodyDiv w:val="1"/>
      <w:marLeft w:val="0"/>
      <w:marRight w:val="0"/>
      <w:marTop w:val="0"/>
      <w:marBottom w:val="0"/>
      <w:divBdr>
        <w:top w:val="none" w:sz="0" w:space="0" w:color="auto"/>
        <w:left w:val="none" w:sz="0" w:space="0" w:color="auto"/>
        <w:bottom w:val="none" w:sz="0" w:space="0" w:color="auto"/>
        <w:right w:val="none" w:sz="0" w:space="0" w:color="auto"/>
      </w:divBdr>
    </w:div>
    <w:div w:id="44648607">
      <w:bodyDiv w:val="1"/>
      <w:marLeft w:val="0"/>
      <w:marRight w:val="0"/>
      <w:marTop w:val="0"/>
      <w:marBottom w:val="0"/>
      <w:divBdr>
        <w:top w:val="none" w:sz="0" w:space="0" w:color="auto"/>
        <w:left w:val="none" w:sz="0" w:space="0" w:color="auto"/>
        <w:bottom w:val="none" w:sz="0" w:space="0" w:color="auto"/>
        <w:right w:val="none" w:sz="0" w:space="0" w:color="auto"/>
      </w:divBdr>
    </w:div>
    <w:div w:id="60565680">
      <w:bodyDiv w:val="1"/>
      <w:marLeft w:val="0"/>
      <w:marRight w:val="0"/>
      <w:marTop w:val="0"/>
      <w:marBottom w:val="0"/>
      <w:divBdr>
        <w:top w:val="none" w:sz="0" w:space="0" w:color="auto"/>
        <w:left w:val="none" w:sz="0" w:space="0" w:color="auto"/>
        <w:bottom w:val="none" w:sz="0" w:space="0" w:color="auto"/>
        <w:right w:val="none" w:sz="0" w:space="0" w:color="auto"/>
      </w:divBdr>
    </w:div>
    <w:div w:id="64186257">
      <w:bodyDiv w:val="1"/>
      <w:marLeft w:val="0"/>
      <w:marRight w:val="0"/>
      <w:marTop w:val="0"/>
      <w:marBottom w:val="0"/>
      <w:divBdr>
        <w:top w:val="none" w:sz="0" w:space="0" w:color="auto"/>
        <w:left w:val="none" w:sz="0" w:space="0" w:color="auto"/>
        <w:bottom w:val="none" w:sz="0" w:space="0" w:color="auto"/>
        <w:right w:val="none" w:sz="0" w:space="0" w:color="auto"/>
      </w:divBdr>
    </w:div>
    <w:div w:id="68817418">
      <w:bodyDiv w:val="1"/>
      <w:marLeft w:val="0"/>
      <w:marRight w:val="0"/>
      <w:marTop w:val="0"/>
      <w:marBottom w:val="0"/>
      <w:divBdr>
        <w:top w:val="none" w:sz="0" w:space="0" w:color="auto"/>
        <w:left w:val="none" w:sz="0" w:space="0" w:color="auto"/>
        <w:bottom w:val="none" w:sz="0" w:space="0" w:color="auto"/>
        <w:right w:val="none" w:sz="0" w:space="0" w:color="auto"/>
      </w:divBdr>
    </w:div>
    <w:div w:id="107937812">
      <w:bodyDiv w:val="1"/>
      <w:marLeft w:val="0"/>
      <w:marRight w:val="0"/>
      <w:marTop w:val="0"/>
      <w:marBottom w:val="0"/>
      <w:divBdr>
        <w:top w:val="none" w:sz="0" w:space="0" w:color="auto"/>
        <w:left w:val="none" w:sz="0" w:space="0" w:color="auto"/>
        <w:bottom w:val="none" w:sz="0" w:space="0" w:color="auto"/>
        <w:right w:val="none" w:sz="0" w:space="0" w:color="auto"/>
      </w:divBdr>
    </w:div>
    <w:div w:id="120156303">
      <w:bodyDiv w:val="1"/>
      <w:marLeft w:val="0"/>
      <w:marRight w:val="0"/>
      <w:marTop w:val="0"/>
      <w:marBottom w:val="0"/>
      <w:divBdr>
        <w:top w:val="none" w:sz="0" w:space="0" w:color="auto"/>
        <w:left w:val="none" w:sz="0" w:space="0" w:color="auto"/>
        <w:bottom w:val="none" w:sz="0" w:space="0" w:color="auto"/>
        <w:right w:val="none" w:sz="0" w:space="0" w:color="auto"/>
      </w:divBdr>
    </w:div>
    <w:div w:id="149640696">
      <w:bodyDiv w:val="1"/>
      <w:marLeft w:val="0"/>
      <w:marRight w:val="0"/>
      <w:marTop w:val="0"/>
      <w:marBottom w:val="0"/>
      <w:divBdr>
        <w:top w:val="none" w:sz="0" w:space="0" w:color="auto"/>
        <w:left w:val="none" w:sz="0" w:space="0" w:color="auto"/>
        <w:bottom w:val="none" w:sz="0" w:space="0" w:color="auto"/>
        <w:right w:val="none" w:sz="0" w:space="0" w:color="auto"/>
      </w:divBdr>
    </w:div>
    <w:div w:id="167907245">
      <w:bodyDiv w:val="1"/>
      <w:marLeft w:val="0"/>
      <w:marRight w:val="0"/>
      <w:marTop w:val="0"/>
      <w:marBottom w:val="0"/>
      <w:divBdr>
        <w:top w:val="none" w:sz="0" w:space="0" w:color="auto"/>
        <w:left w:val="none" w:sz="0" w:space="0" w:color="auto"/>
        <w:bottom w:val="none" w:sz="0" w:space="0" w:color="auto"/>
        <w:right w:val="none" w:sz="0" w:space="0" w:color="auto"/>
      </w:divBdr>
    </w:div>
    <w:div w:id="173036001">
      <w:bodyDiv w:val="1"/>
      <w:marLeft w:val="0"/>
      <w:marRight w:val="0"/>
      <w:marTop w:val="0"/>
      <w:marBottom w:val="0"/>
      <w:divBdr>
        <w:top w:val="none" w:sz="0" w:space="0" w:color="auto"/>
        <w:left w:val="none" w:sz="0" w:space="0" w:color="auto"/>
        <w:bottom w:val="none" w:sz="0" w:space="0" w:color="auto"/>
        <w:right w:val="none" w:sz="0" w:space="0" w:color="auto"/>
      </w:divBdr>
    </w:div>
    <w:div w:id="205408824">
      <w:bodyDiv w:val="1"/>
      <w:marLeft w:val="0"/>
      <w:marRight w:val="0"/>
      <w:marTop w:val="0"/>
      <w:marBottom w:val="0"/>
      <w:divBdr>
        <w:top w:val="none" w:sz="0" w:space="0" w:color="auto"/>
        <w:left w:val="none" w:sz="0" w:space="0" w:color="auto"/>
        <w:bottom w:val="none" w:sz="0" w:space="0" w:color="auto"/>
        <w:right w:val="none" w:sz="0" w:space="0" w:color="auto"/>
      </w:divBdr>
    </w:div>
    <w:div w:id="215822993">
      <w:bodyDiv w:val="1"/>
      <w:marLeft w:val="0"/>
      <w:marRight w:val="0"/>
      <w:marTop w:val="0"/>
      <w:marBottom w:val="0"/>
      <w:divBdr>
        <w:top w:val="none" w:sz="0" w:space="0" w:color="auto"/>
        <w:left w:val="none" w:sz="0" w:space="0" w:color="auto"/>
        <w:bottom w:val="none" w:sz="0" w:space="0" w:color="auto"/>
        <w:right w:val="none" w:sz="0" w:space="0" w:color="auto"/>
      </w:divBdr>
    </w:div>
    <w:div w:id="238295231">
      <w:bodyDiv w:val="1"/>
      <w:marLeft w:val="0"/>
      <w:marRight w:val="0"/>
      <w:marTop w:val="0"/>
      <w:marBottom w:val="0"/>
      <w:divBdr>
        <w:top w:val="none" w:sz="0" w:space="0" w:color="auto"/>
        <w:left w:val="none" w:sz="0" w:space="0" w:color="auto"/>
        <w:bottom w:val="none" w:sz="0" w:space="0" w:color="auto"/>
        <w:right w:val="none" w:sz="0" w:space="0" w:color="auto"/>
      </w:divBdr>
    </w:div>
    <w:div w:id="247858832">
      <w:bodyDiv w:val="1"/>
      <w:marLeft w:val="0"/>
      <w:marRight w:val="0"/>
      <w:marTop w:val="0"/>
      <w:marBottom w:val="0"/>
      <w:divBdr>
        <w:top w:val="none" w:sz="0" w:space="0" w:color="auto"/>
        <w:left w:val="none" w:sz="0" w:space="0" w:color="auto"/>
        <w:bottom w:val="none" w:sz="0" w:space="0" w:color="auto"/>
        <w:right w:val="none" w:sz="0" w:space="0" w:color="auto"/>
      </w:divBdr>
      <w:divsChild>
        <w:div w:id="1953510474">
          <w:marLeft w:val="0"/>
          <w:marRight w:val="0"/>
          <w:marTop w:val="0"/>
          <w:marBottom w:val="0"/>
          <w:divBdr>
            <w:top w:val="none" w:sz="0" w:space="0" w:color="auto"/>
            <w:left w:val="none" w:sz="0" w:space="0" w:color="auto"/>
            <w:bottom w:val="none" w:sz="0" w:space="0" w:color="auto"/>
            <w:right w:val="none" w:sz="0" w:space="0" w:color="auto"/>
          </w:divBdr>
          <w:divsChild>
            <w:div w:id="1893610639">
              <w:marLeft w:val="0"/>
              <w:marRight w:val="0"/>
              <w:marTop w:val="0"/>
              <w:marBottom w:val="0"/>
              <w:divBdr>
                <w:top w:val="none" w:sz="0" w:space="0" w:color="auto"/>
                <w:left w:val="none" w:sz="0" w:space="0" w:color="auto"/>
                <w:bottom w:val="none" w:sz="0" w:space="0" w:color="auto"/>
                <w:right w:val="none" w:sz="0" w:space="0" w:color="auto"/>
              </w:divBdr>
              <w:divsChild>
                <w:div w:id="1504471561">
                  <w:marLeft w:val="0"/>
                  <w:marRight w:val="0"/>
                  <w:marTop w:val="0"/>
                  <w:marBottom w:val="0"/>
                  <w:divBdr>
                    <w:top w:val="none" w:sz="0" w:space="0" w:color="auto"/>
                    <w:left w:val="none" w:sz="0" w:space="0" w:color="auto"/>
                    <w:bottom w:val="none" w:sz="0" w:space="0" w:color="auto"/>
                    <w:right w:val="none" w:sz="0" w:space="0" w:color="auto"/>
                  </w:divBdr>
                  <w:divsChild>
                    <w:div w:id="1959867411">
                      <w:marLeft w:val="0"/>
                      <w:marRight w:val="0"/>
                      <w:marTop w:val="0"/>
                      <w:marBottom w:val="0"/>
                      <w:divBdr>
                        <w:top w:val="none" w:sz="0" w:space="0" w:color="auto"/>
                        <w:left w:val="none" w:sz="0" w:space="0" w:color="auto"/>
                        <w:bottom w:val="none" w:sz="0" w:space="0" w:color="auto"/>
                        <w:right w:val="none" w:sz="0" w:space="0" w:color="auto"/>
                      </w:divBdr>
                      <w:divsChild>
                        <w:div w:id="1705134508">
                          <w:marLeft w:val="0"/>
                          <w:marRight w:val="0"/>
                          <w:marTop w:val="0"/>
                          <w:marBottom w:val="0"/>
                          <w:divBdr>
                            <w:top w:val="none" w:sz="0" w:space="0" w:color="auto"/>
                            <w:left w:val="none" w:sz="0" w:space="0" w:color="auto"/>
                            <w:bottom w:val="none" w:sz="0" w:space="0" w:color="auto"/>
                            <w:right w:val="none" w:sz="0" w:space="0" w:color="auto"/>
                          </w:divBdr>
                          <w:divsChild>
                            <w:div w:id="90232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0572120">
      <w:bodyDiv w:val="1"/>
      <w:marLeft w:val="0"/>
      <w:marRight w:val="0"/>
      <w:marTop w:val="0"/>
      <w:marBottom w:val="0"/>
      <w:divBdr>
        <w:top w:val="none" w:sz="0" w:space="0" w:color="auto"/>
        <w:left w:val="none" w:sz="0" w:space="0" w:color="auto"/>
        <w:bottom w:val="none" w:sz="0" w:space="0" w:color="auto"/>
        <w:right w:val="none" w:sz="0" w:space="0" w:color="auto"/>
      </w:divBdr>
    </w:div>
    <w:div w:id="366956447">
      <w:bodyDiv w:val="1"/>
      <w:marLeft w:val="0"/>
      <w:marRight w:val="0"/>
      <w:marTop w:val="0"/>
      <w:marBottom w:val="0"/>
      <w:divBdr>
        <w:top w:val="none" w:sz="0" w:space="0" w:color="auto"/>
        <w:left w:val="none" w:sz="0" w:space="0" w:color="auto"/>
        <w:bottom w:val="none" w:sz="0" w:space="0" w:color="auto"/>
        <w:right w:val="none" w:sz="0" w:space="0" w:color="auto"/>
      </w:divBdr>
    </w:div>
    <w:div w:id="409157857">
      <w:bodyDiv w:val="1"/>
      <w:marLeft w:val="0"/>
      <w:marRight w:val="0"/>
      <w:marTop w:val="0"/>
      <w:marBottom w:val="0"/>
      <w:divBdr>
        <w:top w:val="none" w:sz="0" w:space="0" w:color="auto"/>
        <w:left w:val="none" w:sz="0" w:space="0" w:color="auto"/>
        <w:bottom w:val="none" w:sz="0" w:space="0" w:color="auto"/>
        <w:right w:val="none" w:sz="0" w:space="0" w:color="auto"/>
      </w:divBdr>
    </w:div>
    <w:div w:id="420417149">
      <w:bodyDiv w:val="1"/>
      <w:marLeft w:val="0"/>
      <w:marRight w:val="0"/>
      <w:marTop w:val="0"/>
      <w:marBottom w:val="0"/>
      <w:divBdr>
        <w:top w:val="none" w:sz="0" w:space="0" w:color="auto"/>
        <w:left w:val="none" w:sz="0" w:space="0" w:color="auto"/>
        <w:bottom w:val="none" w:sz="0" w:space="0" w:color="auto"/>
        <w:right w:val="none" w:sz="0" w:space="0" w:color="auto"/>
      </w:divBdr>
    </w:div>
    <w:div w:id="438451876">
      <w:bodyDiv w:val="1"/>
      <w:marLeft w:val="0"/>
      <w:marRight w:val="0"/>
      <w:marTop w:val="0"/>
      <w:marBottom w:val="0"/>
      <w:divBdr>
        <w:top w:val="none" w:sz="0" w:space="0" w:color="auto"/>
        <w:left w:val="none" w:sz="0" w:space="0" w:color="auto"/>
        <w:bottom w:val="none" w:sz="0" w:space="0" w:color="auto"/>
        <w:right w:val="none" w:sz="0" w:space="0" w:color="auto"/>
      </w:divBdr>
    </w:div>
    <w:div w:id="483618960">
      <w:bodyDiv w:val="1"/>
      <w:marLeft w:val="0"/>
      <w:marRight w:val="0"/>
      <w:marTop w:val="0"/>
      <w:marBottom w:val="0"/>
      <w:divBdr>
        <w:top w:val="none" w:sz="0" w:space="0" w:color="auto"/>
        <w:left w:val="none" w:sz="0" w:space="0" w:color="auto"/>
        <w:bottom w:val="none" w:sz="0" w:space="0" w:color="auto"/>
        <w:right w:val="none" w:sz="0" w:space="0" w:color="auto"/>
      </w:divBdr>
    </w:div>
    <w:div w:id="498158125">
      <w:bodyDiv w:val="1"/>
      <w:marLeft w:val="0"/>
      <w:marRight w:val="0"/>
      <w:marTop w:val="0"/>
      <w:marBottom w:val="0"/>
      <w:divBdr>
        <w:top w:val="none" w:sz="0" w:space="0" w:color="auto"/>
        <w:left w:val="none" w:sz="0" w:space="0" w:color="auto"/>
        <w:bottom w:val="none" w:sz="0" w:space="0" w:color="auto"/>
        <w:right w:val="none" w:sz="0" w:space="0" w:color="auto"/>
      </w:divBdr>
    </w:div>
    <w:div w:id="523906158">
      <w:bodyDiv w:val="1"/>
      <w:marLeft w:val="0"/>
      <w:marRight w:val="0"/>
      <w:marTop w:val="0"/>
      <w:marBottom w:val="0"/>
      <w:divBdr>
        <w:top w:val="none" w:sz="0" w:space="0" w:color="auto"/>
        <w:left w:val="none" w:sz="0" w:space="0" w:color="auto"/>
        <w:bottom w:val="none" w:sz="0" w:space="0" w:color="auto"/>
        <w:right w:val="none" w:sz="0" w:space="0" w:color="auto"/>
      </w:divBdr>
    </w:div>
    <w:div w:id="542980716">
      <w:bodyDiv w:val="1"/>
      <w:marLeft w:val="0"/>
      <w:marRight w:val="0"/>
      <w:marTop w:val="0"/>
      <w:marBottom w:val="0"/>
      <w:divBdr>
        <w:top w:val="none" w:sz="0" w:space="0" w:color="auto"/>
        <w:left w:val="none" w:sz="0" w:space="0" w:color="auto"/>
        <w:bottom w:val="none" w:sz="0" w:space="0" w:color="auto"/>
        <w:right w:val="none" w:sz="0" w:space="0" w:color="auto"/>
      </w:divBdr>
    </w:div>
    <w:div w:id="639697144">
      <w:bodyDiv w:val="1"/>
      <w:marLeft w:val="0"/>
      <w:marRight w:val="0"/>
      <w:marTop w:val="0"/>
      <w:marBottom w:val="0"/>
      <w:divBdr>
        <w:top w:val="none" w:sz="0" w:space="0" w:color="auto"/>
        <w:left w:val="none" w:sz="0" w:space="0" w:color="auto"/>
        <w:bottom w:val="none" w:sz="0" w:space="0" w:color="auto"/>
        <w:right w:val="none" w:sz="0" w:space="0" w:color="auto"/>
      </w:divBdr>
    </w:div>
    <w:div w:id="645935873">
      <w:bodyDiv w:val="1"/>
      <w:marLeft w:val="0"/>
      <w:marRight w:val="0"/>
      <w:marTop w:val="0"/>
      <w:marBottom w:val="0"/>
      <w:divBdr>
        <w:top w:val="none" w:sz="0" w:space="0" w:color="auto"/>
        <w:left w:val="none" w:sz="0" w:space="0" w:color="auto"/>
        <w:bottom w:val="none" w:sz="0" w:space="0" w:color="auto"/>
        <w:right w:val="none" w:sz="0" w:space="0" w:color="auto"/>
      </w:divBdr>
    </w:div>
    <w:div w:id="652026314">
      <w:bodyDiv w:val="1"/>
      <w:marLeft w:val="0"/>
      <w:marRight w:val="0"/>
      <w:marTop w:val="0"/>
      <w:marBottom w:val="0"/>
      <w:divBdr>
        <w:top w:val="none" w:sz="0" w:space="0" w:color="auto"/>
        <w:left w:val="none" w:sz="0" w:space="0" w:color="auto"/>
        <w:bottom w:val="none" w:sz="0" w:space="0" w:color="auto"/>
        <w:right w:val="none" w:sz="0" w:space="0" w:color="auto"/>
      </w:divBdr>
      <w:divsChild>
        <w:div w:id="1701776886">
          <w:marLeft w:val="0"/>
          <w:marRight w:val="0"/>
          <w:marTop w:val="0"/>
          <w:marBottom w:val="0"/>
          <w:divBdr>
            <w:top w:val="none" w:sz="0" w:space="0" w:color="auto"/>
            <w:left w:val="none" w:sz="0" w:space="0" w:color="auto"/>
            <w:bottom w:val="none" w:sz="0" w:space="0" w:color="auto"/>
            <w:right w:val="none" w:sz="0" w:space="0" w:color="auto"/>
          </w:divBdr>
          <w:divsChild>
            <w:div w:id="1609653135">
              <w:marLeft w:val="0"/>
              <w:marRight w:val="0"/>
              <w:marTop w:val="0"/>
              <w:marBottom w:val="0"/>
              <w:divBdr>
                <w:top w:val="none" w:sz="0" w:space="0" w:color="auto"/>
                <w:left w:val="none" w:sz="0" w:space="0" w:color="auto"/>
                <w:bottom w:val="none" w:sz="0" w:space="0" w:color="auto"/>
                <w:right w:val="none" w:sz="0" w:space="0" w:color="auto"/>
              </w:divBdr>
            </w:div>
            <w:div w:id="475537225">
              <w:marLeft w:val="0"/>
              <w:marRight w:val="0"/>
              <w:marTop w:val="0"/>
              <w:marBottom w:val="0"/>
              <w:divBdr>
                <w:top w:val="none" w:sz="0" w:space="0" w:color="auto"/>
                <w:left w:val="none" w:sz="0" w:space="0" w:color="auto"/>
                <w:bottom w:val="none" w:sz="0" w:space="0" w:color="auto"/>
                <w:right w:val="none" w:sz="0" w:space="0" w:color="auto"/>
              </w:divBdr>
            </w:div>
            <w:div w:id="1395011870">
              <w:marLeft w:val="0"/>
              <w:marRight w:val="0"/>
              <w:marTop w:val="0"/>
              <w:marBottom w:val="0"/>
              <w:divBdr>
                <w:top w:val="none" w:sz="0" w:space="0" w:color="auto"/>
                <w:left w:val="none" w:sz="0" w:space="0" w:color="auto"/>
                <w:bottom w:val="none" w:sz="0" w:space="0" w:color="auto"/>
                <w:right w:val="none" w:sz="0" w:space="0" w:color="auto"/>
              </w:divBdr>
            </w:div>
            <w:div w:id="1962109562">
              <w:marLeft w:val="0"/>
              <w:marRight w:val="0"/>
              <w:marTop w:val="0"/>
              <w:marBottom w:val="0"/>
              <w:divBdr>
                <w:top w:val="none" w:sz="0" w:space="0" w:color="auto"/>
                <w:left w:val="none" w:sz="0" w:space="0" w:color="auto"/>
                <w:bottom w:val="none" w:sz="0" w:space="0" w:color="auto"/>
                <w:right w:val="none" w:sz="0" w:space="0" w:color="auto"/>
              </w:divBdr>
            </w:div>
            <w:div w:id="1597440516">
              <w:marLeft w:val="0"/>
              <w:marRight w:val="0"/>
              <w:marTop w:val="0"/>
              <w:marBottom w:val="0"/>
              <w:divBdr>
                <w:top w:val="none" w:sz="0" w:space="0" w:color="auto"/>
                <w:left w:val="none" w:sz="0" w:space="0" w:color="auto"/>
                <w:bottom w:val="none" w:sz="0" w:space="0" w:color="auto"/>
                <w:right w:val="none" w:sz="0" w:space="0" w:color="auto"/>
              </w:divBdr>
            </w:div>
            <w:div w:id="1739673131">
              <w:marLeft w:val="0"/>
              <w:marRight w:val="0"/>
              <w:marTop w:val="0"/>
              <w:marBottom w:val="0"/>
              <w:divBdr>
                <w:top w:val="none" w:sz="0" w:space="0" w:color="auto"/>
                <w:left w:val="none" w:sz="0" w:space="0" w:color="auto"/>
                <w:bottom w:val="none" w:sz="0" w:space="0" w:color="auto"/>
                <w:right w:val="none" w:sz="0" w:space="0" w:color="auto"/>
              </w:divBdr>
            </w:div>
            <w:div w:id="1840459478">
              <w:marLeft w:val="0"/>
              <w:marRight w:val="0"/>
              <w:marTop w:val="0"/>
              <w:marBottom w:val="0"/>
              <w:divBdr>
                <w:top w:val="none" w:sz="0" w:space="0" w:color="auto"/>
                <w:left w:val="none" w:sz="0" w:space="0" w:color="auto"/>
                <w:bottom w:val="none" w:sz="0" w:space="0" w:color="auto"/>
                <w:right w:val="none" w:sz="0" w:space="0" w:color="auto"/>
              </w:divBdr>
            </w:div>
            <w:div w:id="1795364331">
              <w:marLeft w:val="0"/>
              <w:marRight w:val="0"/>
              <w:marTop w:val="0"/>
              <w:marBottom w:val="0"/>
              <w:divBdr>
                <w:top w:val="none" w:sz="0" w:space="0" w:color="auto"/>
                <w:left w:val="none" w:sz="0" w:space="0" w:color="auto"/>
                <w:bottom w:val="none" w:sz="0" w:space="0" w:color="auto"/>
                <w:right w:val="none" w:sz="0" w:space="0" w:color="auto"/>
              </w:divBdr>
            </w:div>
            <w:div w:id="1797484604">
              <w:marLeft w:val="0"/>
              <w:marRight w:val="0"/>
              <w:marTop w:val="0"/>
              <w:marBottom w:val="0"/>
              <w:divBdr>
                <w:top w:val="none" w:sz="0" w:space="0" w:color="auto"/>
                <w:left w:val="none" w:sz="0" w:space="0" w:color="auto"/>
                <w:bottom w:val="none" w:sz="0" w:space="0" w:color="auto"/>
                <w:right w:val="none" w:sz="0" w:space="0" w:color="auto"/>
              </w:divBdr>
            </w:div>
            <w:div w:id="1192111261">
              <w:marLeft w:val="0"/>
              <w:marRight w:val="0"/>
              <w:marTop w:val="0"/>
              <w:marBottom w:val="0"/>
              <w:divBdr>
                <w:top w:val="none" w:sz="0" w:space="0" w:color="auto"/>
                <w:left w:val="none" w:sz="0" w:space="0" w:color="auto"/>
                <w:bottom w:val="none" w:sz="0" w:space="0" w:color="auto"/>
                <w:right w:val="none" w:sz="0" w:space="0" w:color="auto"/>
              </w:divBdr>
            </w:div>
            <w:div w:id="697125355">
              <w:marLeft w:val="0"/>
              <w:marRight w:val="0"/>
              <w:marTop w:val="0"/>
              <w:marBottom w:val="0"/>
              <w:divBdr>
                <w:top w:val="none" w:sz="0" w:space="0" w:color="auto"/>
                <w:left w:val="none" w:sz="0" w:space="0" w:color="auto"/>
                <w:bottom w:val="none" w:sz="0" w:space="0" w:color="auto"/>
                <w:right w:val="none" w:sz="0" w:space="0" w:color="auto"/>
              </w:divBdr>
            </w:div>
            <w:div w:id="121762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493243">
      <w:bodyDiv w:val="1"/>
      <w:marLeft w:val="0"/>
      <w:marRight w:val="0"/>
      <w:marTop w:val="0"/>
      <w:marBottom w:val="0"/>
      <w:divBdr>
        <w:top w:val="none" w:sz="0" w:space="0" w:color="auto"/>
        <w:left w:val="none" w:sz="0" w:space="0" w:color="auto"/>
        <w:bottom w:val="none" w:sz="0" w:space="0" w:color="auto"/>
        <w:right w:val="none" w:sz="0" w:space="0" w:color="auto"/>
      </w:divBdr>
    </w:div>
    <w:div w:id="693850916">
      <w:bodyDiv w:val="1"/>
      <w:marLeft w:val="0"/>
      <w:marRight w:val="0"/>
      <w:marTop w:val="0"/>
      <w:marBottom w:val="0"/>
      <w:divBdr>
        <w:top w:val="none" w:sz="0" w:space="0" w:color="auto"/>
        <w:left w:val="none" w:sz="0" w:space="0" w:color="auto"/>
        <w:bottom w:val="none" w:sz="0" w:space="0" w:color="auto"/>
        <w:right w:val="none" w:sz="0" w:space="0" w:color="auto"/>
      </w:divBdr>
    </w:div>
    <w:div w:id="698433919">
      <w:bodyDiv w:val="1"/>
      <w:marLeft w:val="0"/>
      <w:marRight w:val="0"/>
      <w:marTop w:val="0"/>
      <w:marBottom w:val="0"/>
      <w:divBdr>
        <w:top w:val="none" w:sz="0" w:space="0" w:color="auto"/>
        <w:left w:val="none" w:sz="0" w:space="0" w:color="auto"/>
        <w:bottom w:val="none" w:sz="0" w:space="0" w:color="auto"/>
        <w:right w:val="none" w:sz="0" w:space="0" w:color="auto"/>
      </w:divBdr>
    </w:div>
    <w:div w:id="704795530">
      <w:bodyDiv w:val="1"/>
      <w:marLeft w:val="0"/>
      <w:marRight w:val="0"/>
      <w:marTop w:val="0"/>
      <w:marBottom w:val="0"/>
      <w:divBdr>
        <w:top w:val="none" w:sz="0" w:space="0" w:color="auto"/>
        <w:left w:val="none" w:sz="0" w:space="0" w:color="auto"/>
        <w:bottom w:val="none" w:sz="0" w:space="0" w:color="auto"/>
        <w:right w:val="none" w:sz="0" w:space="0" w:color="auto"/>
      </w:divBdr>
    </w:div>
    <w:div w:id="713820055">
      <w:bodyDiv w:val="1"/>
      <w:marLeft w:val="0"/>
      <w:marRight w:val="0"/>
      <w:marTop w:val="0"/>
      <w:marBottom w:val="0"/>
      <w:divBdr>
        <w:top w:val="none" w:sz="0" w:space="0" w:color="auto"/>
        <w:left w:val="none" w:sz="0" w:space="0" w:color="auto"/>
        <w:bottom w:val="none" w:sz="0" w:space="0" w:color="auto"/>
        <w:right w:val="none" w:sz="0" w:space="0" w:color="auto"/>
      </w:divBdr>
    </w:div>
    <w:div w:id="725841846">
      <w:bodyDiv w:val="1"/>
      <w:marLeft w:val="0"/>
      <w:marRight w:val="0"/>
      <w:marTop w:val="0"/>
      <w:marBottom w:val="0"/>
      <w:divBdr>
        <w:top w:val="none" w:sz="0" w:space="0" w:color="auto"/>
        <w:left w:val="none" w:sz="0" w:space="0" w:color="auto"/>
        <w:bottom w:val="none" w:sz="0" w:space="0" w:color="auto"/>
        <w:right w:val="none" w:sz="0" w:space="0" w:color="auto"/>
      </w:divBdr>
    </w:div>
    <w:div w:id="730689309">
      <w:bodyDiv w:val="1"/>
      <w:marLeft w:val="0"/>
      <w:marRight w:val="0"/>
      <w:marTop w:val="0"/>
      <w:marBottom w:val="0"/>
      <w:divBdr>
        <w:top w:val="none" w:sz="0" w:space="0" w:color="auto"/>
        <w:left w:val="none" w:sz="0" w:space="0" w:color="auto"/>
        <w:bottom w:val="none" w:sz="0" w:space="0" w:color="auto"/>
        <w:right w:val="none" w:sz="0" w:space="0" w:color="auto"/>
      </w:divBdr>
    </w:div>
    <w:div w:id="733352299">
      <w:bodyDiv w:val="1"/>
      <w:marLeft w:val="0"/>
      <w:marRight w:val="0"/>
      <w:marTop w:val="0"/>
      <w:marBottom w:val="0"/>
      <w:divBdr>
        <w:top w:val="none" w:sz="0" w:space="0" w:color="auto"/>
        <w:left w:val="none" w:sz="0" w:space="0" w:color="auto"/>
        <w:bottom w:val="none" w:sz="0" w:space="0" w:color="auto"/>
        <w:right w:val="none" w:sz="0" w:space="0" w:color="auto"/>
      </w:divBdr>
    </w:div>
    <w:div w:id="738747994">
      <w:bodyDiv w:val="1"/>
      <w:marLeft w:val="0"/>
      <w:marRight w:val="0"/>
      <w:marTop w:val="0"/>
      <w:marBottom w:val="0"/>
      <w:divBdr>
        <w:top w:val="none" w:sz="0" w:space="0" w:color="auto"/>
        <w:left w:val="none" w:sz="0" w:space="0" w:color="auto"/>
        <w:bottom w:val="none" w:sz="0" w:space="0" w:color="auto"/>
        <w:right w:val="none" w:sz="0" w:space="0" w:color="auto"/>
      </w:divBdr>
    </w:div>
    <w:div w:id="738870250">
      <w:bodyDiv w:val="1"/>
      <w:marLeft w:val="0"/>
      <w:marRight w:val="0"/>
      <w:marTop w:val="0"/>
      <w:marBottom w:val="0"/>
      <w:divBdr>
        <w:top w:val="none" w:sz="0" w:space="0" w:color="auto"/>
        <w:left w:val="none" w:sz="0" w:space="0" w:color="auto"/>
        <w:bottom w:val="none" w:sz="0" w:space="0" w:color="auto"/>
        <w:right w:val="none" w:sz="0" w:space="0" w:color="auto"/>
      </w:divBdr>
    </w:div>
    <w:div w:id="741490853">
      <w:bodyDiv w:val="1"/>
      <w:marLeft w:val="0"/>
      <w:marRight w:val="0"/>
      <w:marTop w:val="0"/>
      <w:marBottom w:val="0"/>
      <w:divBdr>
        <w:top w:val="none" w:sz="0" w:space="0" w:color="auto"/>
        <w:left w:val="none" w:sz="0" w:space="0" w:color="auto"/>
        <w:bottom w:val="none" w:sz="0" w:space="0" w:color="auto"/>
        <w:right w:val="none" w:sz="0" w:space="0" w:color="auto"/>
      </w:divBdr>
    </w:div>
    <w:div w:id="742334517">
      <w:bodyDiv w:val="1"/>
      <w:marLeft w:val="0"/>
      <w:marRight w:val="0"/>
      <w:marTop w:val="0"/>
      <w:marBottom w:val="0"/>
      <w:divBdr>
        <w:top w:val="none" w:sz="0" w:space="0" w:color="auto"/>
        <w:left w:val="none" w:sz="0" w:space="0" w:color="auto"/>
        <w:bottom w:val="none" w:sz="0" w:space="0" w:color="auto"/>
        <w:right w:val="none" w:sz="0" w:space="0" w:color="auto"/>
      </w:divBdr>
    </w:div>
    <w:div w:id="777212699">
      <w:bodyDiv w:val="1"/>
      <w:marLeft w:val="0"/>
      <w:marRight w:val="0"/>
      <w:marTop w:val="0"/>
      <w:marBottom w:val="0"/>
      <w:divBdr>
        <w:top w:val="none" w:sz="0" w:space="0" w:color="auto"/>
        <w:left w:val="none" w:sz="0" w:space="0" w:color="auto"/>
        <w:bottom w:val="none" w:sz="0" w:space="0" w:color="auto"/>
        <w:right w:val="none" w:sz="0" w:space="0" w:color="auto"/>
      </w:divBdr>
    </w:div>
    <w:div w:id="786049404">
      <w:bodyDiv w:val="1"/>
      <w:marLeft w:val="0"/>
      <w:marRight w:val="0"/>
      <w:marTop w:val="0"/>
      <w:marBottom w:val="0"/>
      <w:divBdr>
        <w:top w:val="none" w:sz="0" w:space="0" w:color="auto"/>
        <w:left w:val="none" w:sz="0" w:space="0" w:color="auto"/>
        <w:bottom w:val="none" w:sz="0" w:space="0" w:color="auto"/>
        <w:right w:val="none" w:sz="0" w:space="0" w:color="auto"/>
      </w:divBdr>
    </w:div>
    <w:div w:id="843284479">
      <w:bodyDiv w:val="1"/>
      <w:marLeft w:val="0"/>
      <w:marRight w:val="0"/>
      <w:marTop w:val="0"/>
      <w:marBottom w:val="0"/>
      <w:divBdr>
        <w:top w:val="none" w:sz="0" w:space="0" w:color="auto"/>
        <w:left w:val="none" w:sz="0" w:space="0" w:color="auto"/>
        <w:bottom w:val="none" w:sz="0" w:space="0" w:color="auto"/>
        <w:right w:val="none" w:sz="0" w:space="0" w:color="auto"/>
      </w:divBdr>
    </w:div>
    <w:div w:id="843668013">
      <w:bodyDiv w:val="1"/>
      <w:marLeft w:val="0"/>
      <w:marRight w:val="0"/>
      <w:marTop w:val="0"/>
      <w:marBottom w:val="0"/>
      <w:divBdr>
        <w:top w:val="none" w:sz="0" w:space="0" w:color="auto"/>
        <w:left w:val="none" w:sz="0" w:space="0" w:color="auto"/>
        <w:bottom w:val="none" w:sz="0" w:space="0" w:color="auto"/>
        <w:right w:val="none" w:sz="0" w:space="0" w:color="auto"/>
      </w:divBdr>
    </w:div>
    <w:div w:id="847599174">
      <w:bodyDiv w:val="1"/>
      <w:marLeft w:val="0"/>
      <w:marRight w:val="0"/>
      <w:marTop w:val="0"/>
      <w:marBottom w:val="0"/>
      <w:divBdr>
        <w:top w:val="none" w:sz="0" w:space="0" w:color="auto"/>
        <w:left w:val="none" w:sz="0" w:space="0" w:color="auto"/>
        <w:bottom w:val="none" w:sz="0" w:space="0" w:color="auto"/>
        <w:right w:val="none" w:sz="0" w:space="0" w:color="auto"/>
      </w:divBdr>
    </w:div>
    <w:div w:id="855189082">
      <w:bodyDiv w:val="1"/>
      <w:marLeft w:val="0"/>
      <w:marRight w:val="0"/>
      <w:marTop w:val="0"/>
      <w:marBottom w:val="0"/>
      <w:divBdr>
        <w:top w:val="none" w:sz="0" w:space="0" w:color="auto"/>
        <w:left w:val="none" w:sz="0" w:space="0" w:color="auto"/>
        <w:bottom w:val="none" w:sz="0" w:space="0" w:color="auto"/>
        <w:right w:val="none" w:sz="0" w:space="0" w:color="auto"/>
      </w:divBdr>
      <w:divsChild>
        <w:div w:id="1120805241">
          <w:marLeft w:val="0"/>
          <w:marRight w:val="0"/>
          <w:marTop w:val="0"/>
          <w:marBottom w:val="0"/>
          <w:divBdr>
            <w:top w:val="none" w:sz="0" w:space="0" w:color="auto"/>
            <w:left w:val="none" w:sz="0" w:space="0" w:color="auto"/>
            <w:bottom w:val="none" w:sz="0" w:space="0" w:color="auto"/>
            <w:right w:val="none" w:sz="0" w:space="0" w:color="auto"/>
          </w:divBdr>
        </w:div>
      </w:divsChild>
    </w:div>
    <w:div w:id="862400566">
      <w:bodyDiv w:val="1"/>
      <w:marLeft w:val="0"/>
      <w:marRight w:val="0"/>
      <w:marTop w:val="0"/>
      <w:marBottom w:val="0"/>
      <w:divBdr>
        <w:top w:val="none" w:sz="0" w:space="0" w:color="auto"/>
        <w:left w:val="none" w:sz="0" w:space="0" w:color="auto"/>
        <w:bottom w:val="none" w:sz="0" w:space="0" w:color="auto"/>
        <w:right w:val="none" w:sz="0" w:space="0" w:color="auto"/>
      </w:divBdr>
    </w:div>
    <w:div w:id="895353813">
      <w:bodyDiv w:val="1"/>
      <w:marLeft w:val="0"/>
      <w:marRight w:val="0"/>
      <w:marTop w:val="0"/>
      <w:marBottom w:val="0"/>
      <w:divBdr>
        <w:top w:val="none" w:sz="0" w:space="0" w:color="auto"/>
        <w:left w:val="none" w:sz="0" w:space="0" w:color="auto"/>
        <w:bottom w:val="none" w:sz="0" w:space="0" w:color="auto"/>
        <w:right w:val="none" w:sz="0" w:space="0" w:color="auto"/>
      </w:divBdr>
    </w:div>
    <w:div w:id="896210343">
      <w:bodyDiv w:val="1"/>
      <w:marLeft w:val="0"/>
      <w:marRight w:val="0"/>
      <w:marTop w:val="0"/>
      <w:marBottom w:val="0"/>
      <w:divBdr>
        <w:top w:val="none" w:sz="0" w:space="0" w:color="auto"/>
        <w:left w:val="none" w:sz="0" w:space="0" w:color="auto"/>
        <w:bottom w:val="none" w:sz="0" w:space="0" w:color="auto"/>
        <w:right w:val="none" w:sz="0" w:space="0" w:color="auto"/>
      </w:divBdr>
    </w:div>
    <w:div w:id="915672193">
      <w:bodyDiv w:val="1"/>
      <w:marLeft w:val="0"/>
      <w:marRight w:val="0"/>
      <w:marTop w:val="0"/>
      <w:marBottom w:val="0"/>
      <w:divBdr>
        <w:top w:val="none" w:sz="0" w:space="0" w:color="auto"/>
        <w:left w:val="none" w:sz="0" w:space="0" w:color="auto"/>
        <w:bottom w:val="none" w:sz="0" w:space="0" w:color="auto"/>
        <w:right w:val="none" w:sz="0" w:space="0" w:color="auto"/>
      </w:divBdr>
    </w:div>
    <w:div w:id="933513915">
      <w:bodyDiv w:val="1"/>
      <w:marLeft w:val="0"/>
      <w:marRight w:val="0"/>
      <w:marTop w:val="0"/>
      <w:marBottom w:val="0"/>
      <w:divBdr>
        <w:top w:val="none" w:sz="0" w:space="0" w:color="auto"/>
        <w:left w:val="none" w:sz="0" w:space="0" w:color="auto"/>
        <w:bottom w:val="none" w:sz="0" w:space="0" w:color="auto"/>
        <w:right w:val="none" w:sz="0" w:space="0" w:color="auto"/>
      </w:divBdr>
    </w:div>
    <w:div w:id="936982354">
      <w:bodyDiv w:val="1"/>
      <w:marLeft w:val="0"/>
      <w:marRight w:val="0"/>
      <w:marTop w:val="0"/>
      <w:marBottom w:val="0"/>
      <w:divBdr>
        <w:top w:val="none" w:sz="0" w:space="0" w:color="auto"/>
        <w:left w:val="none" w:sz="0" w:space="0" w:color="auto"/>
        <w:bottom w:val="none" w:sz="0" w:space="0" w:color="auto"/>
        <w:right w:val="none" w:sz="0" w:space="0" w:color="auto"/>
      </w:divBdr>
      <w:divsChild>
        <w:div w:id="936669420">
          <w:marLeft w:val="0"/>
          <w:marRight w:val="0"/>
          <w:marTop w:val="0"/>
          <w:marBottom w:val="0"/>
          <w:divBdr>
            <w:top w:val="none" w:sz="0" w:space="0" w:color="auto"/>
            <w:left w:val="none" w:sz="0" w:space="0" w:color="auto"/>
            <w:bottom w:val="none" w:sz="0" w:space="0" w:color="auto"/>
            <w:right w:val="none" w:sz="0" w:space="0" w:color="auto"/>
          </w:divBdr>
        </w:div>
      </w:divsChild>
    </w:div>
    <w:div w:id="962923542">
      <w:bodyDiv w:val="1"/>
      <w:marLeft w:val="0"/>
      <w:marRight w:val="0"/>
      <w:marTop w:val="0"/>
      <w:marBottom w:val="0"/>
      <w:divBdr>
        <w:top w:val="none" w:sz="0" w:space="0" w:color="auto"/>
        <w:left w:val="none" w:sz="0" w:space="0" w:color="auto"/>
        <w:bottom w:val="none" w:sz="0" w:space="0" w:color="auto"/>
        <w:right w:val="none" w:sz="0" w:space="0" w:color="auto"/>
      </w:divBdr>
    </w:div>
    <w:div w:id="977880251">
      <w:bodyDiv w:val="1"/>
      <w:marLeft w:val="0"/>
      <w:marRight w:val="0"/>
      <w:marTop w:val="0"/>
      <w:marBottom w:val="0"/>
      <w:divBdr>
        <w:top w:val="none" w:sz="0" w:space="0" w:color="auto"/>
        <w:left w:val="none" w:sz="0" w:space="0" w:color="auto"/>
        <w:bottom w:val="none" w:sz="0" w:space="0" w:color="auto"/>
        <w:right w:val="none" w:sz="0" w:space="0" w:color="auto"/>
      </w:divBdr>
    </w:div>
    <w:div w:id="985472100">
      <w:bodyDiv w:val="1"/>
      <w:marLeft w:val="0"/>
      <w:marRight w:val="0"/>
      <w:marTop w:val="0"/>
      <w:marBottom w:val="0"/>
      <w:divBdr>
        <w:top w:val="none" w:sz="0" w:space="0" w:color="auto"/>
        <w:left w:val="none" w:sz="0" w:space="0" w:color="auto"/>
        <w:bottom w:val="none" w:sz="0" w:space="0" w:color="auto"/>
        <w:right w:val="none" w:sz="0" w:space="0" w:color="auto"/>
      </w:divBdr>
    </w:div>
    <w:div w:id="1044209957">
      <w:bodyDiv w:val="1"/>
      <w:marLeft w:val="0"/>
      <w:marRight w:val="0"/>
      <w:marTop w:val="0"/>
      <w:marBottom w:val="0"/>
      <w:divBdr>
        <w:top w:val="none" w:sz="0" w:space="0" w:color="auto"/>
        <w:left w:val="none" w:sz="0" w:space="0" w:color="auto"/>
        <w:bottom w:val="none" w:sz="0" w:space="0" w:color="auto"/>
        <w:right w:val="none" w:sz="0" w:space="0" w:color="auto"/>
      </w:divBdr>
    </w:div>
    <w:div w:id="1052534669">
      <w:bodyDiv w:val="1"/>
      <w:marLeft w:val="0"/>
      <w:marRight w:val="0"/>
      <w:marTop w:val="0"/>
      <w:marBottom w:val="0"/>
      <w:divBdr>
        <w:top w:val="none" w:sz="0" w:space="0" w:color="auto"/>
        <w:left w:val="none" w:sz="0" w:space="0" w:color="auto"/>
        <w:bottom w:val="none" w:sz="0" w:space="0" w:color="auto"/>
        <w:right w:val="none" w:sz="0" w:space="0" w:color="auto"/>
      </w:divBdr>
    </w:div>
    <w:div w:id="1105810386">
      <w:bodyDiv w:val="1"/>
      <w:marLeft w:val="0"/>
      <w:marRight w:val="0"/>
      <w:marTop w:val="0"/>
      <w:marBottom w:val="0"/>
      <w:divBdr>
        <w:top w:val="none" w:sz="0" w:space="0" w:color="auto"/>
        <w:left w:val="none" w:sz="0" w:space="0" w:color="auto"/>
        <w:bottom w:val="none" w:sz="0" w:space="0" w:color="auto"/>
        <w:right w:val="none" w:sz="0" w:space="0" w:color="auto"/>
      </w:divBdr>
    </w:div>
    <w:div w:id="1121222035">
      <w:bodyDiv w:val="1"/>
      <w:marLeft w:val="0"/>
      <w:marRight w:val="0"/>
      <w:marTop w:val="0"/>
      <w:marBottom w:val="0"/>
      <w:divBdr>
        <w:top w:val="none" w:sz="0" w:space="0" w:color="auto"/>
        <w:left w:val="none" w:sz="0" w:space="0" w:color="auto"/>
        <w:bottom w:val="none" w:sz="0" w:space="0" w:color="auto"/>
        <w:right w:val="none" w:sz="0" w:space="0" w:color="auto"/>
      </w:divBdr>
    </w:div>
    <w:div w:id="1125200365">
      <w:bodyDiv w:val="1"/>
      <w:marLeft w:val="0"/>
      <w:marRight w:val="0"/>
      <w:marTop w:val="0"/>
      <w:marBottom w:val="0"/>
      <w:divBdr>
        <w:top w:val="none" w:sz="0" w:space="0" w:color="auto"/>
        <w:left w:val="none" w:sz="0" w:space="0" w:color="auto"/>
        <w:bottom w:val="none" w:sz="0" w:space="0" w:color="auto"/>
        <w:right w:val="none" w:sz="0" w:space="0" w:color="auto"/>
      </w:divBdr>
    </w:div>
    <w:div w:id="1135681932">
      <w:bodyDiv w:val="1"/>
      <w:marLeft w:val="0"/>
      <w:marRight w:val="0"/>
      <w:marTop w:val="0"/>
      <w:marBottom w:val="0"/>
      <w:divBdr>
        <w:top w:val="none" w:sz="0" w:space="0" w:color="auto"/>
        <w:left w:val="none" w:sz="0" w:space="0" w:color="auto"/>
        <w:bottom w:val="none" w:sz="0" w:space="0" w:color="auto"/>
        <w:right w:val="none" w:sz="0" w:space="0" w:color="auto"/>
      </w:divBdr>
    </w:div>
    <w:div w:id="1152988596">
      <w:bodyDiv w:val="1"/>
      <w:marLeft w:val="0"/>
      <w:marRight w:val="0"/>
      <w:marTop w:val="0"/>
      <w:marBottom w:val="0"/>
      <w:divBdr>
        <w:top w:val="none" w:sz="0" w:space="0" w:color="auto"/>
        <w:left w:val="none" w:sz="0" w:space="0" w:color="auto"/>
        <w:bottom w:val="none" w:sz="0" w:space="0" w:color="auto"/>
        <w:right w:val="none" w:sz="0" w:space="0" w:color="auto"/>
      </w:divBdr>
    </w:div>
    <w:div w:id="1159074180">
      <w:bodyDiv w:val="1"/>
      <w:marLeft w:val="0"/>
      <w:marRight w:val="0"/>
      <w:marTop w:val="0"/>
      <w:marBottom w:val="0"/>
      <w:divBdr>
        <w:top w:val="none" w:sz="0" w:space="0" w:color="auto"/>
        <w:left w:val="none" w:sz="0" w:space="0" w:color="auto"/>
        <w:bottom w:val="none" w:sz="0" w:space="0" w:color="auto"/>
        <w:right w:val="none" w:sz="0" w:space="0" w:color="auto"/>
      </w:divBdr>
    </w:div>
    <w:div w:id="1161653807">
      <w:bodyDiv w:val="1"/>
      <w:marLeft w:val="0"/>
      <w:marRight w:val="0"/>
      <w:marTop w:val="0"/>
      <w:marBottom w:val="0"/>
      <w:divBdr>
        <w:top w:val="none" w:sz="0" w:space="0" w:color="auto"/>
        <w:left w:val="none" w:sz="0" w:space="0" w:color="auto"/>
        <w:bottom w:val="none" w:sz="0" w:space="0" w:color="auto"/>
        <w:right w:val="none" w:sz="0" w:space="0" w:color="auto"/>
      </w:divBdr>
    </w:div>
    <w:div w:id="1165242217">
      <w:bodyDiv w:val="1"/>
      <w:marLeft w:val="0"/>
      <w:marRight w:val="0"/>
      <w:marTop w:val="0"/>
      <w:marBottom w:val="0"/>
      <w:divBdr>
        <w:top w:val="none" w:sz="0" w:space="0" w:color="auto"/>
        <w:left w:val="none" w:sz="0" w:space="0" w:color="auto"/>
        <w:bottom w:val="none" w:sz="0" w:space="0" w:color="auto"/>
        <w:right w:val="none" w:sz="0" w:space="0" w:color="auto"/>
      </w:divBdr>
      <w:divsChild>
        <w:div w:id="559832593">
          <w:marLeft w:val="0"/>
          <w:marRight w:val="0"/>
          <w:marTop w:val="0"/>
          <w:marBottom w:val="0"/>
          <w:divBdr>
            <w:top w:val="none" w:sz="0" w:space="0" w:color="auto"/>
            <w:left w:val="none" w:sz="0" w:space="0" w:color="auto"/>
            <w:bottom w:val="none" w:sz="0" w:space="0" w:color="auto"/>
            <w:right w:val="none" w:sz="0" w:space="0" w:color="auto"/>
          </w:divBdr>
          <w:divsChild>
            <w:div w:id="905722515">
              <w:marLeft w:val="0"/>
              <w:marRight w:val="0"/>
              <w:marTop w:val="0"/>
              <w:marBottom w:val="0"/>
              <w:divBdr>
                <w:top w:val="none" w:sz="0" w:space="0" w:color="auto"/>
                <w:left w:val="none" w:sz="0" w:space="0" w:color="auto"/>
                <w:bottom w:val="none" w:sz="0" w:space="0" w:color="auto"/>
                <w:right w:val="none" w:sz="0" w:space="0" w:color="auto"/>
              </w:divBdr>
              <w:divsChild>
                <w:div w:id="259219177">
                  <w:marLeft w:val="0"/>
                  <w:marRight w:val="0"/>
                  <w:marTop w:val="0"/>
                  <w:marBottom w:val="0"/>
                  <w:divBdr>
                    <w:top w:val="none" w:sz="0" w:space="0" w:color="auto"/>
                    <w:left w:val="none" w:sz="0" w:space="0" w:color="auto"/>
                    <w:bottom w:val="none" w:sz="0" w:space="0" w:color="auto"/>
                    <w:right w:val="none" w:sz="0" w:space="0" w:color="auto"/>
                  </w:divBdr>
                  <w:divsChild>
                    <w:div w:id="1248685224">
                      <w:marLeft w:val="0"/>
                      <w:marRight w:val="0"/>
                      <w:marTop w:val="0"/>
                      <w:marBottom w:val="0"/>
                      <w:divBdr>
                        <w:top w:val="none" w:sz="0" w:space="0" w:color="auto"/>
                        <w:left w:val="none" w:sz="0" w:space="0" w:color="auto"/>
                        <w:bottom w:val="none" w:sz="0" w:space="0" w:color="auto"/>
                        <w:right w:val="none" w:sz="0" w:space="0" w:color="auto"/>
                      </w:divBdr>
                      <w:divsChild>
                        <w:div w:id="757604152">
                          <w:marLeft w:val="0"/>
                          <w:marRight w:val="0"/>
                          <w:marTop w:val="0"/>
                          <w:marBottom w:val="0"/>
                          <w:divBdr>
                            <w:top w:val="none" w:sz="0" w:space="0" w:color="auto"/>
                            <w:left w:val="none" w:sz="0" w:space="0" w:color="auto"/>
                            <w:bottom w:val="none" w:sz="0" w:space="0" w:color="auto"/>
                            <w:right w:val="none" w:sz="0" w:space="0" w:color="auto"/>
                          </w:divBdr>
                          <w:divsChild>
                            <w:div w:id="73736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4496557">
      <w:bodyDiv w:val="1"/>
      <w:marLeft w:val="0"/>
      <w:marRight w:val="0"/>
      <w:marTop w:val="0"/>
      <w:marBottom w:val="0"/>
      <w:divBdr>
        <w:top w:val="none" w:sz="0" w:space="0" w:color="auto"/>
        <w:left w:val="none" w:sz="0" w:space="0" w:color="auto"/>
        <w:bottom w:val="none" w:sz="0" w:space="0" w:color="auto"/>
        <w:right w:val="none" w:sz="0" w:space="0" w:color="auto"/>
      </w:divBdr>
    </w:div>
    <w:div w:id="1175341127">
      <w:bodyDiv w:val="1"/>
      <w:marLeft w:val="0"/>
      <w:marRight w:val="0"/>
      <w:marTop w:val="0"/>
      <w:marBottom w:val="0"/>
      <w:divBdr>
        <w:top w:val="none" w:sz="0" w:space="0" w:color="auto"/>
        <w:left w:val="none" w:sz="0" w:space="0" w:color="auto"/>
        <w:bottom w:val="none" w:sz="0" w:space="0" w:color="auto"/>
        <w:right w:val="none" w:sz="0" w:space="0" w:color="auto"/>
      </w:divBdr>
    </w:div>
    <w:div w:id="1195846215">
      <w:bodyDiv w:val="1"/>
      <w:marLeft w:val="0"/>
      <w:marRight w:val="0"/>
      <w:marTop w:val="0"/>
      <w:marBottom w:val="0"/>
      <w:divBdr>
        <w:top w:val="none" w:sz="0" w:space="0" w:color="auto"/>
        <w:left w:val="none" w:sz="0" w:space="0" w:color="auto"/>
        <w:bottom w:val="none" w:sz="0" w:space="0" w:color="auto"/>
        <w:right w:val="none" w:sz="0" w:space="0" w:color="auto"/>
      </w:divBdr>
    </w:div>
    <w:div w:id="1215240290">
      <w:bodyDiv w:val="1"/>
      <w:marLeft w:val="0"/>
      <w:marRight w:val="0"/>
      <w:marTop w:val="0"/>
      <w:marBottom w:val="0"/>
      <w:divBdr>
        <w:top w:val="none" w:sz="0" w:space="0" w:color="auto"/>
        <w:left w:val="none" w:sz="0" w:space="0" w:color="auto"/>
        <w:bottom w:val="none" w:sz="0" w:space="0" w:color="auto"/>
        <w:right w:val="none" w:sz="0" w:space="0" w:color="auto"/>
      </w:divBdr>
    </w:div>
    <w:div w:id="1217401057">
      <w:bodyDiv w:val="1"/>
      <w:marLeft w:val="0"/>
      <w:marRight w:val="0"/>
      <w:marTop w:val="0"/>
      <w:marBottom w:val="0"/>
      <w:divBdr>
        <w:top w:val="none" w:sz="0" w:space="0" w:color="auto"/>
        <w:left w:val="none" w:sz="0" w:space="0" w:color="auto"/>
        <w:bottom w:val="none" w:sz="0" w:space="0" w:color="auto"/>
        <w:right w:val="none" w:sz="0" w:space="0" w:color="auto"/>
      </w:divBdr>
    </w:div>
    <w:div w:id="1260258011">
      <w:bodyDiv w:val="1"/>
      <w:marLeft w:val="0"/>
      <w:marRight w:val="0"/>
      <w:marTop w:val="0"/>
      <w:marBottom w:val="0"/>
      <w:divBdr>
        <w:top w:val="none" w:sz="0" w:space="0" w:color="auto"/>
        <w:left w:val="none" w:sz="0" w:space="0" w:color="auto"/>
        <w:bottom w:val="none" w:sz="0" w:space="0" w:color="auto"/>
        <w:right w:val="none" w:sz="0" w:space="0" w:color="auto"/>
      </w:divBdr>
    </w:div>
    <w:div w:id="1273248276">
      <w:bodyDiv w:val="1"/>
      <w:marLeft w:val="0"/>
      <w:marRight w:val="0"/>
      <w:marTop w:val="0"/>
      <w:marBottom w:val="0"/>
      <w:divBdr>
        <w:top w:val="none" w:sz="0" w:space="0" w:color="auto"/>
        <w:left w:val="none" w:sz="0" w:space="0" w:color="auto"/>
        <w:bottom w:val="none" w:sz="0" w:space="0" w:color="auto"/>
        <w:right w:val="none" w:sz="0" w:space="0" w:color="auto"/>
      </w:divBdr>
      <w:divsChild>
        <w:div w:id="612053818">
          <w:marLeft w:val="0"/>
          <w:marRight w:val="0"/>
          <w:marTop w:val="0"/>
          <w:marBottom w:val="0"/>
          <w:divBdr>
            <w:top w:val="none" w:sz="0" w:space="0" w:color="auto"/>
            <w:left w:val="none" w:sz="0" w:space="0" w:color="auto"/>
            <w:bottom w:val="none" w:sz="0" w:space="0" w:color="auto"/>
            <w:right w:val="none" w:sz="0" w:space="0" w:color="auto"/>
          </w:divBdr>
          <w:divsChild>
            <w:div w:id="1548444734">
              <w:marLeft w:val="0"/>
              <w:marRight w:val="0"/>
              <w:marTop w:val="0"/>
              <w:marBottom w:val="0"/>
              <w:divBdr>
                <w:top w:val="none" w:sz="0" w:space="0" w:color="auto"/>
                <w:left w:val="none" w:sz="0" w:space="0" w:color="auto"/>
                <w:bottom w:val="none" w:sz="0" w:space="0" w:color="auto"/>
                <w:right w:val="none" w:sz="0" w:space="0" w:color="auto"/>
              </w:divBdr>
            </w:div>
            <w:div w:id="948774470">
              <w:marLeft w:val="0"/>
              <w:marRight w:val="0"/>
              <w:marTop w:val="0"/>
              <w:marBottom w:val="0"/>
              <w:divBdr>
                <w:top w:val="none" w:sz="0" w:space="0" w:color="auto"/>
                <w:left w:val="none" w:sz="0" w:space="0" w:color="auto"/>
                <w:bottom w:val="none" w:sz="0" w:space="0" w:color="auto"/>
                <w:right w:val="none" w:sz="0" w:space="0" w:color="auto"/>
              </w:divBdr>
            </w:div>
            <w:div w:id="1486824495">
              <w:marLeft w:val="0"/>
              <w:marRight w:val="0"/>
              <w:marTop w:val="0"/>
              <w:marBottom w:val="0"/>
              <w:divBdr>
                <w:top w:val="none" w:sz="0" w:space="0" w:color="auto"/>
                <w:left w:val="none" w:sz="0" w:space="0" w:color="auto"/>
                <w:bottom w:val="none" w:sz="0" w:space="0" w:color="auto"/>
                <w:right w:val="none" w:sz="0" w:space="0" w:color="auto"/>
              </w:divBdr>
            </w:div>
            <w:div w:id="1012532808">
              <w:marLeft w:val="0"/>
              <w:marRight w:val="0"/>
              <w:marTop w:val="0"/>
              <w:marBottom w:val="0"/>
              <w:divBdr>
                <w:top w:val="none" w:sz="0" w:space="0" w:color="auto"/>
                <w:left w:val="none" w:sz="0" w:space="0" w:color="auto"/>
                <w:bottom w:val="none" w:sz="0" w:space="0" w:color="auto"/>
                <w:right w:val="none" w:sz="0" w:space="0" w:color="auto"/>
              </w:divBdr>
            </w:div>
            <w:div w:id="2062169333">
              <w:marLeft w:val="0"/>
              <w:marRight w:val="0"/>
              <w:marTop w:val="0"/>
              <w:marBottom w:val="0"/>
              <w:divBdr>
                <w:top w:val="none" w:sz="0" w:space="0" w:color="auto"/>
                <w:left w:val="none" w:sz="0" w:space="0" w:color="auto"/>
                <w:bottom w:val="none" w:sz="0" w:space="0" w:color="auto"/>
                <w:right w:val="none" w:sz="0" w:space="0" w:color="auto"/>
              </w:divBdr>
            </w:div>
            <w:div w:id="895816218">
              <w:marLeft w:val="0"/>
              <w:marRight w:val="0"/>
              <w:marTop w:val="0"/>
              <w:marBottom w:val="0"/>
              <w:divBdr>
                <w:top w:val="none" w:sz="0" w:space="0" w:color="auto"/>
                <w:left w:val="none" w:sz="0" w:space="0" w:color="auto"/>
                <w:bottom w:val="none" w:sz="0" w:space="0" w:color="auto"/>
                <w:right w:val="none" w:sz="0" w:space="0" w:color="auto"/>
              </w:divBdr>
            </w:div>
            <w:div w:id="134301891">
              <w:marLeft w:val="0"/>
              <w:marRight w:val="0"/>
              <w:marTop w:val="0"/>
              <w:marBottom w:val="0"/>
              <w:divBdr>
                <w:top w:val="none" w:sz="0" w:space="0" w:color="auto"/>
                <w:left w:val="none" w:sz="0" w:space="0" w:color="auto"/>
                <w:bottom w:val="none" w:sz="0" w:space="0" w:color="auto"/>
                <w:right w:val="none" w:sz="0" w:space="0" w:color="auto"/>
              </w:divBdr>
            </w:div>
            <w:div w:id="1845239296">
              <w:marLeft w:val="0"/>
              <w:marRight w:val="0"/>
              <w:marTop w:val="0"/>
              <w:marBottom w:val="0"/>
              <w:divBdr>
                <w:top w:val="none" w:sz="0" w:space="0" w:color="auto"/>
                <w:left w:val="none" w:sz="0" w:space="0" w:color="auto"/>
                <w:bottom w:val="none" w:sz="0" w:space="0" w:color="auto"/>
                <w:right w:val="none" w:sz="0" w:space="0" w:color="auto"/>
              </w:divBdr>
            </w:div>
            <w:div w:id="1797286576">
              <w:marLeft w:val="0"/>
              <w:marRight w:val="0"/>
              <w:marTop w:val="0"/>
              <w:marBottom w:val="0"/>
              <w:divBdr>
                <w:top w:val="none" w:sz="0" w:space="0" w:color="auto"/>
                <w:left w:val="none" w:sz="0" w:space="0" w:color="auto"/>
                <w:bottom w:val="none" w:sz="0" w:space="0" w:color="auto"/>
                <w:right w:val="none" w:sz="0" w:space="0" w:color="auto"/>
              </w:divBdr>
            </w:div>
            <w:div w:id="245110553">
              <w:marLeft w:val="0"/>
              <w:marRight w:val="0"/>
              <w:marTop w:val="0"/>
              <w:marBottom w:val="0"/>
              <w:divBdr>
                <w:top w:val="none" w:sz="0" w:space="0" w:color="auto"/>
                <w:left w:val="none" w:sz="0" w:space="0" w:color="auto"/>
                <w:bottom w:val="none" w:sz="0" w:space="0" w:color="auto"/>
                <w:right w:val="none" w:sz="0" w:space="0" w:color="auto"/>
              </w:divBdr>
            </w:div>
            <w:div w:id="509292378">
              <w:marLeft w:val="0"/>
              <w:marRight w:val="0"/>
              <w:marTop w:val="0"/>
              <w:marBottom w:val="0"/>
              <w:divBdr>
                <w:top w:val="none" w:sz="0" w:space="0" w:color="auto"/>
                <w:left w:val="none" w:sz="0" w:space="0" w:color="auto"/>
                <w:bottom w:val="none" w:sz="0" w:space="0" w:color="auto"/>
                <w:right w:val="none" w:sz="0" w:space="0" w:color="auto"/>
              </w:divBdr>
            </w:div>
            <w:div w:id="80447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06671">
      <w:bodyDiv w:val="1"/>
      <w:marLeft w:val="0"/>
      <w:marRight w:val="0"/>
      <w:marTop w:val="0"/>
      <w:marBottom w:val="0"/>
      <w:divBdr>
        <w:top w:val="none" w:sz="0" w:space="0" w:color="auto"/>
        <w:left w:val="none" w:sz="0" w:space="0" w:color="auto"/>
        <w:bottom w:val="none" w:sz="0" w:space="0" w:color="auto"/>
        <w:right w:val="none" w:sz="0" w:space="0" w:color="auto"/>
      </w:divBdr>
      <w:divsChild>
        <w:div w:id="1682198869">
          <w:marLeft w:val="0"/>
          <w:marRight w:val="0"/>
          <w:marTop w:val="0"/>
          <w:marBottom w:val="0"/>
          <w:divBdr>
            <w:top w:val="none" w:sz="0" w:space="0" w:color="auto"/>
            <w:left w:val="none" w:sz="0" w:space="0" w:color="auto"/>
            <w:bottom w:val="none" w:sz="0" w:space="0" w:color="auto"/>
            <w:right w:val="none" w:sz="0" w:space="0" w:color="auto"/>
          </w:divBdr>
          <w:divsChild>
            <w:div w:id="1407143727">
              <w:marLeft w:val="0"/>
              <w:marRight w:val="0"/>
              <w:marTop w:val="0"/>
              <w:marBottom w:val="0"/>
              <w:divBdr>
                <w:top w:val="none" w:sz="0" w:space="0" w:color="auto"/>
                <w:left w:val="none" w:sz="0" w:space="0" w:color="auto"/>
                <w:bottom w:val="none" w:sz="0" w:space="0" w:color="auto"/>
                <w:right w:val="none" w:sz="0" w:space="0" w:color="auto"/>
              </w:divBdr>
              <w:divsChild>
                <w:div w:id="1879277502">
                  <w:marLeft w:val="0"/>
                  <w:marRight w:val="0"/>
                  <w:marTop w:val="0"/>
                  <w:marBottom w:val="0"/>
                  <w:divBdr>
                    <w:top w:val="none" w:sz="0" w:space="0" w:color="auto"/>
                    <w:left w:val="none" w:sz="0" w:space="0" w:color="auto"/>
                    <w:bottom w:val="none" w:sz="0" w:space="0" w:color="auto"/>
                    <w:right w:val="none" w:sz="0" w:space="0" w:color="auto"/>
                  </w:divBdr>
                  <w:divsChild>
                    <w:div w:id="144712699">
                      <w:marLeft w:val="0"/>
                      <w:marRight w:val="0"/>
                      <w:marTop w:val="0"/>
                      <w:marBottom w:val="0"/>
                      <w:divBdr>
                        <w:top w:val="none" w:sz="0" w:space="0" w:color="auto"/>
                        <w:left w:val="none" w:sz="0" w:space="0" w:color="auto"/>
                        <w:bottom w:val="none" w:sz="0" w:space="0" w:color="auto"/>
                        <w:right w:val="none" w:sz="0" w:space="0" w:color="auto"/>
                      </w:divBdr>
                      <w:divsChild>
                        <w:div w:id="1886912849">
                          <w:marLeft w:val="0"/>
                          <w:marRight w:val="0"/>
                          <w:marTop w:val="0"/>
                          <w:marBottom w:val="0"/>
                          <w:divBdr>
                            <w:top w:val="none" w:sz="0" w:space="0" w:color="auto"/>
                            <w:left w:val="none" w:sz="0" w:space="0" w:color="auto"/>
                            <w:bottom w:val="none" w:sz="0" w:space="0" w:color="auto"/>
                            <w:right w:val="none" w:sz="0" w:space="0" w:color="auto"/>
                          </w:divBdr>
                          <w:divsChild>
                            <w:div w:id="119257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5039763">
      <w:bodyDiv w:val="1"/>
      <w:marLeft w:val="0"/>
      <w:marRight w:val="0"/>
      <w:marTop w:val="0"/>
      <w:marBottom w:val="0"/>
      <w:divBdr>
        <w:top w:val="none" w:sz="0" w:space="0" w:color="auto"/>
        <w:left w:val="none" w:sz="0" w:space="0" w:color="auto"/>
        <w:bottom w:val="none" w:sz="0" w:space="0" w:color="auto"/>
        <w:right w:val="none" w:sz="0" w:space="0" w:color="auto"/>
      </w:divBdr>
    </w:div>
    <w:div w:id="1347096342">
      <w:bodyDiv w:val="1"/>
      <w:marLeft w:val="0"/>
      <w:marRight w:val="0"/>
      <w:marTop w:val="0"/>
      <w:marBottom w:val="0"/>
      <w:divBdr>
        <w:top w:val="none" w:sz="0" w:space="0" w:color="auto"/>
        <w:left w:val="none" w:sz="0" w:space="0" w:color="auto"/>
        <w:bottom w:val="none" w:sz="0" w:space="0" w:color="auto"/>
        <w:right w:val="none" w:sz="0" w:space="0" w:color="auto"/>
      </w:divBdr>
    </w:div>
    <w:div w:id="1366326645">
      <w:bodyDiv w:val="1"/>
      <w:marLeft w:val="0"/>
      <w:marRight w:val="0"/>
      <w:marTop w:val="0"/>
      <w:marBottom w:val="0"/>
      <w:divBdr>
        <w:top w:val="none" w:sz="0" w:space="0" w:color="auto"/>
        <w:left w:val="none" w:sz="0" w:space="0" w:color="auto"/>
        <w:bottom w:val="none" w:sz="0" w:space="0" w:color="auto"/>
        <w:right w:val="none" w:sz="0" w:space="0" w:color="auto"/>
      </w:divBdr>
    </w:div>
    <w:div w:id="1390037154">
      <w:bodyDiv w:val="1"/>
      <w:marLeft w:val="0"/>
      <w:marRight w:val="0"/>
      <w:marTop w:val="0"/>
      <w:marBottom w:val="0"/>
      <w:divBdr>
        <w:top w:val="none" w:sz="0" w:space="0" w:color="auto"/>
        <w:left w:val="none" w:sz="0" w:space="0" w:color="auto"/>
        <w:bottom w:val="none" w:sz="0" w:space="0" w:color="auto"/>
        <w:right w:val="none" w:sz="0" w:space="0" w:color="auto"/>
      </w:divBdr>
    </w:div>
    <w:div w:id="1390348731">
      <w:bodyDiv w:val="1"/>
      <w:marLeft w:val="0"/>
      <w:marRight w:val="0"/>
      <w:marTop w:val="0"/>
      <w:marBottom w:val="0"/>
      <w:divBdr>
        <w:top w:val="none" w:sz="0" w:space="0" w:color="auto"/>
        <w:left w:val="none" w:sz="0" w:space="0" w:color="auto"/>
        <w:bottom w:val="none" w:sz="0" w:space="0" w:color="auto"/>
        <w:right w:val="none" w:sz="0" w:space="0" w:color="auto"/>
      </w:divBdr>
    </w:div>
    <w:div w:id="1558011767">
      <w:bodyDiv w:val="1"/>
      <w:marLeft w:val="0"/>
      <w:marRight w:val="0"/>
      <w:marTop w:val="0"/>
      <w:marBottom w:val="0"/>
      <w:divBdr>
        <w:top w:val="none" w:sz="0" w:space="0" w:color="auto"/>
        <w:left w:val="none" w:sz="0" w:space="0" w:color="auto"/>
        <w:bottom w:val="none" w:sz="0" w:space="0" w:color="auto"/>
        <w:right w:val="none" w:sz="0" w:space="0" w:color="auto"/>
      </w:divBdr>
      <w:divsChild>
        <w:div w:id="1790975621">
          <w:marLeft w:val="0"/>
          <w:marRight w:val="0"/>
          <w:marTop w:val="0"/>
          <w:marBottom w:val="0"/>
          <w:divBdr>
            <w:top w:val="none" w:sz="0" w:space="0" w:color="auto"/>
            <w:left w:val="none" w:sz="0" w:space="0" w:color="auto"/>
            <w:bottom w:val="none" w:sz="0" w:space="0" w:color="auto"/>
            <w:right w:val="none" w:sz="0" w:space="0" w:color="auto"/>
          </w:divBdr>
        </w:div>
        <w:div w:id="2025863344">
          <w:marLeft w:val="0"/>
          <w:marRight w:val="0"/>
          <w:marTop w:val="0"/>
          <w:marBottom w:val="0"/>
          <w:divBdr>
            <w:top w:val="none" w:sz="0" w:space="0" w:color="auto"/>
            <w:left w:val="none" w:sz="0" w:space="0" w:color="auto"/>
            <w:bottom w:val="none" w:sz="0" w:space="0" w:color="auto"/>
            <w:right w:val="none" w:sz="0" w:space="0" w:color="auto"/>
          </w:divBdr>
        </w:div>
      </w:divsChild>
    </w:div>
    <w:div w:id="1619871221">
      <w:bodyDiv w:val="1"/>
      <w:marLeft w:val="0"/>
      <w:marRight w:val="0"/>
      <w:marTop w:val="0"/>
      <w:marBottom w:val="0"/>
      <w:divBdr>
        <w:top w:val="none" w:sz="0" w:space="0" w:color="auto"/>
        <w:left w:val="none" w:sz="0" w:space="0" w:color="auto"/>
        <w:bottom w:val="none" w:sz="0" w:space="0" w:color="auto"/>
        <w:right w:val="none" w:sz="0" w:space="0" w:color="auto"/>
      </w:divBdr>
    </w:div>
    <w:div w:id="1625500605">
      <w:bodyDiv w:val="1"/>
      <w:marLeft w:val="0"/>
      <w:marRight w:val="0"/>
      <w:marTop w:val="0"/>
      <w:marBottom w:val="0"/>
      <w:divBdr>
        <w:top w:val="none" w:sz="0" w:space="0" w:color="auto"/>
        <w:left w:val="none" w:sz="0" w:space="0" w:color="auto"/>
        <w:bottom w:val="none" w:sz="0" w:space="0" w:color="auto"/>
        <w:right w:val="none" w:sz="0" w:space="0" w:color="auto"/>
      </w:divBdr>
    </w:div>
    <w:div w:id="1634871243">
      <w:bodyDiv w:val="1"/>
      <w:marLeft w:val="0"/>
      <w:marRight w:val="0"/>
      <w:marTop w:val="0"/>
      <w:marBottom w:val="0"/>
      <w:divBdr>
        <w:top w:val="none" w:sz="0" w:space="0" w:color="auto"/>
        <w:left w:val="none" w:sz="0" w:space="0" w:color="auto"/>
        <w:bottom w:val="none" w:sz="0" w:space="0" w:color="auto"/>
        <w:right w:val="none" w:sz="0" w:space="0" w:color="auto"/>
      </w:divBdr>
    </w:div>
    <w:div w:id="1637753618">
      <w:bodyDiv w:val="1"/>
      <w:marLeft w:val="0"/>
      <w:marRight w:val="0"/>
      <w:marTop w:val="0"/>
      <w:marBottom w:val="0"/>
      <w:divBdr>
        <w:top w:val="none" w:sz="0" w:space="0" w:color="auto"/>
        <w:left w:val="none" w:sz="0" w:space="0" w:color="auto"/>
        <w:bottom w:val="none" w:sz="0" w:space="0" w:color="auto"/>
        <w:right w:val="none" w:sz="0" w:space="0" w:color="auto"/>
      </w:divBdr>
    </w:div>
    <w:div w:id="1640106448">
      <w:bodyDiv w:val="1"/>
      <w:marLeft w:val="0"/>
      <w:marRight w:val="0"/>
      <w:marTop w:val="0"/>
      <w:marBottom w:val="0"/>
      <w:divBdr>
        <w:top w:val="none" w:sz="0" w:space="0" w:color="auto"/>
        <w:left w:val="none" w:sz="0" w:space="0" w:color="auto"/>
        <w:bottom w:val="none" w:sz="0" w:space="0" w:color="auto"/>
        <w:right w:val="none" w:sz="0" w:space="0" w:color="auto"/>
      </w:divBdr>
    </w:div>
    <w:div w:id="1659188961">
      <w:bodyDiv w:val="1"/>
      <w:marLeft w:val="0"/>
      <w:marRight w:val="0"/>
      <w:marTop w:val="0"/>
      <w:marBottom w:val="0"/>
      <w:divBdr>
        <w:top w:val="none" w:sz="0" w:space="0" w:color="auto"/>
        <w:left w:val="none" w:sz="0" w:space="0" w:color="auto"/>
        <w:bottom w:val="none" w:sz="0" w:space="0" w:color="auto"/>
        <w:right w:val="none" w:sz="0" w:space="0" w:color="auto"/>
      </w:divBdr>
    </w:div>
    <w:div w:id="1681078529">
      <w:bodyDiv w:val="1"/>
      <w:marLeft w:val="0"/>
      <w:marRight w:val="0"/>
      <w:marTop w:val="0"/>
      <w:marBottom w:val="0"/>
      <w:divBdr>
        <w:top w:val="none" w:sz="0" w:space="0" w:color="auto"/>
        <w:left w:val="none" w:sz="0" w:space="0" w:color="auto"/>
        <w:bottom w:val="none" w:sz="0" w:space="0" w:color="auto"/>
        <w:right w:val="none" w:sz="0" w:space="0" w:color="auto"/>
      </w:divBdr>
    </w:div>
    <w:div w:id="1682270499">
      <w:bodyDiv w:val="1"/>
      <w:marLeft w:val="0"/>
      <w:marRight w:val="0"/>
      <w:marTop w:val="0"/>
      <w:marBottom w:val="0"/>
      <w:divBdr>
        <w:top w:val="none" w:sz="0" w:space="0" w:color="auto"/>
        <w:left w:val="none" w:sz="0" w:space="0" w:color="auto"/>
        <w:bottom w:val="none" w:sz="0" w:space="0" w:color="auto"/>
        <w:right w:val="none" w:sz="0" w:space="0" w:color="auto"/>
      </w:divBdr>
    </w:div>
    <w:div w:id="1713337054">
      <w:bodyDiv w:val="1"/>
      <w:marLeft w:val="0"/>
      <w:marRight w:val="0"/>
      <w:marTop w:val="0"/>
      <w:marBottom w:val="0"/>
      <w:divBdr>
        <w:top w:val="none" w:sz="0" w:space="0" w:color="auto"/>
        <w:left w:val="none" w:sz="0" w:space="0" w:color="auto"/>
        <w:bottom w:val="none" w:sz="0" w:space="0" w:color="auto"/>
        <w:right w:val="none" w:sz="0" w:space="0" w:color="auto"/>
      </w:divBdr>
    </w:div>
    <w:div w:id="1718968701">
      <w:bodyDiv w:val="1"/>
      <w:marLeft w:val="0"/>
      <w:marRight w:val="0"/>
      <w:marTop w:val="0"/>
      <w:marBottom w:val="0"/>
      <w:divBdr>
        <w:top w:val="none" w:sz="0" w:space="0" w:color="auto"/>
        <w:left w:val="none" w:sz="0" w:space="0" w:color="auto"/>
        <w:bottom w:val="none" w:sz="0" w:space="0" w:color="auto"/>
        <w:right w:val="none" w:sz="0" w:space="0" w:color="auto"/>
      </w:divBdr>
    </w:div>
    <w:div w:id="1741560946">
      <w:bodyDiv w:val="1"/>
      <w:marLeft w:val="0"/>
      <w:marRight w:val="0"/>
      <w:marTop w:val="0"/>
      <w:marBottom w:val="0"/>
      <w:divBdr>
        <w:top w:val="none" w:sz="0" w:space="0" w:color="auto"/>
        <w:left w:val="none" w:sz="0" w:space="0" w:color="auto"/>
        <w:bottom w:val="none" w:sz="0" w:space="0" w:color="auto"/>
        <w:right w:val="none" w:sz="0" w:space="0" w:color="auto"/>
      </w:divBdr>
    </w:div>
    <w:div w:id="1748770815">
      <w:bodyDiv w:val="1"/>
      <w:marLeft w:val="0"/>
      <w:marRight w:val="0"/>
      <w:marTop w:val="0"/>
      <w:marBottom w:val="0"/>
      <w:divBdr>
        <w:top w:val="none" w:sz="0" w:space="0" w:color="auto"/>
        <w:left w:val="none" w:sz="0" w:space="0" w:color="auto"/>
        <w:bottom w:val="none" w:sz="0" w:space="0" w:color="auto"/>
        <w:right w:val="none" w:sz="0" w:space="0" w:color="auto"/>
      </w:divBdr>
    </w:div>
    <w:div w:id="1782992922">
      <w:bodyDiv w:val="1"/>
      <w:marLeft w:val="0"/>
      <w:marRight w:val="0"/>
      <w:marTop w:val="0"/>
      <w:marBottom w:val="0"/>
      <w:divBdr>
        <w:top w:val="none" w:sz="0" w:space="0" w:color="auto"/>
        <w:left w:val="none" w:sz="0" w:space="0" w:color="auto"/>
        <w:bottom w:val="none" w:sz="0" w:space="0" w:color="auto"/>
        <w:right w:val="none" w:sz="0" w:space="0" w:color="auto"/>
      </w:divBdr>
    </w:div>
    <w:div w:id="1807119373">
      <w:bodyDiv w:val="1"/>
      <w:marLeft w:val="0"/>
      <w:marRight w:val="0"/>
      <w:marTop w:val="0"/>
      <w:marBottom w:val="0"/>
      <w:divBdr>
        <w:top w:val="none" w:sz="0" w:space="0" w:color="auto"/>
        <w:left w:val="none" w:sz="0" w:space="0" w:color="auto"/>
        <w:bottom w:val="none" w:sz="0" w:space="0" w:color="auto"/>
        <w:right w:val="none" w:sz="0" w:space="0" w:color="auto"/>
      </w:divBdr>
    </w:div>
    <w:div w:id="1811677828">
      <w:bodyDiv w:val="1"/>
      <w:marLeft w:val="0"/>
      <w:marRight w:val="0"/>
      <w:marTop w:val="0"/>
      <w:marBottom w:val="0"/>
      <w:divBdr>
        <w:top w:val="none" w:sz="0" w:space="0" w:color="auto"/>
        <w:left w:val="none" w:sz="0" w:space="0" w:color="auto"/>
        <w:bottom w:val="none" w:sz="0" w:space="0" w:color="auto"/>
        <w:right w:val="none" w:sz="0" w:space="0" w:color="auto"/>
      </w:divBdr>
    </w:div>
    <w:div w:id="1837305553">
      <w:bodyDiv w:val="1"/>
      <w:marLeft w:val="0"/>
      <w:marRight w:val="0"/>
      <w:marTop w:val="0"/>
      <w:marBottom w:val="0"/>
      <w:divBdr>
        <w:top w:val="none" w:sz="0" w:space="0" w:color="auto"/>
        <w:left w:val="none" w:sz="0" w:space="0" w:color="auto"/>
        <w:bottom w:val="none" w:sz="0" w:space="0" w:color="auto"/>
        <w:right w:val="none" w:sz="0" w:space="0" w:color="auto"/>
      </w:divBdr>
    </w:div>
    <w:div w:id="1855682376">
      <w:bodyDiv w:val="1"/>
      <w:marLeft w:val="0"/>
      <w:marRight w:val="0"/>
      <w:marTop w:val="0"/>
      <w:marBottom w:val="0"/>
      <w:divBdr>
        <w:top w:val="none" w:sz="0" w:space="0" w:color="auto"/>
        <w:left w:val="none" w:sz="0" w:space="0" w:color="auto"/>
        <w:bottom w:val="none" w:sz="0" w:space="0" w:color="auto"/>
        <w:right w:val="none" w:sz="0" w:space="0" w:color="auto"/>
      </w:divBdr>
    </w:div>
    <w:div w:id="1862937672">
      <w:bodyDiv w:val="1"/>
      <w:marLeft w:val="0"/>
      <w:marRight w:val="0"/>
      <w:marTop w:val="0"/>
      <w:marBottom w:val="0"/>
      <w:divBdr>
        <w:top w:val="none" w:sz="0" w:space="0" w:color="auto"/>
        <w:left w:val="none" w:sz="0" w:space="0" w:color="auto"/>
        <w:bottom w:val="none" w:sz="0" w:space="0" w:color="auto"/>
        <w:right w:val="none" w:sz="0" w:space="0" w:color="auto"/>
      </w:divBdr>
    </w:div>
    <w:div w:id="1891188674">
      <w:bodyDiv w:val="1"/>
      <w:marLeft w:val="0"/>
      <w:marRight w:val="0"/>
      <w:marTop w:val="0"/>
      <w:marBottom w:val="0"/>
      <w:divBdr>
        <w:top w:val="none" w:sz="0" w:space="0" w:color="auto"/>
        <w:left w:val="none" w:sz="0" w:space="0" w:color="auto"/>
        <w:bottom w:val="none" w:sz="0" w:space="0" w:color="auto"/>
        <w:right w:val="none" w:sz="0" w:space="0" w:color="auto"/>
      </w:divBdr>
    </w:div>
    <w:div w:id="1891839062">
      <w:bodyDiv w:val="1"/>
      <w:marLeft w:val="0"/>
      <w:marRight w:val="0"/>
      <w:marTop w:val="0"/>
      <w:marBottom w:val="0"/>
      <w:divBdr>
        <w:top w:val="none" w:sz="0" w:space="0" w:color="auto"/>
        <w:left w:val="none" w:sz="0" w:space="0" w:color="auto"/>
        <w:bottom w:val="none" w:sz="0" w:space="0" w:color="auto"/>
        <w:right w:val="none" w:sz="0" w:space="0" w:color="auto"/>
      </w:divBdr>
    </w:div>
    <w:div w:id="1895847543">
      <w:bodyDiv w:val="1"/>
      <w:marLeft w:val="0"/>
      <w:marRight w:val="0"/>
      <w:marTop w:val="0"/>
      <w:marBottom w:val="0"/>
      <w:divBdr>
        <w:top w:val="none" w:sz="0" w:space="0" w:color="auto"/>
        <w:left w:val="none" w:sz="0" w:space="0" w:color="auto"/>
        <w:bottom w:val="none" w:sz="0" w:space="0" w:color="auto"/>
        <w:right w:val="none" w:sz="0" w:space="0" w:color="auto"/>
      </w:divBdr>
    </w:div>
    <w:div w:id="1913813935">
      <w:bodyDiv w:val="1"/>
      <w:marLeft w:val="0"/>
      <w:marRight w:val="0"/>
      <w:marTop w:val="0"/>
      <w:marBottom w:val="0"/>
      <w:divBdr>
        <w:top w:val="none" w:sz="0" w:space="0" w:color="auto"/>
        <w:left w:val="none" w:sz="0" w:space="0" w:color="auto"/>
        <w:bottom w:val="none" w:sz="0" w:space="0" w:color="auto"/>
        <w:right w:val="none" w:sz="0" w:space="0" w:color="auto"/>
      </w:divBdr>
    </w:div>
    <w:div w:id="1920022456">
      <w:bodyDiv w:val="1"/>
      <w:marLeft w:val="0"/>
      <w:marRight w:val="0"/>
      <w:marTop w:val="0"/>
      <w:marBottom w:val="0"/>
      <w:divBdr>
        <w:top w:val="none" w:sz="0" w:space="0" w:color="auto"/>
        <w:left w:val="none" w:sz="0" w:space="0" w:color="auto"/>
        <w:bottom w:val="none" w:sz="0" w:space="0" w:color="auto"/>
        <w:right w:val="none" w:sz="0" w:space="0" w:color="auto"/>
      </w:divBdr>
    </w:div>
    <w:div w:id="1923641680">
      <w:bodyDiv w:val="1"/>
      <w:marLeft w:val="0"/>
      <w:marRight w:val="0"/>
      <w:marTop w:val="0"/>
      <w:marBottom w:val="0"/>
      <w:divBdr>
        <w:top w:val="none" w:sz="0" w:space="0" w:color="auto"/>
        <w:left w:val="none" w:sz="0" w:space="0" w:color="auto"/>
        <w:bottom w:val="none" w:sz="0" w:space="0" w:color="auto"/>
        <w:right w:val="none" w:sz="0" w:space="0" w:color="auto"/>
      </w:divBdr>
    </w:div>
    <w:div w:id="1932619443">
      <w:bodyDiv w:val="1"/>
      <w:marLeft w:val="0"/>
      <w:marRight w:val="0"/>
      <w:marTop w:val="0"/>
      <w:marBottom w:val="0"/>
      <w:divBdr>
        <w:top w:val="none" w:sz="0" w:space="0" w:color="auto"/>
        <w:left w:val="none" w:sz="0" w:space="0" w:color="auto"/>
        <w:bottom w:val="none" w:sz="0" w:space="0" w:color="auto"/>
        <w:right w:val="none" w:sz="0" w:space="0" w:color="auto"/>
      </w:divBdr>
    </w:div>
    <w:div w:id="1938904039">
      <w:bodyDiv w:val="1"/>
      <w:marLeft w:val="0"/>
      <w:marRight w:val="0"/>
      <w:marTop w:val="0"/>
      <w:marBottom w:val="0"/>
      <w:divBdr>
        <w:top w:val="none" w:sz="0" w:space="0" w:color="auto"/>
        <w:left w:val="none" w:sz="0" w:space="0" w:color="auto"/>
        <w:bottom w:val="none" w:sz="0" w:space="0" w:color="auto"/>
        <w:right w:val="none" w:sz="0" w:space="0" w:color="auto"/>
      </w:divBdr>
    </w:div>
    <w:div w:id="1957062830">
      <w:bodyDiv w:val="1"/>
      <w:marLeft w:val="0"/>
      <w:marRight w:val="0"/>
      <w:marTop w:val="0"/>
      <w:marBottom w:val="0"/>
      <w:divBdr>
        <w:top w:val="none" w:sz="0" w:space="0" w:color="auto"/>
        <w:left w:val="none" w:sz="0" w:space="0" w:color="auto"/>
        <w:bottom w:val="none" w:sz="0" w:space="0" w:color="auto"/>
        <w:right w:val="none" w:sz="0" w:space="0" w:color="auto"/>
      </w:divBdr>
    </w:div>
    <w:div w:id="1958877145">
      <w:bodyDiv w:val="1"/>
      <w:marLeft w:val="0"/>
      <w:marRight w:val="0"/>
      <w:marTop w:val="0"/>
      <w:marBottom w:val="0"/>
      <w:divBdr>
        <w:top w:val="none" w:sz="0" w:space="0" w:color="auto"/>
        <w:left w:val="none" w:sz="0" w:space="0" w:color="auto"/>
        <w:bottom w:val="none" w:sz="0" w:space="0" w:color="auto"/>
        <w:right w:val="none" w:sz="0" w:space="0" w:color="auto"/>
      </w:divBdr>
    </w:div>
    <w:div w:id="1959598752">
      <w:bodyDiv w:val="1"/>
      <w:marLeft w:val="0"/>
      <w:marRight w:val="0"/>
      <w:marTop w:val="0"/>
      <w:marBottom w:val="0"/>
      <w:divBdr>
        <w:top w:val="none" w:sz="0" w:space="0" w:color="auto"/>
        <w:left w:val="none" w:sz="0" w:space="0" w:color="auto"/>
        <w:bottom w:val="none" w:sz="0" w:space="0" w:color="auto"/>
        <w:right w:val="none" w:sz="0" w:space="0" w:color="auto"/>
      </w:divBdr>
    </w:div>
    <w:div w:id="1964386803">
      <w:bodyDiv w:val="1"/>
      <w:marLeft w:val="0"/>
      <w:marRight w:val="0"/>
      <w:marTop w:val="0"/>
      <w:marBottom w:val="0"/>
      <w:divBdr>
        <w:top w:val="none" w:sz="0" w:space="0" w:color="auto"/>
        <w:left w:val="none" w:sz="0" w:space="0" w:color="auto"/>
        <w:bottom w:val="none" w:sz="0" w:space="0" w:color="auto"/>
        <w:right w:val="none" w:sz="0" w:space="0" w:color="auto"/>
      </w:divBdr>
    </w:div>
    <w:div w:id="1970551591">
      <w:bodyDiv w:val="1"/>
      <w:marLeft w:val="0"/>
      <w:marRight w:val="0"/>
      <w:marTop w:val="0"/>
      <w:marBottom w:val="0"/>
      <w:divBdr>
        <w:top w:val="none" w:sz="0" w:space="0" w:color="auto"/>
        <w:left w:val="none" w:sz="0" w:space="0" w:color="auto"/>
        <w:bottom w:val="none" w:sz="0" w:space="0" w:color="auto"/>
        <w:right w:val="none" w:sz="0" w:space="0" w:color="auto"/>
      </w:divBdr>
    </w:div>
    <w:div w:id="1976837130">
      <w:bodyDiv w:val="1"/>
      <w:marLeft w:val="0"/>
      <w:marRight w:val="0"/>
      <w:marTop w:val="0"/>
      <w:marBottom w:val="0"/>
      <w:divBdr>
        <w:top w:val="none" w:sz="0" w:space="0" w:color="auto"/>
        <w:left w:val="none" w:sz="0" w:space="0" w:color="auto"/>
        <w:bottom w:val="none" w:sz="0" w:space="0" w:color="auto"/>
        <w:right w:val="none" w:sz="0" w:space="0" w:color="auto"/>
      </w:divBdr>
    </w:div>
    <w:div w:id="1979846379">
      <w:bodyDiv w:val="1"/>
      <w:marLeft w:val="0"/>
      <w:marRight w:val="0"/>
      <w:marTop w:val="0"/>
      <w:marBottom w:val="0"/>
      <w:divBdr>
        <w:top w:val="none" w:sz="0" w:space="0" w:color="auto"/>
        <w:left w:val="none" w:sz="0" w:space="0" w:color="auto"/>
        <w:bottom w:val="none" w:sz="0" w:space="0" w:color="auto"/>
        <w:right w:val="none" w:sz="0" w:space="0" w:color="auto"/>
      </w:divBdr>
    </w:div>
    <w:div w:id="2004964340">
      <w:bodyDiv w:val="1"/>
      <w:marLeft w:val="0"/>
      <w:marRight w:val="0"/>
      <w:marTop w:val="0"/>
      <w:marBottom w:val="0"/>
      <w:divBdr>
        <w:top w:val="none" w:sz="0" w:space="0" w:color="auto"/>
        <w:left w:val="none" w:sz="0" w:space="0" w:color="auto"/>
        <w:bottom w:val="none" w:sz="0" w:space="0" w:color="auto"/>
        <w:right w:val="none" w:sz="0" w:space="0" w:color="auto"/>
      </w:divBdr>
    </w:div>
    <w:div w:id="2025472272">
      <w:bodyDiv w:val="1"/>
      <w:marLeft w:val="0"/>
      <w:marRight w:val="0"/>
      <w:marTop w:val="0"/>
      <w:marBottom w:val="0"/>
      <w:divBdr>
        <w:top w:val="none" w:sz="0" w:space="0" w:color="auto"/>
        <w:left w:val="none" w:sz="0" w:space="0" w:color="auto"/>
        <w:bottom w:val="none" w:sz="0" w:space="0" w:color="auto"/>
        <w:right w:val="none" w:sz="0" w:space="0" w:color="auto"/>
      </w:divBdr>
    </w:div>
    <w:div w:id="2037268727">
      <w:bodyDiv w:val="1"/>
      <w:marLeft w:val="0"/>
      <w:marRight w:val="0"/>
      <w:marTop w:val="0"/>
      <w:marBottom w:val="0"/>
      <w:divBdr>
        <w:top w:val="none" w:sz="0" w:space="0" w:color="auto"/>
        <w:left w:val="none" w:sz="0" w:space="0" w:color="auto"/>
        <w:bottom w:val="none" w:sz="0" w:space="0" w:color="auto"/>
        <w:right w:val="none" w:sz="0" w:space="0" w:color="auto"/>
      </w:divBdr>
    </w:div>
    <w:div w:id="2047365740">
      <w:bodyDiv w:val="1"/>
      <w:marLeft w:val="0"/>
      <w:marRight w:val="0"/>
      <w:marTop w:val="0"/>
      <w:marBottom w:val="0"/>
      <w:divBdr>
        <w:top w:val="none" w:sz="0" w:space="0" w:color="auto"/>
        <w:left w:val="none" w:sz="0" w:space="0" w:color="auto"/>
        <w:bottom w:val="none" w:sz="0" w:space="0" w:color="auto"/>
        <w:right w:val="none" w:sz="0" w:space="0" w:color="auto"/>
      </w:divBdr>
    </w:div>
    <w:div w:id="2070348760">
      <w:bodyDiv w:val="1"/>
      <w:marLeft w:val="0"/>
      <w:marRight w:val="0"/>
      <w:marTop w:val="0"/>
      <w:marBottom w:val="0"/>
      <w:divBdr>
        <w:top w:val="none" w:sz="0" w:space="0" w:color="auto"/>
        <w:left w:val="none" w:sz="0" w:space="0" w:color="auto"/>
        <w:bottom w:val="none" w:sz="0" w:space="0" w:color="auto"/>
        <w:right w:val="none" w:sz="0" w:space="0" w:color="auto"/>
      </w:divBdr>
    </w:div>
    <w:div w:id="2112430003">
      <w:bodyDiv w:val="1"/>
      <w:marLeft w:val="0"/>
      <w:marRight w:val="0"/>
      <w:marTop w:val="0"/>
      <w:marBottom w:val="0"/>
      <w:divBdr>
        <w:top w:val="none" w:sz="0" w:space="0" w:color="auto"/>
        <w:left w:val="none" w:sz="0" w:space="0" w:color="auto"/>
        <w:bottom w:val="none" w:sz="0" w:space="0" w:color="auto"/>
        <w:right w:val="none" w:sz="0" w:space="0" w:color="auto"/>
      </w:divBdr>
    </w:div>
    <w:div w:id="2112697950">
      <w:bodyDiv w:val="1"/>
      <w:marLeft w:val="0"/>
      <w:marRight w:val="0"/>
      <w:marTop w:val="0"/>
      <w:marBottom w:val="0"/>
      <w:divBdr>
        <w:top w:val="none" w:sz="0" w:space="0" w:color="auto"/>
        <w:left w:val="none" w:sz="0" w:space="0" w:color="auto"/>
        <w:bottom w:val="none" w:sz="0" w:space="0" w:color="auto"/>
        <w:right w:val="none" w:sz="0" w:space="0" w:color="auto"/>
      </w:divBdr>
    </w:div>
    <w:div w:id="21243750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pn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scikit-learn.org/" TargetMode="External"/><Relationship Id="rId89" Type="http://schemas.openxmlformats.org/officeDocument/2006/relationships/footer" Target="footer3.xml"/><Relationship Id="rId16" Type="http://schemas.openxmlformats.org/officeDocument/2006/relationships/footer" Target="footer2.xml"/><Relationship Id="rId11" Type="http://schemas.openxmlformats.org/officeDocument/2006/relationships/image" Target="media/image2.jpeg"/><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image" Target="media/image61.png"/><Relationship Id="rId79" Type="http://schemas.openxmlformats.org/officeDocument/2006/relationships/hyperlink" Target="https://inaoe.repositorioinstitucional.mx/jspui/bitstream/1009/628/1/LopezES.pdf" TargetMode="External"/><Relationship Id="rId5" Type="http://schemas.openxmlformats.org/officeDocument/2006/relationships/numbering" Target="numbering.xml"/><Relationship Id="rId90" Type="http://schemas.openxmlformats.org/officeDocument/2006/relationships/fontTable" Target="fontTable.xml"/><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webSettings" Target="webSettings.xml"/><Relationship Id="rId51" Type="http://schemas.openxmlformats.org/officeDocument/2006/relationships/image" Target="media/image39.jpeg"/><Relationship Id="rId72" Type="http://schemas.openxmlformats.org/officeDocument/2006/relationships/image" Target="media/image59.png"/><Relationship Id="rId80" Type="http://schemas.openxmlformats.org/officeDocument/2006/relationships/hyperlink" Target="https://www.cs.cinvestav.mx/TesisGraduados/2006/tesisEdnaHernandez.pdf" TargetMode="External"/><Relationship Id="rId85" Type="http://schemas.openxmlformats.org/officeDocument/2006/relationships/hyperlink" Target="https://matplotlib.org/"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customXml" Target="ink/ink1.xml"/><Relationship Id="rId70" Type="http://schemas.openxmlformats.org/officeDocument/2006/relationships/image" Target="media/image57.jpeg"/><Relationship Id="rId75" Type="http://schemas.openxmlformats.org/officeDocument/2006/relationships/image" Target="media/image62.png"/><Relationship Id="rId83" Type="http://schemas.openxmlformats.org/officeDocument/2006/relationships/hyperlink" Target="https://pandas.pydata.org/" TargetMode="External"/><Relationship Id="rId88" Type="http://schemas.openxmlformats.org/officeDocument/2006/relationships/hyperlink" Target="https://www.pycaret.org/" TargetMode="External"/><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endnotes" Target="endnotes.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hyperlink" Target="https://aws.amazon.com/es/what-is/python/" TargetMode="External"/><Relationship Id="rId86" Type="http://schemas.openxmlformats.org/officeDocument/2006/relationships/hyperlink" Target="https://seaborn.pydata.org/"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3.png"/><Relationship Id="rId7" Type="http://schemas.openxmlformats.org/officeDocument/2006/relationships/settings" Target="settings.xml"/><Relationship Id="rId71" Type="http://schemas.openxmlformats.org/officeDocument/2006/relationships/image" Target="media/image58.jpe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3.png"/><Relationship Id="rId87" Type="http://schemas.openxmlformats.org/officeDocument/2006/relationships/hyperlink" Target="https://scipy.org/" TargetMode="External"/><Relationship Id="rId61" Type="http://schemas.openxmlformats.org/officeDocument/2006/relationships/image" Target="media/image49.png"/><Relationship Id="rId82" Type="http://schemas.openxmlformats.org/officeDocument/2006/relationships/hyperlink" Target="https://numpy.org/" TargetMode="External"/><Relationship Id="rId19" Type="http://schemas.openxmlformats.org/officeDocument/2006/relationships/image" Target="media/image7.jpe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0:17:50.093"/>
    </inkml:context>
    <inkml:brush xml:id="br0">
      <inkml:brushProperty name="width" value="0.1" units="cm"/>
      <inkml:brushProperty name="height" value="0.1" units="cm"/>
      <inkml:brushProperty name="color" value="#FF0066"/>
    </inkml:brush>
  </inkml:definitions>
  <inkml:trace contextRef="#ctx0" brushRef="#br0">130 137 24575,'-16'430'0,"5"-290"0,13 248 0,11-295 0,-8-63 0,3 55 0,-8-57 0,-1-9 0,1 0 0,0 0 0,2-1 0,0 1 0,1 0 0,1-1 0,1 0 0,13 35 0,0-9 0,-3 0 0,-1 2 0,-2-1 0,6 56 0,-1-10 0,-8-56 0,25 60 0,3 11 0,-36-100 0,1 0 0,1 0 0,-1 0 0,1 0 0,0-1 0,0 1 0,1-1 0,0 0 0,0 0 0,0 0 0,0 0 0,1-1 0,0 1 0,0-1 0,0-1 0,0 1 0,1-1 0,-1 1 0,1-2 0,0 1 0,0-1 0,0 0 0,0 0 0,10 2 0,13 0 0,0 0 0,0-2 0,0-1 0,35-4 0,-17 2 0,462-1 0,-490 4 0,-1-1 0,1 2 0,18 5 0,-17-3 0,1-1 0,26 1 0,143-7 0,72 4 0,-237 2 0,0 1 0,0 0 0,0 2 0,27 12 0,-31-10 0,1-2 0,0 0 0,0-2 0,1 0 0,37 3 0,-43-7 0,-1 1 0,0 1 0,0 1 0,0 0 0,0 1 0,-1 0 0,20 10 0,25 10 0,-53-22 0,-1-1 0,0 1 0,1-1 0,0-1 0,-1 1 0,1-1 0,0 0 0,0-1 0,0 1 0,0-1 0,0-1 0,-1 1 0,1-1 0,0-1 0,0 1 0,-1-1 0,1 0 0,-1 0 0,1-1 0,-1 0 0,0 0 0,6-4 0,36-20 0,-40 24 0,1-1 0,-1-1 0,0 0 0,0 0 0,11-10 0,-17 13 0,0 0 0,0 0 0,0-1 0,0 0 0,-1 1 0,1-1 0,-1 0 0,1 0 0,-1 1 0,0-1 0,0 0 0,-1 0 0,1 0 0,-1 0 0,1-1 0,-1 1 0,0 0 0,0 0 0,0 0 0,0 0 0,-2-5 0,0-5 0,0 0 0,1-1 0,0 1 0,1-1 0,1 1 0,0 0 0,1-1 0,0 1 0,6-19 0,1-13 0,-2 0 0,-2-1 0,-1-82 0,4-47 0,13-150 0,4 203 0,-2 14 0,-12 41 0,32-256 0,-31 231 0,-6 49 0,2-64 0,-6 4 0,-6-112 0,-22 83 0,26 130 0,-1-1 0,1 1 0,-1-1 0,0 1 0,0-1 0,0 1 0,0-1 0,0 1 0,0 0 0,0 0 0,-1 0 0,1-1 0,-1 1 0,0 1 0,1-1 0,-1 0 0,0 0 0,0 1 0,0-1 0,-1 1 0,1-1 0,-3 0 0,0 0 0,0 1 0,0-1 0,0 1 0,0 1 0,0-1 0,-1 1 0,1 0 0,0 0 0,0 0 0,-9 3 0,-8 2 0,-1 1 0,1 2 0,-39 18 0,-23 15 0,-77 31 0,139-64 0,0-2 0,0 0 0,-1-1 0,0-2 0,-43 2 0,-212-9 0,-185 4 0,334 12 0,-57 2 0,-886-15-1365,1050 1-5461</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938DD3A72AC62C49A056FC2F839B30FE" ma:contentTypeVersion="0" ma:contentTypeDescription="Crear nuevo documento." ma:contentTypeScope="" ma:versionID="54e0ea803fa5f91b0c05132a43e340c8">
  <xsd:schema xmlns:xsd="http://www.w3.org/2001/XMLSchema" xmlns:xs="http://www.w3.org/2001/XMLSchema" xmlns:p="http://schemas.microsoft.com/office/2006/metadata/properties" targetNamespace="http://schemas.microsoft.com/office/2006/metadata/properties" ma:root="true" ma:fieldsID="e643e18af889c27956c9fdc206b126a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E02657-B989-449E-951D-7FC20E071F3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B6E537E-40B3-4D58-B8C9-AA50BB927C3B}">
  <ds:schemaRefs>
    <ds:schemaRef ds:uri="http://schemas.microsoft.com/sharepoint/v3/contenttype/forms"/>
  </ds:schemaRefs>
</ds:datastoreItem>
</file>

<file path=customXml/itemProps3.xml><?xml version="1.0" encoding="utf-8"?>
<ds:datastoreItem xmlns:ds="http://schemas.openxmlformats.org/officeDocument/2006/customXml" ds:itemID="{3476DE8E-96DB-4385-968D-3F82EA90AA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1D2A975E-F039-4207-BC77-958BA88D82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64736</TotalTime>
  <Pages>87</Pages>
  <Words>15477</Words>
  <Characters>85124</Characters>
  <Application>Microsoft Office Word</Application>
  <DocSecurity>0</DocSecurity>
  <Lines>709</Lines>
  <Paragraphs>200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100401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Academica</dc:creator>
  <cp:keywords/>
  <dc:description/>
  <cp:lastModifiedBy>Fabiola Ramírez  Guerrero</cp:lastModifiedBy>
  <cp:revision>40</cp:revision>
  <dcterms:created xsi:type="dcterms:W3CDTF">2019-09-10T14:03:00Z</dcterms:created>
  <dcterms:modified xsi:type="dcterms:W3CDTF">2024-09-30T06:11:00Z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0x010100938DD3A72AC62C49A056FC2F839B30FE</vt:lpwstr>
  </property>
  <property fmtid="{D5CDD505-2E9C-101B-9397-08002B2CF9AE}" pid="3" name="MediaServiceImageTags">
    <vt:lpwstr/>
  </property>
  <property fmtid="{D5CDD505-2E9C-101B-9397-08002B2CF9AE}" pid="4" name="Order">
    <vt:r8>1000</vt:r8>
  </property>
  <property fmtid="{D5CDD505-2E9C-101B-9397-08002B2CF9AE}" pid="5" name="xd_Signature">
    <vt:bool>false</vt:bool>
  </property>
  <property fmtid="{D5CDD505-2E9C-101B-9397-08002B2CF9AE}" pid="6" name="xd_ProgID">
    <vt:lpwstr/>
  </property>
  <property fmtid="{D5CDD505-2E9C-101B-9397-08002B2CF9AE}" pid="7" name="_ExtendedDescription">
    <vt:lpwstr/>
  </property>
  <property fmtid="{D5CDD505-2E9C-101B-9397-08002B2CF9AE}" pid="8" name="TriggerFlowInfo">
    <vt:lpwstr/>
  </property>
  <property fmtid="{D5CDD505-2E9C-101B-9397-08002B2CF9AE}" pid="9" name="ComplianceAssetId">
    <vt:lpwstr/>
  </property>
  <property fmtid="{D5CDD505-2E9C-101B-9397-08002B2CF9AE}" pid="10" name="TemplateUrl">
    <vt:lpwstr/>
  </property>
</Properties>
</file>